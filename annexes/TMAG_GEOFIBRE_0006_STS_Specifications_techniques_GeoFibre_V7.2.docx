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xls" ContentType="application/vnd.ms-exce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header3.xml" ContentType="application/vnd.openxmlformats-officedocument.wordprocessingml.header+xml"/>
  <Default Extension="doc" ContentType="application/msword"/>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491" w:type="dxa"/>
        <w:tblLayout w:type="fixed"/>
        <w:tblLook w:val="01E0"/>
      </w:tblPr>
      <w:tblGrid>
        <w:gridCol w:w="2977"/>
        <w:gridCol w:w="2978"/>
        <w:gridCol w:w="2268"/>
        <w:gridCol w:w="2268"/>
      </w:tblGrid>
      <w:tr w:rsidR="00820A57" w:rsidRPr="001D749C" w:rsidTr="00F779B4">
        <w:trPr>
          <w:trHeight w:val="658"/>
        </w:trPr>
        <w:tc>
          <w:tcPr>
            <w:tcW w:w="2977" w:type="dxa"/>
            <w:tcBorders>
              <w:top w:val="nil"/>
              <w:left w:val="nil"/>
              <w:bottom w:val="nil"/>
              <w:right w:val="nil"/>
            </w:tcBorders>
          </w:tcPr>
          <w:p w:rsidR="00820A57" w:rsidRPr="001D749C" w:rsidRDefault="00275462" w:rsidP="00DF5BF0">
            <w:pPr>
              <w:pStyle w:val="En-tteRight"/>
              <w:rPr>
                <w:rFonts w:cs="Arial"/>
              </w:rPr>
            </w:pPr>
            <w:r w:rsidRPr="001D749C">
              <w:rPr>
                <w:rFonts w:cs="Arial"/>
                <w:noProof/>
              </w:rPr>
              <w:drawing>
                <wp:inline distT="0" distB="0" distL="0" distR="0">
                  <wp:extent cx="1752600" cy="409575"/>
                  <wp:effectExtent l="19050" t="0" r="0" b="0"/>
                  <wp:docPr id="1" name="Image 1" descr="Capgemini_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colour"/>
                          <pic:cNvPicPr>
                            <a:picLocks noChangeAspect="1" noChangeArrowheads="1"/>
                          </pic:cNvPicPr>
                        </pic:nvPicPr>
                        <pic:blipFill>
                          <a:blip r:embed="rId11" cstate="print"/>
                          <a:srcRect/>
                          <a:stretch>
                            <a:fillRect/>
                          </a:stretch>
                        </pic:blipFill>
                        <pic:spPr bwMode="auto">
                          <a:xfrm>
                            <a:off x="0" y="0"/>
                            <a:ext cx="1752600" cy="409575"/>
                          </a:xfrm>
                          <a:prstGeom prst="rect">
                            <a:avLst/>
                          </a:prstGeom>
                          <a:noFill/>
                          <a:ln w="9525">
                            <a:noFill/>
                            <a:miter lim="800000"/>
                            <a:headEnd/>
                            <a:tailEnd/>
                          </a:ln>
                        </pic:spPr>
                      </pic:pic>
                    </a:graphicData>
                  </a:graphic>
                </wp:inline>
              </w:drawing>
            </w:r>
          </w:p>
        </w:tc>
        <w:tc>
          <w:tcPr>
            <w:tcW w:w="7514" w:type="dxa"/>
            <w:gridSpan w:val="3"/>
            <w:tcBorders>
              <w:top w:val="nil"/>
              <w:left w:val="nil"/>
              <w:bottom w:val="nil"/>
              <w:right w:val="nil"/>
            </w:tcBorders>
          </w:tcPr>
          <w:p w:rsidR="00820A57" w:rsidRPr="001D749C" w:rsidRDefault="00820A57" w:rsidP="0087394D">
            <w:pPr>
              <w:rPr>
                <w:rFonts w:cs="Arial"/>
              </w:rPr>
            </w:pPr>
          </w:p>
        </w:tc>
      </w:tr>
      <w:tr w:rsidR="00820A57" w:rsidRPr="001D749C" w:rsidTr="0065558E">
        <w:trPr>
          <w:trHeight w:val="851"/>
        </w:trPr>
        <w:tc>
          <w:tcPr>
            <w:tcW w:w="2977" w:type="dxa"/>
            <w:tcBorders>
              <w:top w:val="nil"/>
              <w:left w:val="nil"/>
              <w:bottom w:val="nil"/>
              <w:right w:val="nil"/>
            </w:tcBorders>
          </w:tcPr>
          <w:p w:rsidR="00820A57" w:rsidRPr="001D749C" w:rsidRDefault="00820A57" w:rsidP="0087394D">
            <w:pPr>
              <w:rPr>
                <w:rFonts w:cs="Arial"/>
              </w:rPr>
            </w:pPr>
          </w:p>
        </w:tc>
        <w:tc>
          <w:tcPr>
            <w:tcW w:w="7514" w:type="dxa"/>
            <w:gridSpan w:val="3"/>
            <w:tcBorders>
              <w:top w:val="nil"/>
              <w:left w:val="nil"/>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ind w:left="34" w:hanging="34"/>
              <w:jc w:val="left"/>
              <w:rPr>
                <w:rFonts w:cs="Arial"/>
                <w:b/>
              </w:rPr>
            </w:pPr>
            <w:fldSimple w:instr=" DOCPROPERTY &quot;DocRegionName&quot;  \* MERGEFORMAT ">
              <w:r w:rsidR="00675435" w:rsidRPr="00675435">
                <w:rPr>
                  <w:rFonts w:cs="Arial"/>
                  <w:b/>
                </w:rPr>
                <w:t>Capgemini France</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EntityName  \* MERGEFORMAT ">
              <w:r w:rsidR="00675435" w:rsidRPr="00675435">
                <w:rPr>
                  <w:rFonts w:cs="Arial"/>
                  <w:sz w:val="18"/>
                  <w:szCs w:val="18"/>
                </w:rPr>
                <w:t>Télécom &amp; Média</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Name  \* MERGEFORMAT ">
              <w:r w:rsidR="00675435" w:rsidRPr="00675435">
                <w:rPr>
                  <w:rFonts w:cs="Arial"/>
                  <w:sz w:val="18"/>
                  <w:szCs w:val="18"/>
                </w:rPr>
                <w:t>ALM</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Adr1  \* MERGEFORMAT ">
              <w:r w:rsidR="00675435" w:rsidRPr="00675435">
                <w:rPr>
                  <w:rFonts w:cs="Arial"/>
                  <w:sz w:val="18"/>
                  <w:szCs w:val="18"/>
                </w:rPr>
                <w:t>Atalante Champs Blancs</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Adr2  \* MERGEFORMAT ">
              <w:r w:rsidR="00675435" w:rsidRPr="00675435">
                <w:rPr>
                  <w:rFonts w:cs="Arial"/>
                  <w:sz w:val="18"/>
                  <w:szCs w:val="18"/>
                </w:rPr>
                <w:t>7, rue Claude Chappe</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Adr3  \* MERGEFORMAT ">
              <w:r w:rsidR="00675435" w:rsidRPr="00675435">
                <w:rPr>
                  <w:rFonts w:cs="Arial"/>
                  <w:sz w:val="18"/>
                  <w:szCs w:val="18"/>
                </w:rPr>
                <w:t>CS 67746</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Adr4  \* MERGEFORMAT ">
              <w:r w:rsidR="00675435" w:rsidRPr="00675435">
                <w:rPr>
                  <w:rFonts w:cs="Arial"/>
                  <w:sz w:val="18"/>
                  <w:szCs w:val="18"/>
                </w:rPr>
                <w:t>35577 Cesson Sevigne</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Adr5  \* MERGEFORMAT ">
              <w:r w:rsidR="00675435" w:rsidRPr="00675435">
                <w:rPr>
                  <w:rFonts w:cs="Arial"/>
                  <w:sz w:val="18"/>
                  <w:szCs w:val="18"/>
                </w:rPr>
                <w:t>Cedex</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Phone  \* MERGEFORMAT ">
              <w:r w:rsidR="00675435" w:rsidRPr="00675435">
                <w:rPr>
                  <w:rFonts w:cs="Arial"/>
                  <w:sz w:val="18"/>
                  <w:szCs w:val="18"/>
                </w:rPr>
                <w:t>Tél. : +33(0)2 99 12 55 00</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fldSimple w:instr=" DOCPROPERTY  DocUnitFax  \* MERGEFORMAT ">
              <w:r w:rsidR="00675435" w:rsidRPr="00675435">
                <w:rPr>
                  <w:rFonts w:cs="Arial"/>
                  <w:sz w:val="18"/>
                  <w:szCs w:val="18"/>
                </w:rPr>
                <w:t>Fax : +33(0)2 99 12 55 99</w:t>
              </w:r>
            </w:fldSimple>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5789F" w:rsidP="0087394D">
            <w:pPr>
              <w:spacing w:before="0" w:after="0"/>
              <w:jc w:val="left"/>
              <w:rPr>
                <w:rFonts w:cs="Arial"/>
                <w:sz w:val="18"/>
                <w:szCs w:val="18"/>
              </w:rPr>
            </w:pPr>
            <w:r>
              <w:fldChar w:fldCharType="begin"/>
            </w:r>
            <w:r w:rsidR="003F109B">
              <w:instrText xml:space="preserve"> DOCPROPERTY DocUnitEmail  \* MERGEFORMAT </w:instrText>
            </w:r>
            <w:r>
              <w:fldChar w:fldCharType="end"/>
            </w: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rPr>
                <w:rFonts w:cs="Arial"/>
              </w:rPr>
            </w:pPr>
          </w:p>
        </w:tc>
      </w:tr>
      <w:tr w:rsidR="00820A57" w:rsidRPr="001D749C" w:rsidTr="0065558E">
        <w:trPr>
          <w:trHeight w:hRule="exact" w:val="680"/>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5789F" w:rsidP="0087394D">
            <w:pPr>
              <w:jc w:val="center"/>
              <w:rPr>
                <w:rFonts w:cs="Arial"/>
                <w:color w:val="0000FF"/>
                <w:sz w:val="44"/>
                <w:szCs w:val="44"/>
              </w:rPr>
            </w:pPr>
            <w:fldSimple w:instr=" DOCPROPERTY  DocProjectName  \* MERGEFORMAT ">
              <w:r w:rsidR="00675435" w:rsidRPr="00675435">
                <w:rPr>
                  <w:rFonts w:cs="Arial"/>
                  <w:b/>
                  <w:color w:val="0000FF"/>
                  <w:sz w:val="44"/>
                  <w:szCs w:val="44"/>
                </w:rPr>
                <w:t>TMA Globale</w:t>
              </w:r>
            </w:fldSimple>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jc w:val="center"/>
              <w:rPr>
                <w:rFonts w:cs="Arial"/>
                <w:color w:val="0000FF"/>
              </w:rPr>
            </w:pPr>
          </w:p>
        </w:tc>
      </w:tr>
      <w:tr w:rsidR="00820A57" w:rsidRPr="001D749C" w:rsidTr="0065558E">
        <w:trPr>
          <w:trHeight w:hRule="exact" w:val="680"/>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5789F" w:rsidP="0087394D">
            <w:pPr>
              <w:jc w:val="center"/>
              <w:rPr>
                <w:rFonts w:cs="Arial"/>
                <w:color w:val="0000FF"/>
                <w:sz w:val="44"/>
                <w:szCs w:val="44"/>
              </w:rPr>
            </w:pPr>
            <w:fldSimple w:instr=" DOCPROPERTY  DocProjectStreamName  \* MERGEFORMAT ">
              <w:r w:rsidR="00675435" w:rsidRPr="00675435">
                <w:rPr>
                  <w:rFonts w:cs="Arial"/>
                  <w:color w:val="0000FF"/>
                  <w:sz w:val="44"/>
                  <w:szCs w:val="44"/>
                </w:rPr>
                <w:t>GEOFIBRE</w:t>
              </w:r>
            </w:fldSimple>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jc w:val="center"/>
              <w:rPr>
                <w:rFonts w:cs="Arial"/>
                <w:color w:val="0000FF"/>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87394D">
            <w:pPr>
              <w:jc w:val="center"/>
              <w:rPr>
                <w:rFonts w:cs="Arial"/>
                <w:color w:val="0000FF"/>
              </w:rPr>
            </w:pPr>
          </w:p>
        </w:tc>
      </w:tr>
      <w:tr w:rsidR="00820A57" w:rsidRPr="001D749C" w:rsidTr="008607AC">
        <w:trPr>
          <w:trHeight w:hRule="exact" w:val="1063"/>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5789F" w:rsidP="0087394D">
            <w:pPr>
              <w:jc w:val="center"/>
              <w:rPr>
                <w:rFonts w:cs="Arial"/>
                <w:color w:val="0000FF"/>
                <w:sz w:val="40"/>
                <w:szCs w:val="40"/>
              </w:rPr>
            </w:pPr>
            <w:fldSimple w:instr=" DOCPROPERTY  DocTitle  \* MERGEFORMAT ">
              <w:r w:rsidR="00675435" w:rsidRPr="00675435">
                <w:rPr>
                  <w:rFonts w:cs="Arial"/>
                  <w:color w:val="0000FF"/>
                  <w:sz w:val="40"/>
                  <w:szCs w:val="40"/>
                </w:rPr>
                <w:t>Spécifications techniques GeoFibre</w:t>
              </w:r>
            </w:fldSimple>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spacing w:before="0" w:after="0"/>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spacing w:before="0" w:after="0"/>
              <w:jc w:val="left"/>
              <w:rPr>
                <w:rFonts w:cs="Arial"/>
              </w:rPr>
            </w:pPr>
          </w:p>
        </w:tc>
      </w:tr>
      <w:tr w:rsidR="00820A57" w:rsidRPr="001D749C" w:rsidTr="0065558E">
        <w:trPr>
          <w:trHeight w:hRule="exact" w:val="284"/>
        </w:trPr>
        <w:tc>
          <w:tcPr>
            <w:tcW w:w="2977" w:type="dxa"/>
            <w:tcBorders>
              <w:top w:val="nil"/>
              <w:left w:val="nil"/>
              <w:bottom w:val="nil"/>
              <w:right w:val="single" w:sz="4" w:space="0" w:color="auto"/>
            </w:tcBorders>
          </w:tcPr>
          <w:p w:rsidR="00820A57" w:rsidRPr="001D749C" w:rsidRDefault="00820A57" w:rsidP="0087394D">
            <w:pPr>
              <w:rPr>
                <w:rFonts w:cs="Arial"/>
              </w:rPr>
            </w:pPr>
          </w:p>
        </w:tc>
        <w:tc>
          <w:tcPr>
            <w:tcW w:w="7514" w:type="dxa"/>
            <w:gridSpan w:val="3"/>
            <w:tcBorders>
              <w:top w:val="nil"/>
              <w:left w:val="single" w:sz="4" w:space="0" w:color="auto"/>
              <w:bottom w:val="nil"/>
              <w:right w:val="nil"/>
            </w:tcBorders>
          </w:tcPr>
          <w:p w:rsidR="00820A57" w:rsidRPr="001D749C" w:rsidRDefault="00820A57" w:rsidP="00AF0B51">
            <w:pPr>
              <w:spacing w:before="0" w:after="0"/>
              <w:jc w:val="left"/>
              <w:rPr>
                <w:rFonts w:cs="Arial"/>
              </w:rPr>
            </w:pPr>
          </w:p>
        </w:tc>
      </w:tr>
      <w:tr w:rsidR="00BF63E6" w:rsidRPr="001D749C" w:rsidTr="0065558E">
        <w:trPr>
          <w:trHeight w:hRule="exact" w:val="284"/>
        </w:trPr>
        <w:tc>
          <w:tcPr>
            <w:tcW w:w="2977" w:type="dxa"/>
            <w:tcBorders>
              <w:top w:val="nil"/>
              <w:left w:val="nil"/>
              <w:bottom w:val="nil"/>
              <w:right w:val="single" w:sz="4" w:space="0" w:color="auto"/>
            </w:tcBorders>
          </w:tcPr>
          <w:p w:rsidR="00BF63E6" w:rsidRPr="001D749C" w:rsidRDefault="00BF63E6" w:rsidP="0087394D">
            <w:pPr>
              <w:rPr>
                <w:rFonts w:cs="Arial"/>
              </w:rPr>
            </w:pPr>
          </w:p>
        </w:tc>
        <w:tc>
          <w:tcPr>
            <w:tcW w:w="7514" w:type="dxa"/>
            <w:gridSpan w:val="3"/>
            <w:tcBorders>
              <w:top w:val="nil"/>
              <w:left w:val="single" w:sz="4" w:space="0" w:color="auto"/>
              <w:bottom w:val="nil"/>
              <w:right w:val="nil"/>
            </w:tcBorders>
          </w:tcPr>
          <w:p w:rsidR="00BF63E6" w:rsidRPr="001D749C" w:rsidRDefault="00BF63E6" w:rsidP="00AF0B51">
            <w:pPr>
              <w:spacing w:before="0" w:after="0"/>
              <w:jc w:val="left"/>
              <w:rPr>
                <w:rFonts w:cs="Arial"/>
              </w:rPr>
            </w:pPr>
          </w:p>
        </w:tc>
      </w:tr>
      <w:tr w:rsidR="00BF63E6" w:rsidRPr="001D749C" w:rsidTr="0065558E">
        <w:trPr>
          <w:trHeight w:hRule="exact" w:val="284"/>
        </w:trPr>
        <w:tc>
          <w:tcPr>
            <w:tcW w:w="2977" w:type="dxa"/>
            <w:tcBorders>
              <w:top w:val="nil"/>
              <w:left w:val="nil"/>
              <w:bottom w:val="nil"/>
              <w:right w:val="single" w:sz="4" w:space="0" w:color="auto"/>
            </w:tcBorders>
          </w:tcPr>
          <w:p w:rsidR="00BF63E6" w:rsidRPr="001D749C" w:rsidRDefault="00BF63E6" w:rsidP="0087394D">
            <w:pPr>
              <w:rPr>
                <w:rFonts w:cs="Arial"/>
              </w:rPr>
            </w:pPr>
          </w:p>
        </w:tc>
        <w:tc>
          <w:tcPr>
            <w:tcW w:w="7514" w:type="dxa"/>
            <w:gridSpan w:val="3"/>
            <w:tcBorders>
              <w:top w:val="nil"/>
              <w:left w:val="single" w:sz="4" w:space="0" w:color="auto"/>
              <w:bottom w:val="nil"/>
              <w:right w:val="nil"/>
            </w:tcBorders>
          </w:tcPr>
          <w:p w:rsidR="00BF63E6" w:rsidRPr="001D749C" w:rsidRDefault="00BF63E6" w:rsidP="00AF0B51">
            <w:pPr>
              <w:spacing w:before="0" w:after="0"/>
              <w:jc w:val="left"/>
              <w:rPr>
                <w:rFonts w:cs="Arial"/>
              </w:rPr>
            </w:pPr>
          </w:p>
        </w:tc>
      </w:tr>
      <w:tr w:rsidR="00BF63E6" w:rsidRPr="001D749C" w:rsidTr="0065558E">
        <w:trPr>
          <w:trHeight w:hRule="exact" w:val="284"/>
        </w:trPr>
        <w:tc>
          <w:tcPr>
            <w:tcW w:w="2977" w:type="dxa"/>
            <w:tcBorders>
              <w:top w:val="nil"/>
              <w:left w:val="nil"/>
              <w:bottom w:val="nil"/>
              <w:right w:val="single" w:sz="4" w:space="0" w:color="auto"/>
            </w:tcBorders>
          </w:tcPr>
          <w:p w:rsidR="00BF63E6" w:rsidRPr="001D749C" w:rsidRDefault="00BF63E6" w:rsidP="0087394D">
            <w:pPr>
              <w:rPr>
                <w:rFonts w:cs="Arial"/>
              </w:rPr>
            </w:pPr>
          </w:p>
        </w:tc>
        <w:tc>
          <w:tcPr>
            <w:tcW w:w="2978" w:type="dxa"/>
            <w:tcBorders>
              <w:top w:val="nil"/>
              <w:left w:val="single" w:sz="4" w:space="0" w:color="auto"/>
              <w:bottom w:val="nil"/>
              <w:right w:val="nil"/>
            </w:tcBorders>
          </w:tcPr>
          <w:p w:rsidR="00BF63E6" w:rsidRPr="001D749C" w:rsidRDefault="0085789F" w:rsidP="0087394D">
            <w:pPr>
              <w:spacing w:before="0" w:after="0"/>
              <w:jc w:val="center"/>
              <w:rPr>
                <w:rFonts w:cs="Arial"/>
                <w:sz w:val="22"/>
                <w:szCs w:val="22"/>
              </w:rPr>
            </w:pPr>
            <w:fldSimple w:instr=" DOCPROPERTY  DocCustomerName  \* MERGEFORMAT ">
              <w:r w:rsidR="00675435" w:rsidRPr="00675435">
                <w:rPr>
                  <w:rFonts w:cs="Arial"/>
                  <w:sz w:val="22"/>
                  <w:szCs w:val="22"/>
                </w:rPr>
                <w:t>Orange</w:t>
              </w:r>
            </w:fldSimple>
          </w:p>
        </w:tc>
        <w:tc>
          <w:tcPr>
            <w:tcW w:w="2268" w:type="dxa"/>
            <w:tcBorders>
              <w:top w:val="nil"/>
              <w:left w:val="nil"/>
              <w:bottom w:val="nil"/>
              <w:right w:val="nil"/>
            </w:tcBorders>
          </w:tcPr>
          <w:p w:rsidR="00BF63E6" w:rsidRPr="001D749C" w:rsidRDefault="00DD1401" w:rsidP="0087394D">
            <w:pPr>
              <w:spacing w:before="0" w:after="0"/>
              <w:jc w:val="right"/>
              <w:rPr>
                <w:rFonts w:cs="Arial"/>
                <w:sz w:val="18"/>
                <w:szCs w:val="18"/>
              </w:rPr>
            </w:pPr>
            <w:r w:rsidRPr="001D749C">
              <w:rPr>
                <w:rFonts w:cs="Arial"/>
                <w:sz w:val="18"/>
                <w:szCs w:val="18"/>
              </w:rPr>
              <w:t xml:space="preserve">Référence : </w:t>
            </w:r>
          </w:p>
        </w:tc>
        <w:tc>
          <w:tcPr>
            <w:tcW w:w="2268" w:type="dxa"/>
            <w:tcBorders>
              <w:top w:val="nil"/>
              <w:left w:val="nil"/>
              <w:bottom w:val="nil"/>
              <w:right w:val="nil"/>
            </w:tcBorders>
          </w:tcPr>
          <w:p w:rsidR="00BF63E6" w:rsidRPr="001D749C" w:rsidRDefault="0085789F" w:rsidP="0048287B">
            <w:pPr>
              <w:spacing w:before="0" w:after="0"/>
              <w:jc w:val="left"/>
              <w:rPr>
                <w:rFonts w:cs="Arial"/>
                <w:sz w:val="18"/>
                <w:szCs w:val="18"/>
              </w:rPr>
            </w:pPr>
            <w:fldSimple w:instr=" DOCPROPERTY  DocRef  \* MERGEFORMAT ">
              <w:r w:rsidR="00675435" w:rsidRPr="00675435">
                <w:rPr>
                  <w:rFonts w:cs="Arial"/>
                  <w:sz w:val="18"/>
                  <w:szCs w:val="18"/>
                </w:rPr>
                <w:t>TMAG/GEOFIBRE/0006</w:t>
              </w:r>
            </w:fldSimple>
          </w:p>
        </w:tc>
      </w:tr>
      <w:tr w:rsidR="00BF63E6" w:rsidRPr="001D749C" w:rsidTr="0065558E">
        <w:trPr>
          <w:trHeight w:hRule="exact" w:val="284"/>
        </w:trPr>
        <w:tc>
          <w:tcPr>
            <w:tcW w:w="2977" w:type="dxa"/>
            <w:tcBorders>
              <w:top w:val="nil"/>
              <w:left w:val="nil"/>
              <w:bottom w:val="nil"/>
              <w:right w:val="single" w:sz="4" w:space="0" w:color="auto"/>
            </w:tcBorders>
          </w:tcPr>
          <w:p w:rsidR="00BF63E6" w:rsidRPr="001D749C" w:rsidRDefault="00BF63E6" w:rsidP="0087394D">
            <w:pPr>
              <w:rPr>
                <w:rFonts w:cs="Arial"/>
              </w:rPr>
            </w:pPr>
          </w:p>
        </w:tc>
        <w:tc>
          <w:tcPr>
            <w:tcW w:w="2978" w:type="dxa"/>
            <w:tcBorders>
              <w:top w:val="nil"/>
              <w:left w:val="single" w:sz="4" w:space="0" w:color="auto"/>
              <w:bottom w:val="nil"/>
              <w:right w:val="nil"/>
            </w:tcBorders>
          </w:tcPr>
          <w:p w:rsidR="00BF63E6" w:rsidRPr="001D749C" w:rsidRDefault="00BF63E6" w:rsidP="0087394D">
            <w:pPr>
              <w:spacing w:before="0" w:after="0"/>
              <w:jc w:val="center"/>
              <w:rPr>
                <w:rFonts w:cs="Arial"/>
                <w:sz w:val="24"/>
                <w:szCs w:val="24"/>
              </w:rPr>
            </w:pPr>
          </w:p>
        </w:tc>
        <w:tc>
          <w:tcPr>
            <w:tcW w:w="2268" w:type="dxa"/>
            <w:tcBorders>
              <w:top w:val="nil"/>
              <w:left w:val="nil"/>
              <w:bottom w:val="nil"/>
              <w:right w:val="nil"/>
            </w:tcBorders>
          </w:tcPr>
          <w:p w:rsidR="00BF63E6" w:rsidRPr="001D749C" w:rsidRDefault="00DD1401" w:rsidP="0087394D">
            <w:pPr>
              <w:spacing w:before="0" w:after="0"/>
              <w:jc w:val="right"/>
              <w:rPr>
                <w:rFonts w:cs="Arial"/>
                <w:sz w:val="18"/>
                <w:szCs w:val="18"/>
              </w:rPr>
            </w:pPr>
            <w:r w:rsidRPr="001D749C">
              <w:rPr>
                <w:rFonts w:cs="Arial"/>
                <w:sz w:val="18"/>
                <w:szCs w:val="18"/>
              </w:rPr>
              <w:t>Version :</w:t>
            </w:r>
          </w:p>
        </w:tc>
        <w:tc>
          <w:tcPr>
            <w:tcW w:w="2268" w:type="dxa"/>
            <w:tcBorders>
              <w:top w:val="nil"/>
              <w:left w:val="nil"/>
              <w:bottom w:val="nil"/>
              <w:right w:val="nil"/>
            </w:tcBorders>
          </w:tcPr>
          <w:p w:rsidR="00BF63E6" w:rsidRPr="001D749C" w:rsidRDefault="0085789F" w:rsidP="0048287B">
            <w:pPr>
              <w:spacing w:before="0" w:after="0"/>
              <w:jc w:val="left"/>
              <w:rPr>
                <w:rFonts w:cs="Arial"/>
                <w:sz w:val="18"/>
                <w:szCs w:val="18"/>
              </w:rPr>
            </w:pPr>
            <w:fldSimple w:instr=" DOCPROPERTY  DocVersion  \* MERGEFORMAT ">
              <w:ins w:id="0" w:author="VIEAU Gaëtan (gvieau)" w:date="2015-08-07T16:49:00Z">
                <w:r w:rsidR="00675435" w:rsidRPr="00675435">
                  <w:rPr>
                    <w:rFonts w:cs="Arial"/>
                    <w:sz w:val="18"/>
                    <w:szCs w:val="18"/>
                  </w:rPr>
                  <w:t>V7.2</w:t>
                </w:r>
              </w:ins>
              <w:del w:id="1" w:author="VIEAU Gaëtan (gvieau)" w:date="2015-08-07T16:49:00Z">
                <w:r w:rsidR="009C34B5" w:rsidRPr="009C34B5" w:rsidDel="00675435">
                  <w:rPr>
                    <w:rFonts w:cs="Arial"/>
                    <w:sz w:val="18"/>
                    <w:szCs w:val="18"/>
                  </w:rPr>
                  <w:delText>V7.1</w:delText>
                </w:r>
              </w:del>
            </w:fldSimple>
            <w:r w:rsidR="00BF63E6" w:rsidRPr="001D749C">
              <w:rPr>
                <w:rFonts w:cs="Arial"/>
                <w:sz w:val="18"/>
                <w:szCs w:val="18"/>
              </w:rPr>
              <w:t xml:space="preserve"> </w:t>
            </w:r>
          </w:p>
        </w:tc>
      </w:tr>
      <w:tr w:rsidR="00BF63E6" w:rsidRPr="001D749C" w:rsidTr="0065558E">
        <w:trPr>
          <w:trHeight w:hRule="exact" w:val="284"/>
        </w:trPr>
        <w:tc>
          <w:tcPr>
            <w:tcW w:w="2977" w:type="dxa"/>
            <w:tcBorders>
              <w:top w:val="nil"/>
              <w:left w:val="nil"/>
              <w:bottom w:val="nil"/>
              <w:right w:val="single" w:sz="4" w:space="0" w:color="auto"/>
            </w:tcBorders>
          </w:tcPr>
          <w:p w:rsidR="00BF63E6" w:rsidRPr="001D749C" w:rsidRDefault="00BF63E6" w:rsidP="0087394D">
            <w:pPr>
              <w:rPr>
                <w:rFonts w:cs="Arial"/>
              </w:rPr>
            </w:pPr>
          </w:p>
        </w:tc>
        <w:tc>
          <w:tcPr>
            <w:tcW w:w="2978" w:type="dxa"/>
            <w:vMerge w:val="restart"/>
            <w:tcBorders>
              <w:top w:val="nil"/>
              <w:left w:val="single" w:sz="4" w:space="0" w:color="auto"/>
              <w:bottom w:val="nil"/>
              <w:right w:val="nil"/>
            </w:tcBorders>
          </w:tcPr>
          <w:p w:rsidR="00BF63E6" w:rsidRPr="001D749C" w:rsidRDefault="00275462" w:rsidP="004E1D7A">
            <w:pPr>
              <w:spacing w:before="0" w:after="0"/>
              <w:jc w:val="center"/>
              <w:rPr>
                <w:rFonts w:cs="Arial"/>
                <w:sz w:val="24"/>
                <w:szCs w:val="24"/>
              </w:rPr>
            </w:pPr>
            <w:r w:rsidRPr="001D749C">
              <w:rPr>
                <w:rFonts w:cs="Arial"/>
                <w:noProof/>
              </w:rPr>
              <w:drawing>
                <wp:inline distT="0" distB="0" distL="0" distR="0">
                  <wp:extent cx="619125" cy="676275"/>
                  <wp:effectExtent l="19050" t="0" r="9525" b="0"/>
                  <wp:docPr id="2" name="Image 2" descr="logo o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orange.png"/>
                          <pic:cNvPicPr>
                            <a:picLocks noChangeAspect="1" noChangeArrowheads="1"/>
                          </pic:cNvPicPr>
                        </pic:nvPicPr>
                        <pic:blipFill>
                          <a:blip r:embed="rId12" cstate="print"/>
                          <a:srcRect/>
                          <a:stretch>
                            <a:fillRect/>
                          </a:stretch>
                        </pic:blipFill>
                        <pic:spPr bwMode="auto">
                          <a:xfrm>
                            <a:off x="0" y="0"/>
                            <a:ext cx="619125" cy="676275"/>
                          </a:xfrm>
                          <a:prstGeom prst="rect">
                            <a:avLst/>
                          </a:prstGeom>
                          <a:noFill/>
                          <a:ln w="9525">
                            <a:noFill/>
                            <a:miter lim="800000"/>
                            <a:headEnd/>
                            <a:tailEnd/>
                          </a:ln>
                        </pic:spPr>
                      </pic:pic>
                    </a:graphicData>
                  </a:graphic>
                </wp:inline>
              </w:drawing>
            </w:r>
          </w:p>
        </w:tc>
        <w:tc>
          <w:tcPr>
            <w:tcW w:w="2268" w:type="dxa"/>
            <w:tcBorders>
              <w:top w:val="nil"/>
              <w:left w:val="nil"/>
              <w:bottom w:val="nil"/>
              <w:right w:val="nil"/>
            </w:tcBorders>
          </w:tcPr>
          <w:p w:rsidR="00BF63E6" w:rsidRPr="001D749C" w:rsidRDefault="00DD1401" w:rsidP="0087394D">
            <w:pPr>
              <w:spacing w:before="0" w:after="0"/>
              <w:jc w:val="right"/>
              <w:rPr>
                <w:rFonts w:cs="Arial"/>
                <w:sz w:val="18"/>
                <w:szCs w:val="18"/>
              </w:rPr>
            </w:pPr>
            <w:r w:rsidRPr="001D749C">
              <w:rPr>
                <w:rFonts w:cs="Arial"/>
                <w:sz w:val="18"/>
                <w:szCs w:val="18"/>
              </w:rPr>
              <w:t>Date :</w:t>
            </w:r>
          </w:p>
        </w:tc>
        <w:tc>
          <w:tcPr>
            <w:tcW w:w="2268" w:type="dxa"/>
            <w:tcBorders>
              <w:top w:val="nil"/>
              <w:left w:val="nil"/>
              <w:bottom w:val="nil"/>
              <w:right w:val="nil"/>
            </w:tcBorders>
          </w:tcPr>
          <w:p w:rsidR="00BF63E6" w:rsidRPr="001D749C" w:rsidRDefault="0085789F" w:rsidP="0087394D">
            <w:pPr>
              <w:spacing w:before="0" w:after="0"/>
              <w:jc w:val="left"/>
              <w:rPr>
                <w:rFonts w:cs="Arial"/>
                <w:sz w:val="18"/>
                <w:szCs w:val="18"/>
              </w:rPr>
            </w:pPr>
            <w:fldSimple w:instr=" DOCPROPERTY  DocUpdate  \* MERGEFORMAT ">
              <w:ins w:id="2" w:author="VIEAU Gaëtan (gvieau)" w:date="2015-08-07T16:49:00Z">
                <w:r w:rsidR="00675435" w:rsidRPr="00675435">
                  <w:rPr>
                    <w:rFonts w:cs="Arial"/>
                    <w:sz w:val="18"/>
                    <w:szCs w:val="18"/>
                  </w:rPr>
                  <w:t>07/08/2015</w:t>
                </w:r>
              </w:ins>
              <w:del w:id="3" w:author="VIEAU Gaëtan (gvieau)" w:date="2015-08-07T16:49:00Z">
                <w:r w:rsidR="009C34B5" w:rsidRPr="009C34B5" w:rsidDel="00675435">
                  <w:rPr>
                    <w:rFonts w:cs="Arial"/>
                    <w:sz w:val="18"/>
                    <w:szCs w:val="18"/>
                  </w:rPr>
                  <w:delText>29/06/2015</w:delText>
                </w:r>
              </w:del>
            </w:fldSimple>
          </w:p>
        </w:tc>
      </w:tr>
      <w:tr w:rsidR="00DD1401" w:rsidRPr="001D749C" w:rsidTr="0065558E">
        <w:trPr>
          <w:trHeight w:hRule="exact" w:val="284"/>
        </w:trPr>
        <w:tc>
          <w:tcPr>
            <w:tcW w:w="2977" w:type="dxa"/>
            <w:tcBorders>
              <w:top w:val="nil"/>
              <w:left w:val="nil"/>
              <w:bottom w:val="nil"/>
              <w:right w:val="single" w:sz="4" w:space="0" w:color="auto"/>
            </w:tcBorders>
          </w:tcPr>
          <w:p w:rsidR="00DD1401" w:rsidRPr="001D749C" w:rsidRDefault="00DD1401" w:rsidP="0087394D">
            <w:pPr>
              <w:rPr>
                <w:rFonts w:cs="Arial"/>
              </w:rPr>
            </w:pPr>
          </w:p>
        </w:tc>
        <w:tc>
          <w:tcPr>
            <w:tcW w:w="2978" w:type="dxa"/>
            <w:vMerge/>
            <w:tcBorders>
              <w:top w:val="nil"/>
              <w:left w:val="single" w:sz="4" w:space="0" w:color="auto"/>
              <w:bottom w:val="nil"/>
              <w:right w:val="nil"/>
            </w:tcBorders>
          </w:tcPr>
          <w:p w:rsidR="00DD1401" w:rsidRPr="001D749C" w:rsidRDefault="00DD1401" w:rsidP="0087394D">
            <w:pPr>
              <w:spacing w:before="0" w:after="0"/>
              <w:jc w:val="right"/>
              <w:rPr>
                <w:rFonts w:cs="Arial"/>
                <w:sz w:val="24"/>
                <w:szCs w:val="24"/>
              </w:rPr>
            </w:pPr>
          </w:p>
        </w:tc>
        <w:tc>
          <w:tcPr>
            <w:tcW w:w="2268" w:type="dxa"/>
            <w:tcBorders>
              <w:top w:val="nil"/>
              <w:left w:val="nil"/>
              <w:bottom w:val="nil"/>
              <w:right w:val="nil"/>
            </w:tcBorders>
          </w:tcPr>
          <w:p w:rsidR="00DD1401" w:rsidRPr="001D749C" w:rsidRDefault="00DD1401" w:rsidP="00690C71">
            <w:pPr>
              <w:spacing w:before="0" w:after="0"/>
              <w:jc w:val="right"/>
              <w:rPr>
                <w:rFonts w:cs="Arial"/>
                <w:sz w:val="18"/>
                <w:szCs w:val="18"/>
              </w:rPr>
            </w:pPr>
            <w:r w:rsidRPr="001D749C">
              <w:rPr>
                <w:rFonts w:cs="Arial"/>
                <w:sz w:val="18"/>
                <w:szCs w:val="18"/>
              </w:rPr>
              <w:t>Statut :</w:t>
            </w:r>
          </w:p>
        </w:tc>
        <w:tc>
          <w:tcPr>
            <w:tcW w:w="2268" w:type="dxa"/>
            <w:tcBorders>
              <w:top w:val="nil"/>
              <w:left w:val="nil"/>
              <w:bottom w:val="nil"/>
              <w:right w:val="nil"/>
            </w:tcBorders>
          </w:tcPr>
          <w:p w:rsidR="00DD1401" w:rsidRPr="001D749C" w:rsidRDefault="0085789F" w:rsidP="00690C71">
            <w:pPr>
              <w:spacing w:before="0" w:after="0"/>
              <w:jc w:val="left"/>
              <w:rPr>
                <w:rFonts w:cs="Arial"/>
                <w:sz w:val="18"/>
                <w:szCs w:val="18"/>
              </w:rPr>
            </w:pPr>
            <w:fldSimple w:instr=" DOCPROPERTY  DocStatus  \* MERGEFORMAT ">
              <w:r w:rsidR="00675435" w:rsidRPr="00675435">
                <w:rPr>
                  <w:rFonts w:cs="Arial"/>
                  <w:sz w:val="18"/>
                  <w:szCs w:val="18"/>
                </w:rPr>
                <w:t>En</w:t>
              </w:r>
              <w:r w:rsidR="00675435" w:rsidRPr="00675435">
                <w:rPr>
                  <w:rFonts w:cs="Arial"/>
                </w:rPr>
                <w:t xml:space="preserve"> cours</w:t>
              </w:r>
            </w:fldSimple>
          </w:p>
        </w:tc>
      </w:tr>
      <w:tr w:rsidR="00DD1401" w:rsidRPr="001D749C" w:rsidTr="0065558E">
        <w:trPr>
          <w:trHeight w:hRule="exact" w:val="284"/>
        </w:trPr>
        <w:tc>
          <w:tcPr>
            <w:tcW w:w="2977" w:type="dxa"/>
            <w:tcBorders>
              <w:top w:val="nil"/>
              <w:left w:val="nil"/>
              <w:bottom w:val="nil"/>
              <w:right w:val="single" w:sz="4" w:space="0" w:color="auto"/>
            </w:tcBorders>
          </w:tcPr>
          <w:p w:rsidR="00DD1401" w:rsidRPr="001D749C" w:rsidRDefault="00DD1401" w:rsidP="0087394D">
            <w:pPr>
              <w:rPr>
                <w:rFonts w:cs="Arial"/>
              </w:rPr>
            </w:pPr>
          </w:p>
        </w:tc>
        <w:tc>
          <w:tcPr>
            <w:tcW w:w="2978" w:type="dxa"/>
            <w:vMerge/>
            <w:tcBorders>
              <w:top w:val="nil"/>
              <w:left w:val="single" w:sz="4" w:space="0" w:color="auto"/>
              <w:bottom w:val="nil"/>
              <w:right w:val="nil"/>
            </w:tcBorders>
          </w:tcPr>
          <w:p w:rsidR="00DD1401" w:rsidRPr="001D749C" w:rsidRDefault="00DD1401" w:rsidP="0087394D">
            <w:pPr>
              <w:spacing w:before="0" w:after="0"/>
              <w:jc w:val="right"/>
              <w:rPr>
                <w:rFonts w:cs="Arial"/>
                <w:sz w:val="24"/>
                <w:szCs w:val="24"/>
              </w:rPr>
            </w:pPr>
          </w:p>
        </w:tc>
        <w:tc>
          <w:tcPr>
            <w:tcW w:w="2268" w:type="dxa"/>
            <w:tcBorders>
              <w:top w:val="nil"/>
              <w:left w:val="nil"/>
              <w:bottom w:val="nil"/>
              <w:right w:val="nil"/>
            </w:tcBorders>
          </w:tcPr>
          <w:p w:rsidR="00DD1401" w:rsidRPr="001D749C" w:rsidRDefault="007C4B58" w:rsidP="0087394D">
            <w:pPr>
              <w:spacing w:before="0" w:after="0"/>
              <w:jc w:val="right"/>
              <w:rPr>
                <w:rFonts w:cs="Arial"/>
                <w:sz w:val="18"/>
                <w:szCs w:val="18"/>
              </w:rPr>
            </w:pPr>
            <w:r w:rsidRPr="001D749C">
              <w:rPr>
                <w:rFonts w:cs="Arial"/>
                <w:sz w:val="18"/>
                <w:szCs w:val="18"/>
              </w:rPr>
              <w:t>Usage :</w:t>
            </w:r>
          </w:p>
        </w:tc>
        <w:tc>
          <w:tcPr>
            <w:tcW w:w="2268" w:type="dxa"/>
            <w:tcBorders>
              <w:top w:val="nil"/>
              <w:left w:val="nil"/>
              <w:bottom w:val="nil"/>
              <w:right w:val="nil"/>
            </w:tcBorders>
          </w:tcPr>
          <w:p w:rsidR="00DD1401" w:rsidRPr="001D749C" w:rsidRDefault="0085789F" w:rsidP="0087394D">
            <w:pPr>
              <w:spacing w:before="0" w:after="0"/>
              <w:jc w:val="left"/>
              <w:rPr>
                <w:rFonts w:cs="Arial"/>
                <w:sz w:val="18"/>
                <w:szCs w:val="18"/>
              </w:rPr>
            </w:pPr>
            <w:fldSimple w:instr=" DOCPROPERTY  DocUsage  \* MERGEFORMAT ">
              <w:r w:rsidR="00675435" w:rsidRPr="00675435">
                <w:rPr>
                  <w:rFonts w:cs="Arial"/>
                  <w:sz w:val="18"/>
                  <w:szCs w:val="18"/>
                </w:rPr>
                <w:t>Deliverable</w:t>
              </w:r>
            </w:fldSimple>
          </w:p>
        </w:tc>
      </w:tr>
      <w:tr w:rsidR="00DD1401" w:rsidRPr="001D749C" w:rsidTr="0065558E">
        <w:trPr>
          <w:trHeight w:hRule="exact" w:val="284"/>
        </w:trPr>
        <w:tc>
          <w:tcPr>
            <w:tcW w:w="2977" w:type="dxa"/>
            <w:tcBorders>
              <w:top w:val="nil"/>
              <w:left w:val="nil"/>
              <w:bottom w:val="nil"/>
              <w:right w:val="single" w:sz="4" w:space="0" w:color="auto"/>
            </w:tcBorders>
          </w:tcPr>
          <w:p w:rsidR="00DD1401" w:rsidRPr="001D749C" w:rsidRDefault="00DD1401" w:rsidP="0087394D">
            <w:pPr>
              <w:rPr>
                <w:rFonts w:cs="Arial"/>
              </w:rPr>
            </w:pPr>
          </w:p>
        </w:tc>
        <w:tc>
          <w:tcPr>
            <w:tcW w:w="2978" w:type="dxa"/>
            <w:vMerge/>
            <w:tcBorders>
              <w:top w:val="nil"/>
              <w:left w:val="single" w:sz="4" w:space="0" w:color="auto"/>
              <w:bottom w:val="nil"/>
              <w:right w:val="nil"/>
            </w:tcBorders>
          </w:tcPr>
          <w:p w:rsidR="00DD1401" w:rsidRPr="001D749C" w:rsidRDefault="00DD1401" w:rsidP="0087394D">
            <w:pPr>
              <w:spacing w:before="0" w:after="0"/>
              <w:jc w:val="right"/>
              <w:rPr>
                <w:rFonts w:cs="Arial"/>
                <w:sz w:val="24"/>
                <w:szCs w:val="24"/>
              </w:rPr>
            </w:pPr>
          </w:p>
        </w:tc>
        <w:tc>
          <w:tcPr>
            <w:tcW w:w="2268" w:type="dxa"/>
            <w:tcBorders>
              <w:top w:val="nil"/>
              <w:left w:val="nil"/>
              <w:bottom w:val="nil"/>
              <w:right w:val="nil"/>
            </w:tcBorders>
          </w:tcPr>
          <w:p w:rsidR="00DD1401" w:rsidRPr="001D749C" w:rsidRDefault="00DD1401" w:rsidP="0087394D">
            <w:pPr>
              <w:spacing w:before="0" w:after="0"/>
              <w:jc w:val="right"/>
              <w:rPr>
                <w:rFonts w:cs="Arial"/>
                <w:sz w:val="18"/>
                <w:szCs w:val="18"/>
              </w:rPr>
            </w:pPr>
            <w:r w:rsidRPr="001D749C">
              <w:rPr>
                <w:rFonts w:cs="Arial"/>
                <w:sz w:val="18"/>
                <w:szCs w:val="18"/>
              </w:rPr>
              <w:t xml:space="preserve">Auteur : </w:t>
            </w:r>
          </w:p>
        </w:tc>
        <w:tc>
          <w:tcPr>
            <w:tcW w:w="2268" w:type="dxa"/>
            <w:tcBorders>
              <w:top w:val="nil"/>
              <w:left w:val="nil"/>
              <w:bottom w:val="nil"/>
              <w:right w:val="nil"/>
            </w:tcBorders>
          </w:tcPr>
          <w:p w:rsidR="00DD1401" w:rsidRPr="001D749C" w:rsidRDefault="0085789F" w:rsidP="0087394D">
            <w:pPr>
              <w:spacing w:before="0" w:after="0"/>
              <w:jc w:val="left"/>
              <w:rPr>
                <w:rFonts w:cs="Arial"/>
                <w:sz w:val="18"/>
                <w:szCs w:val="18"/>
              </w:rPr>
            </w:pPr>
            <w:fldSimple w:instr=" DOCPROPERTY  DocAuthor  \* MERGEFORMAT ">
              <w:r w:rsidR="00675435" w:rsidRPr="00675435">
                <w:rPr>
                  <w:rFonts w:cs="Arial"/>
                  <w:sz w:val="18"/>
                  <w:szCs w:val="18"/>
                </w:rPr>
                <w:t>Equipe projet</w:t>
              </w:r>
            </w:fldSimple>
          </w:p>
        </w:tc>
      </w:tr>
      <w:tr w:rsidR="00DD1401" w:rsidRPr="001D749C" w:rsidTr="00F734B1">
        <w:trPr>
          <w:trHeight w:hRule="exact" w:val="468"/>
        </w:trPr>
        <w:tc>
          <w:tcPr>
            <w:tcW w:w="2977" w:type="dxa"/>
            <w:tcBorders>
              <w:top w:val="nil"/>
              <w:left w:val="nil"/>
              <w:bottom w:val="nil"/>
              <w:right w:val="single" w:sz="4" w:space="0" w:color="auto"/>
            </w:tcBorders>
          </w:tcPr>
          <w:p w:rsidR="00DD1401" w:rsidRPr="001D749C" w:rsidRDefault="00DD1401" w:rsidP="0087394D">
            <w:pPr>
              <w:rPr>
                <w:rFonts w:cs="Arial"/>
              </w:rPr>
            </w:pPr>
          </w:p>
        </w:tc>
        <w:tc>
          <w:tcPr>
            <w:tcW w:w="5246" w:type="dxa"/>
            <w:gridSpan w:val="2"/>
            <w:tcBorders>
              <w:top w:val="nil"/>
              <w:left w:val="single" w:sz="4" w:space="0" w:color="auto"/>
              <w:bottom w:val="nil"/>
              <w:right w:val="nil"/>
            </w:tcBorders>
          </w:tcPr>
          <w:p w:rsidR="00DD1401" w:rsidRPr="001D749C" w:rsidRDefault="00DD1401" w:rsidP="0087394D">
            <w:pPr>
              <w:jc w:val="right"/>
              <w:rPr>
                <w:rFonts w:cs="Arial"/>
                <w:sz w:val="18"/>
                <w:szCs w:val="18"/>
              </w:rPr>
            </w:pPr>
            <w:r w:rsidRPr="001D749C">
              <w:rPr>
                <w:rFonts w:cs="Arial"/>
                <w:sz w:val="18"/>
                <w:szCs w:val="18"/>
              </w:rPr>
              <w:t>Type :</w:t>
            </w:r>
          </w:p>
        </w:tc>
        <w:tc>
          <w:tcPr>
            <w:tcW w:w="2268" w:type="dxa"/>
            <w:tcBorders>
              <w:top w:val="nil"/>
              <w:left w:val="nil"/>
              <w:bottom w:val="nil"/>
              <w:right w:val="nil"/>
            </w:tcBorders>
          </w:tcPr>
          <w:p w:rsidR="00DD1401" w:rsidRPr="001D749C" w:rsidRDefault="0085789F" w:rsidP="0087394D">
            <w:pPr>
              <w:jc w:val="left"/>
              <w:rPr>
                <w:rFonts w:cs="Arial"/>
                <w:sz w:val="18"/>
                <w:szCs w:val="18"/>
              </w:rPr>
            </w:pPr>
            <w:fldSimple w:instr=" DOCPROPERTY  DocType  \* MERGEFORMAT ">
              <w:r w:rsidR="00675435" w:rsidRPr="00675435">
                <w:rPr>
                  <w:rFonts w:cs="Arial"/>
                  <w:sz w:val="18"/>
                  <w:szCs w:val="18"/>
                </w:rPr>
                <w:t>STS: System Technical Specification</w:t>
              </w:r>
            </w:fldSimple>
          </w:p>
        </w:tc>
      </w:tr>
    </w:tbl>
    <w:p w:rsidR="00995840" w:rsidRPr="001D749C" w:rsidRDefault="00995840">
      <w:pPr>
        <w:rPr>
          <w:rFonts w:cs="Arial"/>
        </w:rPr>
        <w:sectPr w:rsidR="00995840" w:rsidRPr="001D749C" w:rsidSect="00E20F95">
          <w:headerReference w:type="even" r:id="rId13"/>
          <w:headerReference w:type="first" r:id="rId14"/>
          <w:footerReference w:type="first" r:id="rId15"/>
          <w:pgSz w:w="11907" w:h="16840" w:code="9"/>
          <w:pgMar w:top="816" w:right="1134" w:bottom="1134" w:left="1134" w:header="720" w:footer="680" w:gutter="0"/>
          <w:cols w:space="720"/>
        </w:sectPr>
      </w:pPr>
    </w:p>
    <w:p w:rsidR="00DB2424" w:rsidRPr="001D749C" w:rsidRDefault="00DB2424" w:rsidP="00DB2424">
      <w:pPr>
        <w:rPr>
          <w:rFonts w:cs="Arial"/>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tblPr>
      <w:tblGrid>
        <w:gridCol w:w="2586"/>
        <w:gridCol w:w="2586"/>
        <w:gridCol w:w="1452"/>
        <w:gridCol w:w="2586"/>
      </w:tblGrid>
      <w:tr w:rsidR="00DB2424" w:rsidRPr="001D749C">
        <w:trPr>
          <w:cantSplit/>
          <w:trHeight w:val="561"/>
          <w:jc w:val="center"/>
        </w:trPr>
        <w:tc>
          <w:tcPr>
            <w:tcW w:w="9210" w:type="dxa"/>
            <w:gridSpan w:val="4"/>
            <w:tcBorders>
              <w:bottom w:val="nil"/>
            </w:tcBorders>
            <w:vAlign w:val="center"/>
          </w:tcPr>
          <w:p w:rsidR="00DB2424" w:rsidRPr="001D749C" w:rsidRDefault="00DB2424" w:rsidP="009D3512">
            <w:pPr>
              <w:jc w:val="center"/>
              <w:rPr>
                <w:rFonts w:cs="Arial"/>
                <w:b/>
                <w:smallCaps/>
                <w:sz w:val="24"/>
                <w:szCs w:val="24"/>
              </w:rPr>
            </w:pPr>
            <w:r w:rsidRPr="001D749C">
              <w:rPr>
                <w:rFonts w:cs="Arial"/>
                <w:b/>
                <w:smallCaps/>
                <w:sz w:val="24"/>
                <w:szCs w:val="24"/>
              </w:rPr>
              <w:t>Approbation du document</w:t>
            </w:r>
          </w:p>
        </w:tc>
      </w:tr>
      <w:tr w:rsidR="00DB2424" w:rsidRPr="001D749C">
        <w:trPr>
          <w:cantSplit/>
          <w:jc w:val="center"/>
        </w:trPr>
        <w:tc>
          <w:tcPr>
            <w:tcW w:w="2586" w:type="dxa"/>
            <w:tcBorders>
              <w:top w:val="single" w:sz="4" w:space="0" w:color="C0C0C0"/>
              <w:right w:val="single" w:sz="4" w:space="0" w:color="C0C0C0"/>
            </w:tcBorders>
            <w:shd w:val="clear" w:color="auto" w:fill="auto"/>
            <w:vAlign w:val="center"/>
          </w:tcPr>
          <w:p w:rsidR="00DB2424" w:rsidRPr="001D749C" w:rsidRDefault="00C6329F" w:rsidP="009D3512">
            <w:pPr>
              <w:jc w:val="center"/>
              <w:rPr>
                <w:rFonts w:cs="Arial"/>
                <w:b/>
              </w:rPr>
            </w:pPr>
            <w:r w:rsidRPr="001D749C">
              <w:rPr>
                <w:rFonts w:cs="Arial"/>
                <w:b/>
              </w:rPr>
              <w:t>Organisme ou entreprise</w:t>
            </w:r>
          </w:p>
        </w:tc>
        <w:tc>
          <w:tcPr>
            <w:tcW w:w="2586" w:type="dxa"/>
            <w:tcBorders>
              <w:top w:val="single" w:sz="4" w:space="0" w:color="C0C0C0"/>
              <w:right w:val="single" w:sz="4" w:space="0" w:color="C0C0C0"/>
            </w:tcBorders>
            <w:shd w:val="clear" w:color="auto" w:fill="auto"/>
            <w:vAlign w:val="center"/>
          </w:tcPr>
          <w:p w:rsidR="00DB2424" w:rsidRPr="001D749C" w:rsidRDefault="00DB2424" w:rsidP="009D3512">
            <w:pPr>
              <w:jc w:val="center"/>
              <w:rPr>
                <w:rFonts w:cs="Arial"/>
                <w:b/>
              </w:rPr>
            </w:pPr>
            <w:r w:rsidRPr="001D749C">
              <w:rPr>
                <w:rFonts w:cs="Arial"/>
                <w:b/>
              </w:rPr>
              <w:t>Nom (fonction)</w:t>
            </w:r>
          </w:p>
        </w:tc>
        <w:tc>
          <w:tcPr>
            <w:tcW w:w="1452" w:type="dxa"/>
            <w:tcBorders>
              <w:top w:val="single" w:sz="4" w:space="0" w:color="C0C0C0"/>
              <w:left w:val="single" w:sz="4" w:space="0" w:color="C0C0C0"/>
              <w:bottom w:val="single" w:sz="4" w:space="0" w:color="C0C0C0"/>
            </w:tcBorders>
            <w:vAlign w:val="center"/>
          </w:tcPr>
          <w:p w:rsidR="00DB2424" w:rsidRPr="001D749C" w:rsidRDefault="00DB2424" w:rsidP="009D3512">
            <w:pPr>
              <w:jc w:val="center"/>
              <w:rPr>
                <w:rFonts w:cs="Arial"/>
                <w:sz w:val="24"/>
              </w:rPr>
            </w:pPr>
            <w:r w:rsidRPr="001D749C">
              <w:rPr>
                <w:rFonts w:cs="Arial"/>
                <w:b/>
              </w:rPr>
              <w:t>Date</w:t>
            </w:r>
          </w:p>
        </w:tc>
        <w:tc>
          <w:tcPr>
            <w:tcW w:w="2586" w:type="dxa"/>
            <w:tcBorders>
              <w:top w:val="single" w:sz="4" w:space="0" w:color="C0C0C0"/>
              <w:left w:val="single" w:sz="4" w:space="0" w:color="C0C0C0"/>
              <w:bottom w:val="single" w:sz="4" w:space="0" w:color="C0C0C0"/>
            </w:tcBorders>
            <w:vAlign w:val="center"/>
          </w:tcPr>
          <w:p w:rsidR="00DB2424" w:rsidRPr="001D749C" w:rsidRDefault="00DB2424" w:rsidP="009D3512">
            <w:pPr>
              <w:jc w:val="center"/>
              <w:rPr>
                <w:rFonts w:cs="Arial"/>
                <w:sz w:val="24"/>
              </w:rPr>
            </w:pPr>
            <w:r w:rsidRPr="001D749C">
              <w:rPr>
                <w:rFonts w:cs="Arial"/>
                <w:b/>
              </w:rPr>
              <w:t>Visa</w:t>
            </w:r>
          </w:p>
        </w:tc>
      </w:tr>
      <w:tr w:rsidR="00AF685B" w:rsidRPr="001D749C">
        <w:trPr>
          <w:cantSplit/>
          <w:jc w:val="center"/>
        </w:trPr>
        <w:tc>
          <w:tcPr>
            <w:tcW w:w="2586" w:type="dxa"/>
            <w:tcBorders>
              <w:right w:val="single" w:sz="4" w:space="0" w:color="C0C0C0"/>
            </w:tcBorders>
            <w:shd w:val="clear" w:color="auto" w:fill="auto"/>
            <w:vAlign w:val="center"/>
          </w:tcPr>
          <w:p w:rsidR="00AF685B" w:rsidRPr="001D749C" w:rsidRDefault="00AF685B" w:rsidP="00690C71">
            <w:pPr>
              <w:jc w:val="center"/>
              <w:rPr>
                <w:rFonts w:cs="Arial"/>
                <w:b/>
                <w:szCs w:val="22"/>
              </w:rPr>
            </w:pPr>
            <w:r w:rsidRPr="001D749C">
              <w:rPr>
                <w:rFonts w:cs="Arial"/>
                <w:szCs w:val="22"/>
              </w:rPr>
              <w:t>Capgemini France</w:t>
            </w:r>
          </w:p>
        </w:tc>
        <w:tc>
          <w:tcPr>
            <w:tcW w:w="2586" w:type="dxa"/>
            <w:tcBorders>
              <w:right w:val="single" w:sz="4" w:space="0" w:color="C0C0C0"/>
            </w:tcBorders>
            <w:shd w:val="clear" w:color="auto" w:fill="auto"/>
            <w:vAlign w:val="center"/>
          </w:tcPr>
          <w:p w:rsidR="00AF685B" w:rsidRPr="001D749C" w:rsidRDefault="00AF685B" w:rsidP="00690C71">
            <w:pPr>
              <w:jc w:val="center"/>
              <w:rPr>
                <w:rFonts w:cs="Arial"/>
                <w:szCs w:val="22"/>
              </w:rPr>
            </w:pPr>
          </w:p>
        </w:tc>
        <w:tc>
          <w:tcPr>
            <w:tcW w:w="1452" w:type="dxa"/>
            <w:tcBorders>
              <w:top w:val="single" w:sz="4" w:space="0" w:color="C0C0C0"/>
              <w:left w:val="single" w:sz="4" w:space="0" w:color="C0C0C0"/>
              <w:bottom w:val="single" w:sz="4" w:space="0" w:color="C0C0C0"/>
            </w:tcBorders>
            <w:vAlign w:val="center"/>
          </w:tcPr>
          <w:p w:rsidR="00AF685B" w:rsidRPr="001D749C" w:rsidRDefault="00AF685B" w:rsidP="00690C71">
            <w:pPr>
              <w:jc w:val="center"/>
              <w:rPr>
                <w:rFonts w:cs="Arial"/>
                <w:color w:val="FFFFFF"/>
                <w:szCs w:val="22"/>
              </w:rPr>
            </w:pPr>
          </w:p>
        </w:tc>
        <w:tc>
          <w:tcPr>
            <w:tcW w:w="2586" w:type="dxa"/>
            <w:tcBorders>
              <w:top w:val="single" w:sz="4" w:space="0" w:color="C0C0C0"/>
              <w:left w:val="single" w:sz="4" w:space="0" w:color="C0C0C0"/>
              <w:bottom w:val="single" w:sz="4" w:space="0" w:color="C0C0C0"/>
            </w:tcBorders>
            <w:vAlign w:val="center"/>
          </w:tcPr>
          <w:p w:rsidR="00AF685B" w:rsidRPr="001D749C" w:rsidRDefault="00AF685B" w:rsidP="00690C71">
            <w:pPr>
              <w:jc w:val="center"/>
              <w:rPr>
                <w:rFonts w:cs="Arial"/>
                <w:color w:val="FFFFFF"/>
                <w:sz w:val="24"/>
              </w:rPr>
            </w:pPr>
          </w:p>
        </w:tc>
      </w:tr>
      <w:tr w:rsidR="00AF685B" w:rsidRPr="001D749C">
        <w:trPr>
          <w:cantSplit/>
          <w:jc w:val="center"/>
        </w:trPr>
        <w:tc>
          <w:tcPr>
            <w:tcW w:w="2586" w:type="dxa"/>
            <w:tcBorders>
              <w:right w:val="single" w:sz="4" w:space="0" w:color="C0C0C0"/>
            </w:tcBorders>
            <w:shd w:val="clear" w:color="auto" w:fill="auto"/>
            <w:vAlign w:val="center"/>
          </w:tcPr>
          <w:p w:rsidR="00AF685B" w:rsidRPr="001D749C" w:rsidRDefault="00AF685B" w:rsidP="00690C71">
            <w:pPr>
              <w:jc w:val="center"/>
              <w:rPr>
                <w:rFonts w:cs="Arial"/>
                <w:iCs/>
                <w:szCs w:val="22"/>
              </w:rPr>
            </w:pPr>
          </w:p>
        </w:tc>
        <w:tc>
          <w:tcPr>
            <w:tcW w:w="2586" w:type="dxa"/>
            <w:tcBorders>
              <w:right w:val="single" w:sz="4" w:space="0" w:color="C0C0C0"/>
            </w:tcBorders>
            <w:shd w:val="clear" w:color="auto" w:fill="auto"/>
            <w:vAlign w:val="center"/>
          </w:tcPr>
          <w:p w:rsidR="00AF685B" w:rsidRPr="001D749C" w:rsidRDefault="00AF685B" w:rsidP="00690C71">
            <w:pPr>
              <w:jc w:val="center"/>
              <w:rPr>
                <w:rFonts w:cs="Arial"/>
                <w:iCs/>
                <w:szCs w:val="22"/>
              </w:rPr>
            </w:pPr>
          </w:p>
        </w:tc>
        <w:tc>
          <w:tcPr>
            <w:tcW w:w="1452" w:type="dxa"/>
            <w:tcBorders>
              <w:top w:val="single" w:sz="4" w:space="0" w:color="C0C0C0"/>
              <w:left w:val="single" w:sz="4" w:space="0" w:color="C0C0C0"/>
              <w:bottom w:val="single" w:sz="4" w:space="0" w:color="C0C0C0"/>
            </w:tcBorders>
            <w:vAlign w:val="center"/>
          </w:tcPr>
          <w:p w:rsidR="00AF685B" w:rsidRPr="001D749C" w:rsidRDefault="00AF685B" w:rsidP="00690C71">
            <w:pPr>
              <w:jc w:val="center"/>
              <w:rPr>
                <w:rFonts w:cs="Arial"/>
                <w:iCs/>
                <w:szCs w:val="22"/>
              </w:rPr>
            </w:pPr>
          </w:p>
        </w:tc>
        <w:tc>
          <w:tcPr>
            <w:tcW w:w="2586" w:type="dxa"/>
            <w:tcBorders>
              <w:top w:val="single" w:sz="4" w:space="0" w:color="C0C0C0"/>
              <w:left w:val="single" w:sz="4" w:space="0" w:color="C0C0C0"/>
              <w:bottom w:val="single" w:sz="4" w:space="0" w:color="C0C0C0"/>
            </w:tcBorders>
            <w:vAlign w:val="center"/>
          </w:tcPr>
          <w:p w:rsidR="00AF685B" w:rsidRPr="001D749C" w:rsidRDefault="00AF685B" w:rsidP="00690C71">
            <w:pPr>
              <w:jc w:val="center"/>
              <w:rPr>
                <w:rFonts w:cs="Arial"/>
                <w:iCs/>
                <w:sz w:val="24"/>
              </w:rPr>
            </w:pPr>
          </w:p>
        </w:tc>
      </w:tr>
    </w:tbl>
    <w:p w:rsidR="00DB2424" w:rsidRPr="001D749C" w:rsidRDefault="00DB2424" w:rsidP="00DB2424">
      <w:pPr>
        <w:pStyle w:val="Normalaprstbl"/>
        <w:spacing w:before="60"/>
        <w:rPr>
          <w:rFonts w:cs="Arial"/>
        </w:rPr>
      </w:pPr>
    </w:p>
    <w:p w:rsidR="00DB2424" w:rsidRPr="001D749C" w:rsidRDefault="00DB2424" w:rsidP="00DB2424">
      <w:pPr>
        <w:rPr>
          <w:rFonts w:cs="Arial"/>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tblPr>
      <w:tblGrid>
        <w:gridCol w:w="2586"/>
        <w:gridCol w:w="2586"/>
        <w:gridCol w:w="1353"/>
        <w:gridCol w:w="1353"/>
        <w:gridCol w:w="1354"/>
      </w:tblGrid>
      <w:tr w:rsidR="00DB2424" w:rsidRPr="001D749C">
        <w:trPr>
          <w:cantSplit/>
          <w:trHeight w:val="561"/>
          <w:jc w:val="center"/>
        </w:trPr>
        <w:tc>
          <w:tcPr>
            <w:tcW w:w="9232" w:type="dxa"/>
            <w:gridSpan w:val="5"/>
            <w:vAlign w:val="center"/>
          </w:tcPr>
          <w:p w:rsidR="00DB2424" w:rsidRPr="001D749C" w:rsidRDefault="00DB2424" w:rsidP="009D3512">
            <w:pPr>
              <w:jc w:val="center"/>
              <w:rPr>
                <w:rFonts w:cs="Arial"/>
                <w:b/>
                <w:smallCaps/>
                <w:sz w:val="24"/>
                <w:szCs w:val="24"/>
              </w:rPr>
            </w:pPr>
            <w:r w:rsidRPr="001D749C">
              <w:rPr>
                <w:rFonts w:cs="Arial"/>
                <w:b/>
                <w:smallCaps/>
                <w:sz w:val="24"/>
                <w:szCs w:val="24"/>
              </w:rPr>
              <w:t>Diffusion</w:t>
            </w:r>
          </w:p>
        </w:tc>
      </w:tr>
      <w:tr w:rsidR="00DB2424" w:rsidRPr="001D749C">
        <w:trPr>
          <w:cantSplit/>
          <w:trHeight w:val="422"/>
          <w:jc w:val="center"/>
        </w:trPr>
        <w:tc>
          <w:tcPr>
            <w:tcW w:w="2586"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Destinataire</w:t>
            </w:r>
          </w:p>
        </w:tc>
        <w:tc>
          <w:tcPr>
            <w:tcW w:w="2586" w:type="dxa"/>
            <w:tcBorders>
              <w:bottom w:val="single" w:sz="4" w:space="0" w:color="C0C0C0"/>
            </w:tcBorders>
            <w:vAlign w:val="center"/>
          </w:tcPr>
          <w:p w:rsidR="00DB2424" w:rsidRPr="001D749C" w:rsidRDefault="00C6329F" w:rsidP="009D3512">
            <w:pPr>
              <w:jc w:val="center"/>
              <w:rPr>
                <w:rFonts w:cs="Arial"/>
                <w:b/>
              </w:rPr>
            </w:pPr>
            <w:r w:rsidRPr="001D749C">
              <w:rPr>
                <w:rFonts w:cs="Arial"/>
                <w:b/>
              </w:rPr>
              <w:t>Organisme ou entreprise</w:t>
            </w:r>
          </w:p>
        </w:tc>
        <w:tc>
          <w:tcPr>
            <w:tcW w:w="1353"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Nombre</w:t>
            </w:r>
          </w:p>
        </w:tc>
        <w:tc>
          <w:tcPr>
            <w:tcW w:w="1353"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Pour action</w:t>
            </w:r>
          </w:p>
        </w:tc>
        <w:tc>
          <w:tcPr>
            <w:tcW w:w="1354"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Pour info</w:t>
            </w:r>
          </w:p>
        </w:tc>
      </w:tr>
      <w:tr w:rsidR="00186BA7" w:rsidRPr="001D749C">
        <w:trPr>
          <w:cantSplit/>
          <w:trHeight w:val="553"/>
          <w:jc w:val="center"/>
        </w:trPr>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p>
        </w:tc>
        <w:tc>
          <w:tcPr>
            <w:tcW w:w="2586" w:type="dxa"/>
            <w:tcBorders>
              <w:top w:val="single" w:sz="4" w:space="0" w:color="C0C0C0"/>
              <w:bottom w:val="single" w:sz="4" w:space="0" w:color="C0C0C0"/>
            </w:tcBorders>
            <w:vAlign w:val="center"/>
          </w:tcPr>
          <w:p w:rsidR="00186BA7" w:rsidRPr="001D749C" w:rsidRDefault="0085789F" w:rsidP="00690C71">
            <w:pPr>
              <w:jc w:val="center"/>
              <w:rPr>
                <w:rFonts w:cs="Arial"/>
                <w:szCs w:val="22"/>
              </w:rPr>
            </w:pPr>
            <w:fldSimple w:instr=" DOCPROPERTY &quot;DocRegionName&quot;  \* MERGEFORMAT ">
              <w:r w:rsidR="00675435" w:rsidRPr="00675435">
                <w:rPr>
                  <w:rFonts w:cs="Arial"/>
                  <w:szCs w:val="22"/>
                </w:rPr>
                <w:t>Capgemini France</w:t>
              </w:r>
            </w:fldSimple>
            <w:r w:rsidR="00186BA7" w:rsidRPr="001D749C">
              <w:rPr>
                <w:rFonts w:cs="Arial"/>
                <w:szCs w:val="22"/>
              </w:rPr>
              <w:t xml:space="preserve"> </w:t>
            </w: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r w:rsidRPr="001D749C">
              <w:rPr>
                <w:rFonts w:cs="Arial"/>
                <w:szCs w:val="22"/>
              </w:rPr>
              <w:t>1</w:t>
            </w: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r w:rsidRPr="001D749C">
              <w:rPr>
                <w:rFonts w:cs="Arial"/>
                <w:szCs w:val="22"/>
              </w:rPr>
              <w:t>X</w:t>
            </w:r>
          </w:p>
        </w:tc>
        <w:tc>
          <w:tcPr>
            <w:tcW w:w="1354"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p>
        </w:tc>
      </w:tr>
      <w:tr w:rsidR="00186BA7" w:rsidRPr="001D749C">
        <w:trPr>
          <w:cantSplit/>
          <w:trHeight w:val="415"/>
          <w:jc w:val="center"/>
        </w:trPr>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p>
        </w:tc>
        <w:tc>
          <w:tcPr>
            <w:tcW w:w="2586" w:type="dxa"/>
            <w:tcBorders>
              <w:top w:val="single" w:sz="4" w:space="0" w:color="C0C0C0"/>
              <w:bottom w:val="single" w:sz="4" w:space="0" w:color="C0C0C0"/>
            </w:tcBorders>
            <w:vAlign w:val="center"/>
          </w:tcPr>
          <w:p w:rsidR="00186BA7" w:rsidRPr="001D749C" w:rsidRDefault="000E3BC4" w:rsidP="00690C71">
            <w:pPr>
              <w:jc w:val="center"/>
              <w:rPr>
                <w:rFonts w:cs="Arial"/>
                <w:szCs w:val="22"/>
              </w:rPr>
            </w:pPr>
            <w:r w:rsidRPr="001D749C">
              <w:rPr>
                <w:rFonts w:cs="Arial"/>
                <w:szCs w:val="22"/>
              </w:rPr>
              <w:t>Orange</w:t>
            </w:r>
          </w:p>
        </w:tc>
        <w:tc>
          <w:tcPr>
            <w:tcW w:w="1353" w:type="dxa"/>
            <w:tcBorders>
              <w:top w:val="single" w:sz="4" w:space="0" w:color="C0C0C0"/>
              <w:bottom w:val="single" w:sz="4" w:space="0" w:color="C0C0C0"/>
            </w:tcBorders>
            <w:vAlign w:val="center"/>
          </w:tcPr>
          <w:p w:rsidR="00186BA7" w:rsidRPr="001D749C" w:rsidRDefault="000E3BC4" w:rsidP="00690C71">
            <w:pPr>
              <w:jc w:val="center"/>
              <w:rPr>
                <w:rFonts w:cs="Arial"/>
                <w:szCs w:val="22"/>
              </w:rPr>
            </w:pPr>
            <w:r w:rsidRPr="001D749C">
              <w:rPr>
                <w:rFonts w:cs="Arial"/>
                <w:szCs w:val="22"/>
              </w:rPr>
              <w:t>1</w:t>
            </w:r>
          </w:p>
        </w:tc>
        <w:tc>
          <w:tcPr>
            <w:tcW w:w="1353" w:type="dxa"/>
            <w:tcBorders>
              <w:top w:val="single" w:sz="4" w:space="0" w:color="C0C0C0"/>
              <w:bottom w:val="single" w:sz="4" w:space="0" w:color="C0C0C0"/>
            </w:tcBorders>
            <w:vAlign w:val="center"/>
          </w:tcPr>
          <w:p w:rsidR="00186BA7" w:rsidRPr="001D749C" w:rsidRDefault="000E3BC4" w:rsidP="00690C71">
            <w:pPr>
              <w:jc w:val="center"/>
              <w:rPr>
                <w:rFonts w:cs="Arial"/>
                <w:szCs w:val="22"/>
              </w:rPr>
            </w:pPr>
            <w:r w:rsidRPr="001D749C">
              <w:rPr>
                <w:rFonts w:cs="Arial"/>
                <w:szCs w:val="22"/>
              </w:rPr>
              <w:t>X</w:t>
            </w:r>
          </w:p>
        </w:tc>
        <w:tc>
          <w:tcPr>
            <w:tcW w:w="1354" w:type="dxa"/>
            <w:tcBorders>
              <w:top w:val="single" w:sz="4" w:space="0" w:color="C0C0C0"/>
              <w:bottom w:val="single" w:sz="4" w:space="0" w:color="C0C0C0"/>
            </w:tcBorders>
            <w:vAlign w:val="center"/>
          </w:tcPr>
          <w:p w:rsidR="00186BA7" w:rsidRPr="001D749C" w:rsidRDefault="00186BA7" w:rsidP="00690C71">
            <w:pPr>
              <w:jc w:val="center"/>
              <w:rPr>
                <w:rFonts w:cs="Arial"/>
                <w:szCs w:val="22"/>
              </w:rPr>
            </w:pPr>
          </w:p>
        </w:tc>
      </w:tr>
      <w:tr w:rsidR="00186BA7" w:rsidRPr="001D749C">
        <w:trPr>
          <w:cantSplit/>
          <w:trHeight w:val="415"/>
          <w:jc w:val="center"/>
        </w:trPr>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4"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r>
      <w:tr w:rsidR="00186BA7" w:rsidRPr="001D749C">
        <w:trPr>
          <w:cantSplit/>
          <w:trHeight w:val="415"/>
          <w:jc w:val="center"/>
        </w:trPr>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2586"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3"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c>
          <w:tcPr>
            <w:tcW w:w="1354" w:type="dxa"/>
            <w:tcBorders>
              <w:top w:val="single" w:sz="4" w:space="0" w:color="C0C0C0"/>
              <w:bottom w:val="single" w:sz="4" w:space="0" w:color="C0C0C0"/>
            </w:tcBorders>
            <w:vAlign w:val="center"/>
          </w:tcPr>
          <w:p w:rsidR="00186BA7" w:rsidRPr="001D749C" w:rsidRDefault="00186BA7" w:rsidP="00690C71">
            <w:pPr>
              <w:jc w:val="center"/>
              <w:rPr>
                <w:rFonts w:cs="Arial"/>
                <w:iCs/>
                <w:szCs w:val="22"/>
              </w:rPr>
            </w:pPr>
          </w:p>
        </w:tc>
      </w:tr>
    </w:tbl>
    <w:p w:rsidR="00DB2424" w:rsidRPr="001D749C" w:rsidRDefault="00DB2424" w:rsidP="00DB2424">
      <w:pPr>
        <w:rPr>
          <w:rFonts w:cs="Arial"/>
        </w:rPr>
      </w:pPr>
    </w:p>
    <w:p w:rsidR="00DB2424" w:rsidRPr="001D749C" w:rsidRDefault="00DB2424" w:rsidP="00DB2424">
      <w:pPr>
        <w:rPr>
          <w:rFonts w:cs="Arial"/>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tblPr>
      <w:tblGrid>
        <w:gridCol w:w="1021"/>
        <w:gridCol w:w="1985"/>
        <w:gridCol w:w="2126"/>
        <w:gridCol w:w="4078"/>
      </w:tblGrid>
      <w:tr w:rsidR="00DB2424" w:rsidRPr="001D749C">
        <w:trPr>
          <w:cantSplit/>
          <w:trHeight w:val="561"/>
          <w:jc w:val="center"/>
        </w:trPr>
        <w:tc>
          <w:tcPr>
            <w:tcW w:w="9210" w:type="dxa"/>
            <w:gridSpan w:val="4"/>
            <w:vAlign w:val="center"/>
          </w:tcPr>
          <w:p w:rsidR="00DB2424" w:rsidRPr="001D749C" w:rsidRDefault="00DB2424" w:rsidP="009D3512">
            <w:pPr>
              <w:jc w:val="center"/>
              <w:rPr>
                <w:rFonts w:cs="Arial"/>
                <w:b/>
                <w:smallCaps/>
                <w:sz w:val="24"/>
                <w:szCs w:val="24"/>
              </w:rPr>
            </w:pPr>
            <w:r w:rsidRPr="001D749C">
              <w:rPr>
                <w:rFonts w:cs="Arial"/>
                <w:b/>
                <w:smallCaps/>
                <w:sz w:val="24"/>
                <w:szCs w:val="24"/>
              </w:rPr>
              <w:t>Mises à jour</w:t>
            </w:r>
          </w:p>
        </w:tc>
      </w:tr>
      <w:tr w:rsidR="00DB2424" w:rsidRPr="001D749C">
        <w:trPr>
          <w:cantSplit/>
          <w:trHeight w:val="407"/>
          <w:jc w:val="center"/>
        </w:trPr>
        <w:tc>
          <w:tcPr>
            <w:tcW w:w="1021"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Version</w:t>
            </w:r>
          </w:p>
        </w:tc>
        <w:tc>
          <w:tcPr>
            <w:tcW w:w="1985" w:type="dxa"/>
            <w:tcBorders>
              <w:bottom w:val="single" w:sz="4" w:space="0" w:color="C0C0C0"/>
            </w:tcBorders>
            <w:vAlign w:val="center"/>
          </w:tcPr>
          <w:p w:rsidR="00DB2424" w:rsidRPr="001D749C" w:rsidRDefault="00DB2424" w:rsidP="009D3512">
            <w:pPr>
              <w:jc w:val="center"/>
              <w:rPr>
                <w:rFonts w:cs="Arial"/>
                <w:b/>
              </w:rPr>
            </w:pPr>
            <w:r w:rsidRPr="001D749C">
              <w:rPr>
                <w:rFonts w:cs="Arial"/>
                <w:b/>
              </w:rPr>
              <w:t>Date</w:t>
            </w:r>
          </w:p>
        </w:tc>
        <w:tc>
          <w:tcPr>
            <w:tcW w:w="2126" w:type="dxa"/>
            <w:tcBorders>
              <w:bottom w:val="single" w:sz="4" w:space="0" w:color="C0C0C0"/>
            </w:tcBorders>
            <w:shd w:val="clear" w:color="auto" w:fill="auto"/>
            <w:vAlign w:val="center"/>
          </w:tcPr>
          <w:p w:rsidR="00DB2424" w:rsidRPr="001D749C" w:rsidRDefault="00DB2424" w:rsidP="009D3512">
            <w:pPr>
              <w:jc w:val="center"/>
              <w:rPr>
                <w:rFonts w:cs="Arial"/>
                <w:sz w:val="24"/>
              </w:rPr>
            </w:pPr>
            <w:r w:rsidRPr="001D749C">
              <w:rPr>
                <w:rFonts w:cs="Arial"/>
                <w:b/>
              </w:rPr>
              <w:t>Auteur</w:t>
            </w:r>
          </w:p>
        </w:tc>
        <w:tc>
          <w:tcPr>
            <w:tcW w:w="4078" w:type="dxa"/>
            <w:tcBorders>
              <w:bottom w:val="single" w:sz="4" w:space="0" w:color="C0C0C0"/>
            </w:tcBorders>
            <w:shd w:val="clear" w:color="auto" w:fill="auto"/>
            <w:vAlign w:val="center"/>
          </w:tcPr>
          <w:p w:rsidR="00DB2424" w:rsidRPr="001D749C" w:rsidRDefault="00DB2424" w:rsidP="009D3512">
            <w:pPr>
              <w:jc w:val="center"/>
              <w:rPr>
                <w:rFonts w:cs="Arial"/>
                <w:b/>
              </w:rPr>
            </w:pPr>
            <w:r w:rsidRPr="001D749C">
              <w:rPr>
                <w:rFonts w:cs="Arial"/>
                <w:b/>
              </w:rPr>
              <w:t>Motifs</w:t>
            </w:r>
          </w:p>
        </w:tc>
      </w:tr>
      <w:tr w:rsidR="005951B3" w:rsidRPr="001D749C">
        <w:trPr>
          <w:cantSplit/>
          <w:trHeight w:val="407"/>
          <w:jc w:val="center"/>
        </w:trPr>
        <w:tc>
          <w:tcPr>
            <w:tcW w:w="1021" w:type="dxa"/>
            <w:tcBorders>
              <w:bottom w:val="single" w:sz="4" w:space="0" w:color="C0C0C0"/>
            </w:tcBorders>
            <w:vAlign w:val="center"/>
          </w:tcPr>
          <w:p w:rsidR="005951B3" w:rsidRPr="001D749C" w:rsidRDefault="004E1D7A" w:rsidP="00690C71">
            <w:pPr>
              <w:jc w:val="center"/>
              <w:rPr>
                <w:rFonts w:cs="Arial"/>
                <w:szCs w:val="22"/>
              </w:rPr>
            </w:pPr>
            <w:r w:rsidRPr="001D749C">
              <w:rPr>
                <w:rFonts w:cs="Arial"/>
                <w:szCs w:val="22"/>
              </w:rPr>
              <w:t>1.0</w:t>
            </w:r>
          </w:p>
        </w:tc>
        <w:tc>
          <w:tcPr>
            <w:tcW w:w="1985" w:type="dxa"/>
            <w:tcBorders>
              <w:bottom w:val="single" w:sz="4" w:space="0" w:color="C0C0C0"/>
            </w:tcBorders>
            <w:vAlign w:val="center"/>
          </w:tcPr>
          <w:p w:rsidR="005951B3" w:rsidRPr="001D749C" w:rsidRDefault="004E1D7A" w:rsidP="00690C71">
            <w:pPr>
              <w:jc w:val="center"/>
              <w:rPr>
                <w:rFonts w:cs="Arial"/>
                <w:szCs w:val="22"/>
              </w:rPr>
            </w:pPr>
            <w:r w:rsidRPr="001D749C">
              <w:rPr>
                <w:rFonts w:cs="Arial"/>
                <w:szCs w:val="22"/>
              </w:rPr>
              <w:t>01/03/2013</w:t>
            </w:r>
          </w:p>
        </w:tc>
        <w:tc>
          <w:tcPr>
            <w:tcW w:w="2126" w:type="dxa"/>
            <w:shd w:val="clear" w:color="auto" w:fill="auto"/>
            <w:vAlign w:val="center"/>
          </w:tcPr>
          <w:p w:rsidR="005951B3" w:rsidRPr="001D749C" w:rsidRDefault="004E1D7A" w:rsidP="00690C71">
            <w:pPr>
              <w:jc w:val="center"/>
              <w:rPr>
                <w:rFonts w:cs="Arial"/>
                <w:szCs w:val="22"/>
              </w:rPr>
            </w:pPr>
            <w:r w:rsidRPr="001D749C">
              <w:rPr>
                <w:rFonts w:cs="Arial"/>
                <w:szCs w:val="22"/>
              </w:rPr>
              <w:t>Equipe projet</w:t>
            </w:r>
          </w:p>
        </w:tc>
        <w:tc>
          <w:tcPr>
            <w:tcW w:w="4078" w:type="dxa"/>
            <w:tcBorders>
              <w:right w:val="single" w:sz="4" w:space="0" w:color="C0C0C0"/>
            </w:tcBorders>
            <w:shd w:val="clear" w:color="auto" w:fill="auto"/>
            <w:vAlign w:val="center"/>
          </w:tcPr>
          <w:p w:rsidR="002A7B4F" w:rsidRDefault="004E1D7A">
            <w:pPr>
              <w:jc w:val="left"/>
              <w:rPr>
                <w:rFonts w:cs="Arial"/>
                <w:szCs w:val="22"/>
              </w:rPr>
            </w:pPr>
            <w:r w:rsidRPr="001D749C">
              <w:rPr>
                <w:rFonts w:cs="Arial"/>
                <w:szCs w:val="22"/>
              </w:rPr>
              <w:t>Création</w:t>
            </w:r>
            <w:r w:rsidR="009337AE" w:rsidRPr="001D749C">
              <w:rPr>
                <w:rFonts w:cs="Arial"/>
                <w:szCs w:val="22"/>
              </w:rPr>
              <w:t xml:space="preserve"> du document pour la G1R2</w:t>
            </w:r>
          </w:p>
        </w:tc>
      </w:tr>
      <w:tr w:rsidR="00D75053" w:rsidRPr="001D749C">
        <w:trPr>
          <w:cantSplit/>
          <w:trHeight w:val="407"/>
          <w:jc w:val="center"/>
        </w:trPr>
        <w:tc>
          <w:tcPr>
            <w:tcW w:w="1021" w:type="dxa"/>
            <w:tcBorders>
              <w:top w:val="single" w:sz="4" w:space="0" w:color="C0C0C0"/>
              <w:bottom w:val="single" w:sz="4" w:space="0" w:color="C0C0C0"/>
            </w:tcBorders>
            <w:vAlign w:val="center"/>
          </w:tcPr>
          <w:p w:rsidR="00D75053" w:rsidRPr="001D749C" w:rsidRDefault="00D75053" w:rsidP="00690C71">
            <w:pPr>
              <w:jc w:val="center"/>
              <w:rPr>
                <w:rFonts w:cs="Arial"/>
                <w:iCs/>
                <w:szCs w:val="22"/>
              </w:rPr>
            </w:pPr>
            <w:r w:rsidRPr="001D749C">
              <w:rPr>
                <w:rFonts w:cs="Arial"/>
                <w:iCs/>
                <w:szCs w:val="22"/>
              </w:rPr>
              <w:t>1.1</w:t>
            </w:r>
          </w:p>
        </w:tc>
        <w:tc>
          <w:tcPr>
            <w:tcW w:w="1985" w:type="dxa"/>
            <w:tcBorders>
              <w:top w:val="single" w:sz="4" w:space="0" w:color="C0C0C0"/>
              <w:bottom w:val="single" w:sz="4" w:space="0" w:color="C0C0C0"/>
            </w:tcBorders>
            <w:vAlign w:val="center"/>
          </w:tcPr>
          <w:p w:rsidR="00D75053" w:rsidRPr="001D749C" w:rsidRDefault="00D75053" w:rsidP="00690C71">
            <w:pPr>
              <w:jc w:val="center"/>
              <w:rPr>
                <w:rFonts w:cs="Arial"/>
                <w:iCs/>
                <w:szCs w:val="22"/>
              </w:rPr>
            </w:pPr>
            <w:r w:rsidRPr="001D749C">
              <w:rPr>
                <w:rFonts w:cs="Arial"/>
                <w:iCs/>
                <w:szCs w:val="22"/>
              </w:rPr>
              <w:t>1</w:t>
            </w:r>
            <w:r w:rsidR="000E3BC4" w:rsidRPr="001D749C">
              <w:rPr>
                <w:rFonts w:cs="Arial"/>
                <w:iCs/>
                <w:szCs w:val="22"/>
              </w:rPr>
              <w:t>3</w:t>
            </w:r>
            <w:r w:rsidRPr="001D749C">
              <w:rPr>
                <w:rFonts w:cs="Arial"/>
                <w:iCs/>
                <w:szCs w:val="22"/>
              </w:rPr>
              <w:t>/03/2013</w:t>
            </w:r>
          </w:p>
        </w:tc>
        <w:tc>
          <w:tcPr>
            <w:tcW w:w="2126" w:type="dxa"/>
            <w:shd w:val="clear" w:color="auto" w:fill="auto"/>
            <w:vAlign w:val="center"/>
          </w:tcPr>
          <w:p w:rsidR="00D75053" w:rsidRPr="001D749C" w:rsidRDefault="00D75053"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D75053">
            <w:pPr>
              <w:jc w:val="left"/>
              <w:rPr>
                <w:rFonts w:cs="Arial"/>
                <w:iCs/>
                <w:szCs w:val="22"/>
              </w:rPr>
            </w:pPr>
            <w:r w:rsidRPr="001D749C">
              <w:rPr>
                <w:rFonts w:cs="Arial"/>
                <w:iCs/>
                <w:szCs w:val="22"/>
              </w:rPr>
              <w:t>Prise en compte des remarques Orange</w:t>
            </w:r>
          </w:p>
        </w:tc>
      </w:tr>
      <w:tr w:rsidR="005951B3" w:rsidRPr="001D749C">
        <w:trPr>
          <w:cantSplit/>
          <w:trHeight w:val="407"/>
          <w:jc w:val="center"/>
        </w:trPr>
        <w:tc>
          <w:tcPr>
            <w:tcW w:w="1021" w:type="dxa"/>
            <w:tcBorders>
              <w:top w:val="single" w:sz="4" w:space="0" w:color="C0C0C0"/>
              <w:bottom w:val="single" w:sz="4" w:space="0" w:color="C0C0C0"/>
            </w:tcBorders>
            <w:vAlign w:val="center"/>
          </w:tcPr>
          <w:p w:rsidR="005951B3" w:rsidRPr="001D749C" w:rsidRDefault="00863F5A" w:rsidP="00690C71">
            <w:pPr>
              <w:jc w:val="center"/>
              <w:rPr>
                <w:rFonts w:cs="Arial"/>
                <w:iCs/>
                <w:szCs w:val="22"/>
              </w:rPr>
            </w:pPr>
            <w:r w:rsidRPr="001D749C">
              <w:rPr>
                <w:rFonts w:cs="Arial"/>
                <w:iCs/>
                <w:szCs w:val="22"/>
              </w:rPr>
              <w:t>1.2</w:t>
            </w:r>
          </w:p>
        </w:tc>
        <w:tc>
          <w:tcPr>
            <w:tcW w:w="1985" w:type="dxa"/>
            <w:tcBorders>
              <w:top w:val="single" w:sz="4" w:space="0" w:color="C0C0C0"/>
              <w:bottom w:val="single" w:sz="4" w:space="0" w:color="C0C0C0"/>
            </w:tcBorders>
            <w:vAlign w:val="center"/>
          </w:tcPr>
          <w:p w:rsidR="005951B3" w:rsidRPr="001D749C" w:rsidRDefault="00863F5A" w:rsidP="00690C71">
            <w:pPr>
              <w:jc w:val="center"/>
              <w:rPr>
                <w:rFonts w:cs="Arial"/>
                <w:iCs/>
                <w:szCs w:val="22"/>
              </w:rPr>
            </w:pPr>
            <w:r w:rsidRPr="001D749C">
              <w:rPr>
                <w:rFonts w:cs="Arial"/>
                <w:iCs/>
                <w:szCs w:val="22"/>
              </w:rPr>
              <w:t>14/03/2013</w:t>
            </w:r>
          </w:p>
        </w:tc>
        <w:tc>
          <w:tcPr>
            <w:tcW w:w="2126" w:type="dxa"/>
            <w:shd w:val="clear" w:color="auto" w:fill="auto"/>
            <w:vAlign w:val="center"/>
          </w:tcPr>
          <w:p w:rsidR="005951B3" w:rsidRPr="001D749C" w:rsidRDefault="00863F5A"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7C6E91">
            <w:pPr>
              <w:jc w:val="left"/>
              <w:rPr>
                <w:rFonts w:cs="Arial"/>
                <w:iCs/>
                <w:szCs w:val="22"/>
              </w:rPr>
            </w:pPr>
            <w:r w:rsidRPr="001D749C">
              <w:rPr>
                <w:rFonts w:cs="Arial"/>
                <w:iCs/>
                <w:szCs w:val="22"/>
              </w:rPr>
              <w:t>Prise en compte des remarques Orange</w:t>
            </w:r>
          </w:p>
        </w:tc>
      </w:tr>
      <w:tr w:rsidR="007C6E91" w:rsidRPr="001D749C">
        <w:trPr>
          <w:cantSplit/>
          <w:trHeight w:val="407"/>
          <w:jc w:val="center"/>
        </w:trPr>
        <w:tc>
          <w:tcPr>
            <w:tcW w:w="1021" w:type="dxa"/>
            <w:tcBorders>
              <w:top w:val="single" w:sz="4" w:space="0" w:color="C0C0C0"/>
              <w:bottom w:val="single" w:sz="4" w:space="0" w:color="C0C0C0"/>
            </w:tcBorders>
            <w:vAlign w:val="center"/>
          </w:tcPr>
          <w:p w:rsidR="007C6E91" w:rsidRPr="001D749C" w:rsidRDefault="007C6E91" w:rsidP="00690C71">
            <w:pPr>
              <w:jc w:val="center"/>
              <w:rPr>
                <w:rFonts w:cs="Arial"/>
                <w:iCs/>
                <w:szCs w:val="22"/>
              </w:rPr>
            </w:pPr>
            <w:r w:rsidRPr="001D749C">
              <w:rPr>
                <w:rFonts w:cs="Arial"/>
                <w:iCs/>
                <w:szCs w:val="22"/>
              </w:rPr>
              <w:t>1.3</w:t>
            </w:r>
          </w:p>
        </w:tc>
        <w:tc>
          <w:tcPr>
            <w:tcW w:w="1985" w:type="dxa"/>
            <w:tcBorders>
              <w:top w:val="single" w:sz="4" w:space="0" w:color="C0C0C0"/>
              <w:bottom w:val="single" w:sz="4" w:space="0" w:color="C0C0C0"/>
            </w:tcBorders>
            <w:vAlign w:val="center"/>
          </w:tcPr>
          <w:p w:rsidR="007C6E91" w:rsidRPr="001D749C" w:rsidRDefault="007C6E91" w:rsidP="00690C71">
            <w:pPr>
              <w:jc w:val="center"/>
              <w:rPr>
                <w:rFonts w:cs="Arial"/>
                <w:iCs/>
                <w:szCs w:val="22"/>
              </w:rPr>
            </w:pPr>
            <w:r w:rsidRPr="001D749C">
              <w:rPr>
                <w:rFonts w:cs="Arial"/>
                <w:iCs/>
                <w:szCs w:val="22"/>
              </w:rPr>
              <w:t>18/03/2013</w:t>
            </w:r>
          </w:p>
        </w:tc>
        <w:tc>
          <w:tcPr>
            <w:tcW w:w="2126" w:type="dxa"/>
            <w:shd w:val="clear" w:color="auto" w:fill="auto"/>
            <w:vAlign w:val="center"/>
          </w:tcPr>
          <w:p w:rsidR="007C6E91" w:rsidRPr="001D749C" w:rsidRDefault="007C6E91"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7C6E91">
            <w:pPr>
              <w:jc w:val="left"/>
              <w:rPr>
                <w:rFonts w:cs="Arial"/>
                <w:iCs/>
                <w:szCs w:val="22"/>
              </w:rPr>
            </w:pPr>
            <w:r w:rsidRPr="001D749C">
              <w:rPr>
                <w:rFonts w:cs="Arial"/>
                <w:iCs/>
                <w:szCs w:val="22"/>
              </w:rPr>
              <w:t>Finalisation</w:t>
            </w:r>
          </w:p>
        </w:tc>
      </w:tr>
      <w:tr w:rsidR="00693EAC" w:rsidRPr="001D749C">
        <w:trPr>
          <w:cantSplit/>
          <w:trHeight w:val="407"/>
          <w:jc w:val="center"/>
        </w:trPr>
        <w:tc>
          <w:tcPr>
            <w:tcW w:w="1021" w:type="dxa"/>
            <w:tcBorders>
              <w:top w:val="single" w:sz="4" w:space="0" w:color="C0C0C0"/>
              <w:bottom w:val="single" w:sz="4" w:space="0" w:color="C0C0C0"/>
            </w:tcBorders>
            <w:vAlign w:val="center"/>
          </w:tcPr>
          <w:p w:rsidR="00693EAC" w:rsidRPr="001D749C" w:rsidRDefault="00693EAC" w:rsidP="00690C71">
            <w:pPr>
              <w:jc w:val="center"/>
              <w:rPr>
                <w:rFonts w:cs="Arial"/>
                <w:iCs/>
                <w:szCs w:val="22"/>
              </w:rPr>
            </w:pPr>
            <w:r w:rsidRPr="001D749C">
              <w:rPr>
                <w:rFonts w:cs="Arial"/>
                <w:iCs/>
                <w:szCs w:val="22"/>
              </w:rPr>
              <w:t>1.4</w:t>
            </w:r>
          </w:p>
        </w:tc>
        <w:tc>
          <w:tcPr>
            <w:tcW w:w="1985" w:type="dxa"/>
            <w:tcBorders>
              <w:top w:val="single" w:sz="4" w:space="0" w:color="C0C0C0"/>
              <w:bottom w:val="single" w:sz="4" w:space="0" w:color="C0C0C0"/>
            </w:tcBorders>
            <w:vAlign w:val="center"/>
          </w:tcPr>
          <w:p w:rsidR="00693EAC" w:rsidRPr="001D749C" w:rsidRDefault="00693EAC" w:rsidP="00690C71">
            <w:pPr>
              <w:jc w:val="center"/>
              <w:rPr>
                <w:rFonts w:cs="Arial"/>
                <w:iCs/>
                <w:szCs w:val="22"/>
              </w:rPr>
            </w:pPr>
            <w:r w:rsidRPr="001D749C">
              <w:rPr>
                <w:rFonts w:cs="Arial"/>
                <w:iCs/>
                <w:szCs w:val="22"/>
              </w:rPr>
              <w:t>02/04/2013</w:t>
            </w:r>
          </w:p>
        </w:tc>
        <w:tc>
          <w:tcPr>
            <w:tcW w:w="2126" w:type="dxa"/>
            <w:shd w:val="clear" w:color="auto" w:fill="auto"/>
            <w:vAlign w:val="center"/>
          </w:tcPr>
          <w:p w:rsidR="00693EAC" w:rsidRPr="001D749C" w:rsidRDefault="00693EAC"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693EAC">
            <w:pPr>
              <w:jc w:val="left"/>
              <w:rPr>
                <w:rFonts w:cs="Arial"/>
                <w:iCs/>
                <w:szCs w:val="22"/>
              </w:rPr>
            </w:pPr>
            <w:r w:rsidRPr="001D749C">
              <w:rPr>
                <w:rFonts w:cs="Arial"/>
                <w:iCs/>
                <w:szCs w:val="22"/>
              </w:rPr>
              <w:t>Compléments G1R2</w:t>
            </w:r>
          </w:p>
        </w:tc>
      </w:tr>
      <w:tr w:rsidR="006373F4" w:rsidRPr="001D749C">
        <w:trPr>
          <w:cantSplit/>
          <w:trHeight w:val="407"/>
          <w:jc w:val="center"/>
        </w:trPr>
        <w:tc>
          <w:tcPr>
            <w:tcW w:w="1021" w:type="dxa"/>
            <w:tcBorders>
              <w:top w:val="single" w:sz="4" w:space="0" w:color="C0C0C0"/>
              <w:bottom w:val="single" w:sz="4" w:space="0" w:color="C0C0C0"/>
            </w:tcBorders>
            <w:vAlign w:val="center"/>
          </w:tcPr>
          <w:p w:rsidR="006373F4" w:rsidRPr="001D749C" w:rsidRDefault="006373F4" w:rsidP="00690C71">
            <w:pPr>
              <w:jc w:val="center"/>
              <w:rPr>
                <w:rFonts w:cs="Arial"/>
                <w:iCs/>
                <w:szCs w:val="22"/>
              </w:rPr>
            </w:pPr>
            <w:r w:rsidRPr="001D749C">
              <w:rPr>
                <w:rFonts w:cs="Arial"/>
                <w:iCs/>
                <w:szCs w:val="22"/>
              </w:rPr>
              <w:t>1.5</w:t>
            </w:r>
          </w:p>
        </w:tc>
        <w:tc>
          <w:tcPr>
            <w:tcW w:w="1985" w:type="dxa"/>
            <w:tcBorders>
              <w:top w:val="single" w:sz="4" w:space="0" w:color="C0C0C0"/>
              <w:bottom w:val="single" w:sz="4" w:space="0" w:color="C0C0C0"/>
            </w:tcBorders>
            <w:vAlign w:val="center"/>
          </w:tcPr>
          <w:p w:rsidR="006373F4" w:rsidRPr="001D749C" w:rsidRDefault="006373F4" w:rsidP="00690C71">
            <w:pPr>
              <w:jc w:val="center"/>
              <w:rPr>
                <w:rFonts w:cs="Arial"/>
                <w:iCs/>
                <w:szCs w:val="22"/>
              </w:rPr>
            </w:pPr>
            <w:r w:rsidRPr="001D749C">
              <w:rPr>
                <w:rFonts w:cs="Arial"/>
                <w:iCs/>
                <w:szCs w:val="22"/>
              </w:rPr>
              <w:t>19/04/2013</w:t>
            </w:r>
          </w:p>
        </w:tc>
        <w:tc>
          <w:tcPr>
            <w:tcW w:w="2126" w:type="dxa"/>
            <w:shd w:val="clear" w:color="auto" w:fill="auto"/>
            <w:vAlign w:val="center"/>
          </w:tcPr>
          <w:p w:rsidR="006373F4" w:rsidRPr="001D749C" w:rsidRDefault="006373F4"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6373F4">
            <w:pPr>
              <w:jc w:val="left"/>
              <w:rPr>
                <w:rFonts w:cs="Arial"/>
                <w:iCs/>
                <w:szCs w:val="22"/>
              </w:rPr>
            </w:pPr>
            <w:r w:rsidRPr="001D749C">
              <w:rPr>
                <w:rFonts w:cs="Arial"/>
                <w:iCs/>
                <w:szCs w:val="22"/>
              </w:rPr>
              <w:t>Compléments 2 G1R2</w:t>
            </w:r>
          </w:p>
        </w:tc>
      </w:tr>
      <w:tr w:rsidR="00B10808" w:rsidRPr="001D749C">
        <w:trPr>
          <w:cantSplit/>
          <w:trHeight w:val="407"/>
          <w:jc w:val="center"/>
        </w:trPr>
        <w:tc>
          <w:tcPr>
            <w:tcW w:w="1021" w:type="dxa"/>
            <w:tcBorders>
              <w:top w:val="single" w:sz="4" w:space="0" w:color="C0C0C0"/>
              <w:bottom w:val="single" w:sz="4" w:space="0" w:color="C0C0C0"/>
            </w:tcBorders>
            <w:vAlign w:val="center"/>
          </w:tcPr>
          <w:p w:rsidR="00B10808" w:rsidRPr="001D749C" w:rsidRDefault="00B10808" w:rsidP="00690C71">
            <w:pPr>
              <w:jc w:val="center"/>
              <w:rPr>
                <w:rFonts w:cs="Arial"/>
                <w:iCs/>
                <w:szCs w:val="22"/>
              </w:rPr>
            </w:pPr>
            <w:r w:rsidRPr="001D749C">
              <w:rPr>
                <w:rFonts w:cs="Arial"/>
                <w:iCs/>
                <w:szCs w:val="22"/>
              </w:rPr>
              <w:t>1.6</w:t>
            </w:r>
          </w:p>
        </w:tc>
        <w:tc>
          <w:tcPr>
            <w:tcW w:w="1985" w:type="dxa"/>
            <w:tcBorders>
              <w:top w:val="single" w:sz="4" w:space="0" w:color="C0C0C0"/>
              <w:bottom w:val="single" w:sz="4" w:space="0" w:color="C0C0C0"/>
            </w:tcBorders>
            <w:vAlign w:val="center"/>
          </w:tcPr>
          <w:p w:rsidR="00B10808" w:rsidRPr="001D749C" w:rsidRDefault="00B10808" w:rsidP="00690C71">
            <w:pPr>
              <w:jc w:val="center"/>
              <w:rPr>
                <w:rFonts w:cs="Arial"/>
                <w:iCs/>
                <w:szCs w:val="22"/>
              </w:rPr>
            </w:pPr>
            <w:r w:rsidRPr="001D749C">
              <w:rPr>
                <w:rFonts w:cs="Arial"/>
                <w:iCs/>
                <w:szCs w:val="22"/>
              </w:rPr>
              <w:t>23/04/2013</w:t>
            </w:r>
          </w:p>
        </w:tc>
        <w:tc>
          <w:tcPr>
            <w:tcW w:w="2126" w:type="dxa"/>
            <w:shd w:val="clear" w:color="auto" w:fill="auto"/>
            <w:vAlign w:val="center"/>
          </w:tcPr>
          <w:p w:rsidR="00B10808" w:rsidRPr="001D749C" w:rsidRDefault="00B10808"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B10808">
            <w:pPr>
              <w:jc w:val="left"/>
              <w:rPr>
                <w:rFonts w:cs="Arial"/>
                <w:iCs/>
                <w:szCs w:val="22"/>
              </w:rPr>
            </w:pPr>
            <w:r w:rsidRPr="001D749C">
              <w:rPr>
                <w:rFonts w:cs="Arial"/>
                <w:iCs/>
                <w:szCs w:val="22"/>
              </w:rPr>
              <w:t>Prise en compte retours FT sur Compléments 2 G1R2</w:t>
            </w:r>
          </w:p>
        </w:tc>
      </w:tr>
      <w:tr w:rsidR="005B68A2" w:rsidRPr="001D749C">
        <w:trPr>
          <w:cantSplit/>
          <w:trHeight w:val="407"/>
          <w:jc w:val="center"/>
        </w:trPr>
        <w:tc>
          <w:tcPr>
            <w:tcW w:w="1021" w:type="dxa"/>
            <w:tcBorders>
              <w:top w:val="single" w:sz="4" w:space="0" w:color="C0C0C0"/>
              <w:bottom w:val="single" w:sz="4" w:space="0" w:color="C0C0C0"/>
            </w:tcBorders>
            <w:vAlign w:val="center"/>
          </w:tcPr>
          <w:p w:rsidR="005B68A2" w:rsidRPr="001D749C" w:rsidRDefault="005B68A2" w:rsidP="00690C71">
            <w:pPr>
              <w:jc w:val="center"/>
              <w:rPr>
                <w:rFonts w:cs="Arial"/>
                <w:iCs/>
                <w:szCs w:val="22"/>
              </w:rPr>
            </w:pPr>
            <w:r w:rsidRPr="001D749C">
              <w:rPr>
                <w:rFonts w:cs="Arial"/>
                <w:iCs/>
                <w:szCs w:val="22"/>
              </w:rPr>
              <w:t>1.7</w:t>
            </w:r>
          </w:p>
        </w:tc>
        <w:tc>
          <w:tcPr>
            <w:tcW w:w="1985" w:type="dxa"/>
            <w:tcBorders>
              <w:top w:val="single" w:sz="4" w:space="0" w:color="C0C0C0"/>
              <w:bottom w:val="single" w:sz="4" w:space="0" w:color="C0C0C0"/>
            </w:tcBorders>
            <w:vAlign w:val="center"/>
          </w:tcPr>
          <w:p w:rsidR="005B68A2" w:rsidRPr="001D749C" w:rsidRDefault="005B68A2" w:rsidP="00690C71">
            <w:pPr>
              <w:jc w:val="center"/>
              <w:rPr>
                <w:rFonts w:cs="Arial"/>
                <w:iCs/>
                <w:szCs w:val="22"/>
              </w:rPr>
            </w:pPr>
            <w:r w:rsidRPr="001D749C">
              <w:rPr>
                <w:rFonts w:cs="Arial"/>
                <w:iCs/>
                <w:szCs w:val="22"/>
              </w:rPr>
              <w:t>24/05/2013</w:t>
            </w:r>
          </w:p>
        </w:tc>
        <w:tc>
          <w:tcPr>
            <w:tcW w:w="2126" w:type="dxa"/>
            <w:shd w:val="clear" w:color="auto" w:fill="auto"/>
            <w:vAlign w:val="center"/>
          </w:tcPr>
          <w:p w:rsidR="005B68A2" w:rsidRPr="001D749C" w:rsidRDefault="005B68A2" w:rsidP="00690C71">
            <w:pPr>
              <w:jc w:val="center"/>
              <w:rPr>
                <w:rFonts w:cs="Arial"/>
                <w:iCs/>
                <w:szCs w:val="22"/>
              </w:rPr>
            </w:pPr>
            <w:r w:rsidRPr="001D749C">
              <w:rPr>
                <w:rFonts w:cs="Arial"/>
                <w:iCs/>
                <w:szCs w:val="22"/>
              </w:rPr>
              <w:t>Equipe projet</w:t>
            </w:r>
          </w:p>
        </w:tc>
        <w:tc>
          <w:tcPr>
            <w:tcW w:w="4078" w:type="dxa"/>
            <w:tcBorders>
              <w:right w:val="single" w:sz="4" w:space="0" w:color="C0C0C0"/>
            </w:tcBorders>
            <w:shd w:val="clear" w:color="auto" w:fill="auto"/>
            <w:vAlign w:val="center"/>
          </w:tcPr>
          <w:p w:rsidR="002A7B4F" w:rsidRDefault="005B68A2">
            <w:pPr>
              <w:jc w:val="left"/>
              <w:rPr>
                <w:rFonts w:cs="Arial"/>
                <w:iCs/>
                <w:szCs w:val="22"/>
              </w:rPr>
            </w:pPr>
            <w:r w:rsidRPr="001D749C">
              <w:rPr>
                <w:rFonts w:cs="Arial"/>
                <w:iCs/>
                <w:szCs w:val="22"/>
              </w:rPr>
              <w:t>Prise en compte suppression ZM dans le flux PMPA</w:t>
            </w:r>
          </w:p>
        </w:tc>
      </w:tr>
      <w:tr w:rsidR="00992308"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992308" w:rsidRPr="001D749C" w:rsidRDefault="00992308" w:rsidP="00771BA4">
            <w:pPr>
              <w:jc w:val="center"/>
              <w:rPr>
                <w:rFonts w:cs="Arial"/>
                <w:iCs/>
                <w:szCs w:val="22"/>
              </w:rPr>
            </w:pPr>
            <w:r w:rsidRPr="001D749C">
              <w:rPr>
                <w:rFonts w:cs="Arial"/>
                <w:iCs/>
                <w:szCs w:val="22"/>
              </w:rPr>
              <w:t>1.8</w:t>
            </w:r>
          </w:p>
        </w:tc>
        <w:tc>
          <w:tcPr>
            <w:tcW w:w="1985" w:type="dxa"/>
            <w:tcBorders>
              <w:top w:val="single" w:sz="4" w:space="0" w:color="C0C0C0"/>
              <w:left w:val="single" w:sz="4" w:space="0" w:color="C0C0C0"/>
              <w:bottom w:val="single" w:sz="4" w:space="0" w:color="C0C0C0"/>
              <w:right w:val="single" w:sz="4" w:space="0" w:color="C0C0C0"/>
            </w:tcBorders>
            <w:vAlign w:val="center"/>
          </w:tcPr>
          <w:p w:rsidR="00992308" w:rsidRPr="001D749C" w:rsidRDefault="00992308" w:rsidP="00771BA4">
            <w:pPr>
              <w:jc w:val="center"/>
              <w:rPr>
                <w:rFonts w:cs="Arial"/>
                <w:iCs/>
                <w:szCs w:val="22"/>
              </w:rPr>
            </w:pPr>
            <w:r w:rsidRPr="001D749C">
              <w:rPr>
                <w:rFonts w:cs="Arial"/>
                <w:iCs/>
                <w:szCs w:val="22"/>
              </w:rPr>
              <w:t>04/06</w:t>
            </w:r>
            <w:r w:rsidR="00771BA4" w:rsidRPr="001D749C">
              <w:rPr>
                <w:rFonts w:cs="Arial"/>
                <w:iCs/>
                <w:szCs w:val="22"/>
              </w:rPr>
              <w:t>/</w:t>
            </w:r>
            <w:r w:rsidRPr="001D749C">
              <w:rPr>
                <w:rFonts w:cs="Arial"/>
                <w:iCs/>
                <w:szCs w:val="22"/>
              </w:rPr>
              <w:t>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992308" w:rsidRPr="001D749C" w:rsidRDefault="00992308"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992308">
            <w:pPr>
              <w:jc w:val="left"/>
              <w:rPr>
                <w:rFonts w:cs="Arial"/>
                <w:iCs/>
                <w:szCs w:val="22"/>
              </w:rPr>
            </w:pPr>
            <w:r w:rsidRPr="001D749C">
              <w:rPr>
                <w:rFonts w:cs="Arial"/>
                <w:iCs/>
                <w:szCs w:val="22"/>
              </w:rPr>
              <w:t>Prise en compte retours FT sur l’évolution lors de la modification du site support d’un PF</w:t>
            </w:r>
          </w:p>
        </w:tc>
      </w:tr>
      <w:tr w:rsidR="00771BA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771BA4" w:rsidRPr="001D749C" w:rsidRDefault="00771BA4" w:rsidP="00771BA4">
            <w:pPr>
              <w:jc w:val="center"/>
              <w:rPr>
                <w:rFonts w:cs="Arial"/>
                <w:iCs/>
                <w:szCs w:val="22"/>
              </w:rPr>
            </w:pPr>
            <w:r w:rsidRPr="001D749C">
              <w:rPr>
                <w:rFonts w:cs="Arial"/>
                <w:iCs/>
                <w:szCs w:val="22"/>
              </w:rPr>
              <w:t>2.0</w:t>
            </w:r>
          </w:p>
        </w:tc>
        <w:tc>
          <w:tcPr>
            <w:tcW w:w="1985" w:type="dxa"/>
            <w:tcBorders>
              <w:top w:val="single" w:sz="4" w:space="0" w:color="C0C0C0"/>
              <w:left w:val="single" w:sz="4" w:space="0" w:color="C0C0C0"/>
              <w:bottom w:val="single" w:sz="4" w:space="0" w:color="C0C0C0"/>
              <w:right w:val="single" w:sz="4" w:space="0" w:color="C0C0C0"/>
            </w:tcBorders>
            <w:vAlign w:val="center"/>
          </w:tcPr>
          <w:p w:rsidR="00771BA4" w:rsidRPr="001D749C" w:rsidRDefault="00771BA4" w:rsidP="00771BA4">
            <w:pPr>
              <w:jc w:val="center"/>
              <w:rPr>
                <w:rFonts w:cs="Arial"/>
                <w:iCs/>
                <w:szCs w:val="22"/>
              </w:rPr>
            </w:pPr>
            <w:r w:rsidRPr="001D749C">
              <w:rPr>
                <w:rFonts w:cs="Arial"/>
                <w:iCs/>
                <w:szCs w:val="22"/>
              </w:rPr>
              <w:t>05/07/2013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771BA4" w:rsidRPr="001D749C" w:rsidRDefault="00771BA4"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771BA4">
            <w:pPr>
              <w:jc w:val="left"/>
              <w:rPr>
                <w:rFonts w:cs="Arial"/>
                <w:iCs/>
                <w:szCs w:val="22"/>
              </w:rPr>
            </w:pPr>
            <w:r w:rsidRPr="001D749C">
              <w:rPr>
                <w:rFonts w:cs="Arial"/>
                <w:iCs/>
                <w:szCs w:val="22"/>
              </w:rPr>
              <w:t>G1R3</w:t>
            </w:r>
          </w:p>
        </w:tc>
      </w:tr>
      <w:tr w:rsidR="00693AF0"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693AF0" w:rsidRPr="001D749C" w:rsidRDefault="00693AF0" w:rsidP="00771BA4">
            <w:pPr>
              <w:jc w:val="center"/>
              <w:rPr>
                <w:rFonts w:cs="Arial"/>
                <w:iCs/>
                <w:szCs w:val="22"/>
              </w:rPr>
            </w:pPr>
            <w:r w:rsidRPr="001D749C">
              <w:rPr>
                <w:rFonts w:cs="Arial"/>
                <w:iCs/>
                <w:szCs w:val="22"/>
              </w:rPr>
              <w:t>2.1</w:t>
            </w:r>
          </w:p>
        </w:tc>
        <w:tc>
          <w:tcPr>
            <w:tcW w:w="1985" w:type="dxa"/>
            <w:tcBorders>
              <w:top w:val="single" w:sz="4" w:space="0" w:color="C0C0C0"/>
              <w:left w:val="single" w:sz="4" w:space="0" w:color="C0C0C0"/>
              <w:bottom w:val="single" w:sz="4" w:space="0" w:color="C0C0C0"/>
              <w:right w:val="single" w:sz="4" w:space="0" w:color="C0C0C0"/>
            </w:tcBorders>
            <w:vAlign w:val="center"/>
          </w:tcPr>
          <w:p w:rsidR="00693AF0" w:rsidRPr="001D749C" w:rsidRDefault="00693AF0" w:rsidP="00771BA4">
            <w:pPr>
              <w:jc w:val="center"/>
              <w:rPr>
                <w:rFonts w:cs="Arial"/>
                <w:iCs/>
                <w:szCs w:val="22"/>
              </w:rPr>
            </w:pPr>
            <w:r w:rsidRPr="001D749C">
              <w:rPr>
                <w:rFonts w:cs="Arial"/>
                <w:iCs/>
                <w:szCs w:val="22"/>
              </w:rPr>
              <w:t>17/07/2013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693AF0" w:rsidRPr="001D749C" w:rsidRDefault="00693AF0"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693AF0">
            <w:pPr>
              <w:jc w:val="left"/>
              <w:rPr>
                <w:rFonts w:cs="Arial"/>
                <w:iCs/>
                <w:szCs w:val="22"/>
              </w:rPr>
            </w:pPr>
            <w:r w:rsidRPr="001D749C">
              <w:rPr>
                <w:rFonts w:cs="Arial"/>
                <w:iCs/>
                <w:szCs w:val="22"/>
              </w:rPr>
              <w:t xml:space="preserve">Prise en compte </w:t>
            </w:r>
            <w:r w:rsidR="00E00D0D" w:rsidRPr="001D749C">
              <w:rPr>
                <w:rFonts w:cs="Arial"/>
                <w:iCs/>
                <w:szCs w:val="22"/>
              </w:rPr>
              <w:t xml:space="preserve">des remarques </w:t>
            </w:r>
            <w:r w:rsidRPr="001D749C">
              <w:rPr>
                <w:rFonts w:cs="Arial"/>
                <w:iCs/>
                <w:szCs w:val="22"/>
              </w:rPr>
              <w:t>Orange sur la G1R3</w:t>
            </w:r>
          </w:p>
        </w:tc>
      </w:tr>
      <w:tr w:rsidR="00D91DC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91DC4" w:rsidRPr="001D749C" w:rsidRDefault="00D91DC4" w:rsidP="00771BA4">
            <w:pPr>
              <w:jc w:val="center"/>
              <w:rPr>
                <w:rFonts w:cs="Arial"/>
                <w:iCs/>
                <w:szCs w:val="22"/>
              </w:rPr>
            </w:pPr>
            <w:r w:rsidRPr="001D749C">
              <w:rPr>
                <w:rFonts w:cs="Arial"/>
                <w:iCs/>
                <w:szCs w:val="22"/>
              </w:rPr>
              <w:t>2.2</w:t>
            </w:r>
          </w:p>
        </w:tc>
        <w:tc>
          <w:tcPr>
            <w:tcW w:w="1985" w:type="dxa"/>
            <w:tcBorders>
              <w:top w:val="single" w:sz="4" w:space="0" w:color="C0C0C0"/>
              <w:left w:val="single" w:sz="4" w:space="0" w:color="C0C0C0"/>
              <w:bottom w:val="single" w:sz="4" w:space="0" w:color="C0C0C0"/>
              <w:right w:val="single" w:sz="4" w:space="0" w:color="C0C0C0"/>
            </w:tcBorders>
            <w:vAlign w:val="center"/>
          </w:tcPr>
          <w:p w:rsidR="00D91DC4" w:rsidRPr="001D749C" w:rsidRDefault="00D91DC4" w:rsidP="00771BA4">
            <w:pPr>
              <w:jc w:val="center"/>
              <w:rPr>
                <w:rFonts w:cs="Arial"/>
                <w:iCs/>
                <w:szCs w:val="22"/>
              </w:rPr>
            </w:pPr>
            <w:r w:rsidRPr="001D749C">
              <w:rPr>
                <w:rFonts w:cs="Arial"/>
                <w:iCs/>
                <w:szCs w:val="22"/>
              </w:rPr>
              <w:t>24/07/2013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91DC4" w:rsidRPr="001D749C" w:rsidRDefault="00D91DC4"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91DC4">
            <w:pPr>
              <w:jc w:val="left"/>
              <w:rPr>
                <w:rFonts w:cs="Arial"/>
                <w:iCs/>
                <w:szCs w:val="22"/>
              </w:rPr>
            </w:pPr>
            <w:r w:rsidRPr="001D749C">
              <w:rPr>
                <w:rFonts w:cs="Arial"/>
                <w:iCs/>
                <w:szCs w:val="22"/>
              </w:rPr>
              <w:t>Modification sur les PT dans les projets et les synoptiques</w:t>
            </w:r>
          </w:p>
        </w:tc>
      </w:tr>
      <w:tr w:rsidR="00044FFF"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044FFF" w:rsidRPr="001D749C" w:rsidRDefault="00044FFF" w:rsidP="00771BA4">
            <w:pPr>
              <w:jc w:val="center"/>
              <w:rPr>
                <w:rFonts w:cs="Arial"/>
                <w:iCs/>
                <w:szCs w:val="22"/>
              </w:rPr>
            </w:pPr>
            <w:r w:rsidRPr="001D749C">
              <w:rPr>
                <w:rFonts w:cs="Arial"/>
                <w:iCs/>
                <w:szCs w:val="22"/>
              </w:rPr>
              <w:t>2.3</w:t>
            </w:r>
          </w:p>
        </w:tc>
        <w:tc>
          <w:tcPr>
            <w:tcW w:w="1985" w:type="dxa"/>
            <w:tcBorders>
              <w:top w:val="single" w:sz="4" w:space="0" w:color="C0C0C0"/>
              <w:left w:val="single" w:sz="4" w:space="0" w:color="C0C0C0"/>
              <w:bottom w:val="single" w:sz="4" w:space="0" w:color="C0C0C0"/>
              <w:right w:val="single" w:sz="4" w:space="0" w:color="C0C0C0"/>
            </w:tcBorders>
            <w:vAlign w:val="center"/>
          </w:tcPr>
          <w:p w:rsidR="00044FFF" w:rsidRPr="001D749C" w:rsidRDefault="00FB3D4E" w:rsidP="00771BA4">
            <w:pPr>
              <w:jc w:val="center"/>
              <w:rPr>
                <w:rFonts w:cs="Arial"/>
                <w:iCs/>
                <w:szCs w:val="22"/>
              </w:rPr>
            </w:pPr>
            <w:r w:rsidRPr="001D749C">
              <w:rPr>
                <w:rFonts w:cs="Arial"/>
                <w:iCs/>
                <w:szCs w:val="22"/>
              </w:rPr>
              <w:t>26/07/2013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044FFF" w:rsidRPr="001D749C" w:rsidRDefault="00044FFF"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FB3D4E">
            <w:pPr>
              <w:jc w:val="left"/>
              <w:rPr>
                <w:rFonts w:cs="Arial"/>
                <w:iCs/>
                <w:szCs w:val="22"/>
              </w:rPr>
            </w:pPr>
            <w:r w:rsidRPr="001D749C">
              <w:rPr>
                <w:rFonts w:cs="Arial"/>
                <w:iCs/>
                <w:szCs w:val="22"/>
              </w:rPr>
              <w:t xml:space="preserve">Modification paramétrage &amp; </w:t>
            </w:r>
          </w:p>
          <w:p w:rsidR="002A7B4F" w:rsidRDefault="00FB3D4E">
            <w:pPr>
              <w:jc w:val="left"/>
              <w:rPr>
                <w:rFonts w:cs="Arial"/>
                <w:iCs/>
                <w:szCs w:val="22"/>
              </w:rPr>
            </w:pPr>
            <w:r w:rsidRPr="001D749C">
              <w:rPr>
                <w:rFonts w:cs="Arial"/>
                <w:iCs/>
                <w:szCs w:val="22"/>
              </w:rPr>
              <w:t>modifications suite à l’étape visible</w:t>
            </w:r>
          </w:p>
        </w:tc>
      </w:tr>
      <w:tr w:rsidR="0031161C"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31161C" w:rsidRPr="001D749C" w:rsidRDefault="0031161C" w:rsidP="00771BA4">
            <w:pPr>
              <w:jc w:val="center"/>
              <w:rPr>
                <w:rFonts w:cs="Arial"/>
                <w:iCs/>
                <w:szCs w:val="22"/>
              </w:rPr>
            </w:pPr>
            <w:r w:rsidRPr="001D749C">
              <w:rPr>
                <w:rFonts w:cs="Arial"/>
                <w:iCs/>
                <w:szCs w:val="22"/>
              </w:rPr>
              <w:t>2.4</w:t>
            </w:r>
          </w:p>
        </w:tc>
        <w:tc>
          <w:tcPr>
            <w:tcW w:w="1985" w:type="dxa"/>
            <w:tcBorders>
              <w:top w:val="single" w:sz="4" w:space="0" w:color="C0C0C0"/>
              <w:left w:val="single" w:sz="4" w:space="0" w:color="C0C0C0"/>
              <w:bottom w:val="single" w:sz="4" w:space="0" w:color="C0C0C0"/>
              <w:right w:val="single" w:sz="4" w:space="0" w:color="C0C0C0"/>
            </w:tcBorders>
            <w:vAlign w:val="center"/>
          </w:tcPr>
          <w:p w:rsidR="0031161C" w:rsidRPr="001D749C" w:rsidRDefault="0031161C" w:rsidP="00771BA4">
            <w:pPr>
              <w:jc w:val="center"/>
              <w:rPr>
                <w:rFonts w:cs="Arial"/>
                <w:iCs/>
                <w:szCs w:val="22"/>
              </w:rPr>
            </w:pPr>
            <w:r w:rsidRPr="001D749C">
              <w:rPr>
                <w:rFonts w:cs="Arial"/>
                <w:iCs/>
                <w:szCs w:val="22"/>
              </w:rPr>
              <w:t>06/09/2013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31161C" w:rsidRPr="001D749C" w:rsidRDefault="0031161C"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412564">
            <w:pPr>
              <w:jc w:val="left"/>
              <w:rPr>
                <w:rFonts w:cs="Arial"/>
                <w:iCs/>
                <w:szCs w:val="22"/>
              </w:rPr>
            </w:pPr>
            <w:r w:rsidRPr="001D749C">
              <w:rPr>
                <w:rFonts w:cs="Arial"/>
                <w:iCs/>
                <w:szCs w:val="22"/>
              </w:rPr>
              <w:t>Modifications extension</w:t>
            </w:r>
            <w:r w:rsidR="0031161C" w:rsidRPr="001D749C">
              <w:rPr>
                <w:rFonts w:cs="Arial"/>
                <w:iCs/>
                <w:szCs w:val="22"/>
              </w:rPr>
              <w:t xml:space="preserve"> de fichier &amp; message</w:t>
            </w:r>
            <w:r w:rsidRPr="001D749C">
              <w:rPr>
                <w:rFonts w:cs="Arial"/>
                <w:iCs/>
                <w:szCs w:val="22"/>
              </w:rPr>
              <w:t>s</w:t>
            </w:r>
          </w:p>
        </w:tc>
      </w:tr>
      <w:tr w:rsidR="00C12C9E"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C12C9E" w:rsidRPr="001D749C" w:rsidRDefault="00C12C9E" w:rsidP="00771BA4">
            <w:pPr>
              <w:jc w:val="center"/>
              <w:rPr>
                <w:rFonts w:cs="Arial"/>
                <w:iCs/>
                <w:szCs w:val="22"/>
              </w:rPr>
            </w:pPr>
            <w:r w:rsidRPr="001D749C">
              <w:rPr>
                <w:rFonts w:cs="Arial"/>
                <w:iCs/>
                <w:szCs w:val="22"/>
              </w:rPr>
              <w:lastRenderedPageBreak/>
              <w:t>2.5</w:t>
            </w:r>
          </w:p>
        </w:tc>
        <w:tc>
          <w:tcPr>
            <w:tcW w:w="1985" w:type="dxa"/>
            <w:tcBorders>
              <w:top w:val="single" w:sz="4" w:space="0" w:color="C0C0C0"/>
              <w:left w:val="single" w:sz="4" w:space="0" w:color="C0C0C0"/>
              <w:bottom w:val="single" w:sz="4" w:space="0" w:color="C0C0C0"/>
              <w:right w:val="single" w:sz="4" w:space="0" w:color="C0C0C0"/>
            </w:tcBorders>
            <w:vAlign w:val="center"/>
          </w:tcPr>
          <w:p w:rsidR="00C12C9E" w:rsidRPr="001D749C" w:rsidRDefault="00C12C9E" w:rsidP="00771BA4">
            <w:pPr>
              <w:jc w:val="center"/>
              <w:rPr>
                <w:rFonts w:cs="Arial"/>
                <w:iCs/>
                <w:szCs w:val="22"/>
              </w:rPr>
            </w:pPr>
            <w:r w:rsidRPr="001D749C">
              <w:rPr>
                <w:rFonts w:cs="Arial"/>
                <w:iCs/>
                <w:szCs w:val="22"/>
              </w:rPr>
              <w:t>16/09/2013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C12C9E" w:rsidRPr="001D749C" w:rsidRDefault="00C12C9E"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C12C9E">
            <w:pPr>
              <w:jc w:val="left"/>
              <w:rPr>
                <w:rFonts w:cs="Arial"/>
                <w:iCs/>
                <w:szCs w:val="22"/>
              </w:rPr>
            </w:pPr>
            <w:r w:rsidRPr="001D749C">
              <w:rPr>
                <w:rFonts w:cs="Arial"/>
                <w:iCs/>
                <w:szCs w:val="22"/>
              </w:rPr>
              <w:t>Prise en compte de l’avenant n°1 sur la G1R3C0</w:t>
            </w:r>
          </w:p>
        </w:tc>
      </w:tr>
      <w:tr w:rsidR="00DB5CA3"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B5CA3" w:rsidRPr="001D749C" w:rsidRDefault="00DB5CA3" w:rsidP="00771BA4">
            <w:pPr>
              <w:jc w:val="center"/>
              <w:rPr>
                <w:rFonts w:cs="Arial"/>
                <w:iCs/>
                <w:szCs w:val="22"/>
              </w:rPr>
            </w:pPr>
            <w:r w:rsidRPr="001D749C">
              <w:rPr>
                <w:rFonts w:cs="Arial"/>
                <w:iCs/>
                <w:szCs w:val="22"/>
              </w:rPr>
              <w:t>2.6</w:t>
            </w:r>
          </w:p>
        </w:tc>
        <w:tc>
          <w:tcPr>
            <w:tcW w:w="1985" w:type="dxa"/>
            <w:tcBorders>
              <w:top w:val="single" w:sz="4" w:space="0" w:color="C0C0C0"/>
              <w:left w:val="single" w:sz="4" w:space="0" w:color="C0C0C0"/>
              <w:bottom w:val="single" w:sz="4" w:space="0" w:color="C0C0C0"/>
              <w:right w:val="single" w:sz="4" w:space="0" w:color="C0C0C0"/>
            </w:tcBorders>
            <w:vAlign w:val="center"/>
          </w:tcPr>
          <w:p w:rsidR="00DB5CA3" w:rsidRPr="001D749C" w:rsidRDefault="00DB5CA3" w:rsidP="00771BA4">
            <w:pPr>
              <w:jc w:val="center"/>
              <w:rPr>
                <w:rFonts w:cs="Arial"/>
                <w:iCs/>
                <w:szCs w:val="22"/>
              </w:rPr>
            </w:pPr>
            <w:r w:rsidRPr="001D749C">
              <w:rPr>
                <w:rFonts w:cs="Arial"/>
                <w:iCs/>
                <w:szCs w:val="22"/>
              </w:rPr>
              <w:t>04/11/2013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B5CA3" w:rsidRPr="001D749C" w:rsidRDefault="00DB5CA3"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B5CA3">
            <w:pPr>
              <w:jc w:val="left"/>
              <w:rPr>
                <w:rFonts w:cs="Arial"/>
                <w:iCs/>
                <w:szCs w:val="22"/>
              </w:rPr>
            </w:pPr>
            <w:r w:rsidRPr="001D749C">
              <w:rPr>
                <w:rFonts w:cs="Arial"/>
                <w:iCs/>
                <w:szCs w:val="22"/>
              </w:rPr>
              <w:t>Rebranding</w:t>
            </w:r>
          </w:p>
        </w:tc>
      </w:tr>
      <w:tr w:rsidR="00C55D0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C55D02" w:rsidRPr="001D749C" w:rsidRDefault="00C55D02" w:rsidP="00771BA4">
            <w:pPr>
              <w:jc w:val="center"/>
              <w:rPr>
                <w:rFonts w:cs="Arial"/>
                <w:iCs/>
                <w:szCs w:val="22"/>
              </w:rPr>
            </w:pPr>
            <w:r>
              <w:rPr>
                <w:rFonts w:cs="Arial"/>
                <w:iCs/>
                <w:szCs w:val="22"/>
              </w:rPr>
              <w:t>2.7</w:t>
            </w:r>
          </w:p>
        </w:tc>
        <w:tc>
          <w:tcPr>
            <w:tcW w:w="1985" w:type="dxa"/>
            <w:tcBorders>
              <w:top w:val="single" w:sz="4" w:space="0" w:color="C0C0C0"/>
              <w:left w:val="single" w:sz="4" w:space="0" w:color="C0C0C0"/>
              <w:bottom w:val="single" w:sz="4" w:space="0" w:color="C0C0C0"/>
              <w:right w:val="single" w:sz="4" w:space="0" w:color="C0C0C0"/>
            </w:tcBorders>
            <w:vAlign w:val="center"/>
          </w:tcPr>
          <w:p w:rsidR="00C55D02" w:rsidRPr="001D749C" w:rsidRDefault="00C55D02" w:rsidP="00771BA4">
            <w:pPr>
              <w:jc w:val="center"/>
              <w:rPr>
                <w:rFonts w:cs="Arial"/>
                <w:iCs/>
                <w:szCs w:val="22"/>
              </w:rPr>
            </w:pPr>
            <w:r>
              <w:rPr>
                <w:rFonts w:cs="Arial"/>
                <w:iCs/>
                <w:szCs w:val="22"/>
              </w:rPr>
              <w:t>26</w:t>
            </w:r>
            <w:r w:rsidRPr="001D749C">
              <w:rPr>
                <w:rFonts w:cs="Arial"/>
                <w:iCs/>
                <w:szCs w:val="22"/>
              </w:rPr>
              <w:t>/11/2013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C55D02" w:rsidRPr="001D749C" w:rsidRDefault="00C55D02" w:rsidP="00771BA4">
            <w:pPr>
              <w:jc w:val="center"/>
              <w:rPr>
                <w:rFonts w:cs="Arial"/>
                <w:iCs/>
                <w:szCs w:val="22"/>
              </w:rPr>
            </w:pPr>
            <w:r w:rsidRPr="001D749C">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C55D02">
            <w:pPr>
              <w:jc w:val="left"/>
              <w:rPr>
                <w:rFonts w:cs="Arial"/>
                <w:iCs/>
                <w:szCs w:val="22"/>
              </w:rPr>
            </w:pPr>
            <w:r w:rsidRPr="001D749C">
              <w:rPr>
                <w:rFonts w:cs="Arial"/>
                <w:iCs/>
                <w:szCs w:val="22"/>
              </w:rPr>
              <w:t>Rebranding</w:t>
            </w:r>
            <w:r>
              <w:rPr>
                <w:rFonts w:cs="Arial"/>
                <w:iCs/>
                <w:szCs w:val="22"/>
              </w:rPr>
              <w:t xml:space="preserve"> – prise en compte des remarques Orange</w:t>
            </w:r>
          </w:p>
        </w:tc>
      </w:tr>
      <w:tr w:rsidR="00C55D0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C55D02" w:rsidRDefault="00C55D02" w:rsidP="00771BA4">
            <w:pPr>
              <w:jc w:val="center"/>
              <w:rPr>
                <w:rFonts w:cs="Arial"/>
                <w:iCs/>
                <w:szCs w:val="22"/>
              </w:rPr>
            </w:pPr>
            <w:r>
              <w:rPr>
                <w:rFonts w:cs="Arial"/>
                <w:iCs/>
                <w:szCs w:val="22"/>
              </w:rPr>
              <w:t>2.8</w:t>
            </w:r>
          </w:p>
        </w:tc>
        <w:tc>
          <w:tcPr>
            <w:tcW w:w="1985" w:type="dxa"/>
            <w:tcBorders>
              <w:top w:val="single" w:sz="4" w:space="0" w:color="C0C0C0"/>
              <w:left w:val="single" w:sz="4" w:space="0" w:color="C0C0C0"/>
              <w:bottom w:val="single" w:sz="4" w:space="0" w:color="C0C0C0"/>
              <w:right w:val="single" w:sz="4" w:space="0" w:color="C0C0C0"/>
            </w:tcBorders>
            <w:vAlign w:val="center"/>
          </w:tcPr>
          <w:p w:rsidR="00C55D02" w:rsidRPr="001D749C" w:rsidRDefault="00C55D02" w:rsidP="009E1C51">
            <w:pPr>
              <w:jc w:val="center"/>
              <w:rPr>
                <w:rFonts w:cs="Arial"/>
                <w:iCs/>
                <w:szCs w:val="22"/>
              </w:rPr>
            </w:pPr>
            <w:r>
              <w:rPr>
                <w:rFonts w:cs="Arial"/>
                <w:iCs/>
                <w:szCs w:val="22"/>
              </w:rPr>
              <w:t>04/12/2013</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C55D02" w:rsidRPr="001D749C" w:rsidRDefault="00C55D02"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B9193F">
            <w:pPr>
              <w:jc w:val="left"/>
              <w:rPr>
                <w:rFonts w:cs="Arial"/>
                <w:iCs/>
                <w:szCs w:val="22"/>
              </w:rPr>
            </w:pPr>
            <w:r>
              <w:rPr>
                <w:rFonts w:cs="Arial"/>
                <w:iCs/>
                <w:szCs w:val="22"/>
              </w:rPr>
              <w:t>G1R3C1 (modification Annexe C3a)</w:t>
            </w:r>
          </w:p>
        </w:tc>
      </w:tr>
      <w:tr w:rsidR="00043195"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043195" w:rsidRDefault="00043195" w:rsidP="00F15F9E">
            <w:pPr>
              <w:jc w:val="center"/>
              <w:rPr>
                <w:rFonts w:cs="Arial"/>
                <w:iCs/>
                <w:szCs w:val="22"/>
              </w:rPr>
            </w:pPr>
            <w:r>
              <w:rPr>
                <w:rFonts w:cs="Arial"/>
                <w:iCs/>
                <w:szCs w:val="22"/>
              </w:rPr>
              <w:t>3.0</w:t>
            </w:r>
          </w:p>
        </w:tc>
        <w:tc>
          <w:tcPr>
            <w:tcW w:w="1985" w:type="dxa"/>
            <w:tcBorders>
              <w:top w:val="single" w:sz="4" w:space="0" w:color="C0C0C0"/>
              <w:left w:val="single" w:sz="4" w:space="0" w:color="C0C0C0"/>
              <w:bottom w:val="single" w:sz="4" w:space="0" w:color="C0C0C0"/>
              <w:right w:val="single" w:sz="4" w:space="0" w:color="C0C0C0"/>
            </w:tcBorders>
            <w:vAlign w:val="center"/>
          </w:tcPr>
          <w:p w:rsidR="00043195" w:rsidDel="009E1C51" w:rsidRDefault="00043195" w:rsidP="009E1C51">
            <w:pPr>
              <w:jc w:val="center"/>
              <w:rPr>
                <w:rFonts w:cs="Arial"/>
                <w:iCs/>
                <w:szCs w:val="22"/>
              </w:rPr>
            </w:pPr>
            <w:r>
              <w:rPr>
                <w:rFonts w:cs="Arial"/>
                <w:iCs/>
                <w:szCs w:val="22"/>
              </w:rPr>
              <w:t>04/04/2014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043195" w:rsidRDefault="00043195"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043195">
            <w:pPr>
              <w:jc w:val="left"/>
              <w:rPr>
                <w:rFonts w:cs="Arial"/>
                <w:iCs/>
                <w:szCs w:val="22"/>
              </w:rPr>
            </w:pPr>
            <w:r>
              <w:rPr>
                <w:rFonts w:cs="Arial"/>
                <w:iCs/>
                <w:szCs w:val="22"/>
              </w:rPr>
              <w:t>G1R4</w:t>
            </w:r>
          </w:p>
        </w:tc>
      </w:tr>
      <w:tr w:rsidR="00D36628"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36628" w:rsidRDefault="00D36628" w:rsidP="00F15F9E">
            <w:pPr>
              <w:jc w:val="center"/>
              <w:rPr>
                <w:rFonts w:cs="Arial"/>
                <w:iCs/>
                <w:szCs w:val="22"/>
              </w:rPr>
            </w:pPr>
            <w:r>
              <w:rPr>
                <w:rFonts w:cs="Arial"/>
                <w:iCs/>
                <w:szCs w:val="22"/>
              </w:rPr>
              <w:t>3.1</w:t>
            </w:r>
          </w:p>
        </w:tc>
        <w:tc>
          <w:tcPr>
            <w:tcW w:w="1985" w:type="dxa"/>
            <w:tcBorders>
              <w:top w:val="single" w:sz="4" w:space="0" w:color="C0C0C0"/>
              <w:left w:val="single" w:sz="4" w:space="0" w:color="C0C0C0"/>
              <w:bottom w:val="single" w:sz="4" w:space="0" w:color="C0C0C0"/>
              <w:right w:val="single" w:sz="4" w:space="0" w:color="C0C0C0"/>
            </w:tcBorders>
            <w:vAlign w:val="center"/>
          </w:tcPr>
          <w:p w:rsidR="00D36628" w:rsidRDefault="00D36628" w:rsidP="009E1C51">
            <w:pPr>
              <w:jc w:val="center"/>
              <w:rPr>
                <w:rFonts w:cs="Arial"/>
                <w:iCs/>
                <w:szCs w:val="22"/>
              </w:rPr>
            </w:pPr>
            <w:r>
              <w:rPr>
                <w:rFonts w:cs="Arial"/>
                <w:iCs/>
                <w:szCs w:val="22"/>
              </w:rPr>
              <w:t>23/04/2014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36628" w:rsidRDefault="00D36628"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36628">
            <w:pPr>
              <w:jc w:val="left"/>
              <w:rPr>
                <w:rFonts w:cs="Arial"/>
                <w:iCs/>
                <w:szCs w:val="22"/>
              </w:rPr>
            </w:pPr>
            <w:r>
              <w:rPr>
                <w:rFonts w:cs="Arial"/>
                <w:iCs/>
                <w:szCs w:val="22"/>
              </w:rPr>
              <w:t>G1R4 – prise en compte des remarques d’Orange</w:t>
            </w:r>
          </w:p>
        </w:tc>
      </w:tr>
      <w:tr w:rsidR="00D873ED"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873ED" w:rsidRDefault="00D873ED" w:rsidP="00F15F9E">
            <w:pPr>
              <w:jc w:val="center"/>
              <w:rPr>
                <w:rFonts w:cs="Arial"/>
                <w:iCs/>
                <w:szCs w:val="22"/>
              </w:rPr>
            </w:pPr>
            <w:r>
              <w:rPr>
                <w:rFonts w:cs="Arial"/>
                <w:iCs/>
                <w:szCs w:val="22"/>
              </w:rPr>
              <w:t>3.2</w:t>
            </w:r>
          </w:p>
        </w:tc>
        <w:tc>
          <w:tcPr>
            <w:tcW w:w="1985" w:type="dxa"/>
            <w:tcBorders>
              <w:top w:val="single" w:sz="4" w:space="0" w:color="C0C0C0"/>
              <w:left w:val="single" w:sz="4" w:space="0" w:color="C0C0C0"/>
              <w:bottom w:val="single" w:sz="4" w:space="0" w:color="C0C0C0"/>
              <w:right w:val="single" w:sz="4" w:space="0" w:color="C0C0C0"/>
            </w:tcBorders>
            <w:vAlign w:val="center"/>
          </w:tcPr>
          <w:p w:rsidR="00D873ED" w:rsidRDefault="00D873ED" w:rsidP="00D873ED">
            <w:pPr>
              <w:jc w:val="center"/>
              <w:rPr>
                <w:rFonts w:cs="Arial"/>
                <w:iCs/>
                <w:szCs w:val="22"/>
              </w:rPr>
            </w:pPr>
            <w:r>
              <w:rPr>
                <w:rFonts w:cs="Arial"/>
                <w:iCs/>
                <w:szCs w:val="22"/>
              </w:rPr>
              <w:t>25/04/2014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873ED" w:rsidRDefault="00D873ED"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873ED">
            <w:pPr>
              <w:jc w:val="left"/>
              <w:rPr>
                <w:rFonts w:cs="Arial"/>
                <w:iCs/>
                <w:szCs w:val="22"/>
              </w:rPr>
            </w:pPr>
            <w:r>
              <w:rPr>
                <w:rFonts w:cs="Arial"/>
                <w:iCs/>
                <w:szCs w:val="22"/>
              </w:rPr>
              <w:t>G1R4 – prise en compte des remarques d’Orange</w:t>
            </w:r>
          </w:p>
        </w:tc>
      </w:tr>
      <w:tr w:rsidR="008774C5"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8774C5" w:rsidRDefault="008774C5" w:rsidP="00F15F9E">
            <w:pPr>
              <w:jc w:val="center"/>
              <w:rPr>
                <w:rFonts w:cs="Arial"/>
                <w:iCs/>
                <w:szCs w:val="22"/>
              </w:rPr>
            </w:pPr>
            <w:r>
              <w:rPr>
                <w:rFonts w:cs="Arial"/>
                <w:iCs/>
                <w:szCs w:val="22"/>
              </w:rPr>
              <w:t>3.3</w:t>
            </w:r>
          </w:p>
        </w:tc>
        <w:tc>
          <w:tcPr>
            <w:tcW w:w="1985" w:type="dxa"/>
            <w:tcBorders>
              <w:top w:val="single" w:sz="4" w:space="0" w:color="C0C0C0"/>
              <w:left w:val="single" w:sz="4" w:space="0" w:color="C0C0C0"/>
              <w:bottom w:val="single" w:sz="4" w:space="0" w:color="C0C0C0"/>
              <w:right w:val="single" w:sz="4" w:space="0" w:color="C0C0C0"/>
            </w:tcBorders>
            <w:vAlign w:val="center"/>
          </w:tcPr>
          <w:p w:rsidR="008774C5" w:rsidRDefault="008774C5" w:rsidP="00D873ED">
            <w:pPr>
              <w:jc w:val="center"/>
              <w:rPr>
                <w:rFonts w:cs="Arial"/>
                <w:iCs/>
                <w:szCs w:val="22"/>
              </w:rPr>
            </w:pPr>
            <w:r>
              <w:rPr>
                <w:rFonts w:cs="Arial"/>
                <w:iCs/>
                <w:szCs w:val="22"/>
              </w:rPr>
              <w:t>20/05/2014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8774C5" w:rsidRDefault="008774C5"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8774C5">
            <w:pPr>
              <w:jc w:val="left"/>
              <w:rPr>
                <w:rFonts w:cs="Arial"/>
                <w:iCs/>
                <w:szCs w:val="22"/>
              </w:rPr>
            </w:pPr>
            <w:r>
              <w:rPr>
                <w:rFonts w:cs="Arial"/>
                <w:iCs/>
                <w:szCs w:val="22"/>
              </w:rPr>
              <w:t>G1R4 – Ajout d’un cas pour le forçage PMPA</w:t>
            </w:r>
          </w:p>
          <w:p w:rsidR="002A7B4F" w:rsidRDefault="00E35732">
            <w:pPr>
              <w:jc w:val="left"/>
              <w:rPr>
                <w:rFonts w:cs="Arial"/>
                <w:iCs/>
                <w:szCs w:val="22"/>
              </w:rPr>
            </w:pPr>
            <w:r>
              <w:rPr>
                <w:rFonts w:cs="Arial"/>
                <w:iCs/>
                <w:szCs w:val="22"/>
              </w:rPr>
              <w:t xml:space="preserve">G1R4 - Pris en compte remarques Orange suite au point de visibilité du 2 juin </w:t>
            </w:r>
          </w:p>
        </w:tc>
      </w:tr>
      <w:tr w:rsidR="00363B66"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363B66" w:rsidRDefault="00363B66" w:rsidP="00F15F9E">
            <w:pPr>
              <w:jc w:val="center"/>
              <w:rPr>
                <w:rFonts w:cs="Arial"/>
                <w:iCs/>
                <w:szCs w:val="22"/>
              </w:rPr>
            </w:pPr>
            <w:r>
              <w:rPr>
                <w:rFonts w:cs="Arial"/>
                <w:iCs/>
                <w:szCs w:val="22"/>
              </w:rPr>
              <w:t>3.4</w:t>
            </w:r>
          </w:p>
        </w:tc>
        <w:tc>
          <w:tcPr>
            <w:tcW w:w="1985" w:type="dxa"/>
            <w:tcBorders>
              <w:top w:val="single" w:sz="4" w:space="0" w:color="C0C0C0"/>
              <w:left w:val="single" w:sz="4" w:space="0" w:color="C0C0C0"/>
              <w:bottom w:val="single" w:sz="4" w:space="0" w:color="C0C0C0"/>
              <w:right w:val="single" w:sz="4" w:space="0" w:color="C0C0C0"/>
            </w:tcBorders>
            <w:vAlign w:val="center"/>
          </w:tcPr>
          <w:p w:rsidR="00363B66" w:rsidRDefault="00363B66" w:rsidP="00D873ED">
            <w:pPr>
              <w:jc w:val="center"/>
              <w:rPr>
                <w:rFonts w:cs="Arial"/>
                <w:iCs/>
                <w:szCs w:val="22"/>
              </w:rPr>
            </w:pPr>
            <w:r>
              <w:rPr>
                <w:rFonts w:cs="Arial"/>
                <w:iCs/>
                <w:szCs w:val="22"/>
              </w:rPr>
              <w:t>25/06/2014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363B66" w:rsidRDefault="00363B66"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363B66">
            <w:pPr>
              <w:jc w:val="left"/>
              <w:rPr>
                <w:rFonts w:cs="Arial"/>
                <w:iCs/>
                <w:szCs w:val="22"/>
              </w:rPr>
            </w:pPr>
            <w:r>
              <w:rPr>
                <w:rFonts w:cs="Arial"/>
                <w:iCs/>
                <w:szCs w:val="22"/>
              </w:rPr>
              <w:t>G1R4 – Modification de la description de la table des exclusions d’immeubles</w:t>
            </w:r>
          </w:p>
          <w:p w:rsidR="002A7B4F" w:rsidRDefault="00363B66">
            <w:pPr>
              <w:jc w:val="left"/>
              <w:rPr>
                <w:rFonts w:cs="Arial"/>
                <w:iCs/>
                <w:szCs w:val="22"/>
              </w:rPr>
            </w:pPr>
            <w:r>
              <w:rPr>
                <w:rFonts w:cs="Arial"/>
                <w:iCs/>
                <w:szCs w:val="22"/>
              </w:rPr>
              <w:t>G1R4 – Prise en compte des remarques d’Orange</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3.5</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16/07/2014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A02AC6">
            <w:pPr>
              <w:jc w:val="left"/>
              <w:rPr>
                <w:rFonts w:cs="Arial"/>
                <w:iCs/>
                <w:szCs w:val="22"/>
              </w:rPr>
            </w:pPr>
            <w:r>
              <w:rPr>
                <w:rFonts w:cs="Arial"/>
                <w:iCs/>
                <w:szCs w:val="22"/>
              </w:rPr>
              <w:t>Prise en compte de l’évolution 1564 sur l’annexe C3a</w:t>
            </w:r>
          </w:p>
          <w:p w:rsidR="00D25EF4" w:rsidRDefault="00D25EF4" w:rsidP="00A02AC6">
            <w:pPr>
              <w:jc w:val="left"/>
              <w:rPr>
                <w:rFonts w:cs="Arial"/>
                <w:iCs/>
                <w:szCs w:val="22"/>
              </w:rPr>
            </w:pPr>
            <w:r>
              <w:rPr>
                <w:rFonts w:cs="Arial"/>
                <w:iCs/>
                <w:szCs w:val="22"/>
              </w:rPr>
              <w:t xml:space="preserve">+ Flux PMPA </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3.6</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30/09/2014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A02AC6">
            <w:pPr>
              <w:jc w:val="left"/>
              <w:rPr>
                <w:rFonts w:cs="Arial"/>
                <w:iCs/>
                <w:szCs w:val="22"/>
              </w:rPr>
            </w:pPr>
            <w:r>
              <w:rPr>
                <w:rFonts w:cs="Arial"/>
                <w:iCs/>
                <w:szCs w:val="22"/>
              </w:rPr>
              <w:t>G1R4C1</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3.7</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09/10/2014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A02AC6">
            <w:pPr>
              <w:jc w:val="left"/>
              <w:rPr>
                <w:rFonts w:cs="Arial"/>
                <w:iCs/>
                <w:szCs w:val="22"/>
              </w:rPr>
            </w:pPr>
            <w:r>
              <w:rPr>
                <w:rFonts w:cs="Arial"/>
                <w:iCs/>
                <w:szCs w:val="22"/>
              </w:rPr>
              <w:t>G1R4C1 – Prise en compte des remarques d’Orange</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4.0</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25/06/2014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25EF4">
            <w:pPr>
              <w:jc w:val="left"/>
              <w:rPr>
                <w:rFonts w:cs="Arial"/>
                <w:iCs/>
                <w:szCs w:val="22"/>
              </w:rPr>
            </w:pPr>
            <w:r>
              <w:rPr>
                <w:rFonts w:cs="Arial"/>
                <w:iCs/>
                <w:szCs w:val="22"/>
              </w:rPr>
              <w:t>G1R5</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4.1</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16/07/2014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A7B4F" w:rsidRDefault="00D25EF4">
            <w:pPr>
              <w:jc w:val="left"/>
              <w:rPr>
                <w:rFonts w:cs="Arial"/>
                <w:iCs/>
                <w:szCs w:val="22"/>
              </w:rPr>
            </w:pPr>
            <w:r>
              <w:rPr>
                <w:rFonts w:cs="Arial"/>
                <w:iCs/>
                <w:szCs w:val="22"/>
              </w:rPr>
              <w:t xml:space="preserve">G1R5 – </w:t>
            </w:r>
            <w:r w:rsidR="00A02AC6">
              <w:rPr>
                <w:rFonts w:cs="Arial"/>
                <w:iCs/>
                <w:szCs w:val="22"/>
              </w:rPr>
              <w:t>P</w:t>
            </w:r>
            <w:r>
              <w:rPr>
                <w:rFonts w:cs="Arial"/>
                <w:iCs/>
                <w:szCs w:val="22"/>
              </w:rPr>
              <w:t>rise en compte des remarques d’Orange</w:t>
            </w:r>
          </w:p>
          <w:p w:rsidR="002A7B4F" w:rsidRDefault="00D25EF4">
            <w:pPr>
              <w:jc w:val="left"/>
              <w:rPr>
                <w:rFonts w:cs="Arial"/>
                <w:iCs/>
                <w:szCs w:val="22"/>
              </w:rPr>
            </w:pPr>
            <w:r>
              <w:rPr>
                <w:rFonts w:cs="Arial"/>
                <w:iCs/>
                <w:szCs w:val="22"/>
              </w:rPr>
              <w:t xml:space="preserve">G1R4 - </w:t>
            </w:r>
            <w:r w:rsidRPr="00523FB5">
              <w:rPr>
                <w:rFonts w:cs="Arial"/>
                <w:iCs/>
                <w:szCs w:val="22"/>
              </w:rPr>
              <w:t>Prise en compte de l’évolution 1564 sur l’annexe C3a</w:t>
            </w:r>
            <w:r>
              <w:rPr>
                <w:rFonts w:cs="Arial"/>
                <w:iCs/>
                <w:szCs w:val="22"/>
              </w:rPr>
              <w:t xml:space="preserve"> </w:t>
            </w:r>
            <w:r w:rsidRPr="00523FB5">
              <w:rPr>
                <w:rFonts w:cs="Arial"/>
                <w:iCs/>
                <w:szCs w:val="22"/>
              </w:rPr>
              <w:t xml:space="preserve">+ Flux PMPA </w:t>
            </w:r>
          </w:p>
        </w:tc>
      </w:tr>
      <w:tr w:rsidR="00D25EF4"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D25EF4" w:rsidRDefault="00D25EF4" w:rsidP="00F15F9E">
            <w:pPr>
              <w:jc w:val="center"/>
              <w:rPr>
                <w:rFonts w:cs="Arial"/>
                <w:iCs/>
                <w:szCs w:val="22"/>
              </w:rPr>
            </w:pPr>
            <w:r>
              <w:rPr>
                <w:rFonts w:cs="Arial"/>
                <w:iCs/>
                <w:szCs w:val="22"/>
              </w:rPr>
              <w:t>4.2</w:t>
            </w:r>
          </w:p>
        </w:tc>
        <w:tc>
          <w:tcPr>
            <w:tcW w:w="1985" w:type="dxa"/>
            <w:tcBorders>
              <w:top w:val="single" w:sz="4" w:space="0" w:color="C0C0C0"/>
              <w:left w:val="single" w:sz="4" w:space="0" w:color="C0C0C0"/>
              <w:bottom w:val="single" w:sz="4" w:space="0" w:color="C0C0C0"/>
              <w:right w:val="single" w:sz="4" w:space="0" w:color="C0C0C0"/>
            </w:tcBorders>
            <w:vAlign w:val="center"/>
          </w:tcPr>
          <w:p w:rsidR="00D25EF4" w:rsidRDefault="00D25EF4" w:rsidP="00363B66">
            <w:pPr>
              <w:jc w:val="center"/>
              <w:rPr>
                <w:rFonts w:cs="Arial"/>
                <w:iCs/>
                <w:szCs w:val="22"/>
              </w:rPr>
            </w:pPr>
            <w:r>
              <w:rPr>
                <w:rFonts w:cs="Arial"/>
                <w:iCs/>
                <w:szCs w:val="22"/>
              </w:rPr>
              <w:t>14/08/2014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D25EF4" w:rsidRDefault="00D25EF4"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A02AC6" w:rsidRDefault="00D25EF4" w:rsidP="00A02AC6">
            <w:pPr>
              <w:jc w:val="left"/>
              <w:rPr>
                <w:rFonts w:cs="Arial"/>
                <w:iCs/>
                <w:szCs w:val="22"/>
              </w:rPr>
            </w:pPr>
            <w:r>
              <w:rPr>
                <w:rFonts w:cs="Arial"/>
                <w:iCs/>
                <w:szCs w:val="22"/>
              </w:rPr>
              <w:t>G1R5</w:t>
            </w:r>
          </w:p>
          <w:p w:rsidR="00D25EF4" w:rsidRDefault="00D25EF4" w:rsidP="00A02AC6">
            <w:pPr>
              <w:pStyle w:val="Paragraphedeliste"/>
              <w:numPr>
                <w:ilvl w:val="0"/>
                <w:numId w:val="157"/>
              </w:numPr>
              <w:jc w:val="left"/>
              <w:rPr>
                <w:rFonts w:cs="Arial"/>
                <w:iCs/>
                <w:szCs w:val="22"/>
              </w:rPr>
            </w:pPr>
            <w:r w:rsidRPr="00A02AC6">
              <w:rPr>
                <w:rFonts w:cs="Arial"/>
                <w:iCs/>
                <w:szCs w:val="22"/>
              </w:rPr>
              <w:t>mise à jour sur les synoptiques</w:t>
            </w:r>
          </w:p>
          <w:p w:rsidR="00A02AC6" w:rsidRDefault="00A02AC6" w:rsidP="00A02AC6">
            <w:pPr>
              <w:pStyle w:val="Paragraphedeliste"/>
              <w:numPr>
                <w:ilvl w:val="0"/>
                <w:numId w:val="157"/>
              </w:numPr>
              <w:jc w:val="left"/>
              <w:rPr>
                <w:rFonts w:cs="Arial"/>
                <w:iCs/>
                <w:szCs w:val="22"/>
              </w:rPr>
            </w:pPr>
            <w:r>
              <w:rPr>
                <w:rFonts w:cs="Arial"/>
                <w:iCs/>
                <w:szCs w:val="22"/>
              </w:rPr>
              <w:t>Avenant 1</w:t>
            </w:r>
          </w:p>
          <w:p w:rsidR="00A02AC6" w:rsidRPr="00A02AC6" w:rsidRDefault="00A02AC6" w:rsidP="00A02AC6">
            <w:pPr>
              <w:pStyle w:val="Paragraphedeliste"/>
              <w:numPr>
                <w:ilvl w:val="0"/>
                <w:numId w:val="157"/>
              </w:numPr>
              <w:jc w:val="left"/>
              <w:rPr>
                <w:rFonts w:cs="Arial"/>
                <w:iCs/>
                <w:szCs w:val="22"/>
              </w:rPr>
            </w:pPr>
            <w:r>
              <w:rPr>
                <w:rFonts w:cs="Arial"/>
                <w:iCs/>
                <w:szCs w:val="22"/>
              </w:rPr>
              <w:t>Compléments suite aux développements</w:t>
            </w:r>
          </w:p>
        </w:tc>
      </w:tr>
      <w:tr w:rsidR="00A15DF1"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A15DF1" w:rsidRDefault="00A15DF1" w:rsidP="00F15F9E">
            <w:pPr>
              <w:jc w:val="center"/>
              <w:rPr>
                <w:rFonts w:cs="Arial"/>
                <w:iCs/>
                <w:szCs w:val="22"/>
              </w:rPr>
            </w:pPr>
            <w:r>
              <w:rPr>
                <w:rFonts w:cs="Arial"/>
                <w:iCs/>
                <w:szCs w:val="22"/>
              </w:rPr>
              <w:t>4.3</w:t>
            </w:r>
          </w:p>
        </w:tc>
        <w:tc>
          <w:tcPr>
            <w:tcW w:w="1985" w:type="dxa"/>
            <w:tcBorders>
              <w:top w:val="single" w:sz="4" w:space="0" w:color="C0C0C0"/>
              <w:left w:val="single" w:sz="4" w:space="0" w:color="C0C0C0"/>
              <w:bottom w:val="single" w:sz="4" w:space="0" w:color="C0C0C0"/>
              <w:right w:val="single" w:sz="4" w:space="0" w:color="C0C0C0"/>
            </w:tcBorders>
            <w:vAlign w:val="center"/>
          </w:tcPr>
          <w:p w:rsidR="00A15DF1" w:rsidRDefault="00A15DF1" w:rsidP="00A15DF1">
            <w:pPr>
              <w:jc w:val="center"/>
              <w:rPr>
                <w:rFonts w:cs="Arial"/>
                <w:iCs/>
                <w:szCs w:val="22"/>
              </w:rPr>
            </w:pPr>
            <w:r>
              <w:rPr>
                <w:rFonts w:cs="Arial"/>
                <w:iCs/>
                <w:szCs w:val="22"/>
              </w:rPr>
              <w:t>21/10/2014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A15DF1" w:rsidRDefault="00A15DF1"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A15DF1" w:rsidRDefault="00A15DF1" w:rsidP="00A15DF1">
            <w:pPr>
              <w:jc w:val="left"/>
              <w:rPr>
                <w:rFonts w:cs="Arial"/>
                <w:iCs/>
                <w:szCs w:val="22"/>
              </w:rPr>
            </w:pPr>
            <w:r>
              <w:rPr>
                <w:rFonts w:cs="Arial"/>
                <w:iCs/>
                <w:szCs w:val="22"/>
              </w:rPr>
              <w:t>G1R5 - Prise en compte des remarques d’Orange</w:t>
            </w:r>
          </w:p>
        </w:tc>
      </w:tr>
      <w:tr w:rsidR="00CB75AF"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CB75AF" w:rsidRDefault="00CB75AF" w:rsidP="00F15F9E">
            <w:pPr>
              <w:jc w:val="center"/>
              <w:rPr>
                <w:rFonts w:cs="Arial"/>
                <w:iCs/>
                <w:szCs w:val="22"/>
              </w:rPr>
            </w:pPr>
            <w:r>
              <w:rPr>
                <w:rFonts w:cs="Arial"/>
                <w:iCs/>
                <w:szCs w:val="22"/>
              </w:rPr>
              <w:t>4.4</w:t>
            </w:r>
          </w:p>
        </w:tc>
        <w:tc>
          <w:tcPr>
            <w:tcW w:w="1985" w:type="dxa"/>
            <w:tcBorders>
              <w:top w:val="single" w:sz="4" w:space="0" w:color="C0C0C0"/>
              <w:left w:val="single" w:sz="4" w:space="0" w:color="C0C0C0"/>
              <w:bottom w:val="single" w:sz="4" w:space="0" w:color="C0C0C0"/>
              <w:right w:val="single" w:sz="4" w:space="0" w:color="C0C0C0"/>
            </w:tcBorders>
            <w:vAlign w:val="center"/>
          </w:tcPr>
          <w:p w:rsidR="00CB75AF" w:rsidRDefault="00CB75AF" w:rsidP="00A15DF1">
            <w:pPr>
              <w:jc w:val="center"/>
              <w:rPr>
                <w:rFonts w:cs="Arial"/>
                <w:iCs/>
                <w:szCs w:val="22"/>
              </w:rPr>
            </w:pPr>
            <w:r>
              <w:rPr>
                <w:rFonts w:cs="Arial"/>
                <w:iCs/>
                <w:szCs w:val="22"/>
              </w:rPr>
              <w:t>31/10/2014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CB75AF" w:rsidRDefault="00CB75AF"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CB75AF" w:rsidRDefault="00CB75AF" w:rsidP="00A15DF1">
            <w:pPr>
              <w:jc w:val="left"/>
              <w:rPr>
                <w:rFonts w:cs="Arial"/>
                <w:iCs/>
                <w:szCs w:val="22"/>
              </w:rPr>
            </w:pPr>
            <w:r>
              <w:rPr>
                <w:rFonts w:cs="Arial"/>
                <w:iCs/>
                <w:szCs w:val="22"/>
              </w:rPr>
              <w:t>Report G1R4C1 – annexe C3A</w:t>
            </w:r>
          </w:p>
          <w:p w:rsidR="005317F3" w:rsidRDefault="005317F3" w:rsidP="00A15DF1">
            <w:pPr>
              <w:jc w:val="left"/>
              <w:rPr>
                <w:rFonts w:cs="Arial"/>
                <w:iCs/>
                <w:szCs w:val="22"/>
              </w:rPr>
            </w:pPr>
            <w:r>
              <w:rPr>
                <w:rFonts w:cs="Arial"/>
                <w:iCs/>
                <w:szCs w:val="22"/>
              </w:rPr>
              <w:t>Précisions sur les développements de l’avenant 1</w:t>
            </w:r>
          </w:p>
        </w:tc>
      </w:tr>
      <w:tr w:rsidR="00AC7FFB"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AC7FFB" w:rsidRDefault="00AC7FFB" w:rsidP="00F15F9E">
            <w:pPr>
              <w:jc w:val="center"/>
              <w:rPr>
                <w:rFonts w:cs="Arial"/>
                <w:iCs/>
                <w:szCs w:val="22"/>
              </w:rPr>
            </w:pPr>
            <w:r>
              <w:rPr>
                <w:rFonts w:cs="Arial"/>
                <w:iCs/>
                <w:szCs w:val="22"/>
              </w:rPr>
              <w:t>4.5</w:t>
            </w:r>
          </w:p>
        </w:tc>
        <w:tc>
          <w:tcPr>
            <w:tcW w:w="1985" w:type="dxa"/>
            <w:tcBorders>
              <w:top w:val="single" w:sz="4" w:space="0" w:color="C0C0C0"/>
              <w:left w:val="single" w:sz="4" w:space="0" w:color="C0C0C0"/>
              <w:bottom w:val="single" w:sz="4" w:space="0" w:color="C0C0C0"/>
              <w:right w:val="single" w:sz="4" w:space="0" w:color="C0C0C0"/>
            </w:tcBorders>
            <w:vAlign w:val="center"/>
          </w:tcPr>
          <w:p w:rsidR="00AC7FFB" w:rsidRDefault="00AC7FFB" w:rsidP="00A15DF1">
            <w:pPr>
              <w:jc w:val="center"/>
              <w:rPr>
                <w:rFonts w:cs="Arial"/>
                <w:iCs/>
                <w:szCs w:val="22"/>
              </w:rPr>
            </w:pPr>
            <w:r>
              <w:rPr>
                <w:rFonts w:cs="Arial"/>
                <w:iCs/>
                <w:szCs w:val="22"/>
              </w:rPr>
              <w:t>08/12/2014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AC7FFB" w:rsidRDefault="00AC7FFB"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AC7FFB" w:rsidRDefault="00AC7FFB" w:rsidP="00A15DF1">
            <w:pPr>
              <w:jc w:val="left"/>
              <w:rPr>
                <w:rFonts w:cs="Arial"/>
                <w:iCs/>
                <w:szCs w:val="22"/>
              </w:rPr>
            </w:pPr>
            <w:r>
              <w:rPr>
                <w:rFonts w:cs="Arial"/>
                <w:iCs/>
                <w:szCs w:val="22"/>
              </w:rPr>
              <w:t>G1R5 – Complément Recalage GC</w:t>
            </w:r>
          </w:p>
        </w:tc>
      </w:tr>
      <w:tr w:rsidR="0046396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463962" w:rsidRDefault="00463962" w:rsidP="00703C39">
            <w:pPr>
              <w:jc w:val="center"/>
              <w:rPr>
                <w:rFonts w:cs="Arial"/>
                <w:iCs/>
                <w:szCs w:val="22"/>
              </w:rPr>
            </w:pPr>
            <w:r>
              <w:rPr>
                <w:rFonts w:cs="Arial"/>
                <w:iCs/>
                <w:szCs w:val="22"/>
              </w:rPr>
              <w:t>4.6</w:t>
            </w:r>
          </w:p>
        </w:tc>
        <w:tc>
          <w:tcPr>
            <w:tcW w:w="1985" w:type="dxa"/>
            <w:tcBorders>
              <w:top w:val="single" w:sz="4" w:space="0" w:color="C0C0C0"/>
              <w:left w:val="single" w:sz="4" w:space="0" w:color="C0C0C0"/>
              <w:bottom w:val="single" w:sz="4" w:space="0" w:color="C0C0C0"/>
              <w:right w:val="single" w:sz="4" w:space="0" w:color="C0C0C0"/>
            </w:tcBorders>
            <w:vAlign w:val="center"/>
          </w:tcPr>
          <w:p w:rsidR="00463962" w:rsidRDefault="00463962" w:rsidP="00703C39">
            <w:pPr>
              <w:jc w:val="center"/>
              <w:rPr>
                <w:rFonts w:cs="Arial"/>
                <w:iCs/>
                <w:szCs w:val="22"/>
              </w:rPr>
            </w:pPr>
            <w:r>
              <w:rPr>
                <w:rFonts w:cs="Arial"/>
                <w:iCs/>
                <w:szCs w:val="22"/>
              </w:rPr>
              <w:t>20/01/2015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703C39">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703C39">
            <w:pPr>
              <w:jc w:val="left"/>
              <w:rPr>
                <w:rFonts w:cs="Arial"/>
                <w:iCs/>
                <w:szCs w:val="22"/>
              </w:rPr>
            </w:pPr>
            <w:r w:rsidRPr="006C01A6">
              <w:rPr>
                <w:rFonts w:cs="Arial"/>
                <w:iCs/>
                <w:szCs w:val="22"/>
              </w:rPr>
              <w:t xml:space="preserve">Ajouts des évolutions </w:t>
            </w:r>
            <w:r>
              <w:rPr>
                <w:rFonts w:cs="Arial"/>
                <w:iCs/>
                <w:szCs w:val="22"/>
              </w:rPr>
              <w:t xml:space="preserve">de l’avenant 1 </w:t>
            </w:r>
            <w:r w:rsidRPr="006C01A6">
              <w:rPr>
                <w:rFonts w:cs="Arial"/>
                <w:iCs/>
                <w:szCs w:val="22"/>
              </w:rPr>
              <w:t>(Extractions des alvéoles dossier OPGC et création des zones de recalage)</w:t>
            </w:r>
          </w:p>
        </w:tc>
      </w:tr>
      <w:tr w:rsidR="0046396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463962" w:rsidRDefault="00463962" w:rsidP="00F15F9E">
            <w:pPr>
              <w:jc w:val="center"/>
              <w:rPr>
                <w:rFonts w:cs="Arial"/>
                <w:iCs/>
                <w:szCs w:val="22"/>
              </w:rPr>
            </w:pPr>
            <w:r>
              <w:rPr>
                <w:rFonts w:cs="Arial"/>
                <w:iCs/>
                <w:szCs w:val="22"/>
              </w:rPr>
              <w:t>5.0</w:t>
            </w:r>
          </w:p>
        </w:tc>
        <w:tc>
          <w:tcPr>
            <w:tcW w:w="1985" w:type="dxa"/>
            <w:tcBorders>
              <w:top w:val="single" w:sz="4" w:space="0" w:color="C0C0C0"/>
              <w:left w:val="single" w:sz="4" w:space="0" w:color="C0C0C0"/>
              <w:bottom w:val="single" w:sz="4" w:space="0" w:color="C0C0C0"/>
              <w:right w:val="single" w:sz="4" w:space="0" w:color="C0C0C0"/>
            </w:tcBorders>
            <w:vAlign w:val="center"/>
          </w:tcPr>
          <w:p w:rsidR="00463962" w:rsidRDefault="00463962" w:rsidP="00A15DF1">
            <w:pPr>
              <w:jc w:val="center"/>
              <w:rPr>
                <w:rFonts w:cs="Arial"/>
                <w:iCs/>
                <w:szCs w:val="22"/>
              </w:rPr>
            </w:pPr>
            <w:r>
              <w:rPr>
                <w:rFonts w:cs="Arial"/>
                <w:iCs/>
                <w:szCs w:val="22"/>
              </w:rPr>
              <w:t>23/12/2014</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A15DF1">
            <w:pPr>
              <w:jc w:val="left"/>
              <w:rPr>
                <w:rFonts w:cs="Arial"/>
                <w:iCs/>
                <w:szCs w:val="22"/>
              </w:rPr>
            </w:pPr>
            <w:r>
              <w:rPr>
                <w:rFonts w:cs="Arial"/>
                <w:iCs/>
                <w:szCs w:val="22"/>
              </w:rPr>
              <w:t>Réorganisation des spécifications techniques</w:t>
            </w:r>
          </w:p>
        </w:tc>
      </w:tr>
      <w:tr w:rsidR="0046396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463962" w:rsidRDefault="00463962" w:rsidP="00F15F9E">
            <w:pPr>
              <w:jc w:val="center"/>
              <w:rPr>
                <w:rFonts w:cs="Arial"/>
                <w:iCs/>
                <w:szCs w:val="22"/>
              </w:rPr>
            </w:pPr>
            <w:r>
              <w:rPr>
                <w:rFonts w:cs="Arial"/>
                <w:iCs/>
                <w:szCs w:val="22"/>
              </w:rPr>
              <w:t>6.0</w:t>
            </w:r>
          </w:p>
        </w:tc>
        <w:tc>
          <w:tcPr>
            <w:tcW w:w="1985" w:type="dxa"/>
            <w:tcBorders>
              <w:top w:val="single" w:sz="4" w:space="0" w:color="C0C0C0"/>
              <w:left w:val="single" w:sz="4" w:space="0" w:color="C0C0C0"/>
              <w:bottom w:val="single" w:sz="4" w:space="0" w:color="C0C0C0"/>
              <w:right w:val="single" w:sz="4" w:space="0" w:color="C0C0C0"/>
            </w:tcBorders>
            <w:vAlign w:val="center"/>
          </w:tcPr>
          <w:p w:rsidR="00463962" w:rsidRDefault="00463962" w:rsidP="00A15DF1">
            <w:pPr>
              <w:jc w:val="center"/>
              <w:rPr>
                <w:rFonts w:cs="Arial"/>
                <w:iCs/>
                <w:szCs w:val="22"/>
              </w:rPr>
            </w:pPr>
            <w:r>
              <w:rPr>
                <w:rFonts w:cs="Arial"/>
                <w:iCs/>
                <w:szCs w:val="22"/>
              </w:rPr>
              <w:t>09/01/2015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3962" w:rsidRDefault="00463962" w:rsidP="00A15DF1">
            <w:pPr>
              <w:jc w:val="left"/>
              <w:rPr>
                <w:rFonts w:cs="Arial"/>
                <w:iCs/>
                <w:szCs w:val="22"/>
              </w:rPr>
            </w:pPr>
            <w:r>
              <w:rPr>
                <w:rFonts w:cs="Arial"/>
                <w:iCs/>
                <w:szCs w:val="22"/>
              </w:rPr>
              <w:t>G1R6</w:t>
            </w:r>
          </w:p>
          <w:p w:rsidR="00463962" w:rsidRPr="007508E3" w:rsidRDefault="00463962" w:rsidP="007508E3">
            <w:pPr>
              <w:pStyle w:val="Paragraphedeliste"/>
              <w:numPr>
                <w:ilvl w:val="0"/>
                <w:numId w:val="157"/>
              </w:numPr>
              <w:jc w:val="left"/>
              <w:rPr>
                <w:rFonts w:cs="Arial"/>
                <w:iCs/>
                <w:szCs w:val="22"/>
              </w:rPr>
            </w:pPr>
            <w:r>
              <w:rPr>
                <w:rFonts w:cs="Arial"/>
                <w:iCs/>
                <w:szCs w:val="22"/>
              </w:rPr>
              <w:t>Version Geofibre DOM</w:t>
            </w:r>
          </w:p>
        </w:tc>
      </w:tr>
      <w:tr w:rsidR="00EA7197"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EA7197" w:rsidRDefault="00EA7197" w:rsidP="00F15F9E">
            <w:pPr>
              <w:jc w:val="center"/>
              <w:rPr>
                <w:rFonts w:cs="Arial"/>
                <w:iCs/>
                <w:szCs w:val="22"/>
              </w:rPr>
            </w:pPr>
            <w:r>
              <w:rPr>
                <w:rFonts w:cs="Arial"/>
                <w:iCs/>
                <w:szCs w:val="22"/>
              </w:rPr>
              <w:lastRenderedPageBreak/>
              <w:t>6.1</w:t>
            </w:r>
          </w:p>
        </w:tc>
        <w:tc>
          <w:tcPr>
            <w:tcW w:w="1985" w:type="dxa"/>
            <w:tcBorders>
              <w:top w:val="single" w:sz="4" w:space="0" w:color="C0C0C0"/>
              <w:left w:val="single" w:sz="4" w:space="0" w:color="C0C0C0"/>
              <w:bottom w:val="single" w:sz="4" w:space="0" w:color="C0C0C0"/>
              <w:right w:val="single" w:sz="4" w:space="0" w:color="C0C0C0"/>
            </w:tcBorders>
            <w:vAlign w:val="center"/>
          </w:tcPr>
          <w:p w:rsidR="00EA7197" w:rsidRDefault="00EA7197" w:rsidP="00A15DF1">
            <w:pPr>
              <w:jc w:val="center"/>
              <w:rPr>
                <w:rFonts w:cs="Arial"/>
                <w:iCs/>
                <w:szCs w:val="22"/>
              </w:rPr>
            </w:pPr>
            <w:r>
              <w:rPr>
                <w:rFonts w:cs="Arial"/>
                <w:iCs/>
                <w:szCs w:val="22"/>
              </w:rPr>
              <w:t>02/03/2015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EA7197" w:rsidRDefault="00EA7197"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EA7197" w:rsidRDefault="00EA7197" w:rsidP="00A15DF1">
            <w:pPr>
              <w:jc w:val="left"/>
              <w:rPr>
                <w:rFonts w:cs="Arial"/>
                <w:iCs/>
                <w:szCs w:val="22"/>
              </w:rPr>
            </w:pPr>
            <w:r>
              <w:rPr>
                <w:rFonts w:cs="Arial"/>
                <w:iCs/>
                <w:szCs w:val="22"/>
              </w:rPr>
              <w:t>G1R6 : Prise en compte des remarques d’orange</w:t>
            </w:r>
          </w:p>
        </w:tc>
      </w:tr>
      <w:tr w:rsidR="006D6A6D"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6D6A6D" w:rsidRDefault="006D6A6D" w:rsidP="00F15F9E">
            <w:pPr>
              <w:jc w:val="center"/>
              <w:rPr>
                <w:rFonts w:cs="Arial"/>
                <w:iCs/>
                <w:szCs w:val="22"/>
              </w:rPr>
            </w:pPr>
            <w:r>
              <w:rPr>
                <w:rFonts w:cs="Arial"/>
                <w:iCs/>
                <w:szCs w:val="22"/>
              </w:rPr>
              <w:t>6.2</w:t>
            </w:r>
          </w:p>
        </w:tc>
        <w:tc>
          <w:tcPr>
            <w:tcW w:w="1985" w:type="dxa"/>
            <w:tcBorders>
              <w:top w:val="single" w:sz="4" w:space="0" w:color="C0C0C0"/>
              <w:left w:val="single" w:sz="4" w:space="0" w:color="C0C0C0"/>
              <w:bottom w:val="single" w:sz="4" w:space="0" w:color="C0C0C0"/>
              <w:right w:val="single" w:sz="4" w:space="0" w:color="C0C0C0"/>
            </w:tcBorders>
            <w:vAlign w:val="center"/>
          </w:tcPr>
          <w:p w:rsidR="006D6A6D" w:rsidRDefault="006D6A6D" w:rsidP="006D6A6D">
            <w:pPr>
              <w:jc w:val="center"/>
              <w:rPr>
                <w:rFonts w:cs="Arial"/>
                <w:iCs/>
                <w:szCs w:val="22"/>
              </w:rPr>
            </w:pPr>
            <w:r>
              <w:rPr>
                <w:rFonts w:cs="Arial"/>
                <w:iCs/>
                <w:szCs w:val="22"/>
              </w:rPr>
              <w:t>05/03/2015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6D6A6D" w:rsidRDefault="006D6A6D"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6D6A6D" w:rsidRDefault="006D6A6D" w:rsidP="00A15DF1">
            <w:pPr>
              <w:jc w:val="left"/>
              <w:rPr>
                <w:rFonts w:cs="Arial"/>
                <w:iCs/>
                <w:szCs w:val="22"/>
              </w:rPr>
            </w:pPr>
            <w:r>
              <w:rPr>
                <w:rFonts w:cs="Arial"/>
                <w:iCs/>
                <w:szCs w:val="22"/>
              </w:rPr>
              <w:t>G1R6 : Prise en compte des remarques d’orange (suite)</w:t>
            </w:r>
          </w:p>
        </w:tc>
      </w:tr>
      <w:tr w:rsidR="00836D4A"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836D4A" w:rsidRDefault="00836D4A" w:rsidP="00F15F9E">
            <w:pPr>
              <w:jc w:val="center"/>
              <w:rPr>
                <w:rFonts w:cs="Arial"/>
                <w:iCs/>
                <w:szCs w:val="22"/>
              </w:rPr>
            </w:pPr>
            <w:r>
              <w:rPr>
                <w:rFonts w:cs="Arial"/>
                <w:iCs/>
                <w:szCs w:val="22"/>
              </w:rPr>
              <w:t>6.3</w:t>
            </w:r>
          </w:p>
        </w:tc>
        <w:tc>
          <w:tcPr>
            <w:tcW w:w="1985" w:type="dxa"/>
            <w:tcBorders>
              <w:top w:val="single" w:sz="4" w:space="0" w:color="C0C0C0"/>
              <w:left w:val="single" w:sz="4" w:space="0" w:color="C0C0C0"/>
              <w:bottom w:val="single" w:sz="4" w:space="0" w:color="C0C0C0"/>
              <w:right w:val="single" w:sz="4" w:space="0" w:color="C0C0C0"/>
            </w:tcBorders>
            <w:vAlign w:val="center"/>
          </w:tcPr>
          <w:p w:rsidR="00836D4A" w:rsidRDefault="001D75A3" w:rsidP="001D75A3">
            <w:pPr>
              <w:jc w:val="center"/>
              <w:rPr>
                <w:rFonts w:cs="Arial"/>
                <w:iCs/>
                <w:szCs w:val="22"/>
              </w:rPr>
            </w:pPr>
            <w:r>
              <w:rPr>
                <w:rFonts w:cs="Arial"/>
                <w:iCs/>
                <w:szCs w:val="22"/>
              </w:rPr>
              <w:t>28</w:t>
            </w:r>
            <w:r w:rsidR="00836D4A">
              <w:rPr>
                <w:rFonts w:cs="Arial"/>
                <w:iCs/>
                <w:szCs w:val="22"/>
              </w:rPr>
              <w:t>/</w:t>
            </w:r>
            <w:r>
              <w:rPr>
                <w:rFonts w:cs="Arial"/>
                <w:iCs/>
                <w:szCs w:val="22"/>
              </w:rPr>
              <w:t>05</w:t>
            </w:r>
            <w:r w:rsidR="00836D4A">
              <w:rPr>
                <w:rFonts w:cs="Arial"/>
                <w:iCs/>
                <w:szCs w:val="22"/>
              </w:rPr>
              <w:t>/2015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836D4A" w:rsidRDefault="00836D4A"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46141F" w:rsidRDefault="0046141F" w:rsidP="00A15DF1">
            <w:pPr>
              <w:jc w:val="left"/>
              <w:rPr>
                <w:rFonts w:cs="Arial"/>
                <w:iCs/>
                <w:szCs w:val="22"/>
              </w:rPr>
            </w:pPr>
            <w:r>
              <w:rPr>
                <w:rFonts w:cs="Arial"/>
                <w:iCs/>
                <w:szCs w:val="22"/>
              </w:rPr>
              <w:t xml:space="preserve">G1R5 : </w:t>
            </w:r>
          </w:p>
          <w:p w:rsidR="0046141F" w:rsidRPr="0046141F" w:rsidRDefault="0046141F" w:rsidP="0046141F">
            <w:pPr>
              <w:pStyle w:val="Paragraphedeliste"/>
              <w:numPr>
                <w:ilvl w:val="0"/>
                <w:numId w:val="157"/>
              </w:numPr>
              <w:jc w:val="left"/>
              <w:rPr>
                <w:rFonts w:cs="Arial"/>
                <w:iCs/>
                <w:szCs w:val="22"/>
              </w:rPr>
            </w:pPr>
            <w:r w:rsidRPr="0046141F">
              <w:rPr>
                <w:rFonts w:cs="Arial"/>
                <w:iCs/>
                <w:szCs w:val="22"/>
              </w:rPr>
              <w:t>Précisions apportées pour la composition des parcours recalés.</w:t>
            </w:r>
          </w:p>
          <w:p w:rsidR="00724A70" w:rsidRDefault="00836D4A" w:rsidP="00A15DF1">
            <w:pPr>
              <w:jc w:val="left"/>
              <w:rPr>
                <w:rFonts w:cs="Arial"/>
                <w:iCs/>
                <w:szCs w:val="22"/>
              </w:rPr>
            </w:pPr>
            <w:r>
              <w:rPr>
                <w:rFonts w:cs="Arial"/>
                <w:iCs/>
                <w:szCs w:val="22"/>
              </w:rPr>
              <w:t>G1R6 :</w:t>
            </w:r>
          </w:p>
          <w:p w:rsidR="005C4134" w:rsidRDefault="00836D4A" w:rsidP="00724A70">
            <w:pPr>
              <w:pStyle w:val="Paragraphedeliste"/>
              <w:numPr>
                <w:ilvl w:val="0"/>
                <w:numId w:val="157"/>
              </w:numPr>
              <w:jc w:val="left"/>
              <w:rPr>
                <w:rFonts w:cs="Arial"/>
                <w:iCs/>
                <w:szCs w:val="22"/>
              </w:rPr>
            </w:pPr>
            <w:r w:rsidRPr="00724A70">
              <w:rPr>
                <w:rFonts w:cs="Arial"/>
                <w:iCs/>
                <w:szCs w:val="22"/>
              </w:rPr>
              <w:t>Compléments suite aux développements</w:t>
            </w:r>
            <w:r w:rsidR="008079C6">
              <w:rPr>
                <w:rFonts w:cs="Arial"/>
                <w:iCs/>
                <w:szCs w:val="22"/>
              </w:rPr>
              <w:t xml:space="preserve"> </w:t>
            </w:r>
            <w:r w:rsidR="005C4134">
              <w:rPr>
                <w:rFonts w:cs="Arial"/>
                <w:iCs/>
                <w:szCs w:val="22"/>
              </w:rPr>
              <w:t>(arborescences de fichiers)</w:t>
            </w:r>
          </w:p>
          <w:p w:rsidR="00836D4A" w:rsidRPr="00724A70" w:rsidRDefault="005C4134" w:rsidP="00724A70">
            <w:pPr>
              <w:pStyle w:val="Paragraphedeliste"/>
              <w:numPr>
                <w:ilvl w:val="0"/>
                <w:numId w:val="157"/>
              </w:numPr>
              <w:jc w:val="left"/>
              <w:rPr>
                <w:rFonts w:cs="Arial"/>
                <w:iCs/>
                <w:szCs w:val="22"/>
              </w:rPr>
            </w:pPr>
            <w:r>
              <w:rPr>
                <w:rFonts w:cs="Arial"/>
                <w:iCs/>
                <w:szCs w:val="22"/>
              </w:rPr>
              <w:t>D</w:t>
            </w:r>
            <w:r w:rsidR="008079C6">
              <w:rPr>
                <w:rFonts w:cs="Arial"/>
                <w:iCs/>
                <w:szCs w:val="22"/>
              </w:rPr>
              <w:t>escription du script de découpe chapeau</w:t>
            </w:r>
            <w:r>
              <w:rPr>
                <w:rFonts w:cs="Arial"/>
                <w:iCs/>
                <w:szCs w:val="22"/>
              </w:rPr>
              <w:t>, du fonctionnement de la minimap et de la supervision</w:t>
            </w:r>
          </w:p>
          <w:p w:rsidR="00724A70" w:rsidRDefault="00724A70" w:rsidP="00A15DF1">
            <w:pPr>
              <w:jc w:val="left"/>
              <w:rPr>
                <w:rFonts w:cs="Arial"/>
                <w:iCs/>
                <w:szCs w:val="22"/>
              </w:rPr>
            </w:pPr>
          </w:p>
        </w:tc>
      </w:tr>
      <w:tr w:rsidR="00B318D2"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B318D2" w:rsidRDefault="00B318D2" w:rsidP="00F15F9E">
            <w:pPr>
              <w:jc w:val="center"/>
              <w:rPr>
                <w:rFonts w:cs="Arial"/>
                <w:iCs/>
                <w:szCs w:val="22"/>
              </w:rPr>
            </w:pPr>
            <w:r>
              <w:rPr>
                <w:rFonts w:cs="Arial"/>
                <w:iCs/>
                <w:szCs w:val="22"/>
              </w:rPr>
              <w:t>6.4</w:t>
            </w:r>
          </w:p>
        </w:tc>
        <w:tc>
          <w:tcPr>
            <w:tcW w:w="1985" w:type="dxa"/>
            <w:tcBorders>
              <w:top w:val="single" w:sz="4" w:space="0" w:color="C0C0C0"/>
              <w:left w:val="single" w:sz="4" w:space="0" w:color="C0C0C0"/>
              <w:bottom w:val="single" w:sz="4" w:space="0" w:color="C0C0C0"/>
              <w:right w:val="single" w:sz="4" w:space="0" w:color="C0C0C0"/>
            </w:tcBorders>
            <w:vAlign w:val="center"/>
          </w:tcPr>
          <w:p w:rsidR="00B318D2" w:rsidRDefault="006E5234" w:rsidP="001D75A3">
            <w:pPr>
              <w:jc w:val="center"/>
              <w:rPr>
                <w:rFonts w:cs="Arial"/>
                <w:iCs/>
                <w:szCs w:val="22"/>
              </w:rPr>
            </w:pPr>
            <w:r>
              <w:rPr>
                <w:rFonts w:cs="Arial"/>
                <w:iCs/>
                <w:szCs w:val="22"/>
              </w:rPr>
              <w:t>15</w:t>
            </w:r>
            <w:r w:rsidR="00B318D2">
              <w:rPr>
                <w:rFonts w:cs="Arial"/>
                <w:iCs/>
                <w:szCs w:val="22"/>
              </w:rPr>
              <w:t>/06/2015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B318D2" w:rsidRDefault="00B318D2"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E95114" w:rsidRDefault="001A3CFE" w:rsidP="00A15DF1">
            <w:pPr>
              <w:jc w:val="left"/>
              <w:rPr>
                <w:rFonts w:cs="Arial"/>
                <w:iCs/>
                <w:szCs w:val="22"/>
              </w:rPr>
            </w:pPr>
            <w:r>
              <w:rPr>
                <w:rFonts w:cs="Arial"/>
                <w:iCs/>
                <w:szCs w:val="22"/>
              </w:rPr>
              <w:t xml:space="preserve">G1R6 : </w:t>
            </w:r>
          </w:p>
          <w:p w:rsidR="00E95114" w:rsidRPr="00E95114" w:rsidRDefault="00E95114" w:rsidP="00E95114">
            <w:pPr>
              <w:pStyle w:val="Paragraphedeliste"/>
              <w:numPr>
                <w:ilvl w:val="0"/>
                <w:numId w:val="157"/>
              </w:numPr>
              <w:jc w:val="left"/>
              <w:rPr>
                <w:rFonts w:cs="Arial"/>
                <w:iCs/>
                <w:szCs w:val="22"/>
              </w:rPr>
            </w:pPr>
            <w:r>
              <w:rPr>
                <w:rFonts w:cs="Arial"/>
                <w:iCs/>
                <w:szCs w:val="22"/>
              </w:rPr>
              <w:t xml:space="preserve">Mise à jour du fichier </w:t>
            </w:r>
            <w:r w:rsidRPr="00E95114">
              <w:rPr>
                <w:rFonts w:cs="Arial"/>
                <w:iCs/>
                <w:szCs w:val="22"/>
              </w:rPr>
              <w:t>Config_Geofibre.xls</w:t>
            </w:r>
            <w:r>
              <w:rPr>
                <w:rFonts w:cs="Arial"/>
                <w:iCs/>
                <w:szCs w:val="22"/>
              </w:rPr>
              <w:t xml:space="preserve"> contenant la configuration courante de Geofibre</w:t>
            </w:r>
          </w:p>
          <w:p w:rsidR="00B318D2" w:rsidRPr="00E95114" w:rsidRDefault="00B318D2" w:rsidP="00E95114">
            <w:pPr>
              <w:pStyle w:val="Paragraphedeliste"/>
              <w:numPr>
                <w:ilvl w:val="0"/>
                <w:numId w:val="157"/>
              </w:numPr>
              <w:jc w:val="left"/>
              <w:rPr>
                <w:rFonts w:cs="Arial"/>
                <w:iCs/>
                <w:szCs w:val="22"/>
              </w:rPr>
            </w:pPr>
            <w:r w:rsidRPr="00E95114">
              <w:rPr>
                <w:rFonts w:cs="Arial"/>
                <w:iCs/>
                <w:szCs w:val="22"/>
              </w:rPr>
              <w:t>Mise à jour des commandes de découpe de fichiers CFT</w:t>
            </w:r>
          </w:p>
        </w:tc>
      </w:tr>
      <w:tr w:rsidR="00234E6A"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234E6A" w:rsidRDefault="00234E6A" w:rsidP="00F15F9E">
            <w:pPr>
              <w:jc w:val="center"/>
              <w:rPr>
                <w:rFonts w:cs="Arial"/>
                <w:iCs/>
                <w:szCs w:val="22"/>
              </w:rPr>
            </w:pPr>
            <w:r>
              <w:rPr>
                <w:rFonts w:cs="Arial"/>
                <w:iCs/>
                <w:szCs w:val="22"/>
              </w:rPr>
              <w:t>7.0</w:t>
            </w:r>
          </w:p>
        </w:tc>
        <w:tc>
          <w:tcPr>
            <w:tcW w:w="1985" w:type="dxa"/>
            <w:tcBorders>
              <w:top w:val="single" w:sz="4" w:space="0" w:color="C0C0C0"/>
              <w:left w:val="single" w:sz="4" w:space="0" w:color="C0C0C0"/>
              <w:bottom w:val="single" w:sz="4" w:space="0" w:color="C0C0C0"/>
              <w:right w:val="single" w:sz="4" w:space="0" w:color="C0C0C0"/>
            </w:tcBorders>
            <w:vAlign w:val="center"/>
          </w:tcPr>
          <w:p w:rsidR="00234E6A" w:rsidRDefault="00234E6A" w:rsidP="001D75A3">
            <w:pPr>
              <w:jc w:val="center"/>
              <w:rPr>
                <w:rFonts w:cs="Arial"/>
                <w:iCs/>
                <w:szCs w:val="22"/>
              </w:rPr>
            </w:pPr>
            <w:r>
              <w:rPr>
                <w:rFonts w:cs="Arial"/>
                <w:iCs/>
                <w:szCs w:val="22"/>
              </w:rPr>
              <w:t>29/06/2015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234E6A" w:rsidRDefault="00234E6A"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234E6A" w:rsidRDefault="00234E6A" w:rsidP="00234E6A">
            <w:pPr>
              <w:jc w:val="left"/>
              <w:rPr>
                <w:rFonts w:cs="Arial"/>
                <w:iCs/>
                <w:szCs w:val="22"/>
              </w:rPr>
            </w:pPr>
            <w:r>
              <w:rPr>
                <w:rFonts w:cs="Arial"/>
                <w:iCs/>
                <w:szCs w:val="22"/>
              </w:rPr>
              <w:t>G1R7 :</w:t>
            </w:r>
          </w:p>
          <w:p w:rsidR="00234E6A" w:rsidRDefault="00234E6A" w:rsidP="00234E6A">
            <w:pPr>
              <w:pStyle w:val="Paragraphedeliste"/>
              <w:numPr>
                <w:ilvl w:val="0"/>
                <w:numId w:val="157"/>
              </w:numPr>
              <w:jc w:val="left"/>
              <w:rPr>
                <w:rFonts w:cs="Arial"/>
                <w:iCs/>
                <w:szCs w:val="22"/>
              </w:rPr>
            </w:pPr>
            <w:r w:rsidRPr="00234E6A">
              <w:rPr>
                <w:rFonts w:cs="Arial"/>
                <w:iCs/>
                <w:szCs w:val="22"/>
              </w:rPr>
              <w:t xml:space="preserve">Version Geofibre </w:t>
            </w:r>
            <w:r>
              <w:rPr>
                <w:rFonts w:cs="Arial"/>
                <w:iCs/>
                <w:szCs w:val="22"/>
              </w:rPr>
              <w:t>RIP</w:t>
            </w:r>
          </w:p>
          <w:p w:rsidR="00533DEC" w:rsidRDefault="00533DEC" w:rsidP="00234E6A">
            <w:pPr>
              <w:pStyle w:val="Paragraphedeliste"/>
              <w:numPr>
                <w:ilvl w:val="0"/>
                <w:numId w:val="157"/>
              </w:numPr>
              <w:jc w:val="left"/>
              <w:rPr>
                <w:rFonts w:cs="Arial"/>
                <w:iCs/>
                <w:szCs w:val="22"/>
              </w:rPr>
            </w:pPr>
            <w:r>
              <w:rPr>
                <w:rFonts w:cs="Arial"/>
                <w:iCs/>
                <w:szCs w:val="22"/>
              </w:rPr>
              <w:t>Modification id_metier appuis ERDF</w:t>
            </w:r>
          </w:p>
          <w:p w:rsidR="006521AC" w:rsidRDefault="006521AC" w:rsidP="00234E6A">
            <w:pPr>
              <w:pStyle w:val="Paragraphedeliste"/>
              <w:numPr>
                <w:ilvl w:val="0"/>
                <w:numId w:val="157"/>
              </w:numPr>
              <w:jc w:val="left"/>
              <w:rPr>
                <w:rFonts w:cs="Arial"/>
                <w:iCs/>
                <w:szCs w:val="22"/>
              </w:rPr>
            </w:pPr>
            <w:r>
              <w:rPr>
                <w:rFonts w:cs="Arial"/>
                <w:iCs/>
                <w:szCs w:val="22"/>
              </w:rPr>
              <w:t>Modification de la gestion des diamètres de l’annexe C3A</w:t>
            </w:r>
          </w:p>
          <w:p w:rsidR="006521AC" w:rsidRDefault="006521AC" w:rsidP="00234E6A">
            <w:pPr>
              <w:pStyle w:val="Paragraphedeliste"/>
              <w:numPr>
                <w:ilvl w:val="0"/>
                <w:numId w:val="157"/>
              </w:numPr>
              <w:jc w:val="left"/>
              <w:rPr>
                <w:rFonts w:cs="Arial"/>
                <w:iCs/>
                <w:szCs w:val="22"/>
              </w:rPr>
            </w:pPr>
            <w:r>
              <w:rPr>
                <w:rFonts w:cs="Arial"/>
                <w:iCs/>
                <w:szCs w:val="22"/>
              </w:rPr>
              <w:t>Modification des données contenues dans l’export OPGC (annexe D8)</w:t>
            </w:r>
          </w:p>
          <w:p w:rsidR="000D7D81" w:rsidRPr="00234E6A" w:rsidRDefault="000D7D81" w:rsidP="000D7D81">
            <w:pPr>
              <w:pStyle w:val="Paragraphedeliste"/>
              <w:numPr>
                <w:ilvl w:val="0"/>
                <w:numId w:val="157"/>
              </w:numPr>
              <w:jc w:val="left"/>
              <w:rPr>
                <w:rFonts w:cs="Arial"/>
                <w:iCs/>
                <w:szCs w:val="22"/>
              </w:rPr>
            </w:pPr>
            <w:r>
              <w:rPr>
                <w:rFonts w:cs="Arial"/>
                <w:iCs/>
                <w:szCs w:val="22"/>
              </w:rPr>
              <w:t>Intégration des informations contenues dans</w:t>
            </w:r>
            <w:r w:rsidR="002674EE">
              <w:rPr>
                <w:rFonts w:cs="Arial"/>
                <w:iCs/>
                <w:szCs w:val="22"/>
              </w:rPr>
              <w:t xml:space="preserve"> les DAL</w:t>
            </w:r>
            <w:r w:rsidR="00F97EDC">
              <w:rPr>
                <w:rFonts w:cs="Arial"/>
                <w:iCs/>
                <w:szCs w:val="22"/>
              </w:rPr>
              <w:t>-</w:t>
            </w:r>
            <w:r w:rsidR="002674EE">
              <w:rPr>
                <w:rFonts w:cs="Arial"/>
                <w:iCs/>
                <w:szCs w:val="22"/>
              </w:rPr>
              <w:t>CD d’import des points techniques et d’import des cables IPON</w:t>
            </w:r>
          </w:p>
        </w:tc>
      </w:tr>
      <w:tr w:rsidR="009C34B5" w:rsidRPr="001D749C" w:rsidTr="00992308">
        <w:trPr>
          <w:cantSplit/>
          <w:trHeight w:val="407"/>
          <w:jc w:val="center"/>
        </w:trPr>
        <w:tc>
          <w:tcPr>
            <w:tcW w:w="1021" w:type="dxa"/>
            <w:tcBorders>
              <w:top w:val="single" w:sz="4" w:space="0" w:color="C0C0C0"/>
              <w:left w:val="single" w:sz="4" w:space="0" w:color="C0C0C0"/>
              <w:bottom w:val="single" w:sz="4" w:space="0" w:color="C0C0C0"/>
              <w:right w:val="single" w:sz="4" w:space="0" w:color="C0C0C0"/>
            </w:tcBorders>
            <w:vAlign w:val="center"/>
          </w:tcPr>
          <w:p w:rsidR="009C34B5" w:rsidRDefault="009C34B5" w:rsidP="00F15F9E">
            <w:pPr>
              <w:jc w:val="center"/>
              <w:rPr>
                <w:rFonts w:cs="Arial"/>
                <w:iCs/>
                <w:szCs w:val="22"/>
              </w:rPr>
            </w:pPr>
            <w:r>
              <w:rPr>
                <w:rFonts w:cs="Arial"/>
                <w:iCs/>
                <w:szCs w:val="22"/>
              </w:rPr>
              <w:t>7.1</w:t>
            </w:r>
          </w:p>
        </w:tc>
        <w:tc>
          <w:tcPr>
            <w:tcW w:w="1985" w:type="dxa"/>
            <w:tcBorders>
              <w:top w:val="single" w:sz="4" w:space="0" w:color="C0C0C0"/>
              <w:left w:val="single" w:sz="4" w:space="0" w:color="C0C0C0"/>
              <w:bottom w:val="single" w:sz="4" w:space="0" w:color="C0C0C0"/>
              <w:right w:val="single" w:sz="4" w:space="0" w:color="C0C0C0"/>
            </w:tcBorders>
            <w:vAlign w:val="center"/>
          </w:tcPr>
          <w:p w:rsidR="009C34B5" w:rsidRDefault="009C34B5" w:rsidP="001D75A3">
            <w:pPr>
              <w:jc w:val="center"/>
              <w:rPr>
                <w:rFonts w:cs="Arial"/>
                <w:iCs/>
                <w:szCs w:val="22"/>
              </w:rPr>
            </w:pPr>
            <w:r>
              <w:rPr>
                <w:rFonts w:cs="Arial"/>
                <w:iCs/>
                <w:szCs w:val="22"/>
              </w:rPr>
              <w:t>29/06/2015</w:t>
            </w:r>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9C34B5" w:rsidRDefault="009C34B5" w:rsidP="00771BA4">
            <w:pPr>
              <w:jc w:val="center"/>
              <w:rPr>
                <w:rFonts w:cs="Arial"/>
                <w:iCs/>
                <w:szCs w:val="22"/>
              </w:rPr>
            </w:pPr>
            <w:r>
              <w:rPr>
                <w:rFonts w:cs="Arial"/>
                <w:iCs/>
                <w:szCs w:val="22"/>
              </w:rPr>
              <w:t>Equipe projet</w:t>
            </w:r>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9C34B5" w:rsidRDefault="009C34B5" w:rsidP="009C34B5">
            <w:pPr>
              <w:jc w:val="left"/>
              <w:rPr>
                <w:rFonts w:cs="Arial"/>
                <w:iCs/>
                <w:szCs w:val="22"/>
              </w:rPr>
            </w:pPr>
            <w:r>
              <w:rPr>
                <w:rFonts w:cs="Arial"/>
                <w:iCs/>
                <w:szCs w:val="22"/>
              </w:rPr>
              <w:t>G1R7 :</w:t>
            </w:r>
          </w:p>
          <w:p w:rsidR="0058656B" w:rsidRDefault="0058656B" w:rsidP="00E95958">
            <w:pPr>
              <w:pStyle w:val="Paragraphedeliste"/>
              <w:numPr>
                <w:ilvl w:val="0"/>
                <w:numId w:val="157"/>
              </w:numPr>
              <w:jc w:val="left"/>
              <w:rPr>
                <w:rFonts w:cs="Arial"/>
                <w:iCs/>
                <w:szCs w:val="22"/>
              </w:rPr>
            </w:pPr>
            <w:r>
              <w:rPr>
                <w:rFonts w:cs="Arial"/>
                <w:iCs/>
                <w:szCs w:val="22"/>
              </w:rPr>
              <w:t>Prise en compte des remarques d’Orange</w:t>
            </w:r>
          </w:p>
          <w:p w:rsidR="0058656B" w:rsidRDefault="0058656B" w:rsidP="00E95958">
            <w:pPr>
              <w:pStyle w:val="Paragraphedeliste"/>
              <w:numPr>
                <w:ilvl w:val="0"/>
                <w:numId w:val="157"/>
              </w:numPr>
              <w:jc w:val="left"/>
              <w:rPr>
                <w:rFonts w:cs="Arial"/>
                <w:iCs/>
                <w:szCs w:val="22"/>
              </w:rPr>
            </w:pPr>
            <w:r>
              <w:rPr>
                <w:rFonts w:cs="Arial"/>
                <w:iCs/>
                <w:szCs w:val="22"/>
              </w:rPr>
              <w:t>Ajout d’un renvoi dans le chapitre des câbles vers la gestion du champ opérateur.</w:t>
            </w:r>
          </w:p>
          <w:p w:rsidR="00FA5C38" w:rsidRDefault="00FA5C38" w:rsidP="00E95958">
            <w:pPr>
              <w:pStyle w:val="Paragraphedeliste"/>
              <w:numPr>
                <w:ilvl w:val="0"/>
                <w:numId w:val="157"/>
              </w:numPr>
              <w:jc w:val="left"/>
              <w:rPr>
                <w:rFonts w:cs="Arial"/>
                <w:iCs/>
                <w:szCs w:val="22"/>
              </w:rPr>
            </w:pPr>
            <w:r>
              <w:rPr>
                <w:rFonts w:cs="Arial"/>
                <w:iCs/>
                <w:szCs w:val="22"/>
              </w:rPr>
              <w:t>Ajout d’une vue pour l’export des parcours de l’annexe D8.</w:t>
            </w:r>
          </w:p>
          <w:p w:rsidR="00C81135" w:rsidRDefault="00C81135" w:rsidP="00E95958">
            <w:pPr>
              <w:pStyle w:val="Paragraphedeliste"/>
              <w:numPr>
                <w:ilvl w:val="0"/>
                <w:numId w:val="157"/>
              </w:numPr>
              <w:jc w:val="left"/>
              <w:rPr>
                <w:rFonts w:cs="Arial"/>
                <w:iCs/>
                <w:szCs w:val="22"/>
              </w:rPr>
            </w:pPr>
            <w:r>
              <w:rPr>
                <w:rFonts w:cs="Arial"/>
                <w:iCs/>
                <w:szCs w:val="22"/>
              </w:rPr>
              <w:t>Précision sur les commandes de lancement du flux des câbles IPON</w:t>
            </w:r>
          </w:p>
          <w:p w:rsidR="005A4607" w:rsidRDefault="005A4607" w:rsidP="00E95958">
            <w:pPr>
              <w:pStyle w:val="Paragraphedeliste"/>
              <w:numPr>
                <w:ilvl w:val="0"/>
                <w:numId w:val="157"/>
              </w:numPr>
              <w:jc w:val="left"/>
              <w:rPr>
                <w:rFonts w:cs="Arial"/>
                <w:iCs/>
                <w:szCs w:val="22"/>
              </w:rPr>
            </w:pPr>
            <w:r>
              <w:rPr>
                <w:rFonts w:cs="Arial"/>
                <w:iCs/>
                <w:szCs w:val="22"/>
              </w:rPr>
              <w:t>Modification des valeurs opérateurs OR en Orange</w:t>
            </w:r>
          </w:p>
          <w:p w:rsidR="005A4607" w:rsidRDefault="005A4607" w:rsidP="00E95958">
            <w:pPr>
              <w:pStyle w:val="Paragraphedeliste"/>
              <w:numPr>
                <w:ilvl w:val="0"/>
                <w:numId w:val="157"/>
              </w:numPr>
              <w:jc w:val="left"/>
              <w:rPr>
                <w:rFonts w:cs="Arial"/>
                <w:iCs/>
                <w:szCs w:val="22"/>
              </w:rPr>
            </w:pPr>
            <w:r>
              <w:rPr>
                <w:rFonts w:cs="Arial"/>
                <w:iCs/>
                <w:szCs w:val="22"/>
              </w:rPr>
              <w:t>Précision sur la valeur par défaut du champ déployeur</w:t>
            </w:r>
          </w:p>
          <w:p w:rsidR="009C34B5" w:rsidRDefault="009C34B5" w:rsidP="00E95958">
            <w:pPr>
              <w:pStyle w:val="Paragraphedeliste"/>
              <w:numPr>
                <w:ilvl w:val="0"/>
                <w:numId w:val="157"/>
              </w:numPr>
              <w:jc w:val="left"/>
              <w:rPr>
                <w:rFonts w:cs="Arial"/>
                <w:iCs/>
                <w:szCs w:val="22"/>
              </w:rPr>
            </w:pPr>
            <w:r w:rsidRPr="00724A70">
              <w:rPr>
                <w:rFonts w:cs="Arial"/>
                <w:iCs/>
                <w:szCs w:val="22"/>
              </w:rPr>
              <w:t>Compléments suite aux développements</w:t>
            </w:r>
          </w:p>
          <w:p w:rsidR="002D76EB" w:rsidRPr="009C34B5" w:rsidRDefault="002D76EB" w:rsidP="00E95958">
            <w:pPr>
              <w:pStyle w:val="Paragraphedeliste"/>
              <w:numPr>
                <w:ilvl w:val="0"/>
                <w:numId w:val="157"/>
              </w:numPr>
              <w:jc w:val="left"/>
              <w:rPr>
                <w:rFonts w:cs="Arial"/>
                <w:iCs/>
                <w:szCs w:val="22"/>
              </w:rPr>
            </w:pPr>
            <w:r>
              <w:rPr>
                <w:rFonts w:cs="Arial"/>
                <w:iCs/>
                <w:szCs w:val="22"/>
              </w:rPr>
              <w:t>Précision sur l’annexe C3A</w:t>
            </w:r>
          </w:p>
        </w:tc>
      </w:tr>
      <w:tr w:rsidR="00525CAF" w:rsidRPr="001D749C" w:rsidTr="00992308">
        <w:trPr>
          <w:cantSplit/>
          <w:trHeight w:val="407"/>
          <w:jc w:val="center"/>
          <w:ins w:id="4" w:author="VIEAU Gaëtan (gvieau)" w:date="2015-08-07T16:55:00Z"/>
        </w:trPr>
        <w:tc>
          <w:tcPr>
            <w:tcW w:w="1021" w:type="dxa"/>
            <w:tcBorders>
              <w:top w:val="single" w:sz="4" w:space="0" w:color="C0C0C0"/>
              <w:left w:val="single" w:sz="4" w:space="0" w:color="C0C0C0"/>
              <w:bottom w:val="single" w:sz="4" w:space="0" w:color="C0C0C0"/>
              <w:right w:val="single" w:sz="4" w:space="0" w:color="C0C0C0"/>
            </w:tcBorders>
            <w:vAlign w:val="center"/>
          </w:tcPr>
          <w:p w:rsidR="00525CAF" w:rsidRDefault="00525CAF" w:rsidP="00F15F9E">
            <w:pPr>
              <w:jc w:val="center"/>
              <w:rPr>
                <w:ins w:id="5" w:author="VIEAU Gaëtan (gvieau)" w:date="2015-08-07T16:55:00Z"/>
                <w:rFonts w:cs="Arial"/>
                <w:iCs/>
                <w:szCs w:val="22"/>
              </w:rPr>
            </w:pPr>
            <w:ins w:id="6" w:author="VIEAU Gaëtan (gvieau)" w:date="2015-08-07T16:55:00Z">
              <w:r>
                <w:rPr>
                  <w:rFonts w:cs="Arial"/>
                  <w:iCs/>
                  <w:szCs w:val="22"/>
                </w:rPr>
                <w:t>7.2</w:t>
              </w:r>
            </w:ins>
          </w:p>
        </w:tc>
        <w:tc>
          <w:tcPr>
            <w:tcW w:w="1985" w:type="dxa"/>
            <w:tcBorders>
              <w:top w:val="single" w:sz="4" w:space="0" w:color="C0C0C0"/>
              <w:left w:val="single" w:sz="4" w:space="0" w:color="C0C0C0"/>
              <w:bottom w:val="single" w:sz="4" w:space="0" w:color="C0C0C0"/>
              <w:right w:val="single" w:sz="4" w:space="0" w:color="C0C0C0"/>
            </w:tcBorders>
            <w:vAlign w:val="center"/>
          </w:tcPr>
          <w:p w:rsidR="00525CAF" w:rsidRDefault="00525CAF" w:rsidP="001D75A3">
            <w:pPr>
              <w:jc w:val="center"/>
              <w:rPr>
                <w:ins w:id="7" w:author="VIEAU Gaëtan (gvieau)" w:date="2015-08-07T16:55:00Z"/>
                <w:rFonts w:cs="Arial"/>
                <w:iCs/>
                <w:szCs w:val="22"/>
              </w:rPr>
            </w:pPr>
            <w:ins w:id="8" w:author="VIEAU Gaëtan (gvieau)" w:date="2015-08-07T16:55:00Z">
              <w:r>
                <w:rPr>
                  <w:rFonts w:cs="Arial"/>
                  <w:iCs/>
                  <w:szCs w:val="22"/>
                </w:rPr>
                <w:t>07/08/2015</w:t>
              </w:r>
            </w:ins>
          </w:p>
        </w:tc>
        <w:tc>
          <w:tcPr>
            <w:tcW w:w="2126" w:type="dxa"/>
            <w:tcBorders>
              <w:top w:val="single" w:sz="4" w:space="0" w:color="C0C0C0"/>
              <w:left w:val="single" w:sz="4" w:space="0" w:color="C0C0C0"/>
              <w:bottom w:val="single" w:sz="4" w:space="0" w:color="C0C0C0"/>
              <w:right w:val="single" w:sz="4" w:space="0" w:color="C0C0C0"/>
            </w:tcBorders>
            <w:shd w:val="clear" w:color="auto" w:fill="auto"/>
            <w:vAlign w:val="center"/>
          </w:tcPr>
          <w:p w:rsidR="00525CAF" w:rsidRDefault="00525CAF" w:rsidP="00771BA4">
            <w:pPr>
              <w:jc w:val="center"/>
              <w:rPr>
                <w:ins w:id="9" w:author="VIEAU Gaëtan (gvieau)" w:date="2015-08-07T16:55:00Z"/>
                <w:rFonts w:cs="Arial"/>
                <w:iCs/>
                <w:szCs w:val="22"/>
              </w:rPr>
            </w:pPr>
            <w:ins w:id="10" w:author="VIEAU Gaëtan (gvieau)" w:date="2015-08-07T16:55:00Z">
              <w:r>
                <w:rPr>
                  <w:rFonts w:cs="Arial"/>
                  <w:iCs/>
                  <w:szCs w:val="22"/>
                </w:rPr>
                <w:t>Equipe projet</w:t>
              </w:r>
            </w:ins>
          </w:p>
        </w:tc>
        <w:tc>
          <w:tcPr>
            <w:tcW w:w="4078" w:type="dxa"/>
            <w:tcBorders>
              <w:top w:val="single" w:sz="4" w:space="0" w:color="C0C0C0"/>
              <w:left w:val="single" w:sz="4" w:space="0" w:color="C0C0C0"/>
              <w:bottom w:val="single" w:sz="4" w:space="0" w:color="C0C0C0"/>
              <w:right w:val="single" w:sz="4" w:space="0" w:color="C0C0C0"/>
            </w:tcBorders>
            <w:shd w:val="clear" w:color="auto" w:fill="auto"/>
            <w:vAlign w:val="center"/>
          </w:tcPr>
          <w:p w:rsidR="00525CAF" w:rsidRDefault="00525CAF" w:rsidP="009C34B5">
            <w:pPr>
              <w:jc w:val="left"/>
              <w:rPr>
                <w:ins w:id="11" w:author="VIEAU Gaëtan (gvieau)" w:date="2015-08-07T16:55:00Z"/>
                <w:rFonts w:cs="Arial"/>
                <w:iCs/>
                <w:szCs w:val="22"/>
              </w:rPr>
            </w:pPr>
          </w:p>
        </w:tc>
      </w:tr>
    </w:tbl>
    <w:p w:rsidR="00DB2424" w:rsidRPr="001D749C" w:rsidRDefault="00DB2424" w:rsidP="00DB2424">
      <w:pPr>
        <w:rPr>
          <w:rFonts w:cs="Arial"/>
        </w:rPr>
      </w:pPr>
    </w:p>
    <w:p w:rsidR="00732F7E" w:rsidRPr="001D749C" w:rsidRDefault="00732F7E" w:rsidP="00DB2424">
      <w:pPr>
        <w:rPr>
          <w:rFonts w:cs="Arial"/>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tblPr>
      <w:tblGrid>
        <w:gridCol w:w="5173"/>
        <w:gridCol w:w="1417"/>
        <w:gridCol w:w="2620"/>
      </w:tblGrid>
      <w:tr w:rsidR="00732F7E" w:rsidRPr="001D749C" w:rsidTr="00DE0C70">
        <w:trPr>
          <w:cantSplit/>
          <w:trHeight w:val="561"/>
          <w:jc w:val="center"/>
        </w:trPr>
        <w:tc>
          <w:tcPr>
            <w:tcW w:w="9210" w:type="dxa"/>
            <w:gridSpan w:val="3"/>
            <w:vAlign w:val="center"/>
          </w:tcPr>
          <w:p w:rsidR="00732F7E" w:rsidRPr="001D749C" w:rsidRDefault="00732F7E" w:rsidP="00DE0C70">
            <w:pPr>
              <w:jc w:val="center"/>
              <w:rPr>
                <w:rFonts w:cs="Arial"/>
                <w:b/>
                <w:smallCaps/>
                <w:sz w:val="24"/>
                <w:szCs w:val="24"/>
              </w:rPr>
            </w:pPr>
            <w:r w:rsidRPr="001D749C">
              <w:rPr>
                <w:rFonts w:cs="Arial"/>
                <w:b/>
                <w:smallCaps/>
                <w:sz w:val="24"/>
                <w:szCs w:val="24"/>
              </w:rPr>
              <w:t>Dépôt</w:t>
            </w:r>
          </w:p>
        </w:tc>
      </w:tr>
      <w:tr w:rsidR="00732F7E" w:rsidRPr="001D749C" w:rsidTr="00DE0C70">
        <w:trPr>
          <w:cantSplit/>
          <w:trHeight w:val="407"/>
          <w:jc w:val="center"/>
        </w:trPr>
        <w:tc>
          <w:tcPr>
            <w:tcW w:w="5173" w:type="dxa"/>
            <w:tcBorders>
              <w:bottom w:val="single" w:sz="4" w:space="0" w:color="C0C0C0"/>
            </w:tcBorders>
            <w:vAlign w:val="center"/>
          </w:tcPr>
          <w:p w:rsidR="00732F7E" w:rsidRPr="001D749C" w:rsidRDefault="00732F7E" w:rsidP="00DE0C70">
            <w:pPr>
              <w:jc w:val="center"/>
              <w:rPr>
                <w:rFonts w:cs="Arial"/>
                <w:b/>
              </w:rPr>
            </w:pPr>
            <w:r w:rsidRPr="001D749C">
              <w:rPr>
                <w:rFonts w:cs="Arial"/>
                <w:b/>
              </w:rPr>
              <w:lastRenderedPageBreak/>
              <w:t>URL</w:t>
            </w:r>
          </w:p>
        </w:tc>
        <w:tc>
          <w:tcPr>
            <w:tcW w:w="1417" w:type="dxa"/>
            <w:tcBorders>
              <w:bottom w:val="single" w:sz="4" w:space="0" w:color="C0C0C0"/>
            </w:tcBorders>
            <w:shd w:val="clear" w:color="auto" w:fill="auto"/>
            <w:vAlign w:val="center"/>
          </w:tcPr>
          <w:p w:rsidR="00732F7E" w:rsidRPr="001D749C" w:rsidRDefault="00732F7E" w:rsidP="00DE0C70">
            <w:pPr>
              <w:jc w:val="center"/>
              <w:rPr>
                <w:rFonts w:cs="Arial"/>
                <w:sz w:val="24"/>
              </w:rPr>
            </w:pPr>
            <w:r w:rsidRPr="001D749C">
              <w:rPr>
                <w:rFonts w:cs="Arial"/>
                <w:b/>
              </w:rPr>
              <w:t>Accès anonyme ?</w:t>
            </w:r>
          </w:p>
        </w:tc>
        <w:tc>
          <w:tcPr>
            <w:tcW w:w="2620" w:type="dxa"/>
            <w:tcBorders>
              <w:bottom w:val="single" w:sz="4" w:space="0" w:color="C0C0C0"/>
            </w:tcBorders>
            <w:shd w:val="clear" w:color="auto" w:fill="auto"/>
            <w:vAlign w:val="center"/>
          </w:tcPr>
          <w:p w:rsidR="00732F7E" w:rsidRPr="001D749C" w:rsidRDefault="00732F7E" w:rsidP="00DE0C70">
            <w:pPr>
              <w:jc w:val="center"/>
              <w:rPr>
                <w:rFonts w:cs="Arial"/>
                <w:b/>
              </w:rPr>
            </w:pPr>
            <w:r w:rsidRPr="001D749C">
              <w:rPr>
                <w:rFonts w:cs="Arial"/>
                <w:b/>
              </w:rPr>
              <w:t>Administrateur</w:t>
            </w:r>
          </w:p>
        </w:tc>
      </w:tr>
      <w:tr w:rsidR="005951B3" w:rsidRPr="001D749C" w:rsidTr="005951B3">
        <w:trPr>
          <w:cantSplit/>
          <w:trHeight w:val="407"/>
          <w:jc w:val="center"/>
        </w:trPr>
        <w:tc>
          <w:tcPr>
            <w:tcW w:w="5173" w:type="dxa"/>
            <w:vAlign w:val="center"/>
          </w:tcPr>
          <w:p w:rsidR="005951B3" w:rsidRPr="001D749C" w:rsidRDefault="0085789F" w:rsidP="00690C71">
            <w:pPr>
              <w:jc w:val="left"/>
              <w:rPr>
                <w:rFonts w:cs="Arial"/>
                <w:szCs w:val="22"/>
              </w:rPr>
            </w:pPr>
            <w:fldSimple w:instr=" DOCPROPERTY  DocURL  \* MERGEFORMAT ">
              <w:r w:rsidR="00675435" w:rsidRPr="00675435">
                <w:rPr>
                  <w:rFonts w:cs="Arial"/>
                  <w:szCs w:val="22"/>
                </w:rPr>
                <w:t>\\frsf1rns.corp.capgemini.com\TMAG\2_Applications\GEOFIBRE\EDoc\100 - Delivery\125 - Spécifications techniques</w:t>
              </w:r>
            </w:fldSimple>
          </w:p>
        </w:tc>
        <w:tc>
          <w:tcPr>
            <w:tcW w:w="1417" w:type="dxa"/>
            <w:shd w:val="clear" w:color="auto" w:fill="auto"/>
            <w:vAlign w:val="center"/>
          </w:tcPr>
          <w:p w:rsidR="005951B3" w:rsidRPr="001D749C" w:rsidRDefault="005951B3" w:rsidP="00690C71">
            <w:pPr>
              <w:jc w:val="center"/>
              <w:rPr>
                <w:rFonts w:cs="Arial"/>
                <w:szCs w:val="22"/>
              </w:rPr>
            </w:pPr>
          </w:p>
        </w:tc>
        <w:tc>
          <w:tcPr>
            <w:tcW w:w="2620" w:type="dxa"/>
            <w:tcBorders>
              <w:right w:val="single" w:sz="4" w:space="0" w:color="C0C0C0"/>
            </w:tcBorders>
            <w:shd w:val="clear" w:color="auto" w:fill="auto"/>
            <w:vAlign w:val="center"/>
          </w:tcPr>
          <w:p w:rsidR="005951B3" w:rsidRPr="001D749C" w:rsidRDefault="005951B3" w:rsidP="00690C71">
            <w:pPr>
              <w:jc w:val="center"/>
              <w:rPr>
                <w:rFonts w:cs="Arial"/>
                <w:szCs w:val="22"/>
              </w:rPr>
            </w:pPr>
          </w:p>
        </w:tc>
      </w:tr>
    </w:tbl>
    <w:p w:rsidR="00995840" w:rsidRPr="001D749C" w:rsidRDefault="00995840" w:rsidP="006465D4">
      <w:pPr>
        <w:pStyle w:val="Normalaprstbl"/>
        <w:spacing w:before="60"/>
        <w:rPr>
          <w:rFonts w:cs="Arial"/>
        </w:rPr>
      </w:pPr>
      <w:r w:rsidRPr="001D749C">
        <w:rPr>
          <w:rFonts w:cs="Arial"/>
        </w:rPr>
        <w:br w:type="page"/>
      </w:r>
    </w:p>
    <w:p w:rsidR="00995840" w:rsidRPr="001D749C" w:rsidRDefault="00995840" w:rsidP="002A727D">
      <w:pPr>
        <w:jc w:val="right"/>
        <w:outlineLvl w:val="0"/>
        <w:rPr>
          <w:rFonts w:cs="Arial"/>
          <w:b/>
          <w:i/>
          <w:sz w:val="44"/>
        </w:rPr>
      </w:pPr>
      <w:r w:rsidRPr="001D749C">
        <w:rPr>
          <w:rFonts w:cs="Arial"/>
          <w:b/>
          <w:i/>
          <w:sz w:val="44"/>
        </w:rPr>
        <w:lastRenderedPageBreak/>
        <w:t>SOMMAIRE</w:t>
      </w:r>
    </w:p>
    <w:p w:rsidR="00995840" w:rsidRPr="001D749C" w:rsidRDefault="00995840">
      <w:pPr>
        <w:spacing w:before="0" w:after="0"/>
        <w:rPr>
          <w:rFonts w:cs="Arial"/>
        </w:rPr>
      </w:pPr>
    </w:p>
    <w:p w:rsidR="002D76EB" w:rsidRDefault="0085789F">
      <w:pPr>
        <w:pStyle w:val="TM1"/>
        <w:rPr>
          <w:rFonts w:asciiTheme="minorHAnsi" w:eastAsiaTheme="minorEastAsia" w:hAnsiTheme="minorHAnsi" w:cstheme="minorBidi"/>
          <w:b w:val="0"/>
          <w:caps w:val="0"/>
          <w:sz w:val="22"/>
          <w:szCs w:val="22"/>
        </w:rPr>
      </w:pPr>
      <w:r w:rsidRPr="0085789F">
        <w:rPr>
          <w:rFonts w:cs="Arial"/>
          <w:b w:val="0"/>
          <w:caps w:val="0"/>
        </w:rPr>
        <w:fldChar w:fldCharType="begin"/>
      </w:r>
      <w:r w:rsidR="00995840" w:rsidRPr="001D749C">
        <w:rPr>
          <w:rFonts w:cs="Arial"/>
          <w:b w:val="0"/>
          <w:caps w:val="0"/>
        </w:rPr>
        <w:instrText xml:space="preserve"> TOC \o "1-4" </w:instrText>
      </w:r>
      <w:r w:rsidRPr="0085789F">
        <w:rPr>
          <w:rFonts w:cs="Arial"/>
          <w:b w:val="0"/>
          <w:caps w:val="0"/>
        </w:rPr>
        <w:fldChar w:fldCharType="separate"/>
      </w:r>
      <w:r w:rsidR="002D76EB" w:rsidRPr="00D052C5">
        <w:rPr>
          <w:rFonts w:cs="Arial"/>
        </w:rPr>
        <w:t>1.</w:t>
      </w:r>
      <w:r w:rsidR="002D76EB">
        <w:rPr>
          <w:rFonts w:asciiTheme="minorHAnsi" w:eastAsiaTheme="minorEastAsia" w:hAnsiTheme="minorHAnsi" w:cstheme="minorBidi"/>
          <w:b w:val="0"/>
          <w:caps w:val="0"/>
          <w:sz w:val="22"/>
          <w:szCs w:val="22"/>
        </w:rPr>
        <w:tab/>
      </w:r>
      <w:r w:rsidR="002D76EB" w:rsidRPr="00D052C5">
        <w:rPr>
          <w:rFonts w:cs="Arial"/>
        </w:rPr>
        <w:t>Introduction</w:t>
      </w:r>
      <w:r w:rsidR="002D76EB">
        <w:tab/>
      </w:r>
      <w:r>
        <w:fldChar w:fldCharType="begin"/>
      </w:r>
      <w:r w:rsidR="002D76EB">
        <w:instrText xml:space="preserve"> PAGEREF _Toc426723380 \h </w:instrText>
      </w:r>
      <w:r>
        <w:fldChar w:fldCharType="separate"/>
      </w:r>
      <w:r w:rsidR="00675435">
        <w:t>14</w:t>
      </w:r>
      <w:r>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1.1</w:t>
      </w:r>
      <w:r>
        <w:rPr>
          <w:rFonts w:asciiTheme="minorHAnsi" w:eastAsiaTheme="minorEastAsia" w:hAnsiTheme="minorHAnsi" w:cstheme="minorBidi"/>
          <w:smallCaps w:val="0"/>
          <w:sz w:val="22"/>
          <w:szCs w:val="22"/>
        </w:rPr>
        <w:tab/>
      </w:r>
      <w:r w:rsidRPr="00D052C5">
        <w:rPr>
          <w:rFonts w:cs="Arial"/>
        </w:rPr>
        <w:t>Objet du document</w:t>
      </w:r>
      <w:r>
        <w:tab/>
      </w:r>
      <w:r w:rsidR="0085789F">
        <w:fldChar w:fldCharType="begin"/>
      </w:r>
      <w:r>
        <w:instrText xml:space="preserve"> PAGEREF _Toc426723381 \h </w:instrText>
      </w:r>
      <w:r w:rsidR="0085789F">
        <w:fldChar w:fldCharType="separate"/>
      </w:r>
      <w:r w:rsidR="00675435">
        <w:t>14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1.2</w:t>
      </w:r>
      <w:r>
        <w:rPr>
          <w:rFonts w:asciiTheme="minorHAnsi" w:eastAsiaTheme="minorEastAsia" w:hAnsiTheme="minorHAnsi" w:cstheme="minorBidi"/>
          <w:smallCaps w:val="0"/>
          <w:sz w:val="22"/>
          <w:szCs w:val="22"/>
        </w:rPr>
        <w:tab/>
      </w:r>
      <w:r w:rsidRPr="00D052C5">
        <w:rPr>
          <w:rFonts w:cs="Arial"/>
        </w:rPr>
        <w:t>Domaine d’application</w:t>
      </w:r>
      <w:r>
        <w:tab/>
      </w:r>
      <w:r w:rsidR="0085789F">
        <w:fldChar w:fldCharType="begin"/>
      </w:r>
      <w:r>
        <w:instrText xml:space="preserve"> PAGEREF _Toc426723382 \h </w:instrText>
      </w:r>
      <w:r w:rsidR="0085789F">
        <w:fldChar w:fldCharType="separate"/>
      </w:r>
      <w:r w:rsidR="00675435">
        <w:t>14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1.3</w:t>
      </w:r>
      <w:r>
        <w:rPr>
          <w:rFonts w:asciiTheme="minorHAnsi" w:eastAsiaTheme="minorEastAsia" w:hAnsiTheme="minorHAnsi" w:cstheme="minorBidi"/>
          <w:smallCaps w:val="0"/>
          <w:sz w:val="22"/>
          <w:szCs w:val="22"/>
        </w:rPr>
        <w:tab/>
      </w:r>
      <w:r w:rsidRPr="00D052C5">
        <w:rPr>
          <w:rFonts w:cs="Arial"/>
        </w:rPr>
        <w:t>Documents associés</w:t>
      </w:r>
      <w:r>
        <w:tab/>
      </w:r>
      <w:r w:rsidR="0085789F">
        <w:fldChar w:fldCharType="begin"/>
      </w:r>
      <w:r>
        <w:instrText xml:space="preserve"> PAGEREF _Toc426723383 \h </w:instrText>
      </w:r>
      <w:r w:rsidR="0085789F">
        <w:fldChar w:fldCharType="separate"/>
      </w:r>
      <w:r w:rsidR="00675435">
        <w:t>14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1.4</w:t>
      </w:r>
      <w:r>
        <w:rPr>
          <w:rFonts w:asciiTheme="minorHAnsi" w:eastAsiaTheme="minorEastAsia" w:hAnsiTheme="minorHAnsi" w:cstheme="minorBidi"/>
          <w:smallCaps w:val="0"/>
          <w:sz w:val="22"/>
          <w:szCs w:val="22"/>
        </w:rPr>
        <w:tab/>
      </w:r>
      <w:r w:rsidRPr="00D052C5">
        <w:rPr>
          <w:rFonts w:cs="Arial"/>
        </w:rPr>
        <w:t>Terminologie</w:t>
      </w:r>
      <w:r>
        <w:tab/>
      </w:r>
      <w:r w:rsidR="0085789F">
        <w:fldChar w:fldCharType="begin"/>
      </w:r>
      <w:r>
        <w:instrText xml:space="preserve"> PAGEREF _Toc426723384 \h </w:instrText>
      </w:r>
      <w:r w:rsidR="0085789F">
        <w:fldChar w:fldCharType="separate"/>
      </w:r>
      <w:r w:rsidR="00675435">
        <w:t>15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1.5</w:t>
      </w:r>
      <w:r>
        <w:rPr>
          <w:rFonts w:asciiTheme="minorHAnsi" w:eastAsiaTheme="minorEastAsia" w:hAnsiTheme="minorHAnsi" w:cstheme="minorBidi"/>
          <w:smallCaps w:val="0"/>
          <w:sz w:val="22"/>
          <w:szCs w:val="22"/>
        </w:rPr>
        <w:tab/>
      </w:r>
      <w:r w:rsidRPr="00D052C5">
        <w:rPr>
          <w:rFonts w:cs="Arial"/>
        </w:rPr>
        <w:t>Normes du document</w:t>
      </w:r>
      <w:r>
        <w:tab/>
      </w:r>
      <w:r w:rsidR="0085789F">
        <w:fldChar w:fldCharType="begin"/>
      </w:r>
      <w:r>
        <w:instrText xml:space="preserve"> PAGEREF _Toc426723385 \h </w:instrText>
      </w:r>
      <w:r w:rsidR="0085789F">
        <w:fldChar w:fldCharType="separate"/>
      </w:r>
      <w:r w:rsidR="00675435">
        <w:t>16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1.5.1</w:t>
      </w:r>
      <w:r>
        <w:rPr>
          <w:rFonts w:asciiTheme="minorHAnsi" w:eastAsiaTheme="minorEastAsia" w:hAnsiTheme="minorHAnsi" w:cstheme="minorBidi"/>
          <w:i w:val="0"/>
          <w:sz w:val="22"/>
          <w:szCs w:val="22"/>
        </w:rPr>
        <w:tab/>
      </w:r>
      <w:r>
        <w:t>Référence au code applicatif</w:t>
      </w:r>
      <w:r>
        <w:tab/>
      </w:r>
      <w:r w:rsidR="0085789F">
        <w:fldChar w:fldCharType="begin"/>
      </w:r>
      <w:r>
        <w:instrText xml:space="preserve"> PAGEREF _Toc426723386 \h </w:instrText>
      </w:r>
      <w:r w:rsidR="0085789F">
        <w:fldChar w:fldCharType="separate"/>
      </w:r>
      <w:r w:rsidR="00675435">
        <w:t>16</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2.</w:t>
      </w:r>
      <w:r>
        <w:rPr>
          <w:rFonts w:asciiTheme="minorHAnsi" w:eastAsiaTheme="minorEastAsia" w:hAnsiTheme="minorHAnsi" w:cstheme="minorBidi"/>
          <w:b w:val="0"/>
          <w:caps w:val="0"/>
          <w:sz w:val="22"/>
          <w:szCs w:val="22"/>
        </w:rPr>
        <w:tab/>
      </w:r>
      <w:r w:rsidRPr="00D052C5">
        <w:rPr>
          <w:rFonts w:cs="Arial"/>
        </w:rPr>
        <w:t>Présentation générale du système</w:t>
      </w:r>
      <w:r>
        <w:tab/>
      </w:r>
      <w:r w:rsidR="0085789F">
        <w:fldChar w:fldCharType="begin"/>
      </w:r>
      <w:r>
        <w:instrText xml:space="preserve"> PAGEREF _Toc426723387 \h </w:instrText>
      </w:r>
      <w:r w:rsidR="0085789F">
        <w:fldChar w:fldCharType="separate"/>
      </w:r>
      <w:r w:rsidR="00675435">
        <w:t>17</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3.</w:t>
      </w:r>
      <w:r>
        <w:rPr>
          <w:rFonts w:asciiTheme="minorHAnsi" w:eastAsiaTheme="minorEastAsia" w:hAnsiTheme="minorHAnsi" w:cstheme="minorBidi"/>
          <w:b w:val="0"/>
          <w:caps w:val="0"/>
          <w:sz w:val="22"/>
          <w:szCs w:val="22"/>
        </w:rPr>
        <w:tab/>
      </w:r>
      <w:r w:rsidRPr="00D052C5">
        <w:rPr>
          <w:rFonts w:cs="Arial"/>
        </w:rPr>
        <w:t>Gestion applicative des systèmes de coordonnées</w:t>
      </w:r>
      <w:r>
        <w:tab/>
      </w:r>
      <w:r w:rsidR="0085789F">
        <w:fldChar w:fldCharType="begin"/>
      </w:r>
      <w:r>
        <w:instrText xml:space="preserve"> PAGEREF _Toc426723388 \h </w:instrText>
      </w:r>
      <w:r w:rsidR="0085789F">
        <w:fldChar w:fldCharType="separate"/>
      </w:r>
      <w:r w:rsidR="00675435">
        <w:t>18</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3.1</w:t>
      </w:r>
      <w:r>
        <w:rPr>
          <w:rFonts w:asciiTheme="minorHAnsi" w:eastAsiaTheme="minorEastAsia" w:hAnsiTheme="minorHAnsi" w:cstheme="minorBidi"/>
          <w:smallCaps w:val="0"/>
          <w:sz w:val="22"/>
          <w:szCs w:val="22"/>
        </w:rPr>
        <w:tab/>
      </w:r>
      <w:r w:rsidRPr="00D052C5">
        <w:rPr>
          <w:rFonts w:cs="Arial"/>
        </w:rPr>
        <w:t>Systèmes de projection</w:t>
      </w:r>
      <w:r>
        <w:tab/>
      </w:r>
      <w:r w:rsidR="0085789F">
        <w:fldChar w:fldCharType="begin"/>
      </w:r>
      <w:r>
        <w:instrText xml:space="preserve"> PAGEREF _Toc426723389 \h </w:instrText>
      </w:r>
      <w:r w:rsidR="0085789F">
        <w:fldChar w:fldCharType="separate"/>
      </w:r>
      <w:r w:rsidR="00675435">
        <w:t>18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3.1.1</w:t>
      </w:r>
      <w:r>
        <w:rPr>
          <w:rFonts w:asciiTheme="minorHAnsi" w:eastAsiaTheme="minorEastAsia" w:hAnsiTheme="minorHAnsi" w:cstheme="minorBidi"/>
          <w:i w:val="0"/>
          <w:sz w:val="22"/>
          <w:szCs w:val="22"/>
        </w:rPr>
        <w:tab/>
      </w:r>
      <w:r>
        <w:t>Choix des systèmes de projection dans l’application</w:t>
      </w:r>
      <w:r>
        <w:tab/>
      </w:r>
      <w:r w:rsidR="0085789F">
        <w:fldChar w:fldCharType="begin"/>
      </w:r>
      <w:r>
        <w:instrText xml:space="preserve"> PAGEREF _Toc426723390 \h </w:instrText>
      </w:r>
      <w:r w:rsidR="0085789F">
        <w:fldChar w:fldCharType="separate"/>
      </w:r>
      <w:r w:rsidR="00675435">
        <w:t>18</w:t>
      </w:r>
      <w:r w:rsidR="0085789F">
        <w:fldChar w:fldCharType="end"/>
      </w:r>
    </w:p>
    <w:p w:rsidR="002D76EB" w:rsidRDefault="002D76EB">
      <w:pPr>
        <w:pStyle w:val="TM4"/>
        <w:rPr>
          <w:rFonts w:asciiTheme="minorHAnsi" w:eastAsiaTheme="minorEastAsia" w:hAnsiTheme="minorHAnsi" w:cstheme="minorBidi"/>
          <w:sz w:val="22"/>
          <w:szCs w:val="22"/>
        </w:rPr>
      </w:pPr>
      <w:r>
        <w:t>3.1.1.1</w:t>
      </w:r>
      <w:r>
        <w:rPr>
          <w:rFonts w:asciiTheme="minorHAnsi" w:eastAsiaTheme="minorEastAsia" w:hAnsiTheme="minorHAnsi" w:cstheme="minorBidi"/>
          <w:sz w:val="22"/>
          <w:szCs w:val="22"/>
        </w:rPr>
        <w:tab/>
      </w:r>
      <w:r>
        <w:t>Remplissage des listes déroulantes</w:t>
      </w:r>
      <w:r>
        <w:tab/>
      </w:r>
      <w:r w:rsidR="0085789F">
        <w:fldChar w:fldCharType="begin"/>
      </w:r>
      <w:r>
        <w:instrText xml:space="preserve"> PAGEREF _Toc426723391 \h </w:instrText>
      </w:r>
      <w:r w:rsidR="0085789F">
        <w:fldChar w:fldCharType="separate"/>
      </w:r>
      <w:r w:rsidR="00675435">
        <w:t>19</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4.</w:t>
      </w:r>
      <w:r>
        <w:rPr>
          <w:rFonts w:asciiTheme="minorHAnsi" w:eastAsiaTheme="minorEastAsia" w:hAnsiTheme="minorHAnsi" w:cstheme="minorBidi"/>
          <w:b w:val="0"/>
          <w:caps w:val="0"/>
          <w:sz w:val="22"/>
          <w:szCs w:val="22"/>
        </w:rPr>
        <w:tab/>
      </w:r>
      <w:r w:rsidRPr="00D052C5">
        <w:rPr>
          <w:rFonts w:cs="Arial"/>
        </w:rPr>
        <w:t>Modélisation des données du système</w:t>
      </w:r>
      <w:r>
        <w:tab/>
      </w:r>
      <w:r w:rsidR="0085789F">
        <w:fldChar w:fldCharType="begin"/>
      </w:r>
      <w:r>
        <w:instrText xml:space="preserve"> PAGEREF _Toc426723392 \h </w:instrText>
      </w:r>
      <w:r w:rsidR="0085789F">
        <w:fldChar w:fldCharType="separate"/>
      </w:r>
      <w:r w:rsidR="00675435">
        <w:t>20</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4.1</w:t>
      </w:r>
      <w:r>
        <w:rPr>
          <w:rFonts w:asciiTheme="minorHAnsi" w:eastAsiaTheme="minorEastAsia" w:hAnsiTheme="minorHAnsi" w:cstheme="minorBidi"/>
          <w:smallCaps w:val="0"/>
          <w:sz w:val="22"/>
          <w:szCs w:val="22"/>
        </w:rPr>
        <w:tab/>
      </w:r>
      <w:r w:rsidRPr="00D052C5">
        <w:rPr>
          <w:rFonts w:cs="Arial"/>
        </w:rPr>
        <w:t>Schéma des données</w:t>
      </w:r>
      <w:r>
        <w:tab/>
      </w:r>
      <w:r w:rsidR="0085789F">
        <w:fldChar w:fldCharType="begin"/>
      </w:r>
      <w:r>
        <w:instrText xml:space="preserve"> PAGEREF _Toc426723393 \h </w:instrText>
      </w:r>
      <w:r w:rsidR="0085789F">
        <w:fldChar w:fldCharType="separate"/>
      </w:r>
      <w:r w:rsidR="00675435">
        <w:t>20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4.1.1</w:t>
      </w:r>
      <w:r>
        <w:rPr>
          <w:rFonts w:asciiTheme="minorHAnsi" w:eastAsiaTheme="minorEastAsia" w:hAnsiTheme="minorHAnsi" w:cstheme="minorBidi"/>
          <w:i w:val="0"/>
          <w:sz w:val="22"/>
          <w:szCs w:val="22"/>
        </w:rPr>
        <w:tab/>
      </w:r>
      <w:r>
        <w:t>Tables</w:t>
      </w:r>
      <w:r>
        <w:tab/>
      </w:r>
      <w:r w:rsidR="0085789F">
        <w:fldChar w:fldCharType="begin"/>
      </w:r>
      <w:r>
        <w:instrText xml:space="preserve"> PAGEREF _Toc426723394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w:t>
      </w:r>
      <w:r>
        <w:rPr>
          <w:rFonts w:asciiTheme="minorHAnsi" w:eastAsiaTheme="minorEastAsia" w:hAnsiTheme="minorHAnsi" w:cstheme="minorBidi"/>
          <w:sz w:val="22"/>
          <w:szCs w:val="22"/>
        </w:rPr>
        <w:tab/>
      </w:r>
      <w:r>
        <w:t>Description de la table geofibre.</w:t>
      </w:r>
      <w:r w:rsidRPr="00D052C5">
        <w:rPr>
          <w:rFonts w:cs="Arial"/>
        </w:rPr>
        <w:t>adm_log_trt</w:t>
      </w:r>
      <w:r>
        <w:tab/>
      </w:r>
      <w:r w:rsidR="0085789F">
        <w:fldChar w:fldCharType="begin"/>
      </w:r>
      <w:r>
        <w:instrText xml:space="preserve"> PAGEREF _Toc426723395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4.1.1.2</w:t>
      </w:r>
      <w:r>
        <w:rPr>
          <w:rFonts w:asciiTheme="minorHAnsi" w:eastAsiaTheme="minorEastAsia" w:hAnsiTheme="minorHAnsi" w:cstheme="minorBidi"/>
          <w:sz w:val="22"/>
          <w:szCs w:val="22"/>
        </w:rPr>
        <w:tab/>
      </w:r>
      <w:r>
        <w:t>Description de la table geofibre.</w:t>
      </w:r>
      <w:r w:rsidRPr="00D052C5">
        <w:rPr>
          <w:rFonts w:cs="Arial"/>
        </w:rPr>
        <w:t>adm_param_filtre</w:t>
      </w:r>
      <w:r>
        <w:tab/>
      </w:r>
      <w:r w:rsidR="0085789F">
        <w:fldChar w:fldCharType="begin"/>
      </w:r>
      <w:r>
        <w:instrText xml:space="preserve"> PAGEREF _Toc426723396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4.1.1.3</w:t>
      </w:r>
      <w:r>
        <w:rPr>
          <w:rFonts w:asciiTheme="minorHAnsi" w:eastAsiaTheme="minorEastAsia" w:hAnsiTheme="minorHAnsi" w:cstheme="minorBidi"/>
          <w:sz w:val="22"/>
          <w:szCs w:val="22"/>
        </w:rPr>
        <w:tab/>
      </w:r>
      <w:r>
        <w:t>Description de la table geofibre.</w:t>
      </w:r>
      <w:r w:rsidRPr="00D052C5">
        <w:rPr>
          <w:rFonts w:cs="Arial"/>
        </w:rPr>
        <w:t>adm_param_filtre_preprog</w:t>
      </w:r>
      <w:r>
        <w:tab/>
      </w:r>
      <w:r w:rsidR="0085789F">
        <w:fldChar w:fldCharType="begin"/>
      </w:r>
      <w:r>
        <w:instrText xml:space="preserve"> PAGEREF _Toc426723397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w:t>
      </w:r>
      <w:r>
        <w:rPr>
          <w:rFonts w:asciiTheme="minorHAnsi" w:eastAsiaTheme="minorEastAsia" w:hAnsiTheme="minorHAnsi" w:cstheme="minorBidi"/>
          <w:sz w:val="22"/>
          <w:szCs w:val="22"/>
        </w:rPr>
        <w:tab/>
      </w:r>
      <w:r>
        <w:t>Description de la table geofibre.</w:t>
      </w:r>
      <w:r w:rsidRPr="00D052C5">
        <w:rPr>
          <w:rFonts w:cs="Arial"/>
        </w:rPr>
        <w:t>adm_sequence_dept</w:t>
      </w:r>
      <w:r>
        <w:tab/>
      </w:r>
      <w:r w:rsidR="0085789F">
        <w:fldChar w:fldCharType="begin"/>
      </w:r>
      <w:r>
        <w:instrText xml:space="preserve"> PAGEREF _Toc426723398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4.1.1.5</w:t>
      </w:r>
      <w:r>
        <w:rPr>
          <w:rFonts w:asciiTheme="minorHAnsi" w:eastAsiaTheme="minorEastAsia" w:hAnsiTheme="minorHAnsi" w:cstheme="minorBidi"/>
          <w:sz w:val="22"/>
          <w:szCs w:val="22"/>
        </w:rPr>
        <w:tab/>
      </w:r>
      <w:r>
        <w:t>Description de la table geofibre.adm_</w:t>
      </w:r>
      <w:r w:rsidRPr="00D052C5">
        <w:rPr>
          <w:rFonts w:cs="Arial"/>
        </w:rPr>
        <w:t>rip_configuration</w:t>
      </w:r>
      <w:r>
        <w:tab/>
      </w:r>
      <w:r w:rsidR="0085789F">
        <w:fldChar w:fldCharType="begin"/>
      </w:r>
      <w:r>
        <w:instrText xml:space="preserve"> PAGEREF _Toc426723399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4.1.1.6</w:t>
      </w:r>
      <w:r>
        <w:rPr>
          <w:rFonts w:asciiTheme="minorHAnsi" w:eastAsiaTheme="minorEastAsia" w:hAnsiTheme="minorHAnsi" w:cstheme="minorBidi"/>
          <w:sz w:val="22"/>
          <w:szCs w:val="22"/>
        </w:rPr>
        <w:tab/>
      </w:r>
      <w:r>
        <w:t>Description de la table geofibre.adm_</w:t>
      </w:r>
      <w:r w:rsidRPr="00D052C5">
        <w:rPr>
          <w:rFonts w:cs="Arial"/>
        </w:rPr>
        <w:t>rip_asso_commune</w:t>
      </w:r>
      <w:r>
        <w:tab/>
      </w:r>
      <w:r w:rsidR="0085789F">
        <w:fldChar w:fldCharType="begin"/>
      </w:r>
      <w:r>
        <w:instrText xml:space="preserve"> PAGEREF _Toc426723400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4.1.1.7</w:t>
      </w:r>
      <w:r>
        <w:rPr>
          <w:rFonts w:asciiTheme="minorHAnsi" w:eastAsiaTheme="minorEastAsia" w:hAnsiTheme="minorHAnsi" w:cstheme="minorBidi"/>
          <w:sz w:val="22"/>
          <w:szCs w:val="22"/>
        </w:rPr>
        <w:tab/>
      </w:r>
      <w:r>
        <w:t>Description de la table geofibre.</w:t>
      </w:r>
      <w:r w:rsidRPr="00D052C5">
        <w:rPr>
          <w:rFonts w:cs="Arial"/>
        </w:rPr>
        <w:t>adm_c3a_diam</w:t>
      </w:r>
      <w:r>
        <w:tab/>
      </w:r>
      <w:r w:rsidR="0085789F">
        <w:fldChar w:fldCharType="begin"/>
      </w:r>
      <w:r>
        <w:instrText xml:space="preserve"> PAGEREF _Toc426723401 \h </w:instrText>
      </w:r>
      <w:r w:rsidR="0085789F">
        <w:fldChar w:fldCharType="separate"/>
      </w:r>
      <w:r w:rsidR="00675435">
        <w:t>20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4.1.1.8</w:t>
      </w:r>
      <w:r>
        <w:rPr>
          <w:rFonts w:asciiTheme="minorHAnsi" w:eastAsiaTheme="minorEastAsia" w:hAnsiTheme="minorHAnsi" w:cstheme="minorBidi"/>
          <w:sz w:val="22"/>
          <w:szCs w:val="22"/>
        </w:rPr>
        <w:tab/>
      </w:r>
      <w:r>
        <w:t>Description de la table geofibre.</w:t>
      </w:r>
      <w:r w:rsidRPr="00D052C5">
        <w:rPr>
          <w:rFonts w:cs="Arial"/>
        </w:rPr>
        <w:t>car_georoutecommune</w:t>
      </w:r>
      <w:r>
        <w:tab/>
      </w:r>
      <w:r w:rsidR="0085789F">
        <w:fldChar w:fldCharType="begin"/>
      </w:r>
      <w:r>
        <w:instrText xml:space="preserve"> PAGEREF _Toc426723402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4.1.1.9</w:t>
      </w:r>
      <w:r>
        <w:rPr>
          <w:rFonts w:asciiTheme="minorHAnsi" w:eastAsiaTheme="minorEastAsia" w:hAnsiTheme="minorHAnsi" w:cstheme="minorBidi"/>
          <w:sz w:val="22"/>
          <w:szCs w:val="22"/>
        </w:rPr>
        <w:tab/>
      </w:r>
      <w:r>
        <w:t>Description de la table geofibre.</w:t>
      </w:r>
      <w:r w:rsidRPr="00D052C5">
        <w:rPr>
          <w:rFonts w:cs="Arial"/>
        </w:rPr>
        <w:t>car_zone_commedi</w:t>
      </w:r>
      <w:r>
        <w:tab/>
      </w:r>
      <w:r w:rsidR="0085789F">
        <w:fldChar w:fldCharType="begin"/>
      </w:r>
      <w:r>
        <w:instrText xml:space="preserve"> PAGEREF _Toc426723403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4.1.1.10</w:t>
      </w:r>
      <w:r>
        <w:rPr>
          <w:rFonts w:asciiTheme="minorHAnsi" w:eastAsiaTheme="minorEastAsia" w:hAnsiTheme="minorHAnsi" w:cstheme="minorBidi"/>
          <w:sz w:val="22"/>
          <w:szCs w:val="22"/>
        </w:rPr>
        <w:tab/>
      </w:r>
      <w:r>
        <w:t>Description de la table geofibre.</w:t>
      </w:r>
      <w:r w:rsidRPr="00D052C5">
        <w:rPr>
          <w:rFonts w:cs="Arial"/>
        </w:rPr>
        <w:t>car_zone_dep</w:t>
      </w:r>
      <w:r>
        <w:tab/>
      </w:r>
      <w:r w:rsidR="0085789F">
        <w:fldChar w:fldCharType="begin"/>
      </w:r>
      <w:r>
        <w:instrText xml:space="preserve"> PAGEREF _Toc426723404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4.1.1.11</w:t>
      </w:r>
      <w:r>
        <w:rPr>
          <w:rFonts w:asciiTheme="minorHAnsi" w:eastAsiaTheme="minorEastAsia" w:hAnsiTheme="minorHAnsi" w:cstheme="minorBidi"/>
          <w:sz w:val="22"/>
          <w:szCs w:val="22"/>
        </w:rPr>
        <w:tab/>
      </w:r>
      <w:r>
        <w:t>Description de la table geofibre.</w:t>
      </w:r>
      <w:r w:rsidRPr="00D052C5">
        <w:rPr>
          <w:rFonts w:cs="Arial"/>
        </w:rPr>
        <w:t>car_zone_iris</w:t>
      </w:r>
      <w:r>
        <w:tab/>
      </w:r>
      <w:r w:rsidR="0085789F">
        <w:fldChar w:fldCharType="begin"/>
      </w:r>
      <w:r>
        <w:instrText xml:space="preserve"> PAGEREF _Toc426723405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4.1.1.12</w:t>
      </w:r>
      <w:r>
        <w:rPr>
          <w:rFonts w:asciiTheme="minorHAnsi" w:eastAsiaTheme="minorEastAsia" w:hAnsiTheme="minorHAnsi" w:cstheme="minorBidi"/>
          <w:sz w:val="22"/>
          <w:szCs w:val="22"/>
        </w:rPr>
        <w:tab/>
      </w:r>
      <w:r>
        <w:t>Description de la table geofibre.</w:t>
      </w:r>
      <w:r w:rsidRPr="00D052C5">
        <w:rPr>
          <w:rFonts w:cs="Arial"/>
        </w:rPr>
        <w:t>car_zone_mkt</w:t>
      </w:r>
      <w:r>
        <w:tab/>
      </w:r>
      <w:r w:rsidR="0085789F">
        <w:fldChar w:fldCharType="begin"/>
      </w:r>
      <w:r>
        <w:instrText xml:space="preserve"> PAGEREF _Toc426723406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4.1.1.13</w:t>
      </w:r>
      <w:r>
        <w:rPr>
          <w:rFonts w:asciiTheme="minorHAnsi" w:eastAsiaTheme="minorEastAsia" w:hAnsiTheme="minorHAnsi" w:cstheme="minorBidi"/>
          <w:sz w:val="22"/>
          <w:szCs w:val="22"/>
        </w:rPr>
        <w:tab/>
      </w:r>
      <w:r>
        <w:t>Description de la table geofibre.</w:t>
      </w:r>
      <w:r w:rsidRPr="00D052C5">
        <w:rPr>
          <w:rFonts w:cs="Arial"/>
        </w:rPr>
        <w:t>diff_file_traitements</w:t>
      </w:r>
      <w:r>
        <w:tab/>
      </w:r>
      <w:r w:rsidR="0085789F">
        <w:fldChar w:fldCharType="begin"/>
      </w:r>
      <w:r>
        <w:instrText xml:space="preserve"> PAGEREF _Toc426723407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4.1.1.14</w:t>
      </w:r>
      <w:r>
        <w:rPr>
          <w:rFonts w:asciiTheme="minorHAnsi" w:eastAsiaTheme="minorEastAsia" w:hAnsiTheme="minorHAnsi" w:cstheme="minorBidi"/>
          <w:sz w:val="22"/>
          <w:szCs w:val="22"/>
        </w:rPr>
        <w:tab/>
      </w:r>
      <w:r>
        <w:t>Description de la table geofibre.</w:t>
      </w:r>
      <w:r w:rsidRPr="00D052C5">
        <w:rPr>
          <w:rFonts w:cs="Arial"/>
        </w:rPr>
        <w:t>diff_histo_traitements</w:t>
      </w:r>
      <w:r>
        <w:tab/>
      </w:r>
      <w:r w:rsidR="0085789F">
        <w:fldChar w:fldCharType="begin"/>
      </w:r>
      <w:r>
        <w:instrText xml:space="preserve"> PAGEREF _Toc426723408 \h </w:instrText>
      </w:r>
      <w:r w:rsidR="0085789F">
        <w:fldChar w:fldCharType="separate"/>
      </w:r>
      <w:r w:rsidR="00675435">
        <w:t>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4.1.1.15</w:t>
      </w:r>
      <w:r>
        <w:rPr>
          <w:rFonts w:asciiTheme="minorHAnsi" w:eastAsiaTheme="minorEastAsia" w:hAnsiTheme="minorHAnsi" w:cstheme="minorBidi"/>
          <w:sz w:val="22"/>
          <w:szCs w:val="22"/>
        </w:rPr>
        <w:tab/>
      </w:r>
      <w:r>
        <w:t>Description de la table geofibre.</w:t>
      </w:r>
      <w:r w:rsidRPr="00D052C5">
        <w:rPr>
          <w:rFonts w:cs="Arial"/>
        </w:rPr>
        <w:t>ftth_annotation</w:t>
      </w:r>
      <w:r>
        <w:tab/>
      </w:r>
      <w:r w:rsidR="0085789F">
        <w:fldChar w:fldCharType="begin"/>
      </w:r>
      <w:r>
        <w:instrText xml:space="preserve"> PAGEREF _Toc426723409 \h </w:instrText>
      </w:r>
      <w:r w:rsidR="0085789F">
        <w:fldChar w:fldCharType="separate"/>
      </w:r>
      <w:r w:rsidR="00675435">
        <w:t>22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4.1.1.16</w:t>
      </w:r>
      <w:r>
        <w:rPr>
          <w:rFonts w:asciiTheme="minorHAnsi" w:eastAsiaTheme="minorEastAsia" w:hAnsiTheme="minorHAnsi" w:cstheme="minorBidi"/>
          <w:sz w:val="22"/>
          <w:szCs w:val="22"/>
        </w:rPr>
        <w:tab/>
      </w:r>
      <w:r>
        <w:t>Description de la table geofibre.</w:t>
      </w:r>
      <w:r w:rsidRPr="00D052C5">
        <w:rPr>
          <w:rFonts w:cs="Arial"/>
        </w:rPr>
        <w:t>ftth_arciti</w:t>
      </w:r>
      <w:r>
        <w:tab/>
      </w:r>
      <w:r w:rsidR="0085789F">
        <w:fldChar w:fldCharType="begin"/>
      </w:r>
      <w:r>
        <w:instrText xml:space="preserve"> PAGEREF _Toc426723410 \h </w:instrText>
      </w:r>
      <w:r w:rsidR="0085789F">
        <w:fldChar w:fldCharType="separate"/>
      </w:r>
      <w:r w:rsidR="00675435">
        <w:t>22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4.1.1.17</w:t>
      </w:r>
      <w:r>
        <w:rPr>
          <w:rFonts w:asciiTheme="minorHAnsi" w:eastAsiaTheme="minorEastAsia" w:hAnsiTheme="minorHAnsi" w:cstheme="minorBidi"/>
          <w:sz w:val="22"/>
          <w:szCs w:val="22"/>
        </w:rPr>
        <w:tab/>
      </w:r>
      <w:r>
        <w:t>Description de la table geofibre.</w:t>
      </w:r>
      <w:r w:rsidRPr="00D052C5">
        <w:rPr>
          <w:rFonts w:cs="Arial"/>
        </w:rPr>
        <w:t>ftth_cable</w:t>
      </w:r>
      <w:r>
        <w:tab/>
      </w:r>
      <w:r w:rsidR="0085789F">
        <w:fldChar w:fldCharType="begin"/>
      </w:r>
      <w:r>
        <w:instrText xml:space="preserve"> PAGEREF _Toc426723411 \h </w:instrText>
      </w:r>
      <w:r w:rsidR="0085789F">
        <w:fldChar w:fldCharType="separate"/>
      </w:r>
      <w:r w:rsidR="00675435">
        <w:t>22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4.1.1.18</w:t>
      </w:r>
      <w:r>
        <w:rPr>
          <w:rFonts w:asciiTheme="minorHAnsi" w:eastAsiaTheme="minorEastAsia" w:hAnsiTheme="minorHAnsi" w:cstheme="minorBidi"/>
          <w:sz w:val="22"/>
          <w:szCs w:val="22"/>
        </w:rPr>
        <w:tab/>
      </w:r>
      <w:r>
        <w:t>Description de la table geofibre.</w:t>
      </w:r>
      <w:r w:rsidRPr="00D052C5">
        <w:rPr>
          <w:rFonts w:cs="Arial"/>
        </w:rPr>
        <w:t>ftth_cable_corbeille_attr</w:t>
      </w:r>
      <w:r>
        <w:tab/>
      </w:r>
      <w:r w:rsidR="0085789F">
        <w:fldChar w:fldCharType="begin"/>
      </w:r>
      <w:r>
        <w:instrText xml:space="preserve"> PAGEREF _Toc426723412 \h </w:instrText>
      </w:r>
      <w:r w:rsidR="0085789F">
        <w:fldChar w:fldCharType="separate"/>
      </w:r>
      <w:r w:rsidR="00675435">
        <w:t>22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4.1.1.19</w:t>
      </w:r>
      <w:r>
        <w:rPr>
          <w:rFonts w:asciiTheme="minorHAnsi" w:eastAsiaTheme="minorEastAsia" w:hAnsiTheme="minorHAnsi" w:cstheme="minorBidi"/>
          <w:sz w:val="22"/>
          <w:szCs w:val="22"/>
        </w:rPr>
        <w:tab/>
      </w:r>
      <w:r>
        <w:t>Description de la table geofibre.</w:t>
      </w:r>
      <w:r w:rsidRPr="00D052C5">
        <w:rPr>
          <w:rFonts w:cs="Arial"/>
        </w:rPr>
        <w:t>ftth_cr_corbeille_attr</w:t>
      </w:r>
      <w:r>
        <w:tab/>
      </w:r>
      <w:r w:rsidR="0085789F">
        <w:fldChar w:fldCharType="begin"/>
      </w:r>
      <w:r>
        <w:instrText xml:space="preserve"> PAGEREF _Toc426723413 \h </w:instrText>
      </w:r>
      <w:r w:rsidR="0085789F">
        <w:fldChar w:fldCharType="separate"/>
      </w:r>
      <w:r w:rsidR="00675435">
        <w:t>23</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4.1.1.20</w:t>
      </w:r>
      <w:r>
        <w:rPr>
          <w:rFonts w:asciiTheme="minorHAnsi" w:eastAsiaTheme="minorEastAsia" w:hAnsiTheme="minorHAnsi" w:cstheme="minorBidi"/>
          <w:sz w:val="22"/>
          <w:szCs w:val="22"/>
        </w:rPr>
        <w:tab/>
      </w:r>
      <w:r>
        <w:t>Description de la table geofibre.</w:t>
      </w:r>
      <w:r w:rsidRPr="00D052C5">
        <w:rPr>
          <w:rFonts w:cs="Arial"/>
        </w:rPr>
        <w:t>ftth_parcours</w:t>
      </w:r>
      <w:r>
        <w:tab/>
      </w:r>
      <w:r w:rsidR="0085789F">
        <w:fldChar w:fldCharType="begin"/>
      </w:r>
      <w:r>
        <w:instrText xml:space="preserve"> PAGEREF _Toc426723414 \h </w:instrText>
      </w:r>
      <w:r w:rsidR="0085789F">
        <w:fldChar w:fldCharType="separate"/>
      </w:r>
      <w:r w:rsidR="00675435">
        <w:t>23</w:t>
      </w:r>
      <w:r w:rsidR="0085789F">
        <w:fldChar w:fldCharType="end"/>
      </w:r>
    </w:p>
    <w:p w:rsidR="002D76EB" w:rsidRDefault="002D76EB">
      <w:pPr>
        <w:pStyle w:val="TM4"/>
        <w:rPr>
          <w:rFonts w:asciiTheme="minorHAnsi" w:eastAsiaTheme="minorEastAsia" w:hAnsiTheme="minorHAnsi" w:cstheme="minorBidi"/>
          <w:sz w:val="22"/>
          <w:szCs w:val="22"/>
        </w:rPr>
      </w:pPr>
      <w:r>
        <w:t>4.1.1.21</w:t>
      </w:r>
      <w:r>
        <w:rPr>
          <w:rFonts w:asciiTheme="minorHAnsi" w:eastAsiaTheme="minorEastAsia" w:hAnsiTheme="minorHAnsi" w:cstheme="minorBidi"/>
          <w:sz w:val="22"/>
          <w:szCs w:val="22"/>
        </w:rPr>
        <w:tab/>
      </w:r>
      <w:r>
        <w:t>Description de la table geofibre.ftth_pf</w:t>
      </w:r>
      <w:r>
        <w:tab/>
      </w:r>
      <w:r w:rsidR="0085789F">
        <w:fldChar w:fldCharType="begin"/>
      </w:r>
      <w:r>
        <w:instrText xml:space="preserve"> PAGEREF _Toc426723415 \h </w:instrText>
      </w:r>
      <w:r w:rsidR="0085789F">
        <w:fldChar w:fldCharType="separate"/>
      </w:r>
      <w:r w:rsidR="00675435">
        <w:t>24</w:t>
      </w:r>
      <w:r w:rsidR="0085789F">
        <w:fldChar w:fldCharType="end"/>
      </w:r>
    </w:p>
    <w:p w:rsidR="002D76EB" w:rsidRDefault="002D76EB">
      <w:pPr>
        <w:pStyle w:val="TM4"/>
        <w:rPr>
          <w:rFonts w:asciiTheme="minorHAnsi" w:eastAsiaTheme="minorEastAsia" w:hAnsiTheme="minorHAnsi" w:cstheme="minorBidi"/>
          <w:sz w:val="22"/>
          <w:szCs w:val="22"/>
        </w:rPr>
      </w:pPr>
      <w:r>
        <w:t>4.1.1.22</w:t>
      </w:r>
      <w:r>
        <w:rPr>
          <w:rFonts w:asciiTheme="minorHAnsi" w:eastAsiaTheme="minorEastAsia" w:hAnsiTheme="minorHAnsi" w:cstheme="minorBidi"/>
          <w:sz w:val="22"/>
          <w:szCs w:val="22"/>
        </w:rPr>
        <w:tab/>
      </w:r>
      <w:r>
        <w:t>Description de la table geofibre.ftth_point_technique_attr</w:t>
      </w:r>
      <w:r>
        <w:tab/>
      </w:r>
      <w:r w:rsidR="0085789F">
        <w:fldChar w:fldCharType="begin"/>
      </w:r>
      <w:r>
        <w:instrText xml:space="preserve"> PAGEREF _Toc426723416 \h </w:instrText>
      </w:r>
      <w:r w:rsidR="0085789F">
        <w:fldChar w:fldCharType="separate"/>
      </w:r>
      <w:r w:rsidR="00675435">
        <w:t>24</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4.1.1.23</w:t>
      </w:r>
      <w:r>
        <w:rPr>
          <w:rFonts w:asciiTheme="minorHAnsi" w:eastAsiaTheme="minorEastAsia" w:hAnsiTheme="minorHAnsi" w:cstheme="minorBidi"/>
          <w:sz w:val="22"/>
          <w:szCs w:val="22"/>
        </w:rPr>
        <w:tab/>
      </w:r>
      <w:r>
        <w:t>Description de la table geofibre.</w:t>
      </w:r>
      <w:r w:rsidRPr="00D052C5">
        <w:rPr>
          <w:rFonts w:cs="Arial"/>
        </w:rPr>
        <w:t>ftth_projet</w:t>
      </w:r>
      <w:r>
        <w:tab/>
      </w:r>
      <w:r w:rsidR="0085789F">
        <w:fldChar w:fldCharType="begin"/>
      </w:r>
      <w:r>
        <w:instrText xml:space="preserve"> PAGEREF _Toc426723417 \h </w:instrText>
      </w:r>
      <w:r w:rsidR="0085789F">
        <w:fldChar w:fldCharType="separate"/>
      </w:r>
      <w:r w:rsidR="00675435">
        <w:t>24</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4.1.1.24</w:t>
      </w:r>
      <w:r>
        <w:rPr>
          <w:rFonts w:asciiTheme="minorHAnsi" w:eastAsiaTheme="minorEastAsia" w:hAnsiTheme="minorHAnsi" w:cstheme="minorBidi"/>
          <w:sz w:val="22"/>
          <w:szCs w:val="22"/>
        </w:rPr>
        <w:tab/>
      </w:r>
      <w:r>
        <w:t>Description de la table geofibre.</w:t>
      </w:r>
      <w:r w:rsidRPr="00D052C5">
        <w:rPr>
          <w:rFonts w:cs="Arial"/>
        </w:rPr>
        <w:t>ftth_projet_objets_attr</w:t>
      </w:r>
      <w:r>
        <w:tab/>
      </w:r>
      <w:r w:rsidR="0085789F">
        <w:fldChar w:fldCharType="begin"/>
      </w:r>
      <w:r>
        <w:instrText xml:space="preserve"> PAGEREF _Toc426723418 \h </w:instrText>
      </w:r>
      <w:r w:rsidR="0085789F">
        <w:fldChar w:fldCharType="separate"/>
      </w:r>
      <w:r w:rsidR="00675435">
        <w:t>24</w:t>
      </w:r>
      <w:r w:rsidR="0085789F">
        <w:fldChar w:fldCharType="end"/>
      </w:r>
    </w:p>
    <w:p w:rsidR="002D76EB" w:rsidRDefault="002D76EB">
      <w:pPr>
        <w:pStyle w:val="TM4"/>
        <w:rPr>
          <w:rFonts w:asciiTheme="minorHAnsi" w:eastAsiaTheme="minorEastAsia" w:hAnsiTheme="minorHAnsi" w:cstheme="minorBidi"/>
          <w:sz w:val="22"/>
          <w:szCs w:val="22"/>
        </w:rPr>
      </w:pPr>
      <w:r>
        <w:t>4.1.1.25</w:t>
      </w:r>
      <w:r>
        <w:rPr>
          <w:rFonts w:asciiTheme="minorHAnsi" w:eastAsiaTheme="minorEastAsia" w:hAnsiTheme="minorHAnsi" w:cstheme="minorBidi"/>
          <w:sz w:val="22"/>
          <w:szCs w:val="22"/>
        </w:rPr>
        <w:tab/>
      </w:r>
      <w:r>
        <w:t>Description de la table geofibre.ftth_site_appui_erdf</w:t>
      </w:r>
      <w:r>
        <w:tab/>
      </w:r>
      <w:r w:rsidR="0085789F">
        <w:fldChar w:fldCharType="begin"/>
      </w:r>
      <w:r>
        <w:instrText xml:space="preserve"> PAGEREF _Toc426723419 \h </w:instrText>
      </w:r>
      <w:r w:rsidR="0085789F">
        <w:fldChar w:fldCharType="separate"/>
      </w:r>
      <w:r w:rsidR="00675435">
        <w:t>25</w:t>
      </w:r>
      <w:r w:rsidR="0085789F">
        <w:fldChar w:fldCharType="end"/>
      </w:r>
    </w:p>
    <w:p w:rsidR="002D76EB" w:rsidRDefault="002D76EB">
      <w:pPr>
        <w:pStyle w:val="TM4"/>
        <w:rPr>
          <w:rFonts w:asciiTheme="minorHAnsi" w:eastAsiaTheme="minorEastAsia" w:hAnsiTheme="minorHAnsi" w:cstheme="minorBidi"/>
          <w:sz w:val="22"/>
          <w:szCs w:val="22"/>
        </w:rPr>
      </w:pPr>
      <w:r>
        <w:t>4.1.1.26</w:t>
      </w:r>
      <w:r>
        <w:rPr>
          <w:rFonts w:asciiTheme="minorHAnsi" w:eastAsiaTheme="minorEastAsia" w:hAnsiTheme="minorHAnsi" w:cstheme="minorBidi"/>
          <w:sz w:val="22"/>
          <w:szCs w:val="22"/>
        </w:rPr>
        <w:tab/>
      </w:r>
      <w:r>
        <w:t>Description de la table geofibre.ftth_site_appui_ft</w:t>
      </w:r>
      <w:r>
        <w:tab/>
      </w:r>
      <w:r w:rsidR="0085789F">
        <w:fldChar w:fldCharType="begin"/>
      </w:r>
      <w:r>
        <w:instrText xml:space="preserve"> PAGEREF _Toc426723420 \h </w:instrText>
      </w:r>
      <w:r w:rsidR="0085789F">
        <w:fldChar w:fldCharType="separate"/>
      </w:r>
      <w:r w:rsidR="00675435">
        <w:t>25</w:t>
      </w:r>
      <w:r w:rsidR="0085789F">
        <w:fldChar w:fldCharType="end"/>
      </w:r>
    </w:p>
    <w:p w:rsidR="002D76EB" w:rsidRDefault="002D76EB">
      <w:pPr>
        <w:pStyle w:val="TM4"/>
        <w:rPr>
          <w:rFonts w:asciiTheme="minorHAnsi" w:eastAsiaTheme="minorEastAsia" w:hAnsiTheme="minorHAnsi" w:cstheme="minorBidi"/>
          <w:sz w:val="22"/>
          <w:szCs w:val="22"/>
        </w:rPr>
      </w:pPr>
      <w:r>
        <w:t>4.1.1.27</w:t>
      </w:r>
      <w:r>
        <w:rPr>
          <w:rFonts w:asciiTheme="minorHAnsi" w:eastAsiaTheme="minorEastAsia" w:hAnsiTheme="minorHAnsi" w:cstheme="minorBidi"/>
          <w:sz w:val="22"/>
          <w:szCs w:val="22"/>
        </w:rPr>
        <w:tab/>
      </w:r>
      <w:r>
        <w:t>Description de la table geofibre.ftth_site_armoire</w:t>
      </w:r>
      <w:r>
        <w:tab/>
      </w:r>
      <w:r w:rsidR="0085789F">
        <w:fldChar w:fldCharType="begin"/>
      </w:r>
      <w:r>
        <w:instrText xml:space="preserve"> PAGEREF _Toc426723421 \h </w:instrText>
      </w:r>
      <w:r w:rsidR="0085789F">
        <w:fldChar w:fldCharType="separate"/>
      </w:r>
      <w:r w:rsidR="00675435">
        <w:t>26</w:t>
      </w:r>
      <w:r w:rsidR="0085789F">
        <w:fldChar w:fldCharType="end"/>
      </w:r>
    </w:p>
    <w:p w:rsidR="002D76EB" w:rsidRDefault="002D76EB">
      <w:pPr>
        <w:pStyle w:val="TM4"/>
        <w:rPr>
          <w:rFonts w:asciiTheme="minorHAnsi" w:eastAsiaTheme="minorEastAsia" w:hAnsiTheme="minorHAnsi" w:cstheme="minorBidi"/>
          <w:sz w:val="22"/>
          <w:szCs w:val="22"/>
        </w:rPr>
      </w:pPr>
      <w:r>
        <w:t>4.1.1.28</w:t>
      </w:r>
      <w:r>
        <w:rPr>
          <w:rFonts w:asciiTheme="minorHAnsi" w:eastAsiaTheme="minorEastAsia" w:hAnsiTheme="minorHAnsi" w:cstheme="minorBidi"/>
          <w:sz w:val="22"/>
          <w:szCs w:val="22"/>
        </w:rPr>
        <w:tab/>
      </w:r>
      <w:r>
        <w:t>Description de la table geofibre.ftth_site_autre</w:t>
      </w:r>
      <w:r>
        <w:tab/>
      </w:r>
      <w:r w:rsidR="0085789F">
        <w:fldChar w:fldCharType="begin"/>
      </w:r>
      <w:r>
        <w:instrText xml:space="preserve"> PAGEREF _Toc426723422 \h </w:instrText>
      </w:r>
      <w:r w:rsidR="0085789F">
        <w:fldChar w:fldCharType="separate"/>
      </w:r>
      <w:r w:rsidR="00675435">
        <w:t>26</w:t>
      </w:r>
      <w:r w:rsidR="0085789F">
        <w:fldChar w:fldCharType="end"/>
      </w:r>
    </w:p>
    <w:p w:rsidR="002D76EB" w:rsidRDefault="002D76EB">
      <w:pPr>
        <w:pStyle w:val="TM4"/>
        <w:rPr>
          <w:rFonts w:asciiTheme="minorHAnsi" w:eastAsiaTheme="minorEastAsia" w:hAnsiTheme="minorHAnsi" w:cstheme="minorBidi"/>
          <w:sz w:val="22"/>
          <w:szCs w:val="22"/>
        </w:rPr>
      </w:pPr>
      <w:r>
        <w:t>4.1.1.29</w:t>
      </w:r>
      <w:r>
        <w:rPr>
          <w:rFonts w:asciiTheme="minorHAnsi" w:eastAsiaTheme="minorEastAsia" w:hAnsiTheme="minorHAnsi" w:cstheme="minorBidi"/>
          <w:sz w:val="22"/>
          <w:szCs w:val="22"/>
        </w:rPr>
        <w:tab/>
      </w:r>
      <w:r>
        <w:t>Description de la table geofibre.ftth_site_cd_video</w:t>
      </w:r>
      <w:r>
        <w:tab/>
      </w:r>
      <w:r w:rsidR="0085789F">
        <w:fldChar w:fldCharType="begin"/>
      </w:r>
      <w:r>
        <w:instrText xml:space="preserve"> PAGEREF _Toc426723423 \h </w:instrText>
      </w:r>
      <w:r w:rsidR="0085789F">
        <w:fldChar w:fldCharType="separate"/>
      </w:r>
      <w:r w:rsidR="00675435">
        <w:t>27</w:t>
      </w:r>
      <w:r w:rsidR="0085789F">
        <w:fldChar w:fldCharType="end"/>
      </w:r>
    </w:p>
    <w:p w:rsidR="002D76EB" w:rsidRDefault="002D76EB">
      <w:pPr>
        <w:pStyle w:val="TM4"/>
        <w:rPr>
          <w:rFonts w:asciiTheme="minorHAnsi" w:eastAsiaTheme="minorEastAsia" w:hAnsiTheme="minorHAnsi" w:cstheme="minorBidi"/>
          <w:sz w:val="22"/>
          <w:szCs w:val="22"/>
        </w:rPr>
      </w:pPr>
      <w:r>
        <w:t>4.1.1.30</w:t>
      </w:r>
      <w:r>
        <w:rPr>
          <w:rFonts w:asciiTheme="minorHAnsi" w:eastAsiaTheme="minorEastAsia" w:hAnsiTheme="minorHAnsi" w:cstheme="minorBidi"/>
          <w:sz w:val="22"/>
          <w:szCs w:val="22"/>
        </w:rPr>
        <w:tab/>
      </w:r>
      <w:r>
        <w:t>Description de la table geofibre.ftth_site_chambre</w:t>
      </w:r>
      <w:r>
        <w:tab/>
      </w:r>
      <w:r w:rsidR="0085789F">
        <w:fldChar w:fldCharType="begin"/>
      </w:r>
      <w:r>
        <w:instrText xml:space="preserve"> PAGEREF _Toc426723424 \h </w:instrText>
      </w:r>
      <w:r w:rsidR="0085789F">
        <w:fldChar w:fldCharType="separate"/>
      </w:r>
      <w:r w:rsidR="00675435">
        <w:t>27</w:t>
      </w:r>
      <w:r w:rsidR="0085789F">
        <w:fldChar w:fldCharType="end"/>
      </w:r>
    </w:p>
    <w:p w:rsidR="002D76EB" w:rsidRDefault="002D76EB">
      <w:pPr>
        <w:pStyle w:val="TM4"/>
        <w:rPr>
          <w:rFonts w:asciiTheme="minorHAnsi" w:eastAsiaTheme="minorEastAsia" w:hAnsiTheme="minorHAnsi" w:cstheme="minorBidi"/>
          <w:sz w:val="22"/>
          <w:szCs w:val="22"/>
        </w:rPr>
      </w:pPr>
      <w:r>
        <w:t>4.1.1.31</w:t>
      </w:r>
      <w:r>
        <w:rPr>
          <w:rFonts w:asciiTheme="minorHAnsi" w:eastAsiaTheme="minorEastAsia" w:hAnsiTheme="minorHAnsi" w:cstheme="minorBidi"/>
          <w:sz w:val="22"/>
          <w:szCs w:val="22"/>
        </w:rPr>
        <w:tab/>
      </w:r>
      <w:r>
        <w:t>Description de la table geofibre.ftth_site_immeuble</w:t>
      </w:r>
      <w:r>
        <w:tab/>
      </w:r>
      <w:r w:rsidR="0085789F">
        <w:fldChar w:fldCharType="begin"/>
      </w:r>
      <w:r>
        <w:instrText xml:space="preserve"> PAGEREF _Toc426723425 \h </w:instrText>
      </w:r>
      <w:r w:rsidR="0085789F">
        <w:fldChar w:fldCharType="separate"/>
      </w:r>
      <w:r w:rsidR="00675435">
        <w:t>27</w:t>
      </w:r>
      <w:r w:rsidR="0085789F">
        <w:fldChar w:fldCharType="end"/>
      </w:r>
    </w:p>
    <w:p w:rsidR="002D76EB" w:rsidRDefault="002D76EB">
      <w:pPr>
        <w:pStyle w:val="TM4"/>
        <w:rPr>
          <w:rFonts w:asciiTheme="minorHAnsi" w:eastAsiaTheme="minorEastAsia" w:hAnsiTheme="minorHAnsi" w:cstheme="minorBidi"/>
          <w:sz w:val="22"/>
          <w:szCs w:val="22"/>
        </w:rPr>
      </w:pPr>
      <w:r>
        <w:t>4.1.1.32</w:t>
      </w:r>
      <w:r>
        <w:rPr>
          <w:rFonts w:asciiTheme="minorHAnsi" w:eastAsiaTheme="minorEastAsia" w:hAnsiTheme="minorHAnsi" w:cstheme="minorBidi"/>
          <w:sz w:val="22"/>
          <w:szCs w:val="22"/>
        </w:rPr>
        <w:tab/>
      </w:r>
      <w:r>
        <w:t>Description de la table geofibre.ftth_site_mairie</w:t>
      </w:r>
      <w:r>
        <w:tab/>
      </w:r>
      <w:r w:rsidR="0085789F">
        <w:fldChar w:fldCharType="begin"/>
      </w:r>
      <w:r>
        <w:instrText xml:space="preserve"> PAGEREF _Toc426723426 \h </w:instrText>
      </w:r>
      <w:r w:rsidR="0085789F">
        <w:fldChar w:fldCharType="separate"/>
      </w:r>
      <w:r w:rsidR="00675435">
        <w:t>28</w:t>
      </w:r>
      <w:r w:rsidR="0085789F">
        <w:fldChar w:fldCharType="end"/>
      </w:r>
    </w:p>
    <w:p w:rsidR="002D76EB" w:rsidRDefault="002D76EB">
      <w:pPr>
        <w:pStyle w:val="TM4"/>
        <w:rPr>
          <w:rFonts w:asciiTheme="minorHAnsi" w:eastAsiaTheme="minorEastAsia" w:hAnsiTheme="minorHAnsi" w:cstheme="minorBidi"/>
          <w:sz w:val="22"/>
          <w:szCs w:val="22"/>
        </w:rPr>
      </w:pPr>
      <w:r>
        <w:t>4.1.1.33</w:t>
      </w:r>
      <w:r>
        <w:rPr>
          <w:rFonts w:asciiTheme="minorHAnsi" w:eastAsiaTheme="minorEastAsia" w:hAnsiTheme="minorHAnsi" w:cstheme="minorBidi"/>
          <w:sz w:val="22"/>
          <w:szCs w:val="22"/>
        </w:rPr>
        <w:tab/>
      </w:r>
      <w:r>
        <w:t>Description de la table geofibre.ftth_site_nra</w:t>
      </w:r>
      <w:r>
        <w:tab/>
      </w:r>
      <w:r w:rsidR="0085789F">
        <w:fldChar w:fldCharType="begin"/>
      </w:r>
      <w:r>
        <w:instrText xml:space="preserve"> PAGEREF _Toc426723427 \h </w:instrText>
      </w:r>
      <w:r w:rsidR="0085789F">
        <w:fldChar w:fldCharType="separate"/>
      </w:r>
      <w:r w:rsidR="00675435">
        <w:t>28</w:t>
      </w:r>
      <w:r w:rsidR="0085789F">
        <w:fldChar w:fldCharType="end"/>
      </w:r>
    </w:p>
    <w:p w:rsidR="002D76EB" w:rsidRDefault="002D76EB">
      <w:pPr>
        <w:pStyle w:val="TM4"/>
        <w:rPr>
          <w:rFonts w:asciiTheme="minorHAnsi" w:eastAsiaTheme="minorEastAsia" w:hAnsiTheme="minorHAnsi" w:cstheme="minorBidi"/>
          <w:sz w:val="22"/>
          <w:szCs w:val="22"/>
        </w:rPr>
      </w:pPr>
      <w:r>
        <w:t>4.1.1.34</w:t>
      </w:r>
      <w:r>
        <w:rPr>
          <w:rFonts w:asciiTheme="minorHAnsi" w:eastAsiaTheme="minorEastAsia" w:hAnsiTheme="minorHAnsi" w:cstheme="minorBidi"/>
          <w:sz w:val="22"/>
          <w:szCs w:val="22"/>
        </w:rPr>
        <w:tab/>
      </w:r>
      <w:r>
        <w:t>Description de la table geofibre.ftth_site_shelter</w:t>
      </w:r>
      <w:r>
        <w:tab/>
      </w:r>
      <w:r w:rsidR="0085789F">
        <w:fldChar w:fldCharType="begin"/>
      </w:r>
      <w:r>
        <w:instrText xml:space="preserve"> PAGEREF _Toc426723428 \h </w:instrText>
      </w:r>
      <w:r w:rsidR="0085789F">
        <w:fldChar w:fldCharType="separate"/>
      </w:r>
      <w:r w:rsidR="00675435">
        <w:t>29</w:t>
      </w:r>
      <w:r w:rsidR="0085789F">
        <w:fldChar w:fldCharType="end"/>
      </w:r>
    </w:p>
    <w:p w:rsidR="002D76EB" w:rsidRDefault="002D76EB">
      <w:pPr>
        <w:pStyle w:val="TM4"/>
        <w:rPr>
          <w:rFonts w:asciiTheme="minorHAnsi" w:eastAsiaTheme="minorEastAsia" w:hAnsiTheme="minorHAnsi" w:cstheme="minorBidi"/>
          <w:sz w:val="22"/>
          <w:szCs w:val="22"/>
        </w:rPr>
      </w:pPr>
      <w:r>
        <w:t>4.1.1.35</w:t>
      </w:r>
      <w:r>
        <w:rPr>
          <w:rFonts w:asciiTheme="minorHAnsi" w:eastAsiaTheme="minorEastAsia" w:hAnsiTheme="minorHAnsi" w:cstheme="minorBidi"/>
          <w:sz w:val="22"/>
          <w:szCs w:val="22"/>
        </w:rPr>
        <w:tab/>
      </w:r>
      <w:r>
        <w:t>Description de la table geofibre.ftth_site_sr</w:t>
      </w:r>
      <w:r>
        <w:tab/>
      </w:r>
      <w:r w:rsidR="0085789F">
        <w:fldChar w:fldCharType="begin"/>
      </w:r>
      <w:r>
        <w:instrText xml:space="preserve"> PAGEREF _Toc426723429 \h </w:instrText>
      </w:r>
      <w:r w:rsidR="0085789F">
        <w:fldChar w:fldCharType="separate"/>
      </w:r>
      <w:r w:rsidR="00675435">
        <w:t>29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4.1.1.36</w:t>
      </w:r>
      <w:r>
        <w:rPr>
          <w:rFonts w:asciiTheme="minorHAnsi" w:eastAsiaTheme="minorEastAsia" w:hAnsiTheme="minorHAnsi" w:cstheme="minorBidi"/>
          <w:sz w:val="22"/>
          <w:szCs w:val="22"/>
        </w:rPr>
        <w:tab/>
      </w:r>
      <w:r>
        <w:t>Description de la table geofibre.</w:t>
      </w:r>
      <w:r w:rsidRPr="00D052C5">
        <w:rPr>
          <w:rFonts w:cs="Arial"/>
        </w:rPr>
        <w:t>ftth_zone_eligibilite</w:t>
      </w:r>
      <w:r>
        <w:tab/>
      </w:r>
      <w:r w:rsidR="0085789F">
        <w:fldChar w:fldCharType="begin"/>
      </w:r>
      <w:r>
        <w:instrText xml:space="preserve"> PAGEREF _Toc426723430 \h </w:instrText>
      </w:r>
      <w:r w:rsidR="0085789F">
        <w:fldChar w:fldCharType="separate"/>
      </w:r>
      <w:r w:rsidR="00675435">
        <w:t>30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4.1.1.37</w:t>
      </w:r>
      <w:r>
        <w:rPr>
          <w:rFonts w:asciiTheme="minorHAnsi" w:eastAsiaTheme="minorEastAsia" w:hAnsiTheme="minorHAnsi" w:cstheme="minorBidi"/>
          <w:sz w:val="22"/>
          <w:szCs w:val="22"/>
        </w:rPr>
        <w:tab/>
      </w:r>
      <w:r>
        <w:t>Description de la table geofibre.</w:t>
      </w:r>
      <w:r w:rsidRPr="00D052C5">
        <w:rPr>
          <w:rFonts w:cs="Arial"/>
        </w:rPr>
        <w:t>ftth_zone_recalage</w:t>
      </w:r>
      <w:r>
        <w:tab/>
      </w:r>
      <w:r w:rsidR="0085789F">
        <w:fldChar w:fldCharType="begin"/>
      </w:r>
      <w:r>
        <w:instrText xml:space="preserve"> PAGEREF _Toc426723431 \h </w:instrText>
      </w:r>
      <w:r w:rsidR="0085789F">
        <w:fldChar w:fldCharType="separate"/>
      </w:r>
      <w:r w:rsidR="00675435">
        <w:t>30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4.1.1.38</w:t>
      </w:r>
      <w:r>
        <w:rPr>
          <w:rFonts w:asciiTheme="minorHAnsi" w:eastAsiaTheme="minorEastAsia" w:hAnsiTheme="minorHAnsi" w:cstheme="minorBidi"/>
          <w:sz w:val="22"/>
          <w:szCs w:val="22"/>
        </w:rPr>
        <w:tab/>
      </w:r>
      <w:r>
        <w:t>Description de la table geofibre.</w:t>
      </w:r>
      <w:r w:rsidRPr="00D052C5">
        <w:rPr>
          <w:rFonts w:cs="Arial"/>
        </w:rPr>
        <w:t>ftth_zone_sd</w:t>
      </w:r>
      <w:r>
        <w:tab/>
      </w:r>
      <w:r w:rsidR="0085789F">
        <w:fldChar w:fldCharType="begin"/>
      </w:r>
      <w:r>
        <w:instrText xml:space="preserve"> PAGEREF _Toc426723432 \h </w:instrText>
      </w:r>
      <w:r w:rsidR="0085789F">
        <w:fldChar w:fldCharType="separate"/>
      </w:r>
      <w:r w:rsidR="00675435">
        <w:t>30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4.1.1.39</w:t>
      </w:r>
      <w:r>
        <w:rPr>
          <w:rFonts w:asciiTheme="minorHAnsi" w:eastAsiaTheme="minorEastAsia" w:hAnsiTheme="minorHAnsi" w:cstheme="minorBidi"/>
          <w:sz w:val="22"/>
          <w:szCs w:val="22"/>
        </w:rPr>
        <w:tab/>
      </w:r>
      <w:r>
        <w:t>Description de la table geofibre.</w:t>
      </w:r>
      <w:r w:rsidRPr="00D052C5">
        <w:rPr>
          <w:rFonts w:cs="Arial"/>
        </w:rPr>
        <w:t>ftth_zone_travail</w:t>
      </w:r>
      <w:r>
        <w:tab/>
      </w:r>
      <w:r w:rsidR="0085789F">
        <w:fldChar w:fldCharType="begin"/>
      </w:r>
      <w:r>
        <w:instrText xml:space="preserve"> PAGEREF _Toc426723433 \h </w:instrText>
      </w:r>
      <w:r w:rsidR="0085789F">
        <w:fldChar w:fldCharType="separate"/>
      </w:r>
      <w:r w:rsidR="00675435">
        <w:t>30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4.1.1.40</w:t>
      </w:r>
      <w:r>
        <w:rPr>
          <w:rFonts w:asciiTheme="minorHAnsi" w:eastAsiaTheme="minorEastAsia" w:hAnsiTheme="minorHAnsi" w:cstheme="minorBidi"/>
          <w:sz w:val="22"/>
          <w:szCs w:val="22"/>
        </w:rPr>
        <w:tab/>
      </w:r>
      <w:r>
        <w:t>Description de la table geofibre.</w:t>
      </w:r>
      <w:r w:rsidRPr="00D052C5">
        <w:rPr>
          <w:rFonts w:cs="Arial"/>
        </w:rPr>
        <w:t>ifr_appui</w:t>
      </w:r>
      <w:r>
        <w:tab/>
      </w:r>
      <w:r w:rsidR="0085789F">
        <w:fldChar w:fldCharType="begin"/>
      </w:r>
      <w:r>
        <w:instrText xml:space="preserve"> PAGEREF _Toc426723434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4.1.1.41</w:t>
      </w:r>
      <w:r>
        <w:rPr>
          <w:rFonts w:asciiTheme="minorHAnsi" w:eastAsiaTheme="minorEastAsia" w:hAnsiTheme="minorHAnsi" w:cstheme="minorBidi"/>
          <w:sz w:val="22"/>
          <w:szCs w:val="22"/>
        </w:rPr>
        <w:tab/>
      </w:r>
      <w:r>
        <w:t>Description de la table geofibre.</w:t>
      </w:r>
      <w:r w:rsidRPr="00D052C5">
        <w:rPr>
          <w:rFonts w:cs="Arial"/>
        </w:rPr>
        <w:t>ifr_arciti</w:t>
      </w:r>
      <w:r>
        <w:tab/>
      </w:r>
      <w:r w:rsidR="0085789F">
        <w:fldChar w:fldCharType="begin"/>
      </w:r>
      <w:r>
        <w:instrText xml:space="preserve"> PAGEREF _Toc426723435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4.1.1.42</w:t>
      </w:r>
      <w:r>
        <w:rPr>
          <w:rFonts w:asciiTheme="minorHAnsi" w:eastAsiaTheme="minorEastAsia" w:hAnsiTheme="minorHAnsi" w:cstheme="minorBidi"/>
          <w:sz w:val="22"/>
          <w:szCs w:val="22"/>
        </w:rPr>
        <w:tab/>
      </w:r>
      <w:r>
        <w:t>Description de la table geofibre.</w:t>
      </w:r>
      <w:r w:rsidRPr="00D052C5">
        <w:rPr>
          <w:rFonts w:cs="Arial"/>
        </w:rPr>
        <w:t>ifr_chambre</w:t>
      </w:r>
      <w:r>
        <w:tab/>
      </w:r>
      <w:r w:rsidR="0085789F">
        <w:fldChar w:fldCharType="begin"/>
      </w:r>
      <w:r>
        <w:instrText xml:space="preserve"> PAGEREF _Toc426723436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lastRenderedPageBreak/>
        <w:t>4.1.1.43</w:t>
      </w:r>
      <w:r>
        <w:rPr>
          <w:rFonts w:asciiTheme="minorHAnsi" w:eastAsiaTheme="minorEastAsia" w:hAnsiTheme="minorHAnsi" w:cstheme="minorBidi"/>
          <w:sz w:val="22"/>
          <w:szCs w:val="22"/>
        </w:rPr>
        <w:tab/>
      </w:r>
      <w:r>
        <w:t>Description de la table geofibre.</w:t>
      </w:r>
      <w:r w:rsidRPr="00D052C5">
        <w:rPr>
          <w:rFonts w:cs="Arial"/>
        </w:rPr>
        <w:t>ifr_contour</w:t>
      </w:r>
      <w:r>
        <w:tab/>
      </w:r>
      <w:r w:rsidR="0085789F">
        <w:fldChar w:fldCharType="begin"/>
      </w:r>
      <w:r>
        <w:instrText xml:space="preserve"> PAGEREF _Toc426723437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4.1.1.44</w:t>
      </w:r>
      <w:r>
        <w:rPr>
          <w:rFonts w:asciiTheme="minorHAnsi" w:eastAsiaTheme="minorEastAsia" w:hAnsiTheme="minorHAnsi" w:cstheme="minorBidi"/>
          <w:sz w:val="22"/>
          <w:szCs w:val="22"/>
        </w:rPr>
        <w:tab/>
      </w:r>
      <w:r>
        <w:t>Description de la table geofibre.</w:t>
      </w:r>
      <w:r w:rsidRPr="00D052C5">
        <w:rPr>
          <w:rFonts w:cs="Arial"/>
        </w:rPr>
        <w:t>ifr_habilpo</w:t>
      </w:r>
      <w:r>
        <w:tab/>
      </w:r>
      <w:r w:rsidR="0085789F">
        <w:fldChar w:fldCharType="begin"/>
      </w:r>
      <w:r>
        <w:instrText xml:space="preserve"> PAGEREF _Toc426723438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4.1.1.45</w:t>
      </w:r>
      <w:r>
        <w:rPr>
          <w:rFonts w:asciiTheme="minorHAnsi" w:eastAsiaTheme="minorEastAsia" w:hAnsiTheme="minorHAnsi" w:cstheme="minorBidi"/>
          <w:sz w:val="22"/>
          <w:szCs w:val="22"/>
        </w:rPr>
        <w:tab/>
      </w:r>
      <w:r>
        <w:t>Description de la table geofibre.</w:t>
      </w:r>
      <w:r w:rsidRPr="00D052C5">
        <w:rPr>
          <w:rFonts w:cs="Arial"/>
        </w:rPr>
        <w:t>ifr_habilte</w:t>
      </w:r>
      <w:r>
        <w:tab/>
      </w:r>
      <w:r w:rsidR="0085789F">
        <w:fldChar w:fldCharType="begin"/>
      </w:r>
      <w:r>
        <w:instrText xml:space="preserve"> PAGEREF _Toc426723439 \h </w:instrText>
      </w:r>
      <w:r w:rsidR="0085789F">
        <w:fldChar w:fldCharType="separate"/>
      </w:r>
      <w:r w:rsidR="00675435">
        <w:t>31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4.1.1.46</w:t>
      </w:r>
      <w:r>
        <w:rPr>
          <w:rFonts w:asciiTheme="minorHAnsi" w:eastAsiaTheme="minorEastAsia" w:hAnsiTheme="minorHAnsi" w:cstheme="minorBidi"/>
          <w:sz w:val="22"/>
          <w:szCs w:val="22"/>
        </w:rPr>
        <w:tab/>
      </w:r>
      <w:r>
        <w:t>Description de la table geofibre.</w:t>
      </w:r>
      <w:r w:rsidRPr="00D052C5">
        <w:rPr>
          <w:rFonts w:cs="Arial"/>
        </w:rPr>
        <w:t>ifr_nra</w:t>
      </w:r>
      <w:r>
        <w:tab/>
      </w:r>
      <w:r w:rsidR="0085789F">
        <w:fldChar w:fldCharType="begin"/>
      </w:r>
      <w:r>
        <w:instrText xml:space="preserve"> PAGEREF _Toc426723440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4.1.1.47</w:t>
      </w:r>
      <w:r>
        <w:rPr>
          <w:rFonts w:asciiTheme="minorHAnsi" w:eastAsiaTheme="minorEastAsia" w:hAnsiTheme="minorHAnsi" w:cstheme="minorBidi"/>
          <w:sz w:val="22"/>
          <w:szCs w:val="22"/>
        </w:rPr>
        <w:tab/>
      </w:r>
      <w:r>
        <w:t>Description de la table geofibre.</w:t>
      </w:r>
      <w:r w:rsidRPr="00D052C5">
        <w:rPr>
          <w:rFonts w:cs="Arial"/>
        </w:rPr>
        <w:t>ifr_pit</w:t>
      </w:r>
      <w:r>
        <w:tab/>
      </w:r>
      <w:r w:rsidR="0085789F">
        <w:fldChar w:fldCharType="begin"/>
      </w:r>
      <w:r>
        <w:instrText xml:space="preserve"> PAGEREF _Toc426723441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4.1.1.48</w:t>
      </w:r>
      <w:r>
        <w:rPr>
          <w:rFonts w:asciiTheme="minorHAnsi" w:eastAsiaTheme="minorEastAsia" w:hAnsiTheme="minorHAnsi" w:cstheme="minorBidi"/>
          <w:sz w:val="22"/>
          <w:szCs w:val="22"/>
        </w:rPr>
        <w:tab/>
      </w:r>
      <w:r>
        <w:t>Description de la table geofibre.</w:t>
      </w:r>
      <w:r w:rsidRPr="00D052C5">
        <w:rPr>
          <w:rFonts w:cs="Arial"/>
        </w:rPr>
        <w:t>ifr_sr</w:t>
      </w:r>
      <w:r>
        <w:tab/>
      </w:r>
      <w:r w:rsidR="0085789F">
        <w:fldChar w:fldCharType="begin"/>
      </w:r>
      <w:r>
        <w:instrText xml:space="preserve"> PAGEREF _Toc426723442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4.1.1.49</w:t>
      </w:r>
      <w:r>
        <w:rPr>
          <w:rFonts w:asciiTheme="minorHAnsi" w:eastAsiaTheme="minorEastAsia" w:hAnsiTheme="minorHAnsi" w:cstheme="minorBidi"/>
          <w:sz w:val="22"/>
          <w:szCs w:val="22"/>
        </w:rPr>
        <w:tab/>
      </w:r>
      <w:r>
        <w:t>Description de la table geofibre.</w:t>
      </w:r>
      <w:r w:rsidRPr="00D052C5">
        <w:rPr>
          <w:rFonts w:cs="Arial"/>
        </w:rPr>
        <w:t>ifr_zone_nra</w:t>
      </w:r>
      <w:r>
        <w:tab/>
      </w:r>
      <w:r w:rsidR="0085789F">
        <w:fldChar w:fldCharType="begin"/>
      </w:r>
      <w:r>
        <w:instrText xml:space="preserve"> PAGEREF _Toc426723443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4.1.1.50</w:t>
      </w:r>
      <w:r>
        <w:rPr>
          <w:rFonts w:asciiTheme="minorHAnsi" w:eastAsiaTheme="minorEastAsia" w:hAnsiTheme="minorHAnsi" w:cstheme="minorBidi"/>
          <w:sz w:val="22"/>
          <w:szCs w:val="22"/>
        </w:rPr>
        <w:tab/>
      </w:r>
      <w:r>
        <w:t>Description de la table geofibre.</w:t>
      </w:r>
      <w:r w:rsidRPr="00D052C5">
        <w:rPr>
          <w:rFonts w:cs="Arial"/>
        </w:rPr>
        <w:t>ifr_zone_sr</w:t>
      </w:r>
      <w:r>
        <w:tab/>
      </w:r>
      <w:r w:rsidR="0085789F">
        <w:fldChar w:fldCharType="begin"/>
      </w:r>
      <w:r>
        <w:instrText xml:space="preserve"> PAGEREF _Toc426723444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4.1.1.51</w:t>
      </w:r>
      <w:r>
        <w:rPr>
          <w:rFonts w:asciiTheme="minorHAnsi" w:eastAsiaTheme="minorEastAsia" w:hAnsiTheme="minorHAnsi" w:cstheme="minorBidi"/>
          <w:sz w:val="22"/>
          <w:szCs w:val="22"/>
        </w:rPr>
        <w:tab/>
      </w:r>
      <w:r>
        <w:t>Description de la table geofibre.</w:t>
      </w:r>
      <w:r w:rsidRPr="00D052C5">
        <w:rPr>
          <w:rFonts w:cs="Arial"/>
        </w:rPr>
        <w:t>ifr_zoneut</w:t>
      </w:r>
      <w:r>
        <w:tab/>
      </w:r>
      <w:r w:rsidR="0085789F">
        <w:fldChar w:fldCharType="begin"/>
      </w:r>
      <w:r>
        <w:instrText xml:space="preserve"> PAGEREF _Toc426723445 \h </w:instrText>
      </w:r>
      <w:r w:rsidR="0085789F">
        <w:fldChar w:fldCharType="separate"/>
      </w:r>
      <w:r w:rsidR="00675435">
        <w:t>32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highlight w:val="green"/>
        </w:rPr>
        <w:t>4.1.1.52</w:t>
      </w:r>
      <w:r>
        <w:rPr>
          <w:rFonts w:asciiTheme="minorHAnsi" w:eastAsiaTheme="minorEastAsia" w:hAnsiTheme="minorHAnsi" w:cstheme="minorBidi"/>
          <w:sz w:val="22"/>
          <w:szCs w:val="22"/>
        </w:rPr>
        <w:tab/>
      </w:r>
      <w:r w:rsidRPr="00D052C5">
        <w:rPr>
          <w:highlight w:val="green"/>
        </w:rPr>
        <w:t xml:space="preserve">Description de la table geofibre. </w:t>
      </w:r>
      <w:r w:rsidRPr="00D052C5">
        <w:rPr>
          <w:rFonts w:cs="Arial"/>
          <w:highlight w:val="green"/>
        </w:rPr>
        <w:t>pmpa_histo_extract</w:t>
      </w:r>
      <w:r>
        <w:tab/>
      </w:r>
      <w:r w:rsidR="0085789F">
        <w:fldChar w:fldCharType="begin"/>
      </w:r>
      <w:r>
        <w:instrText xml:space="preserve"> PAGEREF _Toc426723446 \h </w:instrText>
      </w:r>
      <w:r w:rsidR="0085789F">
        <w:fldChar w:fldCharType="separate"/>
      </w:r>
      <w:r w:rsidR="00675435">
        <w:t>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4.1.2</w:t>
      </w:r>
      <w:r>
        <w:rPr>
          <w:rFonts w:asciiTheme="minorHAnsi" w:eastAsiaTheme="minorEastAsia" w:hAnsiTheme="minorHAnsi" w:cstheme="minorBidi"/>
          <w:i w:val="0"/>
          <w:sz w:val="22"/>
          <w:szCs w:val="22"/>
        </w:rPr>
        <w:tab/>
      </w:r>
      <w:r>
        <w:t>Vues</w:t>
      </w:r>
      <w:r>
        <w:tab/>
      </w:r>
      <w:r w:rsidR="0085789F">
        <w:fldChar w:fldCharType="begin"/>
      </w:r>
      <w:r>
        <w:instrText xml:space="preserve"> PAGEREF _Toc426723447 \h </w:instrText>
      </w:r>
      <w:r w:rsidR="0085789F">
        <w:fldChar w:fldCharType="separate"/>
      </w:r>
      <w:r w:rsidR="00675435">
        <w:t>34</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4.1.2.1</w:t>
      </w:r>
      <w:r>
        <w:rPr>
          <w:rFonts w:asciiTheme="minorHAnsi" w:eastAsiaTheme="minorEastAsia" w:hAnsiTheme="minorHAnsi" w:cstheme="minorBidi"/>
          <w:sz w:val="22"/>
          <w:szCs w:val="22"/>
        </w:rPr>
        <w:tab/>
      </w:r>
      <w:r>
        <w:t>Description de la vue geofibre.</w:t>
      </w:r>
      <w:r w:rsidRPr="00D052C5">
        <w:rPr>
          <w:rFonts w:cs="Arial"/>
        </w:rPr>
        <w:t>v_extract_opgc_parcours</w:t>
      </w:r>
      <w:r>
        <w:tab/>
      </w:r>
      <w:r w:rsidR="0085789F">
        <w:fldChar w:fldCharType="begin"/>
      </w:r>
      <w:r>
        <w:instrText xml:space="preserve"> PAGEREF _Toc426723448 \h </w:instrText>
      </w:r>
      <w:r w:rsidR="0085789F">
        <w:fldChar w:fldCharType="separate"/>
      </w:r>
      <w:r w:rsidR="00675435">
        <w:t>34</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4.1.2.2</w:t>
      </w:r>
      <w:r>
        <w:rPr>
          <w:rFonts w:asciiTheme="minorHAnsi" w:eastAsiaTheme="minorEastAsia" w:hAnsiTheme="minorHAnsi" w:cstheme="minorBidi"/>
          <w:sz w:val="22"/>
          <w:szCs w:val="22"/>
        </w:rPr>
        <w:tab/>
      </w:r>
      <w:r>
        <w:t>Description de la vue geofibre.</w:t>
      </w:r>
      <w:r w:rsidRPr="00D052C5">
        <w:rPr>
          <w:rFonts w:cs="Arial"/>
        </w:rPr>
        <w:t>v_extraction_ssipon</w:t>
      </w:r>
      <w:r>
        <w:tab/>
      </w:r>
      <w:r w:rsidR="0085789F">
        <w:fldChar w:fldCharType="begin"/>
      </w:r>
      <w:r>
        <w:instrText xml:space="preserve"> PAGEREF _Toc426723449 \h </w:instrText>
      </w:r>
      <w:r w:rsidR="0085789F">
        <w:fldChar w:fldCharType="separate"/>
      </w:r>
      <w:r w:rsidR="00675435">
        <w:t>34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4.1.3</w:t>
      </w:r>
      <w:r>
        <w:rPr>
          <w:rFonts w:asciiTheme="minorHAnsi" w:eastAsiaTheme="minorEastAsia" w:hAnsiTheme="minorHAnsi" w:cstheme="minorBidi"/>
          <w:i w:val="0"/>
          <w:sz w:val="22"/>
          <w:szCs w:val="22"/>
        </w:rPr>
        <w:tab/>
      </w:r>
      <w:r>
        <w:t>Droits</w:t>
      </w:r>
      <w:r>
        <w:tab/>
      </w:r>
      <w:r w:rsidR="0085789F">
        <w:fldChar w:fldCharType="begin"/>
      </w:r>
      <w:r>
        <w:instrText xml:space="preserve"> PAGEREF _Toc426723450 \h </w:instrText>
      </w:r>
      <w:r w:rsidR="0085789F">
        <w:fldChar w:fldCharType="separate"/>
      </w:r>
      <w:r w:rsidR="00675435">
        <w:t>34</w:t>
      </w:r>
      <w:r w:rsidR="0085789F">
        <w:fldChar w:fldCharType="end"/>
      </w:r>
    </w:p>
    <w:p w:rsidR="002D76EB" w:rsidRDefault="002D76EB">
      <w:pPr>
        <w:pStyle w:val="TM4"/>
        <w:rPr>
          <w:rFonts w:asciiTheme="minorHAnsi" w:eastAsiaTheme="minorEastAsia" w:hAnsiTheme="minorHAnsi" w:cstheme="minorBidi"/>
          <w:sz w:val="22"/>
          <w:szCs w:val="22"/>
        </w:rPr>
      </w:pPr>
      <w:r>
        <w:t>4.1.3.1</w:t>
      </w:r>
      <w:r>
        <w:rPr>
          <w:rFonts w:asciiTheme="minorHAnsi" w:eastAsiaTheme="minorEastAsia" w:hAnsiTheme="minorHAnsi" w:cstheme="minorBidi"/>
          <w:sz w:val="22"/>
          <w:szCs w:val="22"/>
        </w:rPr>
        <w:tab/>
      </w:r>
      <w:r>
        <w:t>Groupe « Lecture »</w:t>
      </w:r>
      <w:r>
        <w:tab/>
      </w:r>
      <w:r w:rsidR="0085789F">
        <w:fldChar w:fldCharType="begin"/>
      </w:r>
      <w:r>
        <w:instrText xml:space="preserve"> PAGEREF _Toc426723451 \h </w:instrText>
      </w:r>
      <w:r w:rsidR="0085789F">
        <w:fldChar w:fldCharType="separate"/>
      </w:r>
      <w:r w:rsidR="00675435">
        <w:t>34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4.2</w:t>
      </w:r>
      <w:r>
        <w:rPr>
          <w:rFonts w:asciiTheme="minorHAnsi" w:eastAsiaTheme="minorEastAsia" w:hAnsiTheme="minorHAnsi" w:cstheme="minorBidi"/>
          <w:smallCaps w:val="0"/>
          <w:sz w:val="22"/>
          <w:szCs w:val="22"/>
        </w:rPr>
        <w:tab/>
      </w:r>
      <w:r w:rsidRPr="00D052C5">
        <w:rPr>
          <w:rFonts w:cs="Arial"/>
        </w:rPr>
        <w:t>Fonctions</w:t>
      </w:r>
      <w:r>
        <w:tab/>
      </w:r>
      <w:r w:rsidR="0085789F">
        <w:fldChar w:fldCharType="begin"/>
      </w:r>
      <w:r>
        <w:instrText xml:space="preserve"> PAGEREF _Toc426723452 \h </w:instrText>
      </w:r>
      <w:r w:rsidR="0085789F">
        <w:fldChar w:fldCharType="separate"/>
      </w:r>
      <w:r w:rsidR="00675435">
        <w:t>34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4.2.1</w:t>
      </w:r>
      <w:r>
        <w:rPr>
          <w:rFonts w:asciiTheme="minorHAnsi" w:eastAsiaTheme="minorEastAsia" w:hAnsiTheme="minorHAnsi" w:cstheme="minorBidi"/>
          <w:i w:val="0"/>
          <w:sz w:val="22"/>
          <w:szCs w:val="22"/>
        </w:rPr>
        <w:tab/>
      </w:r>
      <w:r>
        <w:t>Calcul du code département</w:t>
      </w:r>
      <w:r>
        <w:tab/>
      </w:r>
      <w:r w:rsidR="0085789F">
        <w:fldChar w:fldCharType="begin"/>
      </w:r>
      <w:r>
        <w:instrText xml:space="preserve"> PAGEREF _Toc426723453 \h </w:instrText>
      </w:r>
      <w:r w:rsidR="0085789F">
        <w:fldChar w:fldCharType="separate"/>
      </w:r>
      <w:r w:rsidR="00675435">
        <w:t>34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4.2.2</w:t>
      </w:r>
      <w:r>
        <w:rPr>
          <w:rFonts w:asciiTheme="minorHAnsi" w:eastAsiaTheme="minorEastAsia" w:hAnsiTheme="minorHAnsi" w:cstheme="minorBidi"/>
          <w:i w:val="0"/>
          <w:sz w:val="22"/>
          <w:szCs w:val="22"/>
        </w:rPr>
        <w:tab/>
      </w:r>
      <w:r>
        <w:t>Calcul des champs coord_x2 et coord_y2</w:t>
      </w:r>
      <w:r>
        <w:tab/>
      </w:r>
      <w:r w:rsidR="0085789F">
        <w:fldChar w:fldCharType="begin"/>
      </w:r>
      <w:r>
        <w:instrText xml:space="preserve"> PAGEREF _Toc426723454 \h </w:instrText>
      </w:r>
      <w:r w:rsidR="0085789F">
        <w:fldChar w:fldCharType="separate"/>
      </w:r>
      <w:r w:rsidR="00675435">
        <w:t>35</w:t>
      </w:r>
      <w:r w:rsidR="0085789F">
        <w:fldChar w:fldCharType="end"/>
      </w:r>
    </w:p>
    <w:p w:rsidR="002D76EB" w:rsidRDefault="002D76EB">
      <w:pPr>
        <w:pStyle w:val="TM4"/>
        <w:rPr>
          <w:rFonts w:asciiTheme="minorHAnsi" w:eastAsiaTheme="minorEastAsia" w:hAnsiTheme="minorHAnsi" w:cstheme="minorBidi"/>
          <w:sz w:val="22"/>
          <w:szCs w:val="22"/>
        </w:rPr>
      </w:pPr>
      <w:r>
        <w:t>4.2.2.1</w:t>
      </w:r>
      <w:r>
        <w:rPr>
          <w:rFonts w:asciiTheme="minorHAnsi" w:eastAsiaTheme="minorEastAsia" w:hAnsiTheme="minorHAnsi" w:cstheme="minorBidi"/>
          <w:sz w:val="22"/>
          <w:szCs w:val="22"/>
        </w:rPr>
        <w:tab/>
      </w:r>
      <w:r>
        <w:t>Fonction getCoord_X2</w:t>
      </w:r>
      <w:r>
        <w:tab/>
      </w:r>
      <w:r w:rsidR="0085789F">
        <w:fldChar w:fldCharType="begin"/>
      </w:r>
      <w:r>
        <w:instrText xml:space="preserve"> PAGEREF _Toc426723455 \h </w:instrText>
      </w:r>
      <w:r w:rsidR="0085789F">
        <w:fldChar w:fldCharType="separate"/>
      </w:r>
      <w:r w:rsidR="00675435">
        <w:t>35</w:t>
      </w:r>
      <w:r w:rsidR="0085789F">
        <w:fldChar w:fldCharType="end"/>
      </w:r>
    </w:p>
    <w:p w:rsidR="002D76EB" w:rsidRDefault="002D76EB">
      <w:pPr>
        <w:pStyle w:val="TM4"/>
        <w:rPr>
          <w:rFonts w:asciiTheme="minorHAnsi" w:eastAsiaTheme="minorEastAsia" w:hAnsiTheme="minorHAnsi" w:cstheme="minorBidi"/>
          <w:sz w:val="22"/>
          <w:szCs w:val="22"/>
        </w:rPr>
      </w:pPr>
      <w:r>
        <w:t>4.2.2.2</w:t>
      </w:r>
      <w:r>
        <w:rPr>
          <w:rFonts w:asciiTheme="minorHAnsi" w:eastAsiaTheme="minorEastAsia" w:hAnsiTheme="minorHAnsi" w:cstheme="minorBidi"/>
          <w:sz w:val="22"/>
          <w:szCs w:val="22"/>
        </w:rPr>
        <w:tab/>
      </w:r>
      <w:r>
        <w:t>Fonction getCoord_Y2</w:t>
      </w:r>
      <w:r>
        <w:tab/>
      </w:r>
      <w:r w:rsidR="0085789F">
        <w:fldChar w:fldCharType="begin"/>
      </w:r>
      <w:r>
        <w:instrText xml:space="preserve"> PAGEREF _Toc426723456 \h </w:instrText>
      </w:r>
      <w:r w:rsidR="0085789F">
        <w:fldChar w:fldCharType="separate"/>
      </w:r>
      <w:r w:rsidR="00675435">
        <w:t>35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4.2.3</w:t>
      </w:r>
      <w:r>
        <w:rPr>
          <w:rFonts w:asciiTheme="minorHAnsi" w:eastAsiaTheme="minorEastAsia" w:hAnsiTheme="minorHAnsi" w:cstheme="minorBidi"/>
          <w:i w:val="0"/>
          <w:sz w:val="22"/>
          <w:szCs w:val="22"/>
        </w:rPr>
        <w:tab/>
      </w:r>
      <w:r>
        <w:t>Calcul du mode de pose des parcours (Annexe D8)</w:t>
      </w:r>
      <w:r>
        <w:tab/>
      </w:r>
      <w:r w:rsidR="0085789F">
        <w:fldChar w:fldCharType="begin"/>
      </w:r>
      <w:r>
        <w:instrText xml:space="preserve"> PAGEREF _Toc426723457 \h </w:instrText>
      </w:r>
      <w:r w:rsidR="0085789F">
        <w:fldChar w:fldCharType="separate"/>
      </w:r>
      <w:r w:rsidR="00675435">
        <w:t>35</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5.</w:t>
      </w:r>
      <w:r>
        <w:rPr>
          <w:rFonts w:asciiTheme="minorHAnsi" w:eastAsiaTheme="minorEastAsia" w:hAnsiTheme="minorHAnsi" w:cstheme="minorBidi"/>
          <w:b w:val="0"/>
          <w:caps w:val="0"/>
          <w:sz w:val="22"/>
          <w:szCs w:val="22"/>
        </w:rPr>
        <w:tab/>
      </w:r>
      <w:r w:rsidRPr="00D052C5">
        <w:rPr>
          <w:rFonts w:cs="Arial"/>
        </w:rPr>
        <w:t>Description des composants</w:t>
      </w:r>
      <w:r>
        <w:tab/>
      </w:r>
      <w:r w:rsidR="0085789F">
        <w:fldChar w:fldCharType="begin"/>
      </w:r>
      <w:r>
        <w:instrText xml:space="preserve"> PAGEREF _Toc426723458 \h </w:instrText>
      </w:r>
      <w:r w:rsidR="0085789F">
        <w:fldChar w:fldCharType="separate"/>
      </w:r>
      <w:r w:rsidR="00675435">
        <w:t>35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w:t>
      </w:r>
      <w:r>
        <w:rPr>
          <w:rFonts w:asciiTheme="minorHAnsi" w:eastAsiaTheme="minorEastAsia" w:hAnsiTheme="minorHAnsi" w:cstheme="minorBidi"/>
          <w:smallCaps w:val="0"/>
          <w:sz w:val="22"/>
          <w:szCs w:val="22"/>
        </w:rPr>
        <w:tab/>
      </w:r>
      <w:r w:rsidRPr="00D052C5">
        <w:rPr>
          <w:rFonts w:cs="Arial"/>
        </w:rPr>
        <w:t>Description des champs par composants</w:t>
      </w:r>
      <w:r>
        <w:tab/>
      </w:r>
      <w:r w:rsidR="0085789F">
        <w:fldChar w:fldCharType="begin"/>
      </w:r>
      <w:r>
        <w:instrText xml:space="preserve"> PAGEREF _Toc426723459 \h </w:instrText>
      </w:r>
      <w:r w:rsidR="0085789F">
        <w:fldChar w:fldCharType="separate"/>
      </w:r>
      <w:r w:rsidR="00675435">
        <w:t>35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5.2</w:t>
      </w:r>
      <w:r>
        <w:rPr>
          <w:rFonts w:asciiTheme="minorHAnsi" w:eastAsiaTheme="minorEastAsia" w:hAnsiTheme="minorHAnsi" w:cstheme="minorBidi"/>
          <w:smallCaps w:val="0"/>
          <w:sz w:val="22"/>
          <w:szCs w:val="22"/>
        </w:rPr>
        <w:tab/>
      </w:r>
      <w:r w:rsidRPr="00D052C5">
        <w:rPr>
          <w:rFonts w:cs="Arial"/>
        </w:rPr>
        <w:t>Page de connexion</w:t>
      </w:r>
      <w:r>
        <w:tab/>
      </w:r>
      <w:r w:rsidR="0085789F">
        <w:fldChar w:fldCharType="begin"/>
      </w:r>
      <w:r>
        <w:instrText xml:space="preserve"> PAGEREF _Toc426723460 \h </w:instrText>
      </w:r>
      <w:r w:rsidR="0085789F">
        <w:fldChar w:fldCharType="separate"/>
      </w:r>
      <w:r w:rsidR="00675435">
        <w:t>35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5.2.1</w:t>
      </w:r>
      <w:r>
        <w:rPr>
          <w:rFonts w:asciiTheme="minorHAnsi" w:eastAsiaTheme="minorEastAsia" w:hAnsiTheme="minorHAnsi" w:cstheme="minorBidi"/>
          <w:i w:val="0"/>
          <w:sz w:val="22"/>
          <w:szCs w:val="22"/>
        </w:rPr>
        <w:tab/>
      </w:r>
      <w:r>
        <w:t>Gestion des erreurs</w:t>
      </w:r>
      <w:r>
        <w:tab/>
      </w:r>
      <w:r w:rsidR="0085789F">
        <w:fldChar w:fldCharType="begin"/>
      </w:r>
      <w:r>
        <w:instrText xml:space="preserve"> PAGEREF _Toc426723461 \h </w:instrText>
      </w:r>
      <w:r w:rsidR="0085789F">
        <w:fldChar w:fldCharType="separate"/>
      </w:r>
      <w:r w:rsidR="00675435">
        <w:t>35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5.2.2</w:t>
      </w:r>
      <w:r>
        <w:rPr>
          <w:rFonts w:asciiTheme="minorHAnsi" w:eastAsiaTheme="minorEastAsia" w:hAnsiTheme="minorHAnsi" w:cstheme="minorBidi"/>
          <w:i w:val="0"/>
          <w:sz w:val="22"/>
          <w:szCs w:val="22"/>
        </w:rPr>
        <w:tab/>
      </w:r>
      <w:r>
        <w:t>Connexion via le gassi</w:t>
      </w:r>
      <w:r>
        <w:tab/>
      </w:r>
      <w:r w:rsidR="0085789F">
        <w:fldChar w:fldCharType="begin"/>
      </w:r>
      <w:r>
        <w:instrText xml:space="preserve"> PAGEREF _Toc426723462 \h </w:instrText>
      </w:r>
      <w:r w:rsidR="0085789F">
        <w:fldChar w:fldCharType="separate"/>
      </w:r>
      <w:r w:rsidR="00675435">
        <w:t>35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5.2.3</w:t>
      </w:r>
      <w:r>
        <w:rPr>
          <w:rFonts w:asciiTheme="minorHAnsi" w:eastAsiaTheme="minorEastAsia" w:hAnsiTheme="minorHAnsi" w:cstheme="minorBidi"/>
          <w:i w:val="0"/>
          <w:sz w:val="22"/>
          <w:szCs w:val="22"/>
        </w:rPr>
        <w:tab/>
      </w:r>
      <w:r>
        <w:t>Description de la page de sélection du référentiel Geofibre</w:t>
      </w:r>
      <w:r>
        <w:tab/>
      </w:r>
      <w:r w:rsidR="0085789F">
        <w:fldChar w:fldCharType="begin"/>
      </w:r>
      <w:r>
        <w:instrText xml:space="preserve"> PAGEREF _Toc426723463 \h </w:instrText>
      </w:r>
      <w:r w:rsidR="0085789F">
        <w:fldChar w:fldCharType="separate"/>
      </w:r>
      <w:r w:rsidR="00675435">
        <w:t>36</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5.3</w:t>
      </w:r>
      <w:r>
        <w:rPr>
          <w:rFonts w:asciiTheme="minorHAnsi" w:eastAsiaTheme="minorEastAsia" w:hAnsiTheme="minorHAnsi" w:cstheme="minorBidi"/>
          <w:smallCaps w:val="0"/>
          <w:sz w:val="22"/>
          <w:szCs w:val="22"/>
        </w:rPr>
        <w:tab/>
      </w:r>
      <w:r w:rsidRPr="00D052C5">
        <w:rPr>
          <w:rFonts w:cs="Arial"/>
        </w:rPr>
        <w:t>Map</w:t>
      </w:r>
      <w:r>
        <w:tab/>
      </w:r>
      <w:r w:rsidR="0085789F">
        <w:fldChar w:fldCharType="begin"/>
      </w:r>
      <w:r>
        <w:instrText xml:space="preserve"> PAGEREF _Toc426723464 \h </w:instrText>
      </w:r>
      <w:r w:rsidR="0085789F">
        <w:fldChar w:fldCharType="separate"/>
      </w:r>
      <w:r w:rsidR="00675435">
        <w:t>37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5.4</w:t>
      </w:r>
      <w:r>
        <w:rPr>
          <w:rFonts w:asciiTheme="minorHAnsi" w:eastAsiaTheme="minorEastAsia" w:hAnsiTheme="minorHAnsi" w:cstheme="minorBidi"/>
          <w:smallCaps w:val="0"/>
          <w:sz w:val="22"/>
          <w:szCs w:val="22"/>
        </w:rPr>
        <w:tab/>
      </w:r>
      <w:r w:rsidRPr="00D052C5">
        <w:rPr>
          <w:rFonts w:cs="Arial"/>
        </w:rPr>
        <w:t>Minimap</w:t>
      </w:r>
      <w:r>
        <w:tab/>
      </w:r>
      <w:r w:rsidR="0085789F">
        <w:fldChar w:fldCharType="begin"/>
      </w:r>
      <w:r>
        <w:instrText xml:space="preserve"> PAGEREF _Toc426723465 \h </w:instrText>
      </w:r>
      <w:r w:rsidR="0085789F">
        <w:fldChar w:fldCharType="separate"/>
      </w:r>
      <w:r w:rsidR="00675435">
        <w:t>38</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5.5</w:t>
      </w:r>
      <w:r>
        <w:rPr>
          <w:rFonts w:asciiTheme="minorHAnsi" w:eastAsiaTheme="minorEastAsia" w:hAnsiTheme="minorHAnsi" w:cstheme="minorBidi"/>
          <w:smallCaps w:val="0"/>
          <w:sz w:val="22"/>
          <w:szCs w:val="22"/>
        </w:rPr>
        <w:tab/>
      </w:r>
      <w:r w:rsidRPr="00D052C5">
        <w:rPr>
          <w:rFonts w:cs="Arial"/>
        </w:rPr>
        <w:t>Bandeau supérieur</w:t>
      </w:r>
      <w:r>
        <w:tab/>
      </w:r>
      <w:r w:rsidR="0085789F">
        <w:fldChar w:fldCharType="begin"/>
      </w:r>
      <w:r>
        <w:instrText xml:space="preserve"> PAGEREF _Toc426723466 \h </w:instrText>
      </w:r>
      <w:r w:rsidR="0085789F">
        <w:fldChar w:fldCharType="separate"/>
      </w:r>
      <w:r w:rsidR="00675435">
        <w:t>38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5.5.1</w:t>
      </w:r>
      <w:r>
        <w:rPr>
          <w:rFonts w:asciiTheme="minorHAnsi" w:eastAsiaTheme="minorEastAsia" w:hAnsiTheme="minorHAnsi" w:cstheme="minorBidi"/>
          <w:i w:val="0"/>
          <w:sz w:val="22"/>
          <w:szCs w:val="22"/>
        </w:rPr>
        <w:tab/>
      </w:r>
      <w:r>
        <w:t>Nom de l’application</w:t>
      </w:r>
      <w:r>
        <w:tab/>
      </w:r>
      <w:r w:rsidR="0085789F">
        <w:fldChar w:fldCharType="begin"/>
      </w:r>
      <w:r>
        <w:instrText xml:space="preserve"> PAGEREF _Toc426723467 \h </w:instrText>
      </w:r>
      <w:r w:rsidR="0085789F">
        <w:fldChar w:fldCharType="separate"/>
      </w:r>
      <w:r w:rsidR="00675435">
        <w:t>38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5.5.2</w:t>
      </w:r>
      <w:r>
        <w:rPr>
          <w:rFonts w:asciiTheme="minorHAnsi" w:eastAsiaTheme="minorEastAsia" w:hAnsiTheme="minorHAnsi" w:cstheme="minorBidi"/>
          <w:i w:val="0"/>
          <w:sz w:val="22"/>
          <w:szCs w:val="22"/>
        </w:rPr>
        <w:tab/>
      </w:r>
      <w:r>
        <w:t>Barre de menu des widgets applicatifs</w:t>
      </w:r>
      <w:r>
        <w:tab/>
      </w:r>
      <w:r w:rsidR="0085789F">
        <w:fldChar w:fldCharType="begin"/>
      </w:r>
      <w:r>
        <w:instrText xml:space="preserve"> PAGEREF _Toc426723468 \h </w:instrText>
      </w:r>
      <w:r w:rsidR="0085789F">
        <w:fldChar w:fldCharType="separate"/>
      </w:r>
      <w:r w:rsidR="00675435">
        <w:t>39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5.5.3</w:t>
      </w:r>
      <w:r>
        <w:rPr>
          <w:rFonts w:asciiTheme="minorHAnsi" w:eastAsiaTheme="minorEastAsia" w:hAnsiTheme="minorHAnsi" w:cstheme="minorBidi"/>
          <w:i w:val="0"/>
          <w:sz w:val="22"/>
          <w:szCs w:val="22"/>
        </w:rPr>
        <w:tab/>
      </w:r>
      <w:r>
        <w:t>Nom de l’utilisateur</w:t>
      </w:r>
      <w:r>
        <w:tab/>
      </w:r>
      <w:r w:rsidR="0085789F">
        <w:fldChar w:fldCharType="begin"/>
      </w:r>
      <w:r>
        <w:instrText xml:space="preserve"> PAGEREF _Toc426723469 \h </w:instrText>
      </w:r>
      <w:r w:rsidR="0085789F">
        <w:fldChar w:fldCharType="separate"/>
      </w:r>
      <w:r w:rsidR="00675435">
        <w:t>39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5.5.4</w:t>
      </w:r>
      <w:r>
        <w:rPr>
          <w:rFonts w:asciiTheme="minorHAnsi" w:eastAsiaTheme="minorEastAsia" w:hAnsiTheme="minorHAnsi" w:cstheme="minorBidi"/>
          <w:i w:val="0"/>
          <w:sz w:val="22"/>
          <w:szCs w:val="22"/>
        </w:rPr>
        <w:tab/>
      </w:r>
      <w:r>
        <w:t>Bouton de déconnexion</w:t>
      </w:r>
      <w:r>
        <w:tab/>
      </w:r>
      <w:r w:rsidR="0085789F">
        <w:fldChar w:fldCharType="begin"/>
      </w:r>
      <w:r>
        <w:instrText xml:space="preserve"> PAGEREF _Toc426723470 \h </w:instrText>
      </w:r>
      <w:r w:rsidR="0085789F">
        <w:fldChar w:fldCharType="separate"/>
      </w:r>
      <w:r w:rsidR="00675435">
        <w:t>39</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5.6</w:t>
      </w:r>
      <w:r>
        <w:rPr>
          <w:rFonts w:asciiTheme="minorHAnsi" w:eastAsiaTheme="minorEastAsia" w:hAnsiTheme="minorHAnsi" w:cstheme="minorBidi"/>
          <w:smallCaps w:val="0"/>
          <w:sz w:val="22"/>
          <w:szCs w:val="22"/>
        </w:rPr>
        <w:tab/>
      </w:r>
      <w:r w:rsidRPr="00D052C5">
        <w:rPr>
          <w:rFonts w:cs="Arial"/>
        </w:rPr>
        <w:t>Géosignets</w:t>
      </w:r>
      <w:r>
        <w:tab/>
      </w:r>
      <w:r w:rsidR="0085789F">
        <w:fldChar w:fldCharType="begin"/>
      </w:r>
      <w:r>
        <w:instrText xml:space="preserve"> PAGEREF _Toc426723471 \h </w:instrText>
      </w:r>
      <w:r w:rsidR="0085789F">
        <w:fldChar w:fldCharType="separate"/>
      </w:r>
      <w:r w:rsidR="00675435">
        <w:t>39</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5.7</w:t>
      </w:r>
      <w:r>
        <w:rPr>
          <w:rFonts w:asciiTheme="minorHAnsi" w:eastAsiaTheme="minorEastAsia" w:hAnsiTheme="minorHAnsi" w:cstheme="minorBidi"/>
          <w:smallCaps w:val="0"/>
          <w:sz w:val="22"/>
          <w:szCs w:val="22"/>
        </w:rPr>
        <w:tab/>
      </w:r>
      <w:r w:rsidRPr="00D052C5">
        <w:rPr>
          <w:rFonts w:cs="Arial"/>
        </w:rPr>
        <w:t>Localisation</w:t>
      </w:r>
      <w:r>
        <w:tab/>
      </w:r>
      <w:r w:rsidR="0085789F">
        <w:fldChar w:fldCharType="begin"/>
      </w:r>
      <w:r>
        <w:instrText xml:space="preserve"> PAGEREF _Toc426723472 \h </w:instrText>
      </w:r>
      <w:r w:rsidR="0085789F">
        <w:fldChar w:fldCharType="separate"/>
      </w:r>
      <w:r w:rsidR="00675435">
        <w:t>39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5.7.1</w:t>
      </w:r>
      <w:r>
        <w:rPr>
          <w:rFonts w:asciiTheme="minorHAnsi" w:eastAsiaTheme="minorEastAsia" w:hAnsiTheme="minorHAnsi" w:cstheme="minorBidi"/>
          <w:i w:val="0"/>
          <w:sz w:val="22"/>
          <w:szCs w:val="22"/>
        </w:rPr>
        <w:tab/>
      </w:r>
      <w:r>
        <w:t>Localisation adresse</w:t>
      </w:r>
      <w:r>
        <w:tab/>
      </w:r>
      <w:r w:rsidR="0085789F">
        <w:fldChar w:fldCharType="begin"/>
      </w:r>
      <w:r>
        <w:instrText xml:space="preserve"> PAGEREF _Toc426723473 \h </w:instrText>
      </w:r>
      <w:r w:rsidR="0085789F">
        <w:fldChar w:fldCharType="separate"/>
      </w:r>
      <w:r w:rsidR="00675435">
        <w:t>39</w:t>
      </w:r>
      <w:r w:rsidR="0085789F">
        <w:fldChar w:fldCharType="end"/>
      </w:r>
    </w:p>
    <w:p w:rsidR="002D76EB" w:rsidRDefault="002D76EB">
      <w:pPr>
        <w:pStyle w:val="TM4"/>
        <w:rPr>
          <w:rFonts w:asciiTheme="minorHAnsi" w:eastAsiaTheme="minorEastAsia" w:hAnsiTheme="minorHAnsi" w:cstheme="minorBidi"/>
          <w:sz w:val="22"/>
          <w:szCs w:val="22"/>
        </w:rPr>
      </w:pPr>
      <w:r>
        <w:t>5.7.1.1</w:t>
      </w:r>
      <w:r>
        <w:rPr>
          <w:rFonts w:asciiTheme="minorHAnsi" w:eastAsiaTheme="minorEastAsia" w:hAnsiTheme="minorHAnsi" w:cstheme="minorBidi"/>
          <w:sz w:val="22"/>
          <w:szCs w:val="22"/>
        </w:rPr>
        <w:tab/>
      </w:r>
      <w:r>
        <w:t>Adresse</w:t>
      </w:r>
      <w:r>
        <w:tab/>
      </w:r>
      <w:r w:rsidR="0085789F">
        <w:fldChar w:fldCharType="begin"/>
      </w:r>
      <w:r>
        <w:instrText xml:space="preserve"> PAGEREF _Toc426723474 \h </w:instrText>
      </w:r>
      <w:r w:rsidR="0085789F">
        <w:fldChar w:fldCharType="separate"/>
      </w:r>
      <w:r w:rsidR="00675435">
        <w:t>39</w:t>
      </w:r>
      <w:r w:rsidR="0085789F">
        <w:fldChar w:fldCharType="end"/>
      </w:r>
    </w:p>
    <w:p w:rsidR="002D76EB" w:rsidRDefault="002D76EB">
      <w:pPr>
        <w:pStyle w:val="TM4"/>
        <w:rPr>
          <w:rFonts w:asciiTheme="minorHAnsi" w:eastAsiaTheme="minorEastAsia" w:hAnsiTheme="minorHAnsi" w:cstheme="minorBidi"/>
          <w:sz w:val="22"/>
          <w:szCs w:val="22"/>
        </w:rPr>
      </w:pPr>
      <w:r>
        <w:t>5.7.1.2</w:t>
      </w:r>
      <w:r>
        <w:rPr>
          <w:rFonts w:asciiTheme="minorHAnsi" w:eastAsiaTheme="minorEastAsia" w:hAnsiTheme="minorHAnsi" w:cstheme="minorBidi"/>
          <w:sz w:val="22"/>
          <w:szCs w:val="22"/>
        </w:rPr>
        <w:tab/>
      </w:r>
      <w:r>
        <w:t>Coordonnées</w:t>
      </w:r>
      <w:r>
        <w:tab/>
      </w:r>
      <w:r w:rsidR="0085789F">
        <w:fldChar w:fldCharType="begin"/>
      </w:r>
      <w:r>
        <w:instrText xml:space="preserve"> PAGEREF _Toc426723475 \h </w:instrText>
      </w:r>
      <w:r w:rsidR="0085789F">
        <w:fldChar w:fldCharType="separate"/>
      </w:r>
      <w:r w:rsidR="00675435">
        <w:t>41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5.7.2</w:t>
      </w:r>
      <w:r>
        <w:rPr>
          <w:rFonts w:asciiTheme="minorHAnsi" w:eastAsiaTheme="minorEastAsia" w:hAnsiTheme="minorHAnsi" w:cstheme="minorBidi"/>
          <w:i w:val="0"/>
          <w:sz w:val="22"/>
          <w:szCs w:val="22"/>
        </w:rPr>
        <w:tab/>
      </w:r>
      <w:r>
        <w:t>Localisation d’objet métier</w:t>
      </w:r>
      <w:r>
        <w:tab/>
      </w:r>
      <w:r w:rsidR="0085789F">
        <w:fldChar w:fldCharType="begin"/>
      </w:r>
      <w:r>
        <w:instrText xml:space="preserve"> PAGEREF _Toc426723476 \h </w:instrText>
      </w:r>
      <w:r w:rsidR="0085789F">
        <w:fldChar w:fldCharType="separate"/>
      </w:r>
      <w:r w:rsidR="00675435">
        <w:t>41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5.7.3</w:t>
      </w:r>
      <w:r>
        <w:rPr>
          <w:rFonts w:asciiTheme="minorHAnsi" w:eastAsiaTheme="minorEastAsia" w:hAnsiTheme="minorHAnsi" w:cstheme="minorBidi"/>
          <w:i w:val="0"/>
          <w:sz w:val="22"/>
          <w:szCs w:val="22"/>
        </w:rPr>
        <w:tab/>
      </w:r>
      <w:r w:rsidRPr="00D052C5">
        <w:rPr>
          <w:rFonts w:cs="Arial"/>
        </w:rPr>
        <w:t>Appuis GC</w:t>
      </w:r>
      <w:r>
        <w:tab/>
      </w:r>
      <w:r w:rsidR="0085789F">
        <w:fldChar w:fldCharType="begin"/>
      </w:r>
      <w:r>
        <w:instrText xml:space="preserve"> PAGEREF _Toc426723477 \h </w:instrText>
      </w:r>
      <w:r w:rsidR="0085789F">
        <w:fldChar w:fldCharType="separate"/>
      </w:r>
      <w:r w:rsidR="00675435">
        <w:t>41</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5.8</w:t>
      </w:r>
      <w:r>
        <w:rPr>
          <w:rFonts w:asciiTheme="minorHAnsi" w:eastAsiaTheme="minorEastAsia" w:hAnsiTheme="minorHAnsi" w:cstheme="minorBidi"/>
          <w:smallCaps w:val="0"/>
          <w:sz w:val="22"/>
          <w:szCs w:val="22"/>
        </w:rPr>
        <w:tab/>
      </w:r>
      <w:r w:rsidRPr="00D052C5">
        <w:rPr>
          <w:rFonts w:cs="Arial"/>
        </w:rPr>
        <w:t>Gestion des couches</w:t>
      </w:r>
      <w:r>
        <w:tab/>
      </w:r>
      <w:r w:rsidR="0085789F">
        <w:fldChar w:fldCharType="begin"/>
      </w:r>
      <w:r>
        <w:instrText xml:space="preserve"> PAGEREF _Toc426723478 \h </w:instrText>
      </w:r>
      <w:r w:rsidR="0085789F">
        <w:fldChar w:fldCharType="separate"/>
      </w:r>
      <w:r w:rsidR="00675435">
        <w:t>42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5.8.1</w:t>
      </w:r>
      <w:r>
        <w:rPr>
          <w:rFonts w:asciiTheme="minorHAnsi" w:eastAsiaTheme="minorEastAsia" w:hAnsiTheme="minorHAnsi" w:cstheme="minorBidi"/>
          <w:i w:val="0"/>
          <w:sz w:val="22"/>
          <w:szCs w:val="22"/>
        </w:rPr>
        <w:tab/>
      </w:r>
      <w:r>
        <w:t>Table des matières</w:t>
      </w:r>
      <w:r>
        <w:tab/>
      </w:r>
      <w:r w:rsidR="0085789F">
        <w:fldChar w:fldCharType="begin"/>
      </w:r>
      <w:r>
        <w:instrText xml:space="preserve"> PAGEREF _Toc426723479 \h </w:instrText>
      </w:r>
      <w:r w:rsidR="0085789F">
        <w:fldChar w:fldCharType="separate"/>
      </w:r>
      <w:r w:rsidR="00675435">
        <w:t>42</w:t>
      </w:r>
      <w:r w:rsidR="0085789F">
        <w:fldChar w:fldCharType="end"/>
      </w:r>
    </w:p>
    <w:p w:rsidR="002D76EB" w:rsidRDefault="002D76EB">
      <w:pPr>
        <w:pStyle w:val="TM4"/>
        <w:rPr>
          <w:rFonts w:asciiTheme="minorHAnsi" w:eastAsiaTheme="minorEastAsia" w:hAnsiTheme="minorHAnsi" w:cstheme="minorBidi"/>
          <w:sz w:val="22"/>
          <w:szCs w:val="22"/>
        </w:rPr>
      </w:pPr>
      <w:r>
        <w:t>5.8.1.1</w:t>
      </w:r>
      <w:r>
        <w:rPr>
          <w:rFonts w:asciiTheme="minorHAnsi" w:eastAsiaTheme="minorEastAsia" w:hAnsiTheme="minorHAnsi" w:cstheme="minorBidi"/>
          <w:sz w:val="22"/>
          <w:szCs w:val="22"/>
        </w:rPr>
        <w:tab/>
      </w:r>
      <w:r>
        <w:t>Configuration des couches</w:t>
      </w:r>
      <w:r>
        <w:tab/>
      </w:r>
      <w:r w:rsidR="0085789F">
        <w:fldChar w:fldCharType="begin"/>
      </w:r>
      <w:r>
        <w:instrText xml:space="preserve"> PAGEREF _Toc426723480 \h </w:instrText>
      </w:r>
      <w:r w:rsidR="0085789F">
        <w:fldChar w:fldCharType="separate"/>
      </w:r>
      <w:r w:rsidR="00675435">
        <w:t>42</w:t>
      </w:r>
      <w:r w:rsidR="0085789F">
        <w:fldChar w:fldCharType="end"/>
      </w:r>
    </w:p>
    <w:p w:rsidR="002D76EB" w:rsidRDefault="002D76EB">
      <w:pPr>
        <w:pStyle w:val="TM4"/>
        <w:rPr>
          <w:rFonts w:asciiTheme="minorHAnsi" w:eastAsiaTheme="minorEastAsia" w:hAnsiTheme="minorHAnsi" w:cstheme="minorBidi"/>
          <w:sz w:val="22"/>
          <w:szCs w:val="22"/>
        </w:rPr>
      </w:pPr>
      <w:r>
        <w:t>5.8.1.2</w:t>
      </w:r>
      <w:r>
        <w:rPr>
          <w:rFonts w:asciiTheme="minorHAnsi" w:eastAsiaTheme="minorEastAsia" w:hAnsiTheme="minorHAnsi" w:cstheme="minorBidi"/>
          <w:sz w:val="22"/>
          <w:szCs w:val="22"/>
        </w:rPr>
        <w:tab/>
      </w:r>
      <w:r>
        <w:t>Organisation des couches dans geofibre.mxd</w:t>
      </w:r>
      <w:r>
        <w:tab/>
      </w:r>
      <w:r w:rsidR="0085789F">
        <w:fldChar w:fldCharType="begin"/>
      </w:r>
      <w:r>
        <w:instrText xml:space="preserve"> PAGEREF _Toc426723481 \h </w:instrText>
      </w:r>
      <w:r w:rsidR="0085789F">
        <w:fldChar w:fldCharType="separate"/>
      </w:r>
      <w:r w:rsidR="00675435">
        <w:t>42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5.8.2</w:t>
      </w:r>
      <w:r>
        <w:rPr>
          <w:rFonts w:asciiTheme="minorHAnsi" w:eastAsiaTheme="minorEastAsia" w:hAnsiTheme="minorHAnsi" w:cstheme="minorBidi"/>
          <w:i w:val="0"/>
          <w:sz w:val="22"/>
          <w:szCs w:val="22"/>
        </w:rPr>
        <w:tab/>
      </w:r>
      <w:r>
        <w:t>Filtrage</w:t>
      </w:r>
      <w:r>
        <w:tab/>
      </w:r>
      <w:r w:rsidR="0085789F">
        <w:fldChar w:fldCharType="begin"/>
      </w:r>
      <w:r>
        <w:instrText xml:space="preserve"> PAGEREF _Toc426723482 \h </w:instrText>
      </w:r>
      <w:r w:rsidR="0085789F">
        <w:fldChar w:fldCharType="separate"/>
      </w:r>
      <w:r w:rsidR="00675435">
        <w:t>43</w:t>
      </w:r>
      <w:r w:rsidR="0085789F">
        <w:fldChar w:fldCharType="end"/>
      </w:r>
    </w:p>
    <w:p w:rsidR="002D76EB" w:rsidRDefault="002D76EB">
      <w:pPr>
        <w:pStyle w:val="TM4"/>
        <w:rPr>
          <w:rFonts w:asciiTheme="minorHAnsi" w:eastAsiaTheme="minorEastAsia" w:hAnsiTheme="minorHAnsi" w:cstheme="minorBidi"/>
          <w:sz w:val="22"/>
          <w:szCs w:val="22"/>
        </w:rPr>
      </w:pPr>
      <w:r>
        <w:t>5.8.2.1</w:t>
      </w:r>
      <w:r>
        <w:rPr>
          <w:rFonts w:asciiTheme="minorHAnsi" w:eastAsiaTheme="minorEastAsia" w:hAnsiTheme="minorHAnsi" w:cstheme="minorBidi"/>
          <w:sz w:val="22"/>
          <w:szCs w:val="22"/>
        </w:rPr>
        <w:tab/>
      </w:r>
      <w:r>
        <w:t>Filtres</w:t>
      </w:r>
      <w:r>
        <w:tab/>
      </w:r>
      <w:r w:rsidR="0085789F">
        <w:fldChar w:fldCharType="begin"/>
      </w:r>
      <w:r>
        <w:instrText xml:space="preserve"> PAGEREF _Toc426723483 \h </w:instrText>
      </w:r>
      <w:r w:rsidR="0085789F">
        <w:fldChar w:fldCharType="separate"/>
      </w:r>
      <w:r w:rsidR="00675435">
        <w:t>43</w:t>
      </w:r>
      <w:r w:rsidR="0085789F">
        <w:fldChar w:fldCharType="end"/>
      </w:r>
    </w:p>
    <w:p w:rsidR="002D76EB" w:rsidRDefault="002D76EB">
      <w:pPr>
        <w:pStyle w:val="TM4"/>
        <w:rPr>
          <w:rFonts w:asciiTheme="minorHAnsi" w:eastAsiaTheme="minorEastAsia" w:hAnsiTheme="minorHAnsi" w:cstheme="minorBidi"/>
          <w:sz w:val="22"/>
          <w:szCs w:val="22"/>
        </w:rPr>
      </w:pPr>
      <w:r>
        <w:t>5.8.2.2</w:t>
      </w:r>
      <w:r>
        <w:rPr>
          <w:rFonts w:asciiTheme="minorHAnsi" w:eastAsiaTheme="minorEastAsia" w:hAnsiTheme="minorHAnsi" w:cstheme="minorBidi"/>
          <w:sz w:val="22"/>
          <w:szCs w:val="22"/>
        </w:rPr>
        <w:tab/>
      </w:r>
      <w:r>
        <w:t>Filtres préprogrammés</w:t>
      </w:r>
      <w:r>
        <w:tab/>
      </w:r>
      <w:r w:rsidR="0085789F">
        <w:fldChar w:fldCharType="begin"/>
      </w:r>
      <w:r>
        <w:instrText xml:space="preserve"> PAGEREF _Toc426723484 \h </w:instrText>
      </w:r>
      <w:r w:rsidR="0085789F">
        <w:fldChar w:fldCharType="separate"/>
      </w:r>
      <w:r w:rsidR="00675435">
        <w:t>43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5.8.3</w:t>
      </w:r>
      <w:r>
        <w:rPr>
          <w:rFonts w:asciiTheme="minorHAnsi" w:eastAsiaTheme="minorEastAsia" w:hAnsiTheme="minorHAnsi" w:cstheme="minorBidi"/>
          <w:i w:val="0"/>
          <w:sz w:val="22"/>
          <w:szCs w:val="22"/>
        </w:rPr>
        <w:tab/>
      </w:r>
      <w:r>
        <w:t>Table attributaire</w:t>
      </w:r>
      <w:r>
        <w:tab/>
      </w:r>
      <w:r w:rsidR="0085789F">
        <w:fldChar w:fldCharType="begin"/>
      </w:r>
      <w:r>
        <w:instrText xml:space="preserve"> PAGEREF _Toc426723485 \h </w:instrText>
      </w:r>
      <w:r w:rsidR="0085789F">
        <w:fldChar w:fldCharType="separate"/>
      </w:r>
      <w:r w:rsidR="00675435">
        <w:t>43</w:t>
      </w:r>
      <w:r w:rsidR="0085789F">
        <w:fldChar w:fldCharType="end"/>
      </w:r>
    </w:p>
    <w:p w:rsidR="002D76EB" w:rsidRDefault="002D76EB">
      <w:pPr>
        <w:pStyle w:val="TM4"/>
        <w:rPr>
          <w:rFonts w:asciiTheme="minorHAnsi" w:eastAsiaTheme="minorEastAsia" w:hAnsiTheme="minorHAnsi" w:cstheme="minorBidi"/>
          <w:sz w:val="22"/>
          <w:szCs w:val="22"/>
        </w:rPr>
      </w:pPr>
      <w:r>
        <w:t>5.8.3.1</w:t>
      </w:r>
      <w:r>
        <w:rPr>
          <w:rFonts w:asciiTheme="minorHAnsi" w:eastAsiaTheme="minorEastAsia" w:hAnsiTheme="minorHAnsi" w:cstheme="minorBidi"/>
          <w:sz w:val="22"/>
          <w:szCs w:val="22"/>
        </w:rPr>
        <w:tab/>
      </w:r>
      <w:r>
        <w:t>Couches disponibles</w:t>
      </w:r>
      <w:r>
        <w:tab/>
      </w:r>
      <w:r w:rsidR="0085789F">
        <w:fldChar w:fldCharType="begin"/>
      </w:r>
      <w:r>
        <w:instrText xml:space="preserve"> PAGEREF _Toc426723486 \h </w:instrText>
      </w:r>
      <w:r w:rsidR="0085789F">
        <w:fldChar w:fldCharType="separate"/>
      </w:r>
      <w:r w:rsidR="00675435">
        <w:t>43</w:t>
      </w:r>
      <w:r w:rsidR="0085789F">
        <w:fldChar w:fldCharType="end"/>
      </w:r>
    </w:p>
    <w:p w:rsidR="002D76EB" w:rsidRDefault="002D76EB">
      <w:pPr>
        <w:pStyle w:val="TM4"/>
        <w:rPr>
          <w:rFonts w:asciiTheme="minorHAnsi" w:eastAsiaTheme="minorEastAsia" w:hAnsiTheme="minorHAnsi" w:cstheme="minorBidi"/>
          <w:sz w:val="22"/>
          <w:szCs w:val="22"/>
        </w:rPr>
      </w:pPr>
      <w:r>
        <w:t>5.8.3.2</w:t>
      </w:r>
      <w:r>
        <w:rPr>
          <w:rFonts w:asciiTheme="minorHAnsi" w:eastAsiaTheme="minorEastAsia" w:hAnsiTheme="minorHAnsi" w:cstheme="minorBidi"/>
          <w:sz w:val="22"/>
          <w:szCs w:val="22"/>
        </w:rPr>
        <w:tab/>
      </w:r>
      <w:r>
        <w:t>Filtres</w:t>
      </w:r>
      <w:r>
        <w:tab/>
      </w:r>
      <w:r w:rsidR="0085789F">
        <w:fldChar w:fldCharType="begin"/>
      </w:r>
      <w:r>
        <w:instrText xml:space="preserve"> PAGEREF _Toc426723487 \h </w:instrText>
      </w:r>
      <w:r w:rsidR="0085789F">
        <w:fldChar w:fldCharType="separate"/>
      </w:r>
      <w:r w:rsidR="00675435">
        <w:t>43</w:t>
      </w:r>
      <w:r w:rsidR="0085789F">
        <w:fldChar w:fldCharType="end"/>
      </w:r>
    </w:p>
    <w:p w:rsidR="002D76EB" w:rsidRDefault="002D76EB">
      <w:pPr>
        <w:pStyle w:val="TM4"/>
        <w:rPr>
          <w:rFonts w:asciiTheme="minorHAnsi" w:eastAsiaTheme="minorEastAsia" w:hAnsiTheme="minorHAnsi" w:cstheme="minorBidi"/>
          <w:sz w:val="22"/>
          <w:szCs w:val="22"/>
        </w:rPr>
      </w:pPr>
      <w:r>
        <w:t>5.8.3.3</w:t>
      </w:r>
      <w:r>
        <w:rPr>
          <w:rFonts w:asciiTheme="minorHAnsi" w:eastAsiaTheme="minorEastAsia" w:hAnsiTheme="minorHAnsi" w:cstheme="minorBidi"/>
          <w:sz w:val="22"/>
          <w:szCs w:val="22"/>
        </w:rPr>
        <w:tab/>
      </w:r>
      <w:r>
        <w:t>Filtre spatial</w:t>
      </w:r>
      <w:r>
        <w:tab/>
      </w:r>
      <w:r w:rsidR="0085789F">
        <w:fldChar w:fldCharType="begin"/>
      </w:r>
      <w:r>
        <w:instrText xml:space="preserve"> PAGEREF _Toc426723488 \h </w:instrText>
      </w:r>
      <w:r w:rsidR="0085789F">
        <w:fldChar w:fldCharType="separate"/>
      </w:r>
      <w:r w:rsidR="00675435">
        <w:t>44</w:t>
      </w:r>
      <w:r w:rsidR="0085789F">
        <w:fldChar w:fldCharType="end"/>
      </w:r>
    </w:p>
    <w:p w:rsidR="002D76EB" w:rsidRDefault="002D76EB">
      <w:pPr>
        <w:pStyle w:val="TM4"/>
        <w:rPr>
          <w:rFonts w:asciiTheme="minorHAnsi" w:eastAsiaTheme="minorEastAsia" w:hAnsiTheme="minorHAnsi" w:cstheme="minorBidi"/>
          <w:sz w:val="22"/>
          <w:szCs w:val="22"/>
        </w:rPr>
      </w:pPr>
      <w:r>
        <w:t>5.8.3.4</w:t>
      </w:r>
      <w:r>
        <w:rPr>
          <w:rFonts w:asciiTheme="minorHAnsi" w:eastAsiaTheme="minorEastAsia" w:hAnsiTheme="minorHAnsi" w:cstheme="minorBidi"/>
          <w:sz w:val="22"/>
          <w:szCs w:val="22"/>
        </w:rPr>
        <w:tab/>
      </w:r>
      <w:r>
        <w:t>Droits</w:t>
      </w:r>
      <w:r>
        <w:tab/>
      </w:r>
      <w:r w:rsidR="0085789F">
        <w:fldChar w:fldCharType="begin"/>
      </w:r>
      <w:r>
        <w:instrText xml:space="preserve"> PAGEREF _Toc426723489 \h </w:instrText>
      </w:r>
      <w:r w:rsidR="0085789F">
        <w:fldChar w:fldCharType="separate"/>
      </w:r>
      <w:r w:rsidR="00675435">
        <w:t>45</w:t>
      </w:r>
      <w:r w:rsidR="0085789F">
        <w:fldChar w:fldCharType="end"/>
      </w:r>
    </w:p>
    <w:p w:rsidR="002D76EB" w:rsidRDefault="002D76EB">
      <w:pPr>
        <w:pStyle w:val="TM4"/>
        <w:rPr>
          <w:rFonts w:asciiTheme="minorHAnsi" w:eastAsiaTheme="minorEastAsia" w:hAnsiTheme="minorHAnsi" w:cstheme="minorBidi"/>
          <w:sz w:val="22"/>
          <w:szCs w:val="22"/>
        </w:rPr>
      </w:pPr>
      <w:r>
        <w:t>5.8.3.5</w:t>
      </w:r>
      <w:r>
        <w:rPr>
          <w:rFonts w:asciiTheme="minorHAnsi" w:eastAsiaTheme="minorEastAsia" w:hAnsiTheme="minorHAnsi" w:cstheme="minorBidi"/>
          <w:sz w:val="22"/>
          <w:szCs w:val="22"/>
        </w:rPr>
        <w:tab/>
      </w:r>
      <w:r>
        <w:t>Cost</w:t>
      </w:r>
      <w:r>
        <w:tab/>
      </w:r>
      <w:r w:rsidR="0085789F">
        <w:fldChar w:fldCharType="begin"/>
      </w:r>
      <w:r>
        <w:instrText xml:space="preserve"> PAGEREF _Toc426723490 \h </w:instrText>
      </w:r>
      <w:r w:rsidR="0085789F">
        <w:fldChar w:fldCharType="separate"/>
      </w:r>
      <w:r w:rsidR="00675435">
        <w:t>45</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5.8.3.6</w:t>
      </w:r>
      <w:r>
        <w:rPr>
          <w:rFonts w:asciiTheme="minorHAnsi" w:eastAsiaTheme="minorEastAsia" w:hAnsiTheme="minorHAnsi" w:cstheme="minorBidi"/>
          <w:sz w:val="22"/>
          <w:szCs w:val="22"/>
        </w:rPr>
        <w:tab/>
      </w:r>
      <w:r w:rsidRPr="00D052C5">
        <w:rPr>
          <w:rFonts w:cs="Arial"/>
        </w:rPr>
        <w:t>Exports</w:t>
      </w:r>
      <w:r>
        <w:tab/>
      </w:r>
      <w:r w:rsidR="0085789F">
        <w:fldChar w:fldCharType="begin"/>
      </w:r>
      <w:r>
        <w:instrText xml:space="preserve"> PAGEREF _Toc426723491 \h </w:instrText>
      </w:r>
      <w:r w:rsidR="0085789F">
        <w:fldChar w:fldCharType="separate"/>
      </w:r>
      <w:r w:rsidR="00675435">
        <w:t>47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5.9</w:t>
      </w:r>
      <w:r>
        <w:rPr>
          <w:rFonts w:asciiTheme="minorHAnsi" w:eastAsiaTheme="minorEastAsia" w:hAnsiTheme="minorHAnsi" w:cstheme="minorBidi"/>
          <w:smallCaps w:val="0"/>
          <w:sz w:val="22"/>
          <w:szCs w:val="22"/>
        </w:rPr>
        <w:tab/>
      </w:r>
      <w:r w:rsidRPr="00D052C5">
        <w:rPr>
          <w:rFonts w:cs="Arial"/>
        </w:rPr>
        <w:t>Identifier</w:t>
      </w:r>
      <w:r>
        <w:tab/>
      </w:r>
      <w:r w:rsidR="0085789F">
        <w:fldChar w:fldCharType="begin"/>
      </w:r>
      <w:r>
        <w:instrText xml:space="preserve"> PAGEREF _Toc426723492 \h </w:instrText>
      </w:r>
      <w:r w:rsidR="0085789F">
        <w:fldChar w:fldCharType="separate"/>
      </w:r>
      <w:r w:rsidR="00675435">
        <w:t>47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lastRenderedPageBreak/>
        <w:t>5.10</w:t>
      </w:r>
      <w:r>
        <w:rPr>
          <w:rFonts w:asciiTheme="minorHAnsi" w:eastAsiaTheme="minorEastAsia" w:hAnsiTheme="minorHAnsi" w:cstheme="minorBidi"/>
          <w:smallCaps w:val="0"/>
          <w:sz w:val="22"/>
          <w:szCs w:val="22"/>
        </w:rPr>
        <w:tab/>
      </w:r>
      <w:r w:rsidRPr="00D052C5">
        <w:rPr>
          <w:rFonts w:cs="Arial"/>
        </w:rPr>
        <w:t>Statistiques</w:t>
      </w:r>
      <w:r>
        <w:tab/>
      </w:r>
      <w:r w:rsidR="0085789F">
        <w:fldChar w:fldCharType="begin"/>
      </w:r>
      <w:r>
        <w:instrText xml:space="preserve"> PAGEREF _Toc426723493 \h </w:instrText>
      </w:r>
      <w:r w:rsidR="0085789F">
        <w:fldChar w:fldCharType="separate"/>
      </w:r>
      <w:r w:rsidR="00675435">
        <w:t>47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5.10.1</w:t>
      </w:r>
      <w:r>
        <w:rPr>
          <w:rFonts w:asciiTheme="minorHAnsi" w:eastAsiaTheme="minorEastAsia" w:hAnsiTheme="minorHAnsi" w:cstheme="minorBidi"/>
          <w:i w:val="0"/>
          <w:sz w:val="22"/>
          <w:szCs w:val="22"/>
        </w:rPr>
        <w:tab/>
      </w:r>
      <w:r>
        <w:t>Statistiques immeubles</w:t>
      </w:r>
      <w:r>
        <w:tab/>
      </w:r>
      <w:r w:rsidR="0085789F">
        <w:fldChar w:fldCharType="begin"/>
      </w:r>
      <w:r>
        <w:instrText xml:space="preserve"> PAGEREF _Toc426723494 \h </w:instrText>
      </w:r>
      <w:r w:rsidR="0085789F">
        <w:fldChar w:fldCharType="separate"/>
      </w:r>
      <w:r w:rsidR="00675435">
        <w:t>47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5.11</w:t>
      </w:r>
      <w:r>
        <w:rPr>
          <w:rFonts w:asciiTheme="minorHAnsi" w:eastAsiaTheme="minorEastAsia" w:hAnsiTheme="minorHAnsi" w:cstheme="minorBidi"/>
          <w:smallCaps w:val="0"/>
          <w:sz w:val="22"/>
          <w:szCs w:val="22"/>
        </w:rPr>
        <w:tab/>
      </w:r>
      <w:r w:rsidRPr="00D052C5">
        <w:rPr>
          <w:rFonts w:cs="Arial"/>
        </w:rPr>
        <w:t>Outils</w:t>
      </w:r>
      <w:r>
        <w:tab/>
      </w:r>
      <w:r w:rsidR="0085789F">
        <w:fldChar w:fldCharType="begin"/>
      </w:r>
      <w:r>
        <w:instrText xml:space="preserve"> PAGEREF _Toc426723495 \h </w:instrText>
      </w:r>
      <w:r w:rsidR="0085789F">
        <w:fldChar w:fldCharType="separate"/>
      </w:r>
      <w:r w:rsidR="00675435">
        <w:t>48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5.11.1</w:t>
      </w:r>
      <w:r>
        <w:rPr>
          <w:rFonts w:asciiTheme="minorHAnsi" w:eastAsiaTheme="minorEastAsia" w:hAnsiTheme="minorHAnsi" w:cstheme="minorBidi"/>
          <w:i w:val="0"/>
          <w:sz w:val="22"/>
          <w:szCs w:val="22"/>
        </w:rPr>
        <w:tab/>
      </w:r>
      <w:r>
        <w:t>Sélection</w:t>
      </w:r>
      <w:r>
        <w:tab/>
      </w:r>
      <w:r w:rsidR="0085789F">
        <w:fldChar w:fldCharType="begin"/>
      </w:r>
      <w:r>
        <w:instrText xml:space="preserve"> PAGEREF _Toc426723496 \h </w:instrText>
      </w:r>
      <w:r w:rsidR="0085789F">
        <w:fldChar w:fldCharType="separate"/>
      </w:r>
      <w:r w:rsidR="00675435">
        <w:t>48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5.11.2</w:t>
      </w:r>
      <w:r>
        <w:rPr>
          <w:rFonts w:asciiTheme="minorHAnsi" w:eastAsiaTheme="minorEastAsia" w:hAnsiTheme="minorHAnsi" w:cstheme="minorBidi"/>
          <w:i w:val="0"/>
          <w:sz w:val="22"/>
          <w:szCs w:val="22"/>
        </w:rPr>
        <w:tab/>
      </w:r>
      <w:r>
        <w:t>Outils de mesures</w:t>
      </w:r>
      <w:r>
        <w:tab/>
      </w:r>
      <w:r w:rsidR="0085789F">
        <w:fldChar w:fldCharType="begin"/>
      </w:r>
      <w:r>
        <w:instrText xml:space="preserve"> PAGEREF _Toc426723497 \h </w:instrText>
      </w:r>
      <w:r w:rsidR="0085789F">
        <w:fldChar w:fldCharType="separate"/>
      </w:r>
      <w:r w:rsidR="00675435">
        <w:t>48</w:t>
      </w:r>
      <w:r w:rsidR="0085789F">
        <w:fldChar w:fldCharType="end"/>
      </w:r>
    </w:p>
    <w:p w:rsidR="002D76EB" w:rsidRDefault="002D76EB">
      <w:pPr>
        <w:pStyle w:val="TM4"/>
        <w:rPr>
          <w:rFonts w:asciiTheme="minorHAnsi" w:eastAsiaTheme="minorEastAsia" w:hAnsiTheme="minorHAnsi" w:cstheme="minorBidi"/>
          <w:sz w:val="22"/>
          <w:szCs w:val="22"/>
        </w:rPr>
      </w:pPr>
      <w:r>
        <w:t>5.11.2.1</w:t>
      </w:r>
      <w:r>
        <w:rPr>
          <w:rFonts w:asciiTheme="minorHAnsi" w:eastAsiaTheme="minorEastAsia" w:hAnsiTheme="minorHAnsi" w:cstheme="minorBidi"/>
          <w:sz w:val="22"/>
          <w:szCs w:val="22"/>
        </w:rPr>
        <w:tab/>
      </w:r>
      <w:r>
        <w:t>Coordonnées X/Y</w:t>
      </w:r>
      <w:r>
        <w:tab/>
      </w:r>
      <w:r w:rsidR="0085789F">
        <w:fldChar w:fldCharType="begin"/>
      </w:r>
      <w:r>
        <w:instrText xml:space="preserve"> PAGEREF _Toc426723498 \h </w:instrText>
      </w:r>
      <w:r w:rsidR="0085789F">
        <w:fldChar w:fldCharType="separate"/>
      </w:r>
      <w:r w:rsidR="00675435">
        <w:t>48</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5.12</w:t>
      </w:r>
      <w:r>
        <w:rPr>
          <w:rFonts w:asciiTheme="minorHAnsi" w:eastAsiaTheme="minorEastAsia" w:hAnsiTheme="minorHAnsi" w:cstheme="minorBidi"/>
          <w:smallCaps w:val="0"/>
          <w:sz w:val="22"/>
          <w:szCs w:val="22"/>
        </w:rPr>
        <w:tab/>
      </w:r>
      <w:r w:rsidRPr="00D052C5">
        <w:rPr>
          <w:rFonts w:cs="Arial"/>
        </w:rPr>
        <w:t>Visualisation de shapes</w:t>
      </w:r>
      <w:r>
        <w:tab/>
      </w:r>
      <w:r w:rsidR="0085789F">
        <w:fldChar w:fldCharType="begin"/>
      </w:r>
      <w:r>
        <w:instrText xml:space="preserve"> PAGEREF _Toc426723499 \h </w:instrText>
      </w:r>
      <w:r w:rsidR="0085789F">
        <w:fldChar w:fldCharType="separate"/>
      </w:r>
      <w:r w:rsidR="00675435">
        <w:t>48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5.12.1</w:t>
      </w:r>
      <w:r>
        <w:rPr>
          <w:rFonts w:asciiTheme="minorHAnsi" w:eastAsiaTheme="minorEastAsia" w:hAnsiTheme="minorHAnsi" w:cstheme="minorBidi"/>
          <w:i w:val="0"/>
          <w:sz w:val="22"/>
          <w:szCs w:val="22"/>
        </w:rPr>
        <w:tab/>
      </w:r>
      <w:r w:rsidRPr="00D052C5">
        <w:rPr>
          <w:rFonts w:cs="Arial"/>
        </w:rPr>
        <w:t>Couleurs aléatoires</w:t>
      </w:r>
      <w:r>
        <w:tab/>
      </w:r>
      <w:r w:rsidR="0085789F">
        <w:fldChar w:fldCharType="begin"/>
      </w:r>
      <w:r>
        <w:instrText xml:space="preserve"> PAGEREF _Toc426723500 \h </w:instrText>
      </w:r>
      <w:r w:rsidR="0085789F">
        <w:fldChar w:fldCharType="separate"/>
      </w:r>
      <w:r w:rsidR="00675435">
        <w:t>48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5.12.2</w:t>
      </w:r>
      <w:r>
        <w:rPr>
          <w:rFonts w:asciiTheme="minorHAnsi" w:eastAsiaTheme="minorEastAsia" w:hAnsiTheme="minorHAnsi" w:cstheme="minorBidi"/>
          <w:i w:val="0"/>
          <w:sz w:val="22"/>
          <w:szCs w:val="22"/>
        </w:rPr>
        <w:tab/>
      </w:r>
      <w:r w:rsidRPr="00D052C5">
        <w:rPr>
          <w:rFonts w:cs="Arial"/>
        </w:rPr>
        <w:t>Format des données</w:t>
      </w:r>
      <w:r>
        <w:tab/>
      </w:r>
      <w:r w:rsidR="0085789F">
        <w:fldChar w:fldCharType="begin"/>
      </w:r>
      <w:r>
        <w:instrText xml:space="preserve"> PAGEREF _Toc426723501 \h </w:instrText>
      </w:r>
      <w:r w:rsidR="0085789F">
        <w:fldChar w:fldCharType="separate"/>
      </w:r>
      <w:r w:rsidR="00675435">
        <w:t>49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5.12.3</w:t>
      </w:r>
      <w:r>
        <w:rPr>
          <w:rFonts w:asciiTheme="minorHAnsi" w:eastAsiaTheme="minorEastAsia" w:hAnsiTheme="minorHAnsi" w:cstheme="minorBidi"/>
          <w:i w:val="0"/>
          <w:sz w:val="22"/>
          <w:szCs w:val="22"/>
        </w:rPr>
        <w:tab/>
      </w:r>
      <w:r w:rsidRPr="00D052C5">
        <w:rPr>
          <w:rFonts w:cs="Arial"/>
        </w:rPr>
        <w:t>Système de projection</w:t>
      </w:r>
      <w:r>
        <w:tab/>
      </w:r>
      <w:r w:rsidR="0085789F">
        <w:fldChar w:fldCharType="begin"/>
      </w:r>
      <w:r>
        <w:instrText xml:space="preserve"> PAGEREF _Toc426723502 \h </w:instrText>
      </w:r>
      <w:r w:rsidR="0085789F">
        <w:fldChar w:fldCharType="separate"/>
      </w:r>
      <w:r w:rsidR="00675435">
        <w:t>49</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5.13</w:t>
      </w:r>
      <w:r>
        <w:rPr>
          <w:rFonts w:asciiTheme="minorHAnsi" w:eastAsiaTheme="minorEastAsia" w:hAnsiTheme="minorHAnsi" w:cstheme="minorBidi"/>
          <w:smallCaps w:val="0"/>
          <w:sz w:val="22"/>
          <w:szCs w:val="22"/>
        </w:rPr>
        <w:tab/>
      </w:r>
      <w:r w:rsidRPr="00D052C5">
        <w:rPr>
          <w:rFonts w:cs="Arial"/>
        </w:rPr>
        <w:t>Gestion Infrastructure</w:t>
      </w:r>
      <w:r>
        <w:tab/>
      </w:r>
      <w:r w:rsidR="0085789F">
        <w:fldChar w:fldCharType="begin"/>
      </w:r>
      <w:r>
        <w:instrText xml:space="preserve"> PAGEREF _Toc426723503 \h </w:instrText>
      </w:r>
      <w:r w:rsidR="0085789F">
        <w:fldChar w:fldCharType="separate"/>
      </w:r>
      <w:r w:rsidR="00675435">
        <w:t>50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5.13.1</w:t>
      </w:r>
      <w:r>
        <w:rPr>
          <w:rFonts w:asciiTheme="minorHAnsi" w:eastAsiaTheme="minorEastAsia" w:hAnsiTheme="minorHAnsi" w:cstheme="minorBidi"/>
          <w:i w:val="0"/>
          <w:sz w:val="22"/>
          <w:szCs w:val="22"/>
        </w:rPr>
        <w:tab/>
      </w:r>
      <w:r>
        <w:t>Repositionnement immeuble</w:t>
      </w:r>
      <w:r>
        <w:tab/>
      </w:r>
      <w:r w:rsidR="0085789F">
        <w:fldChar w:fldCharType="begin"/>
      </w:r>
      <w:r>
        <w:instrText xml:space="preserve"> PAGEREF _Toc426723504 \h </w:instrText>
      </w:r>
      <w:r w:rsidR="0085789F">
        <w:fldChar w:fldCharType="separate"/>
      </w:r>
      <w:r w:rsidR="00675435">
        <w:t>50</w:t>
      </w:r>
      <w:r w:rsidR="0085789F">
        <w:fldChar w:fldCharType="end"/>
      </w:r>
    </w:p>
    <w:p w:rsidR="002D76EB" w:rsidRDefault="002D76EB">
      <w:pPr>
        <w:pStyle w:val="TM4"/>
        <w:rPr>
          <w:rFonts w:asciiTheme="minorHAnsi" w:eastAsiaTheme="minorEastAsia" w:hAnsiTheme="minorHAnsi" w:cstheme="minorBidi"/>
          <w:sz w:val="22"/>
          <w:szCs w:val="22"/>
        </w:rPr>
      </w:pPr>
      <w:r>
        <w:t>5.13.1.1</w:t>
      </w:r>
      <w:r>
        <w:rPr>
          <w:rFonts w:asciiTheme="minorHAnsi" w:eastAsiaTheme="minorEastAsia" w:hAnsiTheme="minorHAnsi" w:cstheme="minorBidi"/>
          <w:sz w:val="22"/>
          <w:szCs w:val="22"/>
        </w:rPr>
        <w:tab/>
      </w:r>
      <w:r>
        <w:t>Repositionnement séquentiel</w:t>
      </w:r>
      <w:r>
        <w:tab/>
      </w:r>
      <w:r w:rsidR="0085789F">
        <w:fldChar w:fldCharType="begin"/>
      </w:r>
      <w:r>
        <w:instrText xml:space="preserve"> PAGEREF _Toc426723505 \h </w:instrText>
      </w:r>
      <w:r w:rsidR="0085789F">
        <w:fldChar w:fldCharType="separate"/>
      </w:r>
      <w:r w:rsidR="00675435">
        <w:t>50</w:t>
      </w:r>
      <w:r w:rsidR="0085789F">
        <w:fldChar w:fldCharType="end"/>
      </w:r>
    </w:p>
    <w:p w:rsidR="002D76EB" w:rsidRDefault="002D76EB">
      <w:pPr>
        <w:pStyle w:val="TM4"/>
        <w:rPr>
          <w:rFonts w:asciiTheme="minorHAnsi" w:eastAsiaTheme="minorEastAsia" w:hAnsiTheme="minorHAnsi" w:cstheme="minorBidi"/>
          <w:sz w:val="22"/>
          <w:szCs w:val="22"/>
        </w:rPr>
      </w:pPr>
      <w:r>
        <w:t>5.13.1.2</w:t>
      </w:r>
      <w:r>
        <w:rPr>
          <w:rFonts w:asciiTheme="minorHAnsi" w:eastAsiaTheme="minorEastAsia" w:hAnsiTheme="minorHAnsi" w:cstheme="minorBidi"/>
          <w:sz w:val="22"/>
          <w:szCs w:val="22"/>
        </w:rPr>
        <w:tab/>
      </w:r>
      <w:r>
        <w:t>Type de voie</w:t>
      </w:r>
      <w:r>
        <w:tab/>
      </w:r>
      <w:r w:rsidR="0085789F">
        <w:fldChar w:fldCharType="begin"/>
      </w:r>
      <w:r>
        <w:instrText xml:space="preserve"> PAGEREF _Toc426723506 \h </w:instrText>
      </w:r>
      <w:r w:rsidR="0085789F">
        <w:fldChar w:fldCharType="separate"/>
      </w:r>
      <w:r w:rsidR="00675435">
        <w:t>51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5.13.2</w:t>
      </w:r>
      <w:r>
        <w:rPr>
          <w:rFonts w:asciiTheme="minorHAnsi" w:eastAsiaTheme="minorEastAsia" w:hAnsiTheme="minorHAnsi" w:cstheme="minorBidi"/>
          <w:i w:val="0"/>
          <w:sz w:val="22"/>
          <w:szCs w:val="22"/>
        </w:rPr>
        <w:tab/>
      </w:r>
      <w:r>
        <w:t>Sites supports</w:t>
      </w:r>
      <w:r>
        <w:tab/>
      </w:r>
      <w:r w:rsidR="0085789F">
        <w:fldChar w:fldCharType="begin"/>
      </w:r>
      <w:r>
        <w:instrText xml:space="preserve"> PAGEREF _Toc426723507 \h </w:instrText>
      </w:r>
      <w:r w:rsidR="0085789F">
        <w:fldChar w:fldCharType="separate"/>
      </w:r>
      <w:r w:rsidR="00675435">
        <w:t>51</w:t>
      </w:r>
      <w:r w:rsidR="0085789F">
        <w:fldChar w:fldCharType="end"/>
      </w:r>
    </w:p>
    <w:p w:rsidR="002D76EB" w:rsidRDefault="002D76EB">
      <w:pPr>
        <w:pStyle w:val="TM4"/>
        <w:rPr>
          <w:rFonts w:asciiTheme="minorHAnsi" w:eastAsiaTheme="minorEastAsia" w:hAnsiTheme="minorHAnsi" w:cstheme="minorBidi"/>
          <w:sz w:val="22"/>
          <w:szCs w:val="22"/>
        </w:rPr>
      </w:pPr>
      <w:r>
        <w:t>5.13.2.1</w:t>
      </w:r>
      <w:r>
        <w:rPr>
          <w:rFonts w:asciiTheme="minorHAnsi" w:eastAsiaTheme="minorEastAsia" w:hAnsiTheme="minorHAnsi" w:cstheme="minorBidi"/>
          <w:sz w:val="22"/>
          <w:szCs w:val="22"/>
        </w:rPr>
        <w:tab/>
      </w:r>
      <w:r>
        <w:t>Commun</w:t>
      </w:r>
      <w:r>
        <w:tab/>
      </w:r>
      <w:r w:rsidR="0085789F">
        <w:fldChar w:fldCharType="begin"/>
      </w:r>
      <w:r>
        <w:instrText xml:space="preserve"> PAGEREF _Toc426723508 \h </w:instrText>
      </w:r>
      <w:r w:rsidR="0085789F">
        <w:fldChar w:fldCharType="separate"/>
      </w:r>
      <w:r w:rsidR="00675435">
        <w:t>51</w:t>
      </w:r>
      <w:r w:rsidR="0085789F">
        <w:fldChar w:fldCharType="end"/>
      </w:r>
    </w:p>
    <w:p w:rsidR="002D76EB" w:rsidRDefault="002D76EB">
      <w:pPr>
        <w:pStyle w:val="TM4"/>
        <w:rPr>
          <w:rFonts w:asciiTheme="minorHAnsi" w:eastAsiaTheme="minorEastAsia" w:hAnsiTheme="minorHAnsi" w:cstheme="minorBidi"/>
          <w:sz w:val="22"/>
          <w:szCs w:val="22"/>
        </w:rPr>
      </w:pPr>
      <w:r>
        <w:t>5.13.2.2</w:t>
      </w:r>
      <w:r>
        <w:rPr>
          <w:rFonts w:asciiTheme="minorHAnsi" w:eastAsiaTheme="minorEastAsia" w:hAnsiTheme="minorHAnsi" w:cstheme="minorBidi"/>
          <w:sz w:val="22"/>
          <w:szCs w:val="22"/>
        </w:rPr>
        <w:tab/>
      </w:r>
      <w:r>
        <w:t>Duplication d’un site support</w:t>
      </w:r>
      <w:r>
        <w:tab/>
      </w:r>
      <w:r w:rsidR="0085789F">
        <w:fldChar w:fldCharType="begin"/>
      </w:r>
      <w:r>
        <w:instrText xml:space="preserve"> PAGEREF _Toc426723509 \h </w:instrText>
      </w:r>
      <w:r w:rsidR="0085789F">
        <w:fldChar w:fldCharType="separate"/>
      </w:r>
      <w:r w:rsidR="00675435">
        <w:t>54</w:t>
      </w:r>
      <w:r w:rsidR="0085789F">
        <w:fldChar w:fldCharType="end"/>
      </w:r>
    </w:p>
    <w:p w:rsidR="002D76EB" w:rsidRDefault="002D76EB">
      <w:pPr>
        <w:pStyle w:val="TM4"/>
        <w:rPr>
          <w:rFonts w:asciiTheme="minorHAnsi" w:eastAsiaTheme="minorEastAsia" w:hAnsiTheme="minorHAnsi" w:cstheme="minorBidi"/>
          <w:sz w:val="22"/>
          <w:szCs w:val="22"/>
        </w:rPr>
      </w:pPr>
      <w:r>
        <w:t>5.13.2.3</w:t>
      </w:r>
      <w:r>
        <w:rPr>
          <w:rFonts w:asciiTheme="minorHAnsi" w:eastAsiaTheme="minorEastAsia" w:hAnsiTheme="minorHAnsi" w:cstheme="minorBidi"/>
          <w:sz w:val="22"/>
          <w:szCs w:val="22"/>
        </w:rPr>
        <w:tab/>
      </w:r>
      <w:r>
        <w:t>Gestion des « Immeuble FTTH »</w:t>
      </w:r>
      <w:r>
        <w:tab/>
      </w:r>
      <w:r w:rsidR="0085789F">
        <w:fldChar w:fldCharType="begin"/>
      </w:r>
      <w:r>
        <w:instrText xml:space="preserve"> PAGEREF _Toc426723510 \h </w:instrText>
      </w:r>
      <w:r w:rsidR="0085789F">
        <w:fldChar w:fldCharType="separate"/>
      </w:r>
      <w:r w:rsidR="00675435">
        <w:t>55</w:t>
      </w:r>
      <w:r w:rsidR="0085789F">
        <w:fldChar w:fldCharType="end"/>
      </w:r>
    </w:p>
    <w:p w:rsidR="002D76EB" w:rsidRDefault="002D76EB">
      <w:pPr>
        <w:pStyle w:val="TM4"/>
        <w:rPr>
          <w:rFonts w:asciiTheme="minorHAnsi" w:eastAsiaTheme="minorEastAsia" w:hAnsiTheme="minorHAnsi" w:cstheme="minorBidi"/>
          <w:sz w:val="22"/>
          <w:szCs w:val="22"/>
        </w:rPr>
      </w:pPr>
      <w:r>
        <w:t>5.13.2.4</w:t>
      </w:r>
      <w:r>
        <w:rPr>
          <w:rFonts w:asciiTheme="minorHAnsi" w:eastAsiaTheme="minorEastAsia" w:hAnsiTheme="minorHAnsi" w:cstheme="minorBidi"/>
          <w:sz w:val="22"/>
          <w:szCs w:val="22"/>
        </w:rPr>
        <w:tab/>
      </w:r>
      <w:r>
        <w:t>Gestion des « Chambre FTTH »</w:t>
      </w:r>
      <w:r>
        <w:tab/>
      </w:r>
      <w:r w:rsidR="0085789F">
        <w:fldChar w:fldCharType="begin"/>
      </w:r>
      <w:r>
        <w:instrText xml:space="preserve"> PAGEREF _Toc426723511 \h </w:instrText>
      </w:r>
      <w:r w:rsidR="0085789F">
        <w:fldChar w:fldCharType="separate"/>
      </w:r>
      <w:r w:rsidR="00675435">
        <w:t>55</w:t>
      </w:r>
      <w:r w:rsidR="0085789F">
        <w:fldChar w:fldCharType="end"/>
      </w:r>
    </w:p>
    <w:p w:rsidR="002D76EB" w:rsidRDefault="002D76EB">
      <w:pPr>
        <w:pStyle w:val="TM4"/>
        <w:rPr>
          <w:rFonts w:asciiTheme="minorHAnsi" w:eastAsiaTheme="minorEastAsia" w:hAnsiTheme="minorHAnsi" w:cstheme="minorBidi"/>
          <w:sz w:val="22"/>
          <w:szCs w:val="22"/>
        </w:rPr>
      </w:pPr>
      <w:r>
        <w:t>5.13.2.5</w:t>
      </w:r>
      <w:r>
        <w:rPr>
          <w:rFonts w:asciiTheme="minorHAnsi" w:eastAsiaTheme="minorEastAsia" w:hAnsiTheme="minorHAnsi" w:cstheme="minorBidi"/>
          <w:sz w:val="22"/>
          <w:szCs w:val="22"/>
        </w:rPr>
        <w:tab/>
      </w:r>
      <w:r>
        <w:t>Gestion des « Appuis FTTH »</w:t>
      </w:r>
      <w:r>
        <w:tab/>
      </w:r>
      <w:r w:rsidR="0085789F">
        <w:fldChar w:fldCharType="begin"/>
      </w:r>
      <w:r>
        <w:instrText xml:space="preserve"> PAGEREF _Toc426723512 \h </w:instrText>
      </w:r>
      <w:r w:rsidR="0085789F">
        <w:fldChar w:fldCharType="separate"/>
      </w:r>
      <w:r w:rsidR="00675435">
        <w:t>57</w:t>
      </w:r>
      <w:r w:rsidR="0085789F">
        <w:fldChar w:fldCharType="end"/>
      </w:r>
    </w:p>
    <w:p w:rsidR="002D76EB" w:rsidRDefault="002D76EB">
      <w:pPr>
        <w:pStyle w:val="TM4"/>
        <w:rPr>
          <w:rFonts w:asciiTheme="minorHAnsi" w:eastAsiaTheme="minorEastAsia" w:hAnsiTheme="minorHAnsi" w:cstheme="minorBidi"/>
          <w:sz w:val="22"/>
          <w:szCs w:val="22"/>
        </w:rPr>
      </w:pPr>
      <w:r>
        <w:t>5.13.2.6</w:t>
      </w:r>
      <w:r>
        <w:rPr>
          <w:rFonts w:asciiTheme="minorHAnsi" w:eastAsiaTheme="minorEastAsia" w:hAnsiTheme="minorHAnsi" w:cstheme="minorBidi"/>
          <w:sz w:val="22"/>
          <w:szCs w:val="22"/>
        </w:rPr>
        <w:tab/>
      </w:r>
      <w:r>
        <w:t>Gestion des « Appuis ERDF »</w:t>
      </w:r>
      <w:r>
        <w:tab/>
      </w:r>
      <w:r w:rsidR="0085789F">
        <w:fldChar w:fldCharType="begin"/>
      </w:r>
      <w:r>
        <w:instrText xml:space="preserve"> PAGEREF _Toc426723513 \h </w:instrText>
      </w:r>
      <w:r w:rsidR="0085789F">
        <w:fldChar w:fldCharType="separate"/>
      </w:r>
      <w:r w:rsidR="00675435">
        <w:t>61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5.13.3</w:t>
      </w:r>
      <w:r>
        <w:rPr>
          <w:rFonts w:asciiTheme="minorHAnsi" w:eastAsiaTheme="minorEastAsia" w:hAnsiTheme="minorHAnsi" w:cstheme="minorBidi"/>
          <w:i w:val="0"/>
          <w:sz w:val="22"/>
          <w:szCs w:val="22"/>
        </w:rPr>
        <w:tab/>
      </w:r>
      <w:r>
        <w:t>Itinéraires GC FTTH</w:t>
      </w:r>
      <w:r>
        <w:tab/>
      </w:r>
      <w:r w:rsidR="0085789F">
        <w:fldChar w:fldCharType="begin"/>
      </w:r>
      <w:r>
        <w:instrText xml:space="preserve"> PAGEREF _Toc426723514 \h </w:instrText>
      </w:r>
      <w:r w:rsidR="0085789F">
        <w:fldChar w:fldCharType="separate"/>
      </w:r>
      <w:r w:rsidR="00675435">
        <w:t>62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5.13.4</w:t>
      </w:r>
      <w:r>
        <w:rPr>
          <w:rFonts w:asciiTheme="minorHAnsi" w:eastAsiaTheme="minorEastAsia" w:hAnsiTheme="minorHAnsi" w:cstheme="minorBidi"/>
          <w:i w:val="0"/>
          <w:sz w:val="22"/>
          <w:szCs w:val="22"/>
        </w:rPr>
        <w:tab/>
      </w:r>
      <w:r>
        <w:t>Widget de recalage des sites supports</w:t>
      </w:r>
      <w:r>
        <w:tab/>
      </w:r>
      <w:r w:rsidR="0085789F">
        <w:fldChar w:fldCharType="begin"/>
      </w:r>
      <w:r>
        <w:instrText xml:space="preserve"> PAGEREF _Toc426723515 \h </w:instrText>
      </w:r>
      <w:r w:rsidR="0085789F">
        <w:fldChar w:fldCharType="separate"/>
      </w:r>
      <w:r w:rsidR="00675435">
        <w:t>62</w:t>
      </w:r>
      <w:r w:rsidR="0085789F">
        <w:fldChar w:fldCharType="end"/>
      </w:r>
    </w:p>
    <w:p w:rsidR="002D76EB" w:rsidRDefault="002D76EB">
      <w:pPr>
        <w:pStyle w:val="TM4"/>
        <w:rPr>
          <w:rFonts w:asciiTheme="minorHAnsi" w:eastAsiaTheme="minorEastAsia" w:hAnsiTheme="minorHAnsi" w:cstheme="minorBidi"/>
          <w:sz w:val="22"/>
          <w:szCs w:val="22"/>
        </w:rPr>
      </w:pPr>
      <w:r>
        <w:t>5.13.4.1</w:t>
      </w:r>
      <w:r>
        <w:rPr>
          <w:rFonts w:asciiTheme="minorHAnsi" w:eastAsiaTheme="minorEastAsia" w:hAnsiTheme="minorHAnsi" w:cstheme="minorBidi"/>
          <w:sz w:val="22"/>
          <w:szCs w:val="22"/>
        </w:rPr>
        <w:tab/>
      </w:r>
      <w:r>
        <w:t>Etat initial du widget</w:t>
      </w:r>
      <w:r>
        <w:tab/>
      </w:r>
      <w:r w:rsidR="0085789F">
        <w:fldChar w:fldCharType="begin"/>
      </w:r>
      <w:r>
        <w:instrText xml:space="preserve"> PAGEREF _Toc426723516 \h </w:instrText>
      </w:r>
      <w:r w:rsidR="0085789F">
        <w:fldChar w:fldCharType="separate"/>
      </w:r>
      <w:r w:rsidR="00675435">
        <w:t>62</w:t>
      </w:r>
      <w:r w:rsidR="0085789F">
        <w:fldChar w:fldCharType="end"/>
      </w:r>
    </w:p>
    <w:p w:rsidR="002D76EB" w:rsidRDefault="002D76EB">
      <w:pPr>
        <w:pStyle w:val="TM4"/>
        <w:rPr>
          <w:rFonts w:asciiTheme="minorHAnsi" w:eastAsiaTheme="minorEastAsia" w:hAnsiTheme="minorHAnsi" w:cstheme="minorBidi"/>
          <w:sz w:val="22"/>
          <w:szCs w:val="22"/>
        </w:rPr>
      </w:pPr>
      <w:r>
        <w:t>5.13.4.2</w:t>
      </w:r>
      <w:r>
        <w:rPr>
          <w:rFonts w:asciiTheme="minorHAnsi" w:eastAsiaTheme="minorEastAsia" w:hAnsiTheme="minorHAnsi" w:cstheme="minorBidi"/>
          <w:sz w:val="22"/>
          <w:szCs w:val="22"/>
        </w:rPr>
        <w:tab/>
      </w:r>
      <w:r>
        <w:t>Sélection des Sites supports</w:t>
      </w:r>
      <w:r>
        <w:tab/>
      </w:r>
      <w:r w:rsidR="0085789F">
        <w:fldChar w:fldCharType="begin"/>
      </w:r>
      <w:r>
        <w:instrText xml:space="preserve"> PAGEREF _Toc426723517 \h </w:instrText>
      </w:r>
      <w:r w:rsidR="0085789F">
        <w:fldChar w:fldCharType="separate"/>
      </w:r>
      <w:r w:rsidR="00675435">
        <w:t>63</w:t>
      </w:r>
      <w:r w:rsidR="0085789F">
        <w:fldChar w:fldCharType="end"/>
      </w:r>
    </w:p>
    <w:p w:rsidR="002D76EB" w:rsidRDefault="002D76EB">
      <w:pPr>
        <w:pStyle w:val="TM4"/>
        <w:rPr>
          <w:rFonts w:asciiTheme="minorHAnsi" w:eastAsiaTheme="minorEastAsia" w:hAnsiTheme="minorHAnsi" w:cstheme="minorBidi"/>
          <w:sz w:val="22"/>
          <w:szCs w:val="22"/>
        </w:rPr>
      </w:pPr>
      <w:r>
        <w:t>5.13.4.3</w:t>
      </w:r>
      <w:r>
        <w:rPr>
          <w:rFonts w:asciiTheme="minorHAnsi" w:eastAsiaTheme="minorEastAsia" w:hAnsiTheme="minorHAnsi" w:cstheme="minorBidi"/>
          <w:sz w:val="22"/>
          <w:szCs w:val="22"/>
        </w:rPr>
        <w:tab/>
      </w:r>
      <w:r>
        <w:t>Enregistrement</w:t>
      </w:r>
      <w:r>
        <w:tab/>
      </w:r>
      <w:r w:rsidR="0085789F">
        <w:fldChar w:fldCharType="begin"/>
      </w:r>
      <w:r>
        <w:instrText xml:space="preserve"> PAGEREF _Toc426723518 \h </w:instrText>
      </w:r>
      <w:r w:rsidR="0085789F">
        <w:fldChar w:fldCharType="separate"/>
      </w:r>
      <w:r w:rsidR="00675435">
        <w:t>69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5.13.5</w:t>
      </w:r>
      <w:r>
        <w:rPr>
          <w:rFonts w:asciiTheme="minorHAnsi" w:eastAsiaTheme="minorEastAsia" w:hAnsiTheme="minorHAnsi" w:cstheme="minorBidi"/>
          <w:i w:val="0"/>
          <w:sz w:val="22"/>
          <w:szCs w:val="22"/>
        </w:rPr>
        <w:tab/>
      </w:r>
      <w:r>
        <w:t>Widget des zones de recalage</w:t>
      </w:r>
      <w:r>
        <w:tab/>
      </w:r>
      <w:r w:rsidR="0085789F">
        <w:fldChar w:fldCharType="begin"/>
      </w:r>
      <w:r>
        <w:instrText xml:space="preserve"> PAGEREF _Toc426723519 \h </w:instrText>
      </w:r>
      <w:r w:rsidR="0085789F">
        <w:fldChar w:fldCharType="separate"/>
      </w:r>
      <w:r w:rsidR="00675435">
        <w:t>77</w:t>
      </w:r>
      <w:r w:rsidR="0085789F">
        <w:fldChar w:fldCharType="end"/>
      </w:r>
    </w:p>
    <w:p w:rsidR="002D76EB" w:rsidRDefault="002D76EB">
      <w:pPr>
        <w:pStyle w:val="TM4"/>
        <w:rPr>
          <w:rFonts w:asciiTheme="minorHAnsi" w:eastAsiaTheme="minorEastAsia" w:hAnsiTheme="minorHAnsi" w:cstheme="minorBidi"/>
          <w:sz w:val="22"/>
          <w:szCs w:val="22"/>
        </w:rPr>
      </w:pPr>
      <w:r>
        <w:t>5.13.5.1</w:t>
      </w:r>
      <w:r>
        <w:rPr>
          <w:rFonts w:asciiTheme="minorHAnsi" w:eastAsiaTheme="minorEastAsia" w:hAnsiTheme="minorHAnsi" w:cstheme="minorBidi"/>
          <w:sz w:val="22"/>
          <w:szCs w:val="22"/>
        </w:rPr>
        <w:tab/>
      </w:r>
      <w:r>
        <w:t>Fonctionnement global</w:t>
      </w:r>
      <w:r>
        <w:tab/>
      </w:r>
      <w:r w:rsidR="0085789F">
        <w:fldChar w:fldCharType="begin"/>
      </w:r>
      <w:r>
        <w:instrText xml:space="preserve"> PAGEREF _Toc426723520 \h </w:instrText>
      </w:r>
      <w:r w:rsidR="0085789F">
        <w:fldChar w:fldCharType="separate"/>
      </w:r>
      <w:r w:rsidR="00675435">
        <w:t>77</w:t>
      </w:r>
      <w:r w:rsidR="0085789F">
        <w:fldChar w:fldCharType="end"/>
      </w:r>
    </w:p>
    <w:p w:rsidR="002D76EB" w:rsidRDefault="002D76EB">
      <w:pPr>
        <w:pStyle w:val="TM4"/>
        <w:rPr>
          <w:rFonts w:asciiTheme="minorHAnsi" w:eastAsiaTheme="minorEastAsia" w:hAnsiTheme="minorHAnsi" w:cstheme="minorBidi"/>
          <w:sz w:val="22"/>
          <w:szCs w:val="22"/>
        </w:rPr>
      </w:pPr>
      <w:r>
        <w:t>5.13.5.2</w:t>
      </w:r>
      <w:r>
        <w:rPr>
          <w:rFonts w:asciiTheme="minorHAnsi" w:eastAsiaTheme="minorEastAsia" w:hAnsiTheme="minorHAnsi" w:cstheme="minorBidi"/>
          <w:sz w:val="22"/>
          <w:szCs w:val="22"/>
        </w:rPr>
        <w:tab/>
      </w:r>
      <w:r>
        <w:t>Onglet Contour</w:t>
      </w:r>
      <w:r>
        <w:tab/>
      </w:r>
      <w:r w:rsidR="0085789F">
        <w:fldChar w:fldCharType="begin"/>
      </w:r>
      <w:r>
        <w:instrText xml:space="preserve"> PAGEREF _Toc426723521 \h </w:instrText>
      </w:r>
      <w:r w:rsidR="0085789F">
        <w:fldChar w:fldCharType="separate"/>
      </w:r>
      <w:r w:rsidR="00675435">
        <w:t>80</w:t>
      </w:r>
      <w:r w:rsidR="0085789F">
        <w:fldChar w:fldCharType="end"/>
      </w:r>
    </w:p>
    <w:p w:rsidR="002D76EB" w:rsidRDefault="002D76EB">
      <w:pPr>
        <w:pStyle w:val="TM4"/>
        <w:rPr>
          <w:rFonts w:asciiTheme="minorHAnsi" w:eastAsiaTheme="minorEastAsia" w:hAnsiTheme="minorHAnsi" w:cstheme="minorBidi"/>
          <w:sz w:val="22"/>
          <w:szCs w:val="22"/>
        </w:rPr>
      </w:pPr>
      <w:r>
        <w:t>5.13.5.3</w:t>
      </w:r>
      <w:r>
        <w:rPr>
          <w:rFonts w:asciiTheme="minorHAnsi" w:eastAsiaTheme="minorEastAsia" w:hAnsiTheme="minorHAnsi" w:cstheme="minorBidi"/>
          <w:sz w:val="22"/>
          <w:szCs w:val="22"/>
        </w:rPr>
        <w:tab/>
      </w:r>
      <w:r>
        <w:t>Onglet Général</w:t>
      </w:r>
      <w:r>
        <w:tab/>
      </w:r>
      <w:r w:rsidR="0085789F">
        <w:fldChar w:fldCharType="begin"/>
      </w:r>
      <w:r>
        <w:instrText xml:space="preserve"> PAGEREF _Toc426723522 \h </w:instrText>
      </w:r>
      <w:r w:rsidR="0085789F">
        <w:fldChar w:fldCharType="separate"/>
      </w:r>
      <w:r w:rsidR="00675435">
        <w:t>81</w:t>
      </w:r>
      <w:r w:rsidR="0085789F">
        <w:fldChar w:fldCharType="end"/>
      </w:r>
    </w:p>
    <w:p w:rsidR="002D76EB" w:rsidRDefault="002D76EB">
      <w:pPr>
        <w:pStyle w:val="TM4"/>
        <w:rPr>
          <w:rFonts w:asciiTheme="minorHAnsi" w:eastAsiaTheme="minorEastAsia" w:hAnsiTheme="minorHAnsi" w:cstheme="minorBidi"/>
          <w:sz w:val="22"/>
          <w:szCs w:val="22"/>
        </w:rPr>
      </w:pPr>
      <w:r>
        <w:t>5.13.5.4</w:t>
      </w:r>
      <w:r>
        <w:rPr>
          <w:rFonts w:asciiTheme="minorHAnsi" w:eastAsiaTheme="minorEastAsia" w:hAnsiTheme="minorHAnsi" w:cstheme="minorBidi"/>
          <w:sz w:val="22"/>
          <w:szCs w:val="22"/>
        </w:rPr>
        <w:tab/>
      </w:r>
      <w:r>
        <w:t>Onglet Autre</w:t>
      </w:r>
      <w:r>
        <w:tab/>
      </w:r>
      <w:r w:rsidR="0085789F">
        <w:fldChar w:fldCharType="begin"/>
      </w:r>
      <w:r>
        <w:instrText xml:space="preserve"> PAGEREF _Toc426723523 \h </w:instrText>
      </w:r>
      <w:r w:rsidR="0085789F">
        <w:fldChar w:fldCharType="separate"/>
      </w:r>
      <w:r w:rsidR="00675435">
        <w:t>83</w:t>
      </w:r>
      <w:r w:rsidR="0085789F">
        <w:fldChar w:fldCharType="end"/>
      </w:r>
    </w:p>
    <w:p w:rsidR="002D76EB" w:rsidRDefault="002D76EB">
      <w:pPr>
        <w:pStyle w:val="TM4"/>
        <w:rPr>
          <w:rFonts w:asciiTheme="minorHAnsi" w:eastAsiaTheme="minorEastAsia" w:hAnsiTheme="minorHAnsi" w:cstheme="minorBidi"/>
          <w:sz w:val="22"/>
          <w:szCs w:val="22"/>
        </w:rPr>
      </w:pPr>
      <w:r>
        <w:t>5.13.5.5</w:t>
      </w:r>
      <w:r>
        <w:rPr>
          <w:rFonts w:asciiTheme="minorHAnsi" w:eastAsiaTheme="minorEastAsia" w:hAnsiTheme="minorHAnsi" w:cstheme="minorBidi"/>
          <w:sz w:val="22"/>
          <w:szCs w:val="22"/>
        </w:rPr>
        <w:tab/>
      </w:r>
      <w:r>
        <w:t>Base de données</w:t>
      </w:r>
      <w:r>
        <w:tab/>
      </w:r>
      <w:r w:rsidR="0085789F">
        <w:fldChar w:fldCharType="begin"/>
      </w:r>
      <w:r>
        <w:instrText xml:space="preserve"> PAGEREF _Toc426723524 \h </w:instrText>
      </w:r>
      <w:r w:rsidR="0085789F">
        <w:fldChar w:fldCharType="separate"/>
      </w:r>
      <w:r w:rsidR="00675435">
        <w:t>83</w:t>
      </w:r>
      <w:r w:rsidR="0085789F">
        <w:fldChar w:fldCharType="end"/>
      </w:r>
    </w:p>
    <w:p w:rsidR="002D76EB" w:rsidRDefault="002D76EB">
      <w:pPr>
        <w:pStyle w:val="TM4"/>
        <w:rPr>
          <w:rFonts w:asciiTheme="minorHAnsi" w:eastAsiaTheme="minorEastAsia" w:hAnsiTheme="minorHAnsi" w:cstheme="minorBidi"/>
          <w:sz w:val="22"/>
          <w:szCs w:val="22"/>
        </w:rPr>
      </w:pPr>
      <w:r>
        <w:t>5.13.5.6</w:t>
      </w:r>
      <w:r>
        <w:rPr>
          <w:rFonts w:asciiTheme="minorHAnsi" w:eastAsiaTheme="minorEastAsia" w:hAnsiTheme="minorHAnsi" w:cstheme="minorBidi"/>
          <w:sz w:val="22"/>
          <w:szCs w:val="22"/>
        </w:rPr>
        <w:tab/>
      </w:r>
      <w:r>
        <w:t>Génération d’un rapport pour IPON</w:t>
      </w:r>
      <w:r>
        <w:tab/>
      </w:r>
      <w:r w:rsidR="0085789F">
        <w:fldChar w:fldCharType="begin"/>
      </w:r>
      <w:r>
        <w:instrText xml:space="preserve"> PAGEREF _Toc426723525 \h </w:instrText>
      </w:r>
      <w:r w:rsidR="0085789F">
        <w:fldChar w:fldCharType="separate"/>
      </w:r>
      <w:r w:rsidR="00675435">
        <w:t>84</w:t>
      </w:r>
      <w:r w:rsidR="0085789F">
        <w:fldChar w:fldCharType="end"/>
      </w:r>
    </w:p>
    <w:p w:rsidR="002D76EB" w:rsidRDefault="002D76EB">
      <w:pPr>
        <w:pStyle w:val="TM4"/>
        <w:rPr>
          <w:rFonts w:asciiTheme="minorHAnsi" w:eastAsiaTheme="minorEastAsia" w:hAnsiTheme="minorHAnsi" w:cstheme="minorBidi"/>
          <w:sz w:val="22"/>
          <w:szCs w:val="22"/>
        </w:rPr>
      </w:pPr>
      <w:r>
        <w:t>5.13.5.7</w:t>
      </w:r>
      <w:r>
        <w:rPr>
          <w:rFonts w:asciiTheme="minorHAnsi" w:eastAsiaTheme="minorEastAsia" w:hAnsiTheme="minorHAnsi" w:cstheme="minorBidi"/>
          <w:sz w:val="22"/>
          <w:szCs w:val="22"/>
        </w:rPr>
        <w:tab/>
      </w:r>
      <w:r>
        <w:t>Téléchargement d’un rapport pour IPON</w:t>
      </w:r>
      <w:r>
        <w:tab/>
      </w:r>
      <w:r w:rsidR="0085789F">
        <w:fldChar w:fldCharType="begin"/>
      </w:r>
      <w:r>
        <w:instrText xml:space="preserve"> PAGEREF _Toc426723526 \h </w:instrText>
      </w:r>
      <w:r w:rsidR="0085789F">
        <w:fldChar w:fldCharType="separate"/>
      </w:r>
      <w:r w:rsidR="00675435">
        <w:t>85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5.14</w:t>
      </w:r>
      <w:r>
        <w:rPr>
          <w:rFonts w:asciiTheme="minorHAnsi" w:eastAsiaTheme="minorEastAsia" w:hAnsiTheme="minorHAnsi" w:cstheme="minorBidi"/>
          <w:smallCaps w:val="0"/>
          <w:sz w:val="22"/>
          <w:szCs w:val="22"/>
        </w:rPr>
        <w:tab/>
      </w:r>
      <w:r w:rsidRPr="00D052C5">
        <w:rPr>
          <w:rFonts w:cs="Arial"/>
        </w:rPr>
        <w:t>Gestion FTTH</w:t>
      </w:r>
      <w:r>
        <w:tab/>
      </w:r>
      <w:r w:rsidR="0085789F">
        <w:fldChar w:fldCharType="begin"/>
      </w:r>
      <w:r>
        <w:instrText xml:space="preserve"> PAGEREF _Toc426723527 \h </w:instrText>
      </w:r>
      <w:r w:rsidR="0085789F">
        <w:fldChar w:fldCharType="separate"/>
      </w:r>
      <w:r w:rsidR="00675435">
        <w:t>86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5.14.1</w:t>
      </w:r>
      <w:r>
        <w:rPr>
          <w:rFonts w:asciiTheme="minorHAnsi" w:eastAsiaTheme="minorEastAsia" w:hAnsiTheme="minorHAnsi" w:cstheme="minorBidi"/>
          <w:i w:val="0"/>
          <w:sz w:val="22"/>
          <w:szCs w:val="22"/>
        </w:rPr>
        <w:tab/>
      </w:r>
      <w:r w:rsidRPr="00D052C5">
        <w:rPr>
          <w:rFonts w:cs="Arial"/>
        </w:rPr>
        <w:t>Widget des Points Fonctionnels</w:t>
      </w:r>
      <w:r>
        <w:tab/>
      </w:r>
      <w:r w:rsidR="0085789F">
        <w:fldChar w:fldCharType="begin"/>
      </w:r>
      <w:r>
        <w:instrText xml:space="preserve"> PAGEREF _Toc426723528 \h </w:instrText>
      </w:r>
      <w:r w:rsidR="0085789F">
        <w:fldChar w:fldCharType="separate"/>
      </w:r>
      <w:r w:rsidR="00675435">
        <w:t>86</w:t>
      </w:r>
      <w:r w:rsidR="0085789F">
        <w:fldChar w:fldCharType="end"/>
      </w:r>
    </w:p>
    <w:p w:rsidR="002D76EB" w:rsidRDefault="002D76EB">
      <w:pPr>
        <w:pStyle w:val="TM4"/>
        <w:rPr>
          <w:rFonts w:asciiTheme="minorHAnsi" w:eastAsiaTheme="minorEastAsia" w:hAnsiTheme="minorHAnsi" w:cstheme="minorBidi"/>
          <w:sz w:val="22"/>
          <w:szCs w:val="22"/>
        </w:rPr>
      </w:pPr>
      <w:r>
        <w:t>5.14.1.1</w:t>
      </w:r>
      <w:r>
        <w:rPr>
          <w:rFonts w:asciiTheme="minorHAnsi" w:eastAsiaTheme="minorEastAsia" w:hAnsiTheme="minorHAnsi" w:cstheme="minorBidi"/>
          <w:sz w:val="22"/>
          <w:szCs w:val="22"/>
        </w:rPr>
        <w:tab/>
      </w:r>
      <w:r>
        <w:t>Numérotation des points fonctionnels</w:t>
      </w:r>
      <w:r>
        <w:tab/>
      </w:r>
      <w:r w:rsidR="0085789F">
        <w:fldChar w:fldCharType="begin"/>
      </w:r>
      <w:r>
        <w:instrText xml:space="preserve"> PAGEREF _Toc426723529 \h </w:instrText>
      </w:r>
      <w:r w:rsidR="0085789F">
        <w:fldChar w:fldCharType="separate"/>
      </w:r>
      <w:r w:rsidR="00675435">
        <w:t>86</w:t>
      </w:r>
      <w:r w:rsidR="0085789F">
        <w:fldChar w:fldCharType="end"/>
      </w:r>
    </w:p>
    <w:p w:rsidR="002D76EB" w:rsidRDefault="002D76EB">
      <w:pPr>
        <w:pStyle w:val="TM4"/>
        <w:rPr>
          <w:rFonts w:asciiTheme="minorHAnsi" w:eastAsiaTheme="minorEastAsia" w:hAnsiTheme="minorHAnsi" w:cstheme="minorBidi"/>
          <w:sz w:val="22"/>
          <w:szCs w:val="22"/>
        </w:rPr>
      </w:pPr>
      <w:r>
        <w:t>5.14.1.2</w:t>
      </w:r>
      <w:r>
        <w:rPr>
          <w:rFonts w:asciiTheme="minorHAnsi" w:eastAsiaTheme="minorEastAsia" w:hAnsiTheme="minorHAnsi" w:cstheme="minorBidi"/>
          <w:sz w:val="22"/>
          <w:szCs w:val="22"/>
        </w:rPr>
        <w:tab/>
      </w:r>
      <w:r>
        <w:t>Forçage de l’association père/fils d’un PF lors de l’association à un projet</w:t>
      </w:r>
      <w:r>
        <w:tab/>
      </w:r>
      <w:r w:rsidR="0085789F">
        <w:fldChar w:fldCharType="begin"/>
      </w:r>
      <w:r>
        <w:instrText xml:space="preserve"> PAGEREF _Toc426723530 \h </w:instrText>
      </w:r>
      <w:r w:rsidR="0085789F">
        <w:fldChar w:fldCharType="separate"/>
      </w:r>
      <w:r w:rsidR="00675435">
        <w:t>86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5.14.2</w:t>
      </w:r>
      <w:r>
        <w:rPr>
          <w:rFonts w:asciiTheme="minorHAnsi" w:eastAsiaTheme="minorEastAsia" w:hAnsiTheme="minorHAnsi" w:cstheme="minorBidi"/>
          <w:i w:val="0"/>
          <w:sz w:val="22"/>
          <w:szCs w:val="22"/>
        </w:rPr>
        <w:tab/>
      </w:r>
      <w:r>
        <w:t>Widget des Zones de gestion</w:t>
      </w:r>
      <w:r>
        <w:tab/>
      </w:r>
      <w:r w:rsidR="0085789F">
        <w:fldChar w:fldCharType="begin"/>
      </w:r>
      <w:r>
        <w:instrText xml:space="preserve"> PAGEREF _Toc426723531 \h </w:instrText>
      </w:r>
      <w:r w:rsidR="0085789F">
        <w:fldChar w:fldCharType="separate"/>
      </w:r>
      <w:r w:rsidR="00675435">
        <w:t>86</w:t>
      </w:r>
      <w:r w:rsidR="0085789F">
        <w:fldChar w:fldCharType="end"/>
      </w:r>
    </w:p>
    <w:p w:rsidR="002D76EB" w:rsidRDefault="002D76EB">
      <w:pPr>
        <w:pStyle w:val="TM4"/>
        <w:rPr>
          <w:rFonts w:asciiTheme="minorHAnsi" w:eastAsiaTheme="minorEastAsia" w:hAnsiTheme="minorHAnsi" w:cstheme="minorBidi"/>
          <w:sz w:val="22"/>
          <w:szCs w:val="22"/>
        </w:rPr>
      </w:pPr>
      <w:r>
        <w:t>5.14.2.1</w:t>
      </w:r>
      <w:r>
        <w:rPr>
          <w:rFonts w:asciiTheme="minorHAnsi" w:eastAsiaTheme="minorEastAsia" w:hAnsiTheme="minorHAnsi" w:cstheme="minorBidi"/>
          <w:sz w:val="22"/>
          <w:szCs w:val="22"/>
        </w:rPr>
        <w:tab/>
      </w:r>
      <w:r>
        <w:t>Commun</w:t>
      </w:r>
      <w:r>
        <w:tab/>
      </w:r>
      <w:r w:rsidR="0085789F">
        <w:fldChar w:fldCharType="begin"/>
      </w:r>
      <w:r>
        <w:instrText xml:space="preserve"> PAGEREF _Toc426723532 \h </w:instrText>
      </w:r>
      <w:r w:rsidR="0085789F">
        <w:fldChar w:fldCharType="separate"/>
      </w:r>
      <w:r w:rsidR="00675435">
        <w:t>86</w:t>
      </w:r>
      <w:r w:rsidR="0085789F">
        <w:fldChar w:fldCharType="end"/>
      </w:r>
    </w:p>
    <w:p w:rsidR="002D76EB" w:rsidRDefault="002D76EB">
      <w:pPr>
        <w:pStyle w:val="TM4"/>
        <w:rPr>
          <w:rFonts w:asciiTheme="minorHAnsi" w:eastAsiaTheme="minorEastAsia" w:hAnsiTheme="minorHAnsi" w:cstheme="minorBidi"/>
          <w:sz w:val="22"/>
          <w:szCs w:val="22"/>
        </w:rPr>
      </w:pPr>
      <w:r>
        <w:t>5.14.2.2</w:t>
      </w:r>
      <w:r>
        <w:rPr>
          <w:rFonts w:asciiTheme="minorHAnsi" w:eastAsiaTheme="minorEastAsia" w:hAnsiTheme="minorHAnsi" w:cstheme="minorBidi"/>
          <w:sz w:val="22"/>
          <w:szCs w:val="22"/>
        </w:rPr>
        <w:tab/>
      </w:r>
      <w:r>
        <w:t>Zones d’éligibilité</w:t>
      </w:r>
      <w:r>
        <w:tab/>
      </w:r>
      <w:r w:rsidR="0085789F">
        <w:fldChar w:fldCharType="begin"/>
      </w:r>
      <w:r>
        <w:instrText xml:space="preserve"> PAGEREF _Toc426723533 \h </w:instrText>
      </w:r>
      <w:r w:rsidR="0085789F">
        <w:fldChar w:fldCharType="separate"/>
      </w:r>
      <w:r w:rsidR="00675435">
        <w:t>87</w:t>
      </w:r>
      <w:r w:rsidR="0085789F">
        <w:fldChar w:fldCharType="end"/>
      </w:r>
    </w:p>
    <w:p w:rsidR="002D76EB" w:rsidRDefault="002D76EB">
      <w:pPr>
        <w:pStyle w:val="TM4"/>
        <w:rPr>
          <w:rFonts w:asciiTheme="minorHAnsi" w:eastAsiaTheme="minorEastAsia" w:hAnsiTheme="minorHAnsi" w:cstheme="minorBidi"/>
          <w:sz w:val="22"/>
          <w:szCs w:val="22"/>
        </w:rPr>
      </w:pPr>
      <w:r>
        <w:t>5.14.2.3</w:t>
      </w:r>
      <w:r>
        <w:rPr>
          <w:rFonts w:asciiTheme="minorHAnsi" w:eastAsiaTheme="minorEastAsia" w:hAnsiTheme="minorHAnsi" w:cstheme="minorBidi"/>
          <w:sz w:val="22"/>
          <w:szCs w:val="22"/>
        </w:rPr>
        <w:tab/>
      </w:r>
      <w:r>
        <w:t>Zones marketing</w:t>
      </w:r>
      <w:r>
        <w:tab/>
      </w:r>
      <w:r w:rsidR="0085789F">
        <w:fldChar w:fldCharType="begin"/>
      </w:r>
      <w:r>
        <w:instrText xml:space="preserve"> PAGEREF _Toc426723534 \h </w:instrText>
      </w:r>
      <w:r w:rsidR="0085789F">
        <w:fldChar w:fldCharType="separate"/>
      </w:r>
      <w:r w:rsidR="00675435">
        <w:t>90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5.14.3</w:t>
      </w:r>
      <w:r>
        <w:rPr>
          <w:rFonts w:asciiTheme="minorHAnsi" w:eastAsiaTheme="minorEastAsia" w:hAnsiTheme="minorHAnsi" w:cstheme="minorBidi"/>
          <w:i w:val="0"/>
          <w:sz w:val="22"/>
          <w:szCs w:val="22"/>
        </w:rPr>
        <w:tab/>
      </w:r>
      <w:r>
        <w:t>Gestion des Projets</w:t>
      </w:r>
      <w:r>
        <w:tab/>
      </w:r>
      <w:r w:rsidR="0085789F">
        <w:fldChar w:fldCharType="begin"/>
      </w:r>
      <w:r>
        <w:instrText xml:space="preserve"> PAGEREF _Toc426723535 \h </w:instrText>
      </w:r>
      <w:r w:rsidR="0085789F">
        <w:fldChar w:fldCharType="separate"/>
      </w:r>
      <w:r w:rsidR="00675435">
        <w:t>92</w:t>
      </w:r>
      <w:r w:rsidR="0085789F">
        <w:fldChar w:fldCharType="end"/>
      </w:r>
    </w:p>
    <w:p w:rsidR="002D76EB" w:rsidRDefault="002D76EB">
      <w:pPr>
        <w:pStyle w:val="TM4"/>
        <w:rPr>
          <w:rFonts w:asciiTheme="minorHAnsi" w:eastAsiaTheme="minorEastAsia" w:hAnsiTheme="minorHAnsi" w:cstheme="minorBidi"/>
          <w:sz w:val="22"/>
          <w:szCs w:val="22"/>
        </w:rPr>
      </w:pPr>
      <w:r>
        <w:t>5.14.3.1</w:t>
      </w:r>
      <w:r>
        <w:rPr>
          <w:rFonts w:asciiTheme="minorHAnsi" w:eastAsiaTheme="minorEastAsia" w:hAnsiTheme="minorHAnsi" w:cstheme="minorBidi"/>
          <w:sz w:val="22"/>
          <w:szCs w:val="22"/>
        </w:rPr>
        <w:tab/>
      </w:r>
      <w:r>
        <w:t>Onglet Attributs</w:t>
      </w:r>
      <w:r>
        <w:tab/>
      </w:r>
      <w:r w:rsidR="0085789F">
        <w:fldChar w:fldCharType="begin"/>
      </w:r>
      <w:r>
        <w:instrText xml:space="preserve"> PAGEREF _Toc426723536 \h </w:instrText>
      </w:r>
      <w:r w:rsidR="0085789F">
        <w:fldChar w:fldCharType="separate"/>
      </w:r>
      <w:r w:rsidR="00675435">
        <w:t>92</w:t>
      </w:r>
      <w:r w:rsidR="0085789F">
        <w:fldChar w:fldCharType="end"/>
      </w:r>
    </w:p>
    <w:p w:rsidR="002D76EB" w:rsidRDefault="002D76EB">
      <w:pPr>
        <w:pStyle w:val="TM4"/>
        <w:rPr>
          <w:rFonts w:asciiTheme="minorHAnsi" w:eastAsiaTheme="minorEastAsia" w:hAnsiTheme="minorHAnsi" w:cstheme="minorBidi"/>
          <w:sz w:val="22"/>
          <w:szCs w:val="22"/>
        </w:rPr>
      </w:pPr>
      <w:r>
        <w:t>5.14.3.2</w:t>
      </w:r>
      <w:r>
        <w:rPr>
          <w:rFonts w:asciiTheme="minorHAnsi" w:eastAsiaTheme="minorEastAsia" w:hAnsiTheme="minorHAnsi" w:cstheme="minorBidi"/>
          <w:sz w:val="22"/>
          <w:szCs w:val="22"/>
        </w:rPr>
        <w:tab/>
      </w:r>
      <w:r>
        <w:t>Onglet Documentation</w:t>
      </w:r>
      <w:r>
        <w:tab/>
      </w:r>
      <w:r w:rsidR="0085789F">
        <w:fldChar w:fldCharType="begin"/>
      </w:r>
      <w:r>
        <w:instrText xml:space="preserve"> PAGEREF _Toc426723537 \h </w:instrText>
      </w:r>
      <w:r w:rsidR="0085789F">
        <w:fldChar w:fldCharType="separate"/>
      </w:r>
      <w:r w:rsidR="00675435">
        <w:t>92</w:t>
      </w:r>
      <w:r w:rsidR="0085789F">
        <w:fldChar w:fldCharType="end"/>
      </w:r>
    </w:p>
    <w:p w:rsidR="002D76EB" w:rsidRDefault="002D76EB">
      <w:pPr>
        <w:pStyle w:val="TM4"/>
        <w:rPr>
          <w:rFonts w:asciiTheme="minorHAnsi" w:eastAsiaTheme="minorEastAsia" w:hAnsiTheme="minorHAnsi" w:cstheme="minorBidi"/>
          <w:sz w:val="22"/>
          <w:szCs w:val="22"/>
        </w:rPr>
      </w:pPr>
      <w:r>
        <w:t>5.14.3.3</w:t>
      </w:r>
      <w:r>
        <w:rPr>
          <w:rFonts w:asciiTheme="minorHAnsi" w:eastAsiaTheme="minorEastAsia" w:hAnsiTheme="minorHAnsi" w:cstheme="minorBidi"/>
          <w:sz w:val="22"/>
          <w:szCs w:val="22"/>
        </w:rPr>
        <w:tab/>
      </w:r>
      <w:r>
        <w:t>Onglet objets associés</w:t>
      </w:r>
      <w:r>
        <w:tab/>
      </w:r>
      <w:r w:rsidR="0085789F">
        <w:fldChar w:fldCharType="begin"/>
      </w:r>
      <w:r>
        <w:instrText xml:space="preserve"> PAGEREF _Toc426723538 \h </w:instrText>
      </w:r>
      <w:r w:rsidR="0085789F">
        <w:fldChar w:fldCharType="separate"/>
      </w:r>
      <w:r w:rsidR="00675435">
        <w:t>95</w:t>
      </w:r>
      <w:r w:rsidR="0085789F">
        <w:fldChar w:fldCharType="end"/>
      </w:r>
    </w:p>
    <w:p w:rsidR="002D76EB" w:rsidRDefault="002D76EB">
      <w:pPr>
        <w:pStyle w:val="TM4"/>
        <w:rPr>
          <w:rFonts w:asciiTheme="minorHAnsi" w:eastAsiaTheme="minorEastAsia" w:hAnsiTheme="minorHAnsi" w:cstheme="minorBidi"/>
          <w:sz w:val="22"/>
          <w:szCs w:val="22"/>
        </w:rPr>
      </w:pPr>
      <w:r>
        <w:t>5.14.3.4</w:t>
      </w:r>
      <w:r>
        <w:rPr>
          <w:rFonts w:asciiTheme="minorHAnsi" w:eastAsiaTheme="minorEastAsia" w:hAnsiTheme="minorHAnsi" w:cstheme="minorBidi"/>
          <w:sz w:val="22"/>
          <w:szCs w:val="22"/>
        </w:rPr>
        <w:tab/>
      </w:r>
      <w:r>
        <w:t>Enregistrement</w:t>
      </w:r>
      <w:r>
        <w:tab/>
      </w:r>
      <w:r w:rsidR="0085789F">
        <w:fldChar w:fldCharType="begin"/>
      </w:r>
      <w:r>
        <w:instrText xml:space="preserve"> PAGEREF _Toc426723539 \h </w:instrText>
      </w:r>
      <w:r w:rsidR="0085789F">
        <w:fldChar w:fldCharType="separate"/>
      </w:r>
      <w:r w:rsidR="00675435">
        <w:t>96</w:t>
      </w:r>
      <w:r w:rsidR="0085789F">
        <w:fldChar w:fldCharType="end"/>
      </w:r>
    </w:p>
    <w:p w:rsidR="002D76EB" w:rsidRDefault="002D76EB">
      <w:pPr>
        <w:pStyle w:val="TM4"/>
        <w:rPr>
          <w:rFonts w:asciiTheme="minorHAnsi" w:eastAsiaTheme="minorEastAsia" w:hAnsiTheme="minorHAnsi" w:cstheme="minorBidi"/>
          <w:sz w:val="22"/>
          <w:szCs w:val="22"/>
        </w:rPr>
      </w:pPr>
      <w:r>
        <w:t>5.14.3.5</w:t>
      </w:r>
      <w:r>
        <w:rPr>
          <w:rFonts w:asciiTheme="minorHAnsi" w:eastAsiaTheme="minorEastAsia" w:hAnsiTheme="minorHAnsi" w:cstheme="minorBidi"/>
          <w:sz w:val="22"/>
          <w:szCs w:val="22"/>
        </w:rPr>
        <w:tab/>
      </w:r>
      <w:r>
        <w:t>Modification du nom du projet</w:t>
      </w:r>
      <w:r>
        <w:tab/>
      </w:r>
      <w:r w:rsidR="0085789F">
        <w:fldChar w:fldCharType="begin"/>
      </w:r>
      <w:r>
        <w:instrText xml:space="preserve"> PAGEREF _Toc426723540 \h </w:instrText>
      </w:r>
      <w:r w:rsidR="0085789F">
        <w:fldChar w:fldCharType="separate"/>
      </w:r>
      <w:r w:rsidR="00675435">
        <w:t>96</w:t>
      </w:r>
      <w:r w:rsidR="0085789F">
        <w:fldChar w:fldCharType="end"/>
      </w:r>
    </w:p>
    <w:p w:rsidR="002D76EB" w:rsidRDefault="002D76EB">
      <w:pPr>
        <w:pStyle w:val="TM4"/>
        <w:rPr>
          <w:rFonts w:asciiTheme="minorHAnsi" w:eastAsiaTheme="minorEastAsia" w:hAnsiTheme="minorHAnsi" w:cstheme="minorBidi"/>
          <w:sz w:val="22"/>
          <w:szCs w:val="22"/>
        </w:rPr>
      </w:pPr>
      <w:r>
        <w:t>5.14.3.6</w:t>
      </w:r>
      <w:r>
        <w:rPr>
          <w:rFonts w:asciiTheme="minorHAnsi" w:eastAsiaTheme="minorEastAsia" w:hAnsiTheme="minorHAnsi" w:cstheme="minorBidi"/>
          <w:sz w:val="22"/>
          <w:szCs w:val="22"/>
        </w:rPr>
        <w:tab/>
      </w:r>
      <w:r>
        <w:t>Récolement d’un projet</w:t>
      </w:r>
      <w:r>
        <w:tab/>
      </w:r>
      <w:r w:rsidR="0085789F">
        <w:fldChar w:fldCharType="begin"/>
      </w:r>
      <w:r>
        <w:instrText xml:space="preserve"> PAGEREF _Toc426723541 \h </w:instrText>
      </w:r>
      <w:r w:rsidR="0085789F">
        <w:fldChar w:fldCharType="separate"/>
      </w:r>
      <w:r w:rsidR="00675435">
        <w:t>96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5.14.4</w:t>
      </w:r>
      <w:r>
        <w:rPr>
          <w:rFonts w:asciiTheme="minorHAnsi" w:eastAsiaTheme="minorEastAsia" w:hAnsiTheme="minorHAnsi" w:cstheme="minorBidi"/>
          <w:i w:val="0"/>
          <w:sz w:val="22"/>
          <w:szCs w:val="22"/>
        </w:rPr>
        <w:tab/>
      </w:r>
      <w:r>
        <w:t>Gestion des Parcours</w:t>
      </w:r>
      <w:r>
        <w:tab/>
      </w:r>
      <w:r w:rsidR="0085789F">
        <w:fldChar w:fldCharType="begin"/>
      </w:r>
      <w:r>
        <w:instrText xml:space="preserve"> PAGEREF _Toc426723542 \h </w:instrText>
      </w:r>
      <w:r w:rsidR="0085789F">
        <w:fldChar w:fldCharType="separate"/>
      </w:r>
      <w:r w:rsidR="00675435">
        <w:t>97</w:t>
      </w:r>
      <w:r w:rsidR="0085789F">
        <w:fldChar w:fldCharType="end"/>
      </w:r>
    </w:p>
    <w:p w:rsidR="002D76EB" w:rsidRDefault="002D76EB">
      <w:pPr>
        <w:pStyle w:val="TM4"/>
        <w:rPr>
          <w:rFonts w:asciiTheme="minorHAnsi" w:eastAsiaTheme="minorEastAsia" w:hAnsiTheme="minorHAnsi" w:cstheme="minorBidi"/>
          <w:sz w:val="22"/>
          <w:szCs w:val="22"/>
        </w:rPr>
      </w:pPr>
      <w:r>
        <w:t>5.14.4.1</w:t>
      </w:r>
      <w:r>
        <w:rPr>
          <w:rFonts w:asciiTheme="minorHAnsi" w:eastAsiaTheme="minorEastAsia" w:hAnsiTheme="minorHAnsi" w:cstheme="minorBidi"/>
          <w:sz w:val="22"/>
          <w:szCs w:val="22"/>
        </w:rPr>
        <w:tab/>
      </w:r>
      <w:r>
        <w:t>Onglet General</w:t>
      </w:r>
      <w:r>
        <w:tab/>
      </w:r>
      <w:r w:rsidR="0085789F">
        <w:fldChar w:fldCharType="begin"/>
      </w:r>
      <w:r>
        <w:instrText xml:space="preserve"> PAGEREF _Toc426723543 \h </w:instrText>
      </w:r>
      <w:r w:rsidR="0085789F">
        <w:fldChar w:fldCharType="separate"/>
      </w:r>
      <w:r w:rsidR="00675435">
        <w:t>97</w:t>
      </w:r>
      <w:r w:rsidR="0085789F">
        <w:fldChar w:fldCharType="end"/>
      </w:r>
    </w:p>
    <w:p w:rsidR="002D76EB" w:rsidRDefault="002D76EB">
      <w:pPr>
        <w:pStyle w:val="TM4"/>
        <w:rPr>
          <w:rFonts w:asciiTheme="minorHAnsi" w:eastAsiaTheme="minorEastAsia" w:hAnsiTheme="minorHAnsi" w:cstheme="minorBidi"/>
          <w:sz w:val="22"/>
          <w:szCs w:val="22"/>
        </w:rPr>
      </w:pPr>
      <w:r>
        <w:t>5.14.4.2</w:t>
      </w:r>
      <w:r>
        <w:rPr>
          <w:rFonts w:asciiTheme="minorHAnsi" w:eastAsiaTheme="minorEastAsia" w:hAnsiTheme="minorHAnsi" w:cstheme="minorBidi"/>
          <w:sz w:val="22"/>
          <w:szCs w:val="22"/>
        </w:rPr>
        <w:tab/>
      </w:r>
      <w:r>
        <w:t>Onglet Autre</w:t>
      </w:r>
      <w:r>
        <w:tab/>
      </w:r>
      <w:r w:rsidR="0085789F">
        <w:fldChar w:fldCharType="begin"/>
      </w:r>
      <w:r>
        <w:instrText xml:space="preserve"> PAGEREF _Toc426723544 \h </w:instrText>
      </w:r>
      <w:r w:rsidR="0085789F">
        <w:fldChar w:fldCharType="separate"/>
      </w:r>
      <w:r w:rsidR="00675435">
        <w:t>97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5.14.5</w:t>
      </w:r>
      <w:r>
        <w:rPr>
          <w:rFonts w:asciiTheme="minorHAnsi" w:eastAsiaTheme="minorEastAsia" w:hAnsiTheme="minorHAnsi" w:cstheme="minorBidi"/>
          <w:i w:val="0"/>
          <w:sz w:val="22"/>
          <w:szCs w:val="22"/>
        </w:rPr>
        <w:tab/>
      </w:r>
      <w:r>
        <w:t>Gestion des Câbles</w:t>
      </w:r>
      <w:r>
        <w:tab/>
      </w:r>
      <w:r w:rsidR="0085789F">
        <w:fldChar w:fldCharType="begin"/>
      </w:r>
      <w:r>
        <w:instrText xml:space="preserve"> PAGEREF _Toc426723545 \h </w:instrText>
      </w:r>
      <w:r w:rsidR="0085789F">
        <w:fldChar w:fldCharType="separate"/>
      </w:r>
      <w:r w:rsidR="00675435">
        <w:t>98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5.14.6</w:t>
      </w:r>
      <w:r>
        <w:rPr>
          <w:rFonts w:asciiTheme="minorHAnsi" w:eastAsiaTheme="minorEastAsia" w:hAnsiTheme="minorHAnsi" w:cstheme="minorBidi"/>
          <w:i w:val="0"/>
          <w:sz w:val="22"/>
          <w:szCs w:val="22"/>
        </w:rPr>
        <w:tab/>
      </w:r>
      <w:r>
        <w:t>Widget de vérification des règles d’ingénierie</w:t>
      </w:r>
      <w:r>
        <w:tab/>
      </w:r>
      <w:r w:rsidR="0085789F">
        <w:fldChar w:fldCharType="begin"/>
      </w:r>
      <w:r>
        <w:instrText xml:space="preserve"> PAGEREF _Toc426723546 \h </w:instrText>
      </w:r>
      <w:r w:rsidR="0085789F">
        <w:fldChar w:fldCharType="separate"/>
      </w:r>
      <w:r w:rsidR="00675435">
        <w:t>98</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5.15</w:t>
      </w:r>
      <w:r>
        <w:rPr>
          <w:rFonts w:asciiTheme="minorHAnsi" w:eastAsiaTheme="minorEastAsia" w:hAnsiTheme="minorHAnsi" w:cstheme="minorBidi"/>
          <w:smallCaps w:val="0"/>
          <w:sz w:val="22"/>
          <w:szCs w:val="22"/>
        </w:rPr>
        <w:tab/>
      </w:r>
      <w:r w:rsidRPr="00D052C5">
        <w:rPr>
          <w:rFonts w:cs="Arial"/>
        </w:rPr>
        <w:t>Export de données</w:t>
      </w:r>
      <w:r>
        <w:tab/>
      </w:r>
      <w:r w:rsidR="0085789F">
        <w:fldChar w:fldCharType="begin"/>
      </w:r>
      <w:r>
        <w:instrText xml:space="preserve"> PAGEREF _Toc426723547 \h </w:instrText>
      </w:r>
      <w:r w:rsidR="0085789F">
        <w:fldChar w:fldCharType="separate"/>
      </w:r>
      <w:r w:rsidR="00675435">
        <w:t>99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5.15.1</w:t>
      </w:r>
      <w:r>
        <w:rPr>
          <w:rFonts w:asciiTheme="minorHAnsi" w:eastAsiaTheme="minorEastAsia" w:hAnsiTheme="minorHAnsi" w:cstheme="minorBidi"/>
          <w:i w:val="0"/>
          <w:sz w:val="22"/>
          <w:szCs w:val="22"/>
        </w:rPr>
        <w:tab/>
      </w:r>
      <w:r>
        <w:t>Publication de Schéma Directeur</w:t>
      </w:r>
      <w:r>
        <w:tab/>
      </w:r>
      <w:r w:rsidR="0085789F">
        <w:fldChar w:fldCharType="begin"/>
      </w:r>
      <w:r>
        <w:instrText xml:space="preserve"> PAGEREF _Toc426723548 \h </w:instrText>
      </w:r>
      <w:r w:rsidR="0085789F">
        <w:fldChar w:fldCharType="separate"/>
      </w:r>
      <w:r w:rsidR="00675435">
        <w:t>99</w:t>
      </w:r>
      <w:r w:rsidR="0085789F">
        <w:fldChar w:fldCharType="end"/>
      </w:r>
    </w:p>
    <w:p w:rsidR="002D76EB" w:rsidRDefault="002D76EB">
      <w:pPr>
        <w:pStyle w:val="TM4"/>
        <w:rPr>
          <w:rFonts w:asciiTheme="minorHAnsi" w:eastAsiaTheme="minorEastAsia" w:hAnsiTheme="minorHAnsi" w:cstheme="minorBidi"/>
          <w:sz w:val="22"/>
          <w:szCs w:val="22"/>
        </w:rPr>
      </w:pPr>
      <w:r>
        <w:t>5.15.1.1</w:t>
      </w:r>
      <w:r>
        <w:rPr>
          <w:rFonts w:asciiTheme="minorHAnsi" w:eastAsiaTheme="minorEastAsia" w:hAnsiTheme="minorHAnsi" w:cstheme="minorBidi"/>
          <w:sz w:val="22"/>
          <w:szCs w:val="22"/>
        </w:rPr>
        <w:tab/>
      </w:r>
      <w:r>
        <w:t>Sélection des données</w:t>
      </w:r>
      <w:r>
        <w:tab/>
      </w:r>
      <w:r w:rsidR="0085789F">
        <w:fldChar w:fldCharType="begin"/>
      </w:r>
      <w:r>
        <w:instrText xml:space="preserve"> PAGEREF _Toc426723549 \h </w:instrText>
      </w:r>
      <w:r w:rsidR="0085789F">
        <w:fldChar w:fldCharType="separate"/>
      </w:r>
      <w:r w:rsidR="00675435">
        <w:t>99</w:t>
      </w:r>
      <w:r w:rsidR="0085789F">
        <w:fldChar w:fldCharType="end"/>
      </w:r>
    </w:p>
    <w:p w:rsidR="002D76EB" w:rsidRDefault="002D76EB">
      <w:pPr>
        <w:pStyle w:val="TM4"/>
        <w:rPr>
          <w:rFonts w:asciiTheme="minorHAnsi" w:eastAsiaTheme="minorEastAsia" w:hAnsiTheme="minorHAnsi" w:cstheme="minorBidi"/>
          <w:sz w:val="22"/>
          <w:szCs w:val="22"/>
        </w:rPr>
      </w:pPr>
      <w:r>
        <w:t>5.15.1.2</w:t>
      </w:r>
      <w:r>
        <w:rPr>
          <w:rFonts w:asciiTheme="minorHAnsi" w:eastAsiaTheme="minorEastAsia" w:hAnsiTheme="minorHAnsi" w:cstheme="minorBidi"/>
          <w:sz w:val="22"/>
          <w:szCs w:val="22"/>
        </w:rPr>
        <w:tab/>
      </w:r>
      <w:r>
        <w:t>Export Shape</w:t>
      </w:r>
      <w:r>
        <w:tab/>
      </w:r>
      <w:r w:rsidR="0085789F">
        <w:fldChar w:fldCharType="begin"/>
      </w:r>
      <w:r>
        <w:instrText xml:space="preserve"> PAGEREF _Toc426723550 \h </w:instrText>
      </w:r>
      <w:r w:rsidR="0085789F">
        <w:fldChar w:fldCharType="separate"/>
      </w:r>
      <w:r w:rsidR="00675435">
        <w:t>100</w:t>
      </w:r>
      <w:r w:rsidR="0085789F">
        <w:fldChar w:fldCharType="end"/>
      </w:r>
    </w:p>
    <w:p w:rsidR="002D76EB" w:rsidRDefault="002D76EB">
      <w:pPr>
        <w:pStyle w:val="TM4"/>
        <w:rPr>
          <w:rFonts w:asciiTheme="minorHAnsi" w:eastAsiaTheme="minorEastAsia" w:hAnsiTheme="minorHAnsi" w:cstheme="minorBidi"/>
          <w:sz w:val="22"/>
          <w:szCs w:val="22"/>
        </w:rPr>
      </w:pPr>
      <w:r>
        <w:lastRenderedPageBreak/>
        <w:t>5.15.1.3</w:t>
      </w:r>
      <w:r>
        <w:rPr>
          <w:rFonts w:asciiTheme="minorHAnsi" w:eastAsiaTheme="minorEastAsia" w:hAnsiTheme="minorHAnsi" w:cstheme="minorBidi"/>
          <w:sz w:val="22"/>
          <w:szCs w:val="22"/>
        </w:rPr>
        <w:tab/>
      </w:r>
      <w:r>
        <w:t>Export PDF</w:t>
      </w:r>
      <w:r>
        <w:tab/>
      </w:r>
      <w:r w:rsidR="0085789F">
        <w:fldChar w:fldCharType="begin"/>
      </w:r>
      <w:r>
        <w:instrText xml:space="preserve"> PAGEREF _Toc426723551 \h </w:instrText>
      </w:r>
      <w:r w:rsidR="0085789F">
        <w:fldChar w:fldCharType="separate"/>
      </w:r>
      <w:r w:rsidR="00675435">
        <w:t>101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5.15.2</w:t>
      </w:r>
      <w:r>
        <w:rPr>
          <w:rFonts w:asciiTheme="minorHAnsi" w:eastAsiaTheme="minorEastAsia" w:hAnsiTheme="minorHAnsi" w:cstheme="minorBidi"/>
          <w:i w:val="0"/>
          <w:sz w:val="22"/>
          <w:szCs w:val="22"/>
        </w:rPr>
        <w:tab/>
      </w:r>
      <w:r>
        <w:t>Synoptiques</w:t>
      </w:r>
      <w:r>
        <w:tab/>
      </w:r>
      <w:r w:rsidR="0085789F">
        <w:fldChar w:fldCharType="begin"/>
      </w:r>
      <w:r>
        <w:instrText xml:space="preserve"> PAGEREF _Toc426723552 \h </w:instrText>
      </w:r>
      <w:r w:rsidR="0085789F">
        <w:fldChar w:fldCharType="separate"/>
      </w:r>
      <w:r w:rsidR="00675435">
        <w:t>103</w:t>
      </w:r>
      <w:r w:rsidR="0085789F">
        <w:fldChar w:fldCharType="end"/>
      </w:r>
    </w:p>
    <w:p w:rsidR="002D76EB" w:rsidRDefault="002D76EB">
      <w:pPr>
        <w:pStyle w:val="TM4"/>
        <w:rPr>
          <w:rFonts w:asciiTheme="minorHAnsi" w:eastAsiaTheme="minorEastAsia" w:hAnsiTheme="minorHAnsi" w:cstheme="minorBidi"/>
          <w:sz w:val="22"/>
          <w:szCs w:val="22"/>
        </w:rPr>
      </w:pPr>
      <w:r>
        <w:t>5.15.2.1</w:t>
      </w:r>
      <w:r>
        <w:rPr>
          <w:rFonts w:asciiTheme="minorHAnsi" w:eastAsiaTheme="minorEastAsia" w:hAnsiTheme="minorHAnsi" w:cstheme="minorBidi"/>
          <w:sz w:val="22"/>
          <w:szCs w:val="22"/>
        </w:rPr>
        <w:tab/>
      </w:r>
      <w:r>
        <w:t>Synoptique PF et Parcours</w:t>
      </w:r>
      <w:r>
        <w:tab/>
      </w:r>
      <w:r w:rsidR="0085789F">
        <w:fldChar w:fldCharType="begin"/>
      </w:r>
      <w:r>
        <w:instrText xml:space="preserve"> PAGEREF _Toc426723553 \h </w:instrText>
      </w:r>
      <w:r w:rsidR="0085789F">
        <w:fldChar w:fldCharType="separate"/>
      </w:r>
      <w:r w:rsidR="00675435">
        <w:t>103</w:t>
      </w:r>
      <w:r w:rsidR="0085789F">
        <w:fldChar w:fldCharType="end"/>
      </w:r>
    </w:p>
    <w:p w:rsidR="002D76EB" w:rsidRDefault="002D76EB">
      <w:pPr>
        <w:pStyle w:val="TM4"/>
        <w:rPr>
          <w:rFonts w:asciiTheme="minorHAnsi" w:eastAsiaTheme="minorEastAsia" w:hAnsiTheme="minorHAnsi" w:cstheme="minorBidi"/>
          <w:sz w:val="22"/>
          <w:szCs w:val="22"/>
        </w:rPr>
      </w:pPr>
      <w:r>
        <w:t>5.15.2.2</w:t>
      </w:r>
      <w:r>
        <w:rPr>
          <w:rFonts w:asciiTheme="minorHAnsi" w:eastAsiaTheme="minorEastAsia" w:hAnsiTheme="minorHAnsi" w:cstheme="minorBidi"/>
          <w:sz w:val="22"/>
          <w:szCs w:val="22"/>
        </w:rPr>
        <w:tab/>
      </w:r>
      <w:r>
        <w:t>Synoptique PT et Câble</w:t>
      </w:r>
      <w:r>
        <w:tab/>
      </w:r>
      <w:r w:rsidR="0085789F">
        <w:fldChar w:fldCharType="begin"/>
      </w:r>
      <w:r>
        <w:instrText xml:space="preserve"> PAGEREF _Toc426723554 \h </w:instrText>
      </w:r>
      <w:r w:rsidR="0085789F">
        <w:fldChar w:fldCharType="separate"/>
      </w:r>
      <w:r w:rsidR="00675435">
        <w:t>103</w:t>
      </w:r>
      <w:r w:rsidR="0085789F">
        <w:fldChar w:fldCharType="end"/>
      </w:r>
    </w:p>
    <w:p w:rsidR="002D76EB" w:rsidRDefault="002D76EB">
      <w:pPr>
        <w:pStyle w:val="TM4"/>
        <w:rPr>
          <w:rFonts w:asciiTheme="minorHAnsi" w:eastAsiaTheme="minorEastAsia" w:hAnsiTheme="minorHAnsi" w:cstheme="minorBidi"/>
          <w:sz w:val="22"/>
          <w:szCs w:val="22"/>
        </w:rPr>
      </w:pPr>
      <w:r>
        <w:t>5.15.2.3</w:t>
      </w:r>
      <w:r>
        <w:rPr>
          <w:rFonts w:asciiTheme="minorHAnsi" w:eastAsiaTheme="minorEastAsia" w:hAnsiTheme="minorHAnsi" w:cstheme="minorBidi"/>
          <w:sz w:val="22"/>
          <w:szCs w:val="22"/>
        </w:rPr>
        <w:tab/>
      </w:r>
      <w:r>
        <w:t>Synoptique PF, PT et Câbles</w:t>
      </w:r>
      <w:r>
        <w:tab/>
      </w:r>
      <w:r w:rsidR="0085789F">
        <w:fldChar w:fldCharType="begin"/>
      </w:r>
      <w:r>
        <w:instrText xml:space="preserve"> PAGEREF _Toc426723555 \h </w:instrText>
      </w:r>
      <w:r w:rsidR="0085789F">
        <w:fldChar w:fldCharType="separate"/>
      </w:r>
      <w:r w:rsidR="00675435">
        <w:t>104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5.15.3</w:t>
      </w:r>
      <w:r>
        <w:rPr>
          <w:rFonts w:asciiTheme="minorHAnsi" w:eastAsiaTheme="minorEastAsia" w:hAnsiTheme="minorHAnsi" w:cstheme="minorBidi"/>
          <w:i w:val="0"/>
          <w:sz w:val="22"/>
          <w:szCs w:val="22"/>
        </w:rPr>
        <w:tab/>
      </w:r>
      <w:r>
        <w:t>Plan de câblage</w:t>
      </w:r>
      <w:r>
        <w:tab/>
      </w:r>
      <w:r w:rsidR="0085789F">
        <w:fldChar w:fldCharType="begin"/>
      </w:r>
      <w:r>
        <w:instrText xml:space="preserve"> PAGEREF _Toc426723556 \h </w:instrText>
      </w:r>
      <w:r w:rsidR="0085789F">
        <w:fldChar w:fldCharType="separate"/>
      </w:r>
      <w:r w:rsidR="00675435">
        <w:t>108</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5.15.3.1</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_Toc426723557 \h </w:instrText>
      </w:r>
      <w:r w:rsidR="0085789F">
        <w:fldChar w:fldCharType="separate"/>
      </w:r>
      <w:r w:rsidR="00675435">
        <w:t>108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5.15.4</w:t>
      </w:r>
      <w:r>
        <w:rPr>
          <w:rFonts w:asciiTheme="minorHAnsi" w:eastAsiaTheme="minorEastAsia" w:hAnsiTheme="minorHAnsi" w:cstheme="minorBidi"/>
          <w:i w:val="0"/>
          <w:sz w:val="22"/>
          <w:szCs w:val="22"/>
        </w:rPr>
        <w:tab/>
      </w:r>
      <w:r>
        <w:t>Sites vers IPON</w:t>
      </w:r>
      <w:r>
        <w:tab/>
      </w:r>
      <w:r w:rsidR="0085789F">
        <w:fldChar w:fldCharType="begin"/>
      </w:r>
      <w:r>
        <w:instrText xml:space="preserve"> PAGEREF _Toc426723558 \h </w:instrText>
      </w:r>
      <w:r w:rsidR="0085789F">
        <w:fldChar w:fldCharType="separate"/>
      </w:r>
      <w:r w:rsidR="00675435">
        <w:t>108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5.15.5</w:t>
      </w:r>
      <w:r>
        <w:rPr>
          <w:rFonts w:asciiTheme="minorHAnsi" w:eastAsiaTheme="minorEastAsia" w:hAnsiTheme="minorHAnsi" w:cstheme="minorBidi"/>
          <w:i w:val="0"/>
          <w:sz w:val="22"/>
          <w:szCs w:val="22"/>
        </w:rPr>
        <w:tab/>
      </w:r>
      <w:r>
        <w:t>Transmission PF vers IPON</w:t>
      </w:r>
      <w:r>
        <w:tab/>
      </w:r>
      <w:r w:rsidR="0085789F">
        <w:fldChar w:fldCharType="begin"/>
      </w:r>
      <w:r>
        <w:instrText xml:space="preserve"> PAGEREF _Toc426723559 \h </w:instrText>
      </w:r>
      <w:r w:rsidR="0085789F">
        <w:fldChar w:fldCharType="separate"/>
      </w:r>
      <w:r w:rsidR="00675435">
        <w:t>108</w:t>
      </w:r>
      <w:r w:rsidR="0085789F">
        <w:fldChar w:fldCharType="end"/>
      </w:r>
    </w:p>
    <w:p w:rsidR="002D76EB" w:rsidRDefault="002D76EB">
      <w:pPr>
        <w:pStyle w:val="TM4"/>
        <w:rPr>
          <w:rFonts w:asciiTheme="minorHAnsi" w:eastAsiaTheme="minorEastAsia" w:hAnsiTheme="minorHAnsi" w:cstheme="minorBidi"/>
          <w:sz w:val="22"/>
          <w:szCs w:val="22"/>
        </w:rPr>
      </w:pPr>
      <w:r>
        <w:t>5.15.5.1</w:t>
      </w:r>
      <w:r>
        <w:rPr>
          <w:rFonts w:asciiTheme="minorHAnsi" w:eastAsiaTheme="minorEastAsia" w:hAnsiTheme="minorHAnsi" w:cstheme="minorBidi"/>
          <w:sz w:val="22"/>
          <w:szCs w:val="22"/>
        </w:rPr>
        <w:tab/>
      </w:r>
      <w:r>
        <w:t>Comportement général</w:t>
      </w:r>
      <w:r>
        <w:tab/>
      </w:r>
      <w:r w:rsidR="0085789F">
        <w:fldChar w:fldCharType="begin"/>
      </w:r>
      <w:r>
        <w:instrText xml:space="preserve"> PAGEREF _Toc426723560 \h </w:instrText>
      </w:r>
      <w:r w:rsidR="0085789F">
        <w:fldChar w:fldCharType="separate"/>
      </w:r>
      <w:r w:rsidR="00675435">
        <w:t>108</w:t>
      </w:r>
      <w:r w:rsidR="0085789F">
        <w:fldChar w:fldCharType="end"/>
      </w:r>
    </w:p>
    <w:p w:rsidR="002D76EB" w:rsidRDefault="002D76EB">
      <w:pPr>
        <w:pStyle w:val="TM4"/>
        <w:rPr>
          <w:rFonts w:asciiTheme="minorHAnsi" w:eastAsiaTheme="minorEastAsia" w:hAnsiTheme="minorHAnsi" w:cstheme="minorBidi"/>
          <w:sz w:val="22"/>
          <w:szCs w:val="22"/>
        </w:rPr>
      </w:pPr>
      <w:r>
        <w:t>5.15.5.2</w:t>
      </w:r>
      <w:r>
        <w:rPr>
          <w:rFonts w:asciiTheme="minorHAnsi" w:eastAsiaTheme="minorEastAsia" w:hAnsiTheme="minorHAnsi" w:cstheme="minorBidi"/>
          <w:sz w:val="22"/>
          <w:szCs w:val="22"/>
        </w:rPr>
        <w:tab/>
      </w:r>
      <w:r>
        <w:t>Etat initial du widget</w:t>
      </w:r>
      <w:r>
        <w:tab/>
      </w:r>
      <w:r w:rsidR="0085789F">
        <w:fldChar w:fldCharType="begin"/>
      </w:r>
      <w:r>
        <w:instrText xml:space="preserve"> PAGEREF _Toc426723561 \h </w:instrText>
      </w:r>
      <w:r w:rsidR="0085789F">
        <w:fldChar w:fldCharType="separate"/>
      </w:r>
      <w:r w:rsidR="00675435">
        <w:t>110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5.15.6</w:t>
      </w:r>
      <w:r>
        <w:rPr>
          <w:rFonts w:asciiTheme="minorHAnsi" w:eastAsiaTheme="minorEastAsia" w:hAnsiTheme="minorHAnsi" w:cstheme="minorBidi"/>
          <w:i w:val="0"/>
          <w:sz w:val="22"/>
          <w:szCs w:val="22"/>
        </w:rPr>
        <w:tab/>
      </w:r>
      <w:r w:rsidRPr="00D052C5">
        <w:rPr>
          <w:rFonts w:cs="Arial"/>
        </w:rPr>
        <w:t>Dossier OPGC</w:t>
      </w:r>
      <w:r>
        <w:tab/>
      </w:r>
      <w:r w:rsidR="0085789F">
        <w:fldChar w:fldCharType="begin"/>
      </w:r>
      <w:r>
        <w:instrText xml:space="preserve"> PAGEREF _Toc426723562 \h </w:instrText>
      </w:r>
      <w:r w:rsidR="0085789F">
        <w:fldChar w:fldCharType="separate"/>
      </w:r>
      <w:r w:rsidR="00675435">
        <w:t>110</w:t>
      </w:r>
      <w:r w:rsidR="0085789F">
        <w:fldChar w:fldCharType="end"/>
      </w:r>
    </w:p>
    <w:p w:rsidR="002D76EB" w:rsidRDefault="002D76EB">
      <w:pPr>
        <w:pStyle w:val="TM4"/>
        <w:rPr>
          <w:rFonts w:asciiTheme="minorHAnsi" w:eastAsiaTheme="minorEastAsia" w:hAnsiTheme="minorHAnsi" w:cstheme="minorBidi"/>
          <w:sz w:val="22"/>
          <w:szCs w:val="22"/>
        </w:rPr>
      </w:pPr>
      <w:r>
        <w:t>5.15.6.1</w:t>
      </w:r>
      <w:r>
        <w:rPr>
          <w:rFonts w:asciiTheme="minorHAnsi" w:eastAsiaTheme="minorEastAsia" w:hAnsiTheme="minorHAnsi" w:cstheme="minorBidi"/>
          <w:sz w:val="22"/>
          <w:szCs w:val="22"/>
        </w:rPr>
        <w:tab/>
      </w:r>
      <w:r>
        <w:t>Cartographie commande d’accès / Fin de travaux (Annexe D8)</w:t>
      </w:r>
      <w:r>
        <w:tab/>
      </w:r>
      <w:r w:rsidR="0085789F">
        <w:fldChar w:fldCharType="begin"/>
      </w:r>
      <w:r>
        <w:instrText xml:space="preserve"> PAGEREF _Toc426723563 \h </w:instrText>
      </w:r>
      <w:r w:rsidR="0085789F">
        <w:fldChar w:fldCharType="separate"/>
      </w:r>
      <w:r w:rsidR="00675435">
        <w:t>111</w:t>
      </w:r>
      <w:r w:rsidR="0085789F">
        <w:fldChar w:fldCharType="end"/>
      </w:r>
    </w:p>
    <w:p w:rsidR="002D76EB" w:rsidRDefault="002D76EB">
      <w:pPr>
        <w:pStyle w:val="TM4"/>
        <w:rPr>
          <w:rFonts w:asciiTheme="minorHAnsi" w:eastAsiaTheme="minorEastAsia" w:hAnsiTheme="minorHAnsi" w:cstheme="minorBidi"/>
          <w:sz w:val="22"/>
          <w:szCs w:val="22"/>
        </w:rPr>
      </w:pPr>
      <w:r>
        <w:t>5.15.6.2</w:t>
      </w:r>
      <w:r>
        <w:rPr>
          <w:rFonts w:asciiTheme="minorHAnsi" w:eastAsiaTheme="minorEastAsia" w:hAnsiTheme="minorHAnsi" w:cstheme="minorBidi"/>
          <w:sz w:val="22"/>
          <w:szCs w:val="22"/>
        </w:rPr>
        <w:tab/>
      </w:r>
      <w:r>
        <w:t>Annexe C3a</w:t>
      </w:r>
      <w:r>
        <w:tab/>
      </w:r>
      <w:r w:rsidR="0085789F">
        <w:fldChar w:fldCharType="begin"/>
      </w:r>
      <w:r>
        <w:instrText xml:space="preserve"> PAGEREF _Toc426723564 \h </w:instrText>
      </w:r>
      <w:r w:rsidR="0085789F">
        <w:fldChar w:fldCharType="separate"/>
      </w:r>
      <w:r w:rsidR="00675435">
        <w:t>117</w:t>
      </w:r>
      <w:r w:rsidR="0085789F">
        <w:fldChar w:fldCharType="end"/>
      </w:r>
    </w:p>
    <w:p w:rsidR="002D76EB" w:rsidRDefault="002D76EB">
      <w:pPr>
        <w:pStyle w:val="TM4"/>
        <w:rPr>
          <w:rFonts w:asciiTheme="minorHAnsi" w:eastAsiaTheme="minorEastAsia" w:hAnsiTheme="minorHAnsi" w:cstheme="minorBidi"/>
          <w:sz w:val="22"/>
          <w:szCs w:val="22"/>
        </w:rPr>
      </w:pPr>
      <w:r>
        <w:t>5.15.6.3</w:t>
      </w:r>
      <w:r>
        <w:rPr>
          <w:rFonts w:asciiTheme="minorHAnsi" w:eastAsiaTheme="minorEastAsia" w:hAnsiTheme="minorHAnsi" w:cstheme="minorBidi"/>
          <w:sz w:val="22"/>
          <w:szCs w:val="22"/>
        </w:rPr>
        <w:tab/>
      </w:r>
      <w:r>
        <w:t>Cartographie Base Arrière de PM</w:t>
      </w:r>
      <w:r>
        <w:tab/>
      </w:r>
      <w:r w:rsidR="0085789F">
        <w:fldChar w:fldCharType="begin"/>
      </w:r>
      <w:r>
        <w:instrText xml:space="preserve"> PAGEREF _Toc426723565 \h </w:instrText>
      </w:r>
      <w:r w:rsidR="0085789F">
        <w:fldChar w:fldCharType="separate"/>
      </w:r>
      <w:r w:rsidR="00675435">
        <w:t>121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5.15.6.4</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_Toc426723566 \h </w:instrText>
      </w:r>
      <w:r w:rsidR="0085789F">
        <w:fldChar w:fldCharType="separate"/>
      </w:r>
      <w:r w:rsidR="00675435">
        <w:t>121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5.15.7</w:t>
      </w:r>
      <w:r>
        <w:rPr>
          <w:rFonts w:asciiTheme="minorHAnsi" w:eastAsiaTheme="minorEastAsia" w:hAnsiTheme="minorHAnsi" w:cstheme="minorBidi"/>
          <w:i w:val="0"/>
          <w:sz w:val="22"/>
          <w:szCs w:val="22"/>
        </w:rPr>
        <w:tab/>
      </w:r>
      <w:r>
        <w:t>GC vers TIGRE</w:t>
      </w:r>
      <w:r>
        <w:tab/>
      </w:r>
      <w:r w:rsidR="0085789F">
        <w:fldChar w:fldCharType="begin"/>
      </w:r>
      <w:r>
        <w:instrText xml:space="preserve"> PAGEREF _Toc426723567 \h </w:instrText>
      </w:r>
      <w:r w:rsidR="0085789F">
        <w:fldChar w:fldCharType="separate"/>
      </w:r>
      <w:r w:rsidR="00675435">
        <w:t>121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5.15.8</w:t>
      </w:r>
      <w:r>
        <w:rPr>
          <w:rFonts w:asciiTheme="minorHAnsi" w:eastAsiaTheme="minorEastAsia" w:hAnsiTheme="minorHAnsi" w:cstheme="minorBidi"/>
          <w:i w:val="0"/>
          <w:sz w:val="22"/>
          <w:szCs w:val="22"/>
        </w:rPr>
        <w:tab/>
      </w:r>
      <w:r>
        <w:t>Zones marketing</w:t>
      </w:r>
      <w:r>
        <w:tab/>
      </w:r>
      <w:r w:rsidR="0085789F">
        <w:fldChar w:fldCharType="begin"/>
      </w:r>
      <w:r>
        <w:instrText xml:space="preserve"> PAGEREF _Toc426723568 \h </w:instrText>
      </w:r>
      <w:r w:rsidR="0085789F">
        <w:fldChar w:fldCharType="separate"/>
      </w:r>
      <w:r w:rsidR="00675435">
        <w:t>121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5.15.8.1</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_Toc426723569 \h </w:instrText>
      </w:r>
      <w:r w:rsidR="0085789F">
        <w:fldChar w:fldCharType="separate"/>
      </w:r>
      <w:r w:rsidR="00675435">
        <w:t>121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5.15.9</w:t>
      </w:r>
      <w:r>
        <w:rPr>
          <w:rFonts w:asciiTheme="minorHAnsi" w:eastAsiaTheme="minorEastAsia" w:hAnsiTheme="minorHAnsi" w:cstheme="minorBidi"/>
          <w:i w:val="0"/>
          <w:sz w:val="22"/>
          <w:szCs w:val="22"/>
        </w:rPr>
        <w:tab/>
      </w:r>
      <w:r>
        <w:t>Téléchargement</w:t>
      </w:r>
      <w:r>
        <w:tab/>
      </w:r>
      <w:r w:rsidR="0085789F">
        <w:fldChar w:fldCharType="begin"/>
      </w:r>
      <w:r>
        <w:instrText xml:space="preserve"> PAGEREF _Toc426723570 \h </w:instrText>
      </w:r>
      <w:r w:rsidR="0085789F">
        <w:fldChar w:fldCharType="separate"/>
      </w:r>
      <w:r w:rsidR="00675435">
        <w:t>121</w:t>
      </w:r>
      <w:r w:rsidR="0085789F">
        <w:fldChar w:fldCharType="end"/>
      </w:r>
    </w:p>
    <w:p w:rsidR="002D76EB" w:rsidRDefault="002D76EB">
      <w:pPr>
        <w:pStyle w:val="TM4"/>
        <w:rPr>
          <w:rFonts w:asciiTheme="minorHAnsi" w:eastAsiaTheme="minorEastAsia" w:hAnsiTheme="minorHAnsi" w:cstheme="minorBidi"/>
          <w:sz w:val="22"/>
          <w:szCs w:val="22"/>
        </w:rPr>
      </w:pPr>
      <w:r>
        <w:t>5.15.9.1</w:t>
      </w:r>
      <w:r>
        <w:rPr>
          <w:rFonts w:asciiTheme="minorHAnsi" w:eastAsiaTheme="minorEastAsia" w:hAnsiTheme="minorHAnsi" w:cstheme="minorBidi"/>
          <w:sz w:val="22"/>
          <w:szCs w:val="22"/>
        </w:rPr>
        <w:tab/>
      </w:r>
      <w:r>
        <w:t>IHM</w:t>
      </w:r>
      <w:r>
        <w:tab/>
      </w:r>
      <w:r w:rsidR="0085789F">
        <w:fldChar w:fldCharType="begin"/>
      </w:r>
      <w:r>
        <w:instrText xml:space="preserve"> PAGEREF _Toc426723571 \h </w:instrText>
      </w:r>
      <w:r w:rsidR="0085789F">
        <w:fldChar w:fldCharType="separate"/>
      </w:r>
      <w:r w:rsidR="00675435">
        <w:t>121</w:t>
      </w:r>
      <w:r w:rsidR="0085789F">
        <w:fldChar w:fldCharType="end"/>
      </w:r>
    </w:p>
    <w:p w:rsidR="002D76EB" w:rsidRDefault="002D76EB">
      <w:pPr>
        <w:pStyle w:val="TM4"/>
        <w:rPr>
          <w:rFonts w:asciiTheme="minorHAnsi" w:eastAsiaTheme="minorEastAsia" w:hAnsiTheme="minorHAnsi" w:cstheme="minorBidi"/>
          <w:sz w:val="22"/>
          <w:szCs w:val="22"/>
        </w:rPr>
      </w:pPr>
      <w:r>
        <w:t>5.15.9.2</w:t>
      </w:r>
      <w:r>
        <w:rPr>
          <w:rFonts w:asciiTheme="minorHAnsi" w:eastAsiaTheme="minorEastAsia" w:hAnsiTheme="minorHAnsi" w:cstheme="minorBidi"/>
          <w:sz w:val="22"/>
          <w:szCs w:val="22"/>
        </w:rPr>
        <w:tab/>
      </w:r>
      <w:r>
        <w:t>Servlet de téléchargement</w:t>
      </w:r>
      <w:r>
        <w:tab/>
      </w:r>
      <w:r w:rsidR="0085789F">
        <w:fldChar w:fldCharType="begin"/>
      </w:r>
      <w:r>
        <w:instrText xml:space="preserve"> PAGEREF _Toc426723572 \h </w:instrText>
      </w:r>
      <w:r w:rsidR="0085789F">
        <w:fldChar w:fldCharType="separate"/>
      </w:r>
      <w:r w:rsidR="00675435">
        <w:t>122</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5.16</w:t>
      </w:r>
      <w:r>
        <w:rPr>
          <w:rFonts w:asciiTheme="minorHAnsi" w:eastAsiaTheme="minorEastAsia" w:hAnsiTheme="minorHAnsi" w:cstheme="minorBidi"/>
          <w:smallCaps w:val="0"/>
          <w:sz w:val="22"/>
          <w:szCs w:val="22"/>
        </w:rPr>
        <w:tab/>
      </w:r>
      <w:r w:rsidRPr="00D052C5">
        <w:rPr>
          <w:rFonts w:cs="Arial"/>
        </w:rPr>
        <w:t>Impressions</w:t>
      </w:r>
      <w:r>
        <w:tab/>
      </w:r>
      <w:r w:rsidR="0085789F">
        <w:fldChar w:fldCharType="begin"/>
      </w:r>
      <w:r>
        <w:instrText xml:space="preserve"> PAGEREF _Toc426723573 \h </w:instrText>
      </w:r>
      <w:r w:rsidR="0085789F">
        <w:fldChar w:fldCharType="separate"/>
      </w:r>
      <w:r w:rsidR="00675435">
        <w:t>123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5.16.1</w:t>
      </w:r>
      <w:r>
        <w:rPr>
          <w:rFonts w:asciiTheme="minorHAnsi" w:eastAsiaTheme="minorEastAsia" w:hAnsiTheme="minorHAnsi" w:cstheme="minorBidi"/>
          <w:i w:val="0"/>
          <w:sz w:val="22"/>
          <w:szCs w:val="22"/>
        </w:rPr>
        <w:tab/>
      </w:r>
      <w:r>
        <w:t>Impression</w:t>
      </w:r>
      <w:r>
        <w:tab/>
      </w:r>
      <w:r w:rsidR="0085789F">
        <w:fldChar w:fldCharType="begin"/>
      </w:r>
      <w:r>
        <w:instrText xml:space="preserve"> PAGEREF _Toc426723574 \h </w:instrText>
      </w:r>
      <w:r w:rsidR="0085789F">
        <w:fldChar w:fldCharType="separate"/>
      </w:r>
      <w:r w:rsidR="00675435">
        <w:t>123</w:t>
      </w:r>
      <w:r w:rsidR="0085789F">
        <w:fldChar w:fldCharType="end"/>
      </w:r>
    </w:p>
    <w:p w:rsidR="002D76EB" w:rsidRDefault="002D76EB">
      <w:pPr>
        <w:pStyle w:val="TM4"/>
        <w:rPr>
          <w:rFonts w:asciiTheme="minorHAnsi" w:eastAsiaTheme="minorEastAsia" w:hAnsiTheme="minorHAnsi" w:cstheme="minorBidi"/>
          <w:sz w:val="22"/>
          <w:szCs w:val="22"/>
        </w:rPr>
      </w:pPr>
      <w:r>
        <w:t>5.16.1.1</w:t>
      </w:r>
      <w:r>
        <w:rPr>
          <w:rFonts w:asciiTheme="minorHAnsi" w:eastAsiaTheme="minorEastAsia" w:hAnsiTheme="minorHAnsi" w:cstheme="minorBidi"/>
          <w:sz w:val="22"/>
          <w:szCs w:val="22"/>
        </w:rPr>
        <w:tab/>
      </w:r>
      <w:r>
        <w:t>Configuration</w:t>
      </w:r>
      <w:r>
        <w:tab/>
      </w:r>
      <w:r w:rsidR="0085789F">
        <w:fldChar w:fldCharType="begin"/>
      </w:r>
      <w:r>
        <w:instrText xml:space="preserve"> PAGEREF _Toc426723575 \h </w:instrText>
      </w:r>
      <w:r w:rsidR="0085789F">
        <w:fldChar w:fldCharType="separate"/>
      </w:r>
      <w:r w:rsidR="00675435">
        <w:t>123</w:t>
      </w:r>
      <w:r w:rsidR="0085789F">
        <w:fldChar w:fldCharType="end"/>
      </w:r>
    </w:p>
    <w:p w:rsidR="002D76EB" w:rsidRDefault="002D76EB">
      <w:pPr>
        <w:pStyle w:val="TM4"/>
        <w:rPr>
          <w:rFonts w:asciiTheme="minorHAnsi" w:eastAsiaTheme="minorEastAsia" w:hAnsiTheme="minorHAnsi" w:cstheme="minorBidi"/>
          <w:sz w:val="22"/>
          <w:szCs w:val="22"/>
        </w:rPr>
      </w:pPr>
      <w:r>
        <w:t>5.16.1.2</w:t>
      </w:r>
      <w:r>
        <w:rPr>
          <w:rFonts w:asciiTheme="minorHAnsi" w:eastAsiaTheme="minorEastAsia" w:hAnsiTheme="minorHAnsi" w:cstheme="minorBidi"/>
          <w:sz w:val="22"/>
          <w:szCs w:val="22"/>
        </w:rPr>
        <w:tab/>
      </w:r>
      <w:r>
        <w:t>IHM d'impression</w:t>
      </w:r>
      <w:r>
        <w:tab/>
      </w:r>
      <w:r w:rsidR="0085789F">
        <w:fldChar w:fldCharType="begin"/>
      </w:r>
      <w:r>
        <w:instrText xml:space="preserve"> PAGEREF _Toc426723576 \h </w:instrText>
      </w:r>
      <w:r w:rsidR="0085789F">
        <w:fldChar w:fldCharType="separate"/>
      </w:r>
      <w:r w:rsidR="00675435">
        <w:t>123</w:t>
      </w:r>
      <w:r w:rsidR="0085789F">
        <w:fldChar w:fldCharType="end"/>
      </w:r>
    </w:p>
    <w:p w:rsidR="002D76EB" w:rsidRDefault="002D76EB">
      <w:pPr>
        <w:pStyle w:val="TM4"/>
        <w:rPr>
          <w:rFonts w:asciiTheme="minorHAnsi" w:eastAsiaTheme="minorEastAsia" w:hAnsiTheme="minorHAnsi" w:cstheme="minorBidi"/>
          <w:sz w:val="22"/>
          <w:szCs w:val="22"/>
        </w:rPr>
      </w:pPr>
      <w:r>
        <w:t>5.16.1.3</w:t>
      </w:r>
      <w:r>
        <w:rPr>
          <w:rFonts w:asciiTheme="minorHAnsi" w:eastAsiaTheme="minorEastAsia" w:hAnsiTheme="minorHAnsi" w:cstheme="minorBidi"/>
          <w:sz w:val="22"/>
          <w:szCs w:val="22"/>
        </w:rPr>
        <w:tab/>
      </w:r>
      <w:r>
        <w:t>Impression PF + parcours</w:t>
      </w:r>
      <w:r>
        <w:tab/>
      </w:r>
      <w:r w:rsidR="0085789F">
        <w:fldChar w:fldCharType="begin"/>
      </w:r>
      <w:r>
        <w:instrText xml:space="preserve"> PAGEREF _Toc426723577 \h </w:instrText>
      </w:r>
      <w:r w:rsidR="0085789F">
        <w:fldChar w:fldCharType="separate"/>
      </w:r>
      <w:r w:rsidR="00675435">
        <w:t>131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5.16.2</w:t>
      </w:r>
      <w:r>
        <w:rPr>
          <w:rFonts w:asciiTheme="minorHAnsi" w:eastAsiaTheme="minorEastAsia" w:hAnsiTheme="minorHAnsi" w:cstheme="minorBidi"/>
          <w:i w:val="0"/>
          <w:sz w:val="22"/>
          <w:szCs w:val="22"/>
        </w:rPr>
        <w:tab/>
      </w:r>
      <w:r>
        <w:t>Téléchargement des impressions</w:t>
      </w:r>
      <w:r>
        <w:tab/>
      </w:r>
      <w:r w:rsidR="0085789F">
        <w:fldChar w:fldCharType="begin"/>
      </w:r>
      <w:r>
        <w:instrText xml:space="preserve"> PAGEREF _Toc426723578 \h </w:instrText>
      </w:r>
      <w:r w:rsidR="0085789F">
        <w:fldChar w:fldCharType="separate"/>
      </w:r>
      <w:r w:rsidR="00675435">
        <w:t>131</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5.17</w:t>
      </w:r>
      <w:r>
        <w:rPr>
          <w:rFonts w:asciiTheme="minorHAnsi" w:eastAsiaTheme="minorEastAsia" w:hAnsiTheme="minorHAnsi" w:cstheme="minorBidi"/>
          <w:smallCaps w:val="0"/>
          <w:sz w:val="22"/>
          <w:szCs w:val="22"/>
        </w:rPr>
        <w:tab/>
      </w:r>
      <w:r w:rsidRPr="00D052C5">
        <w:rPr>
          <w:rFonts w:cs="Arial"/>
        </w:rPr>
        <w:t>Gestion des câbles et de la Corbeille des câbles IPON</w:t>
      </w:r>
      <w:r>
        <w:tab/>
      </w:r>
      <w:r w:rsidR="0085789F">
        <w:fldChar w:fldCharType="begin"/>
      </w:r>
      <w:r>
        <w:instrText xml:space="preserve"> PAGEREF _Toc426723579 \h </w:instrText>
      </w:r>
      <w:r w:rsidR="0085789F">
        <w:fldChar w:fldCharType="separate"/>
      </w:r>
      <w:r w:rsidR="00675435">
        <w:t>132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5.17.1</w:t>
      </w:r>
      <w:r>
        <w:rPr>
          <w:rFonts w:asciiTheme="minorHAnsi" w:eastAsiaTheme="minorEastAsia" w:hAnsiTheme="minorHAnsi" w:cstheme="minorBidi"/>
          <w:i w:val="0"/>
          <w:sz w:val="22"/>
          <w:szCs w:val="22"/>
        </w:rPr>
        <w:tab/>
      </w:r>
      <w:r>
        <w:t>Onglet Autre</w:t>
      </w:r>
      <w:r>
        <w:tab/>
      </w:r>
      <w:r w:rsidR="0085789F">
        <w:fldChar w:fldCharType="begin"/>
      </w:r>
      <w:r>
        <w:instrText xml:space="preserve"> PAGEREF _Toc426723580 \h </w:instrText>
      </w:r>
      <w:r w:rsidR="0085789F">
        <w:fldChar w:fldCharType="separate"/>
      </w:r>
      <w:r w:rsidR="00675435">
        <w:t>132</w:t>
      </w:r>
      <w:r w:rsidR="0085789F">
        <w:fldChar w:fldCharType="end"/>
      </w:r>
    </w:p>
    <w:p w:rsidR="002D76EB" w:rsidRDefault="002D76EB">
      <w:pPr>
        <w:pStyle w:val="TM4"/>
        <w:rPr>
          <w:rFonts w:asciiTheme="minorHAnsi" w:eastAsiaTheme="minorEastAsia" w:hAnsiTheme="minorHAnsi" w:cstheme="minorBidi"/>
          <w:sz w:val="22"/>
          <w:szCs w:val="22"/>
        </w:rPr>
      </w:pPr>
      <w:r>
        <w:t>5.17.1.1</w:t>
      </w:r>
      <w:r>
        <w:rPr>
          <w:rFonts w:asciiTheme="minorHAnsi" w:eastAsiaTheme="minorEastAsia" w:hAnsiTheme="minorHAnsi" w:cstheme="minorBidi"/>
          <w:sz w:val="22"/>
          <w:szCs w:val="22"/>
        </w:rPr>
        <w:tab/>
      </w:r>
      <w:r>
        <w:t>Création</w:t>
      </w:r>
      <w:r>
        <w:tab/>
      </w:r>
      <w:r w:rsidR="0085789F">
        <w:fldChar w:fldCharType="begin"/>
      </w:r>
      <w:r>
        <w:instrText xml:space="preserve"> PAGEREF _Toc426723581 \h </w:instrText>
      </w:r>
      <w:r w:rsidR="0085789F">
        <w:fldChar w:fldCharType="separate"/>
      </w:r>
      <w:r w:rsidR="00675435">
        <w:t>132</w:t>
      </w:r>
      <w:r w:rsidR="0085789F">
        <w:fldChar w:fldCharType="end"/>
      </w:r>
    </w:p>
    <w:p w:rsidR="002D76EB" w:rsidRDefault="002D76EB">
      <w:pPr>
        <w:pStyle w:val="TM4"/>
        <w:rPr>
          <w:rFonts w:asciiTheme="minorHAnsi" w:eastAsiaTheme="minorEastAsia" w:hAnsiTheme="minorHAnsi" w:cstheme="minorBidi"/>
          <w:sz w:val="22"/>
          <w:szCs w:val="22"/>
        </w:rPr>
      </w:pPr>
      <w:r>
        <w:t>5.17.1.2</w:t>
      </w:r>
      <w:r>
        <w:rPr>
          <w:rFonts w:asciiTheme="minorHAnsi" w:eastAsiaTheme="minorEastAsia" w:hAnsiTheme="minorHAnsi" w:cstheme="minorBidi"/>
          <w:sz w:val="22"/>
          <w:szCs w:val="22"/>
        </w:rPr>
        <w:tab/>
      </w:r>
      <w:r>
        <w:t>Modification</w:t>
      </w:r>
      <w:r>
        <w:tab/>
      </w:r>
      <w:r w:rsidR="0085789F">
        <w:fldChar w:fldCharType="begin"/>
      </w:r>
      <w:r>
        <w:instrText xml:space="preserve"> PAGEREF _Toc426723582 \h </w:instrText>
      </w:r>
      <w:r w:rsidR="0085789F">
        <w:fldChar w:fldCharType="separate"/>
      </w:r>
      <w:r w:rsidR="00675435">
        <w:t>132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5.17.2</w:t>
      </w:r>
      <w:r>
        <w:rPr>
          <w:rFonts w:asciiTheme="minorHAnsi" w:eastAsiaTheme="minorEastAsia" w:hAnsiTheme="minorHAnsi" w:cstheme="minorBidi"/>
          <w:i w:val="0"/>
          <w:sz w:val="22"/>
          <w:szCs w:val="22"/>
        </w:rPr>
        <w:tab/>
      </w:r>
      <w:r w:rsidRPr="00D052C5">
        <w:rPr>
          <w:rFonts w:cs="Arial"/>
        </w:rPr>
        <w:t>Type de câble</w:t>
      </w:r>
      <w:r>
        <w:tab/>
      </w:r>
      <w:r w:rsidR="0085789F">
        <w:fldChar w:fldCharType="begin"/>
      </w:r>
      <w:r>
        <w:instrText xml:space="preserve"> PAGEREF _Toc426723583 \h </w:instrText>
      </w:r>
      <w:r w:rsidR="0085789F">
        <w:fldChar w:fldCharType="separate"/>
      </w:r>
      <w:r w:rsidR="00675435">
        <w:t>132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5.17.3</w:t>
      </w:r>
      <w:r>
        <w:rPr>
          <w:rFonts w:asciiTheme="minorHAnsi" w:eastAsiaTheme="minorEastAsia" w:hAnsiTheme="minorHAnsi" w:cstheme="minorBidi"/>
          <w:i w:val="0"/>
          <w:sz w:val="22"/>
          <w:szCs w:val="22"/>
        </w:rPr>
        <w:tab/>
      </w:r>
      <w:r w:rsidRPr="00D052C5">
        <w:rPr>
          <w:rFonts w:cs="Arial"/>
        </w:rPr>
        <w:t>Modification d’un câble associé à un projet</w:t>
      </w:r>
      <w:r>
        <w:tab/>
      </w:r>
      <w:r w:rsidR="0085789F">
        <w:fldChar w:fldCharType="begin"/>
      </w:r>
      <w:r>
        <w:instrText xml:space="preserve"> PAGEREF _Toc426723584 \h </w:instrText>
      </w:r>
      <w:r w:rsidR="0085789F">
        <w:fldChar w:fldCharType="separate"/>
      </w:r>
      <w:r w:rsidR="00675435">
        <w:t>132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5.17.4</w:t>
      </w:r>
      <w:r>
        <w:rPr>
          <w:rFonts w:asciiTheme="minorHAnsi" w:eastAsiaTheme="minorEastAsia" w:hAnsiTheme="minorHAnsi" w:cstheme="minorBidi"/>
          <w:i w:val="0"/>
          <w:sz w:val="22"/>
          <w:szCs w:val="22"/>
        </w:rPr>
        <w:tab/>
      </w:r>
      <w:r w:rsidRPr="00D052C5">
        <w:rPr>
          <w:rFonts w:cs="Arial"/>
        </w:rPr>
        <w:t>Opérateur</w:t>
      </w:r>
      <w:r>
        <w:tab/>
      </w:r>
      <w:r w:rsidR="0085789F">
        <w:fldChar w:fldCharType="begin"/>
      </w:r>
      <w:r>
        <w:instrText xml:space="preserve"> PAGEREF _Toc426723585 \h </w:instrText>
      </w:r>
      <w:r w:rsidR="0085789F">
        <w:fldChar w:fldCharType="separate"/>
      </w:r>
      <w:r w:rsidR="00675435">
        <w:t>133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5.17.5</w:t>
      </w:r>
      <w:r>
        <w:rPr>
          <w:rFonts w:asciiTheme="minorHAnsi" w:eastAsiaTheme="minorEastAsia" w:hAnsiTheme="minorHAnsi" w:cstheme="minorBidi"/>
          <w:i w:val="0"/>
          <w:sz w:val="22"/>
          <w:szCs w:val="22"/>
        </w:rPr>
        <w:tab/>
      </w:r>
      <w:r>
        <w:t>Parcours associés au câble</w:t>
      </w:r>
      <w:r>
        <w:tab/>
      </w:r>
      <w:r w:rsidR="0085789F">
        <w:fldChar w:fldCharType="begin"/>
      </w:r>
      <w:r>
        <w:instrText xml:space="preserve"> PAGEREF _Toc426723586 \h </w:instrText>
      </w:r>
      <w:r w:rsidR="0085789F">
        <w:fldChar w:fldCharType="separate"/>
      </w:r>
      <w:r w:rsidR="00675435">
        <w:t>133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5.17.6</w:t>
      </w:r>
      <w:r>
        <w:rPr>
          <w:rFonts w:asciiTheme="minorHAnsi" w:eastAsiaTheme="minorEastAsia" w:hAnsiTheme="minorHAnsi" w:cstheme="minorBidi"/>
          <w:i w:val="0"/>
          <w:sz w:val="22"/>
          <w:szCs w:val="22"/>
        </w:rPr>
        <w:tab/>
      </w:r>
      <w:r>
        <w:t>Gestion des alvéoles</w:t>
      </w:r>
      <w:r>
        <w:tab/>
      </w:r>
      <w:r w:rsidR="0085789F">
        <w:fldChar w:fldCharType="begin"/>
      </w:r>
      <w:r>
        <w:instrText xml:space="preserve"> PAGEREF _Toc426723587 \h </w:instrText>
      </w:r>
      <w:r w:rsidR="0085789F">
        <w:fldChar w:fldCharType="separate"/>
      </w:r>
      <w:r w:rsidR="00675435">
        <w:t>133</w:t>
      </w:r>
      <w:r w:rsidR="0085789F">
        <w:fldChar w:fldCharType="end"/>
      </w:r>
    </w:p>
    <w:p w:rsidR="002D76EB" w:rsidRDefault="002D76EB">
      <w:pPr>
        <w:pStyle w:val="TM4"/>
        <w:rPr>
          <w:rFonts w:asciiTheme="minorHAnsi" w:eastAsiaTheme="minorEastAsia" w:hAnsiTheme="minorHAnsi" w:cstheme="minorBidi"/>
          <w:sz w:val="22"/>
          <w:szCs w:val="22"/>
        </w:rPr>
      </w:pPr>
      <w:r>
        <w:t>5.17.6.1</w:t>
      </w:r>
      <w:r>
        <w:rPr>
          <w:rFonts w:asciiTheme="minorHAnsi" w:eastAsiaTheme="minorEastAsia" w:hAnsiTheme="minorHAnsi" w:cstheme="minorBidi"/>
          <w:sz w:val="22"/>
          <w:szCs w:val="22"/>
        </w:rPr>
        <w:tab/>
      </w:r>
      <w:r>
        <w:t>Modélisation des données</w:t>
      </w:r>
      <w:r>
        <w:tab/>
      </w:r>
      <w:r w:rsidR="0085789F">
        <w:fldChar w:fldCharType="begin"/>
      </w:r>
      <w:r>
        <w:instrText xml:space="preserve"> PAGEREF _Toc426723588 \h </w:instrText>
      </w:r>
      <w:r w:rsidR="0085789F">
        <w:fldChar w:fldCharType="separate"/>
      </w:r>
      <w:r w:rsidR="00675435">
        <w:t>133</w:t>
      </w:r>
      <w:r w:rsidR="0085789F">
        <w:fldChar w:fldCharType="end"/>
      </w:r>
    </w:p>
    <w:p w:rsidR="002D76EB" w:rsidRDefault="002D76EB">
      <w:pPr>
        <w:pStyle w:val="TM4"/>
        <w:rPr>
          <w:rFonts w:asciiTheme="minorHAnsi" w:eastAsiaTheme="minorEastAsia" w:hAnsiTheme="minorHAnsi" w:cstheme="minorBidi"/>
          <w:sz w:val="22"/>
          <w:szCs w:val="22"/>
        </w:rPr>
      </w:pPr>
      <w:r>
        <w:t>5.17.6.2</w:t>
      </w:r>
      <w:r>
        <w:rPr>
          <w:rFonts w:asciiTheme="minorHAnsi" w:eastAsiaTheme="minorEastAsia" w:hAnsiTheme="minorHAnsi" w:cstheme="minorBidi"/>
          <w:sz w:val="22"/>
          <w:szCs w:val="22"/>
        </w:rPr>
        <w:tab/>
      </w:r>
      <w:r>
        <w:t>Widget des câbles</w:t>
      </w:r>
      <w:r>
        <w:tab/>
      </w:r>
      <w:r w:rsidR="0085789F">
        <w:fldChar w:fldCharType="begin"/>
      </w:r>
      <w:r>
        <w:instrText xml:space="preserve"> PAGEREF _Toc426723589 \h </w:instrText>
      </w:r>
      <w:r w:rsidR="0085789F">
        <w:fldChar w:fldCharType="separate"/>
      </w:r>
      <w:r w:rsidR="00675435">
        <w:t>133</w:t>
      </w:r>
      <w:r w:rsidR="0085789F">
        <w:fldChar w:fldCharType="end"/>
      </w:r>
    </w:p>
    <w:p w:rsidR="002D76EB" w:rsidRDefault="002D76EB">
      <w:pPr>
        <w:pStyle w:val="TM4"/>
        <w:rPr>
          <w:rFonts w:asciiTheme="minorHAnsi" w:eastAsiaTheme="minorEastAsia" w:hAnsiTheme="minorHAnsi" w:cstheme="minorBidi"/>
          <w:sz w:val="22"/>
          <w:szCs w:val="22"/>
        </w:rPr>
      </w:pPr>
      <w:r>
        <w:t>5.17.6.3</w:t>
      </w:r>
      <w:r>
        <w:rPr>
          <w:rFonts w:asciiTheme="minorHAnsi" w:eastAsiaTheme="minorEastAsia" w:hAnsiTheme="minorHAnsi" w:cstheme="minorBidi"/>
          <w:sz w:val="22"/>
          <w:szCs w:val="22"/>
        </w:rPr>
        <w:tab/>
      </w:r>
      <w:r>
        <w:t>Conserver les informations d’alvéoles lors d’import des câbles IPON dans la corbeille</w:t>
      </w:r>
      <w:r>
        <w:tab/>
      </w:r>
      <w:r w:rsidR="0085789F">
        <w:fldChar w:fldCharType="begin"/>
      </w:r>
      <w:r>
        <w:instrText xml:space="preserve"> PAGEREF _Toc426723590 \h </w:instrText>
      </w:r>
      <w:r w:rsidR="0085789F">
        <w:fldChar w:fldCharType="separate"/>
      </w:r>
      <w:r w:rsidR="00675435">
        <w:t>133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5.17.7</w:t>
      </w:r>
      <w:r>
        <w:rPr>
          <w:rFonts w:asciiTheme="minorHAnsi" w:eastAsiaTheme="minorEastAsia" w:hAnsiTheme="minorHAnsi" w:cstheme="minorBidi"/>
          <w:i w:val="0"/>
          <w:sz w:val="22"/>
          <w:szCs w:val="22"/>
        </w:rPr>
        <w:tab/>
      </w:r>
      <w:r>
        <w:t>Spécificités de l’IHM de gestion de la corbeille IPON</w:t>
      </w:r>
      <w:r>
        <w:tab/>
      </w:r>
      <w:r w:rsidR="0085789F">
        <w:fldChar w:fldCharType="begin"/>
      </w:r>
      <w:r>
        <w:instrText xml:space="preserve"> PAGEREF _Toc426723591 \h </w:instrText>
      </w:r>
      <w:r w:rsidR="0085789F">
        <w:fldChar w:fldCharType="separate"/>
      </w:r>
      <w:r w:rsidR="00675435">
        <w:t>133</w:t>
      </w:r>
      <w:r w:rsidR="0085789F">
        <w:fldChar w:fldCharType="end"/>
      </w:r>
    </w:p>
    <w:p w:rsidR="002D76EB" w:rsidRDefault="002D76EB">
      <w:pPr>
        <w:pStyle w:val="TM4"/>
        <w:rPr>
          <w:rFonts w:asciiTheme="minorHAnsi" w:eastAsiaTheme="minorEastAsia" w:hAnsiTheme="minorHAnsi" w:cstheme="minorBidi"/>
          <w:sz w:val="22"/>
          <w:szCs w:val="22"/>
        </w:rPr>
      </w:pPr>
      <w:r>
        <w:t>5.17.7.1</w:t>
      </w:r>
      <w:r>
        <w:rPr>
          <w:rFonts w:asciiTheme="minorHAnsi" w:eastAsiaTheme="minorEastAsia" w:hAnsiTheme="minorHAnsi" w:cstheme="minorBidi"/>
          <w:sz w:val="22"/>
          <w:szCs w:val="22"/>
        </w:rPr>
        <w:tab/>
      </w:r>
      <w:r>
        <w:t>Onglet Général</w:t>
      </w:r>
      <w:r>
        <w:tab/>
      </w:r>
      <w:r w:rsidR="0085789F">
        <w:fldChar w:fldCharType="begin"/>
      </w:r>
      <w:r>
        <w:instrText xml:space="preserve"> PAGEREF _Toc426723592 \h </w:instrText>
      </w:r>
      <w:r w:rsidR="0085789F">
        <w:fldChar w:fldCharType="separate"/>
      </w:r>
      <w:r w:rsidR="00675435">
        <w:t>133</w:t>
      </w:r>
      <w:r w:rsidR="0085789F">
        <w:fldChar w:fldCharType="end"/>
      </w:r>
    </w:p>
    <w:p w:rsidR="002D76EB" w:rsidRDefault="002D76EB">
      <w:pPr>
        <w:pStyle w:val="TM4"/>
        <w:rPr>
          <w:rFonts w:asciiTheme="minorHAnsi" w:eastAsiaTheme="minorEastAsia" w:hAnsiTheme="minorHAnsi" w:cstheme="minorBidi"/>
          <w:sz w:val="22"/>
          <w:szCs w:val="22"/>
        </w:rPr>
      </w:pPr>
      <w:r>
        <w:t>5.17.7.2</w:t>
      </w:r>
      <w:r>
        <w:rPr>
          <w:rFonts w:asciiTheme="minorHAnsi" w:eastAsiaTheme="minorEastAsia" w:hAnsiTheme="minorHAnsi" w:cstheme="minorBidi"/>
          <w:sz w:val="22"/>
          <w:szCs w:val="22"/>
        </w:rPr>
        <w:tab/>
      </w:r>
      <w:r>
        <w:t>Suppression de câbles dans la corbeille</w:t>
      </w:r>
      <w:r>
        <w:tab/>
      </w:r>
      <w:r w:rsidR="0085789F">
        <w:fldChar w:fldCharType="begin"/>
      </w:r>
      <w:r>
        <w:instrText xml:space="preserve"> PAGEREF _Toc426723593 \h </w:instrText>
      </w:r>
      <w:r w:rsidR="0085789F">
        <w:fldChar w:fldCharType="separate"/>
      </w:r>
      <w:r w:rsidR="00675435">
        <w:t>133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5.18</w:t>
      </w:r>
      <w:r>
        <w:rPr>
          <w:rFonts w:asciiTheme="minorHAnsi" w:eastAsiaTheme="minorEastAsia" w:hAnsiTheme="minorHAnsi" w:cstheme="minorBidi"/>
          <w:smallCaps w:val="0"/>
          <w:sz w:val="22"/>
          <w:szCs w:val="22"/>
        </w:rPr>
        <w:tab/>
      </w:r>
      <w:r w:rsidRPr="00D052C5">
        <w:rPr>
          <w:rFonts w:cs="Arial"/>
        </w:rPr>
        <w:t>Administration</w:t>
      </w:r>
      <w:r>
        <w:tab/>
      </w:r>
      <w:r w:rsidR="0085789F">
        <w:fldChar w:fldCharType="begin"/>
      </w:r>
      <w:r>
        <w:instrText xml:space="preserve"> PAGEREF _Toc426723594 \h </w:instrText>
      </w:r>
      <w:r w:rsidR="0085789F">
        <w:fldChar w:fldCharType="separate"/>
      </w:r>
      <w:r w:rsidR="00675435">
        <w:t>137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5.18.1</w:t>
      </w:r>
      <w:r>
        <w:rPr>
          <w:rFonts w:asciiTheme="minorHAnsi" w:eastAsiaTheme="minorEastAsia" w:hAnsiTheme="minorHAnsi" w:cstheme="minorBidi"/>
          <w:i w:val="0"/>
          <w:sz w:val="22"/>
          <w:szCs w:val="22"/>
        </w:rPr>
        <w:tab/>
      </w:r>
      <w:r w:rsidRPr="00D052C5">
        <w:rPr>
          <w:rFonts w:cs="Arial"/>
        </w:rPr>
        <w:t>Gestion immeubles</w:t>
      </w:r>
      <w:r>
        <w:tab/>
      </w:r>
      <w:r w:rsidR="0085789F">
        <w:fldChar w:fldCharType="begin"/>
      </w:r>
      <w:r>
        <w:instrText xml:space="preserve"> PAGEREF _Toc426723595 \h </w:instrText>
      </w:r>
      <w:r w:rsidR="0085789F">
        <w:fldChar w:fldCharType="separate"/>
      </w:r>
      <w:r w:rsidR="00675435">
        <w:t>137</w:t>
      </w:r>
      <w:r w:rsidR="0085789F">
        <w:fldChar w:fldCharType="end"/>
      </w:r>
    </w:p>
    <w:p w:rsidR="002D76EB" w:rsidRDefault="002D76EB">
      <w:pPr>
        <w:pStyle w:val="TM4"/>
        <w:rPr>
          <w:rFonts w:asciiTheme="minorHAnsi" w:eastAsiaTheme="minorEastAsia" w:hAnsiTheme="minorHAnsi" w:cstheme="minorBidi"/>
          <w:sz w:val="22"/>
          <w:szCs w:val="22"/>
        </w:rPr>
      </w:pPr>
      <w:r>
        <w:t>5.18.1.1</w:t>
      </w:r>
      <w:r>
        <w:rPr>
          <w:rFonts w:asciiTheme="minorHAnsi" w:eastAsiaTheme="minorEastAsia" w:hAnsiTheme="minorHAnsi" w:cstheme="minorBidi"/>
          <w:sz w:val="22"/>
          <w:szCs w:val="22"/>
        </w:rPr>
        <w:tab/>
      </w:r>
      <w:r>
        <w:t>Import d’immeubles</w:t>
      </w:r>
      <w:r>
        <w:tab/>
      </w:r>
      <w:r w:rsidR="0085789F">
        <w:fldChar w:fldCharType="begin"/>
      </w:r>
      <w:r>
        <w:instrText xml:space="preserve"> PAGEREF _Toc426723596 \h </w:instrText>
      </w:r>
      <w:r w:rsidR="0085789F">
        <w:fldChar w:fldCharType="separate"/>
      </w:r>
      <w:r w:rsidR="00675435">
        <w:t>137</w:t>
      </w:r>
      <w:r w:rsidR="0085789F">
        <w:fldChar w:fldCharType="end"/>
      </w:r>
    </w:p>
    <w:p w:rsidR="002D76EB" w:rsidRDefault="002D76EB">
      <w:pPr>
        <w:pStyle w:val="TM4"/>
        <w:rPr>
          <w:rFonts w:asciiTheme="minorHAnsi" w:eastAsiaTheme="minorEastAsia" w:hAnsiTheme="minorHAnsi" w:cstheme="minorBidi"/>
          <w:sz w:val="22"/>
          <w:szCs w:val="22"/>
        </w:rPr>
      </w:pPr>
      <w:r>
        <w:t>5.18.1.2</w:t>
      </w:r>
      <w:r>
        <w:rPr>
          <w:rFonts w:asciiTheme="minorHAnsi" w:eastAsiaTheme="minorEastAsia" w:hAnsiTheme="minorHAnsi" w:cstheme="minorBidi"/>
          <w:sz w:val="22"/>
          <w:szCs w:val="22"/>
        </w:rPr>
        <w:tab/>
      </w:r>
      <w:r>
        <w:t>Imports de petits fichiers d’immeubles</w:t>
      </w:r>
      <w:r>
        <w:tab/>
      </w:r>
      <w:r w:rsidR="0085789F">
        <w:fldChar w:fldCharType="begin"/>
      </w:r>
      <w:r>
        <w:instrText xml:space="preserve"> PAGEREF _Toc426723597 \h </w:instrText>
      </w:r>
      <w:r w:rsidR="0085789F">
        <w:fldChar w:fldCharType="separate"/>
      </w:r>
      <w:r w:rsidR="00675435">
        <w:t>139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5.18.1.3</w:t>
      </w:r>
      <w:r>
        <w:rPr>
          <w:rFonts w:asciiTheme="minorHAnsi" w:eastAsiaTheme="minorEastAsia" w:hAnsiTheme="minorHAnsi" w:cstheme="minorBidi"/>
          <w:sz w:val="22"/>
          <w:szCs w:val="22"/>
        </w:rPr>
        <w:tab/>
      </w:r>
      <w:r w:rsidRPr="00D052C5">
        <w:rPr>
          <w:rFonts w:cs="Arial"/>
        </w:rPr>
        <w:t>Widget de gestion des immeubles</w:t>
      </w:r>
      <w:r>
        <w:tab/>
      </w:r>
      <w:r w:rsidR="0085789F">
        <w:fldChar w:fldCharType="begin"/>
      </w:r>
      <w:r>
        <w:instrText xml:space="preserve"> PAGEREF _Toc426723598 \h </w:instrText>
      </w:r>
      <w:r w:rsidR="0085789F">
        <w:fldChar w:fldCharType="separate"/>
      </w:r>
      <w:r w:rsidR="00675435">
        <w:t>139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5.18.2</w:t>
      </w:r>
      <w:r>
        <w:rPr>
          <w:rFonts w:asciiTheme="minorHAnsi" w:eastAsiaTheme="minorEastAsia" w:hAnsiTheme="minorHAnsi" w:cstheme="minorBidi"/>
          <w:i w:val="0"/>
          <w:sz w:val="22"/>
          <w:szCs w:val="22"/>
        </w:rPr>
        <w:tab/>
      </w:r>
      <w:r w:rsidRPr="00D052C5">
        <w:rPr>
          <w:rFonts w:cs="Arial"/>
        </w:rPr>
        <w:t>Import PIT</w:t>
      </w:r>
      <w:r>
        <w:tab/>
      </w:r>
      <w:r w:rsidR="0085789F">
        <w:fldChar w:fldCharType="begin"/>
      </w:r>
      <w:r>
        <w:instrText xml:space="preserve"> PAGEREF _Toc426723599 \h </w:instrText>
      </w:r>
      <w:r w:rsidR="0085789F">
        <w:fldChar w:fldCharType="separate"/>
      </w:r>
      <w:r w:rsidR="00675435">
        <w:t>140</w:t>
      </w:r>
      <w:r w:rsidR="0085789F">
        <w:fldChar w:fldCharType="end"/>
      </w:r>
    </w:p>
    <w:p w:rsidR="002D76EB" w:rsidRDefault="002D76EB">
      <w:pPr>
        <w:pStyle w:val="TM4"/>
        <w:rPr>
          <w:rFonts w:asciiTheme="minorHAnsi" w:eastAsiaTheme="minorEastAsia" w:hAnsiTheme="minorHAnsi" w:cstheme="minorBidi"/>
          <w:sz w:val="22"/>
          <w:szCs w:val="22"/>
        </w:rPr>
      </w:pPr>
      <w:r>
        <w:t>5.18.2.1</w:t>
      </w:r>
      <w:r>
        <w:rPr>
          <w:rFonts w:asciiTheme="minorHAnsi" w:eastAsiaTheme="minorEastAsia" w:hAnsiTheme="minorHAnsi" w:cstheme="minorBidi"/>
          <w:sz w:val="22"/>
          <w:szCs w:val="22"/>
        </w:rPr>
        <w:tab/>
      </w:r>
      <w:r>
        <w:t>Envoi aux traitements différés</w:t>
      </w:r>
      <w:r>
        <w:tab/>
      </w:r>
      <w:r w:rsidR="0085789F">
        <w:fldChar w:fldCharType="begin"/>
      </w:r>
      <w:r>
        <w:instrText xml:space="preserve"> PAGEREF _Toc426723600 \h </w:instrText>
      </w:r>
      <w:r w:rsidR="0085789F">
        <w:fldChar w:fldCharType="separate"/>
      </w:r>
      <w:r w:rsidR="00675435">
        <w:t>141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5.18.2.2</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_Toc426723601 \h </w:instrText>
      </w:r>
      <w:r w:rsidR="0085789F">
        <w:fldChar w:fldCharType="separate"/>
      </w:r>
      <w:r w:rsidR="00675435">
        <w:t>141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5.18.3</w:t>
      </w:r>
      <w:r>
        <w:rPr>
          <w:rFonts w:asciiTheme="minorHAnsi" w:eastAsiaTheme="minorEastAsia" w:hAnsiTheme="minorHAnsi" w:cstheme="minorBidi"/>
          <w:i w:val="0"/>
          <w:sz w:val="22"/>
          <w:szCs w:val="22"/>
        </w:rPr>
        <w:tab/>
      </w:r>
      <w:r w:rsidRPr="00D052C5">
        <w:rPr>
          <w:rFonts w:cs="Arial"/>
        </w:rPr>
        <w:t>Import zone marketing</w:t>
      </w:r>
      <w:r>
        <w:tab/>
      </w:r>
      <w:r w:rsidR="0085789F">
        <w:fldChar w:fldCharType="begin"/>
      </w:r>
      <w:r>
        <w:instrText xml:space="preserve"> PAGEREF _Toc426723602 \h </w:instrText>
      </w:r>
      <w:r w:rsidR="0085789F">
        <w:fldChar w:fldCharType="separate"/>
      </w:r>
      <w:r w:rsidR="00675435">
        <w:t>141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5.18.3.1</w:t>
      </w:r>
      <w:r>
        <w:rPr>
          <w:rFonts w:asciiTheme="minorHAnsi" w:eastAsiaTheme="minorEastAsia" w:hAnsiTheme="minorHAnsi" w:cstheme="minorBidi"/>
          <w:sz w:val="22"/>
          <w:szCs w:val="22"/>
        </w:rPr>
        <w:tab/>
      </w:r>
      <w:r w:rsidRPr="00D052C5">
        <w:rPr>
          <w:rFonts w:cs="Arial"/>
        </w:rPr>
        <w:t>Format des données</w:t>
      </w:r>
      <w:r>
        <w:tab/>
      </w:r>
      <w:r w:rsidR="0085789F">
        <w:fldChar w:fldCharType="begin"/>
      </w:r>
      <w:r>
        <w:instrText xml:space="preserve"> PAGEREF _Toc426723603 \h </w:instrText>
      </w:r>
      <w:r w:rsidR="0085789F">
        <w:fldChar w:fldCharType="separate"/>
      </w:r>
      <w:r w:rsidR="00675435">
        <w:t>141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5.18.3.2</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_Toc426723604 \h </w:instrText>
      </w:r>
      <w:r w:rsidR="0085789F">
        <w:fldChar w:fldCharType="separate"/>
      </w:r>
      <w:r w:rsidR="00675435">
        <w:t>142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5.18.4</w:t>
      </w:r>
      <w:r>
        <w:rPr>
          <w:rFonts w:asciiTheme="minorHAnsi" w:eastAsiaTheme="minorEastAsia" w:hAnsiTheme="minorHAnsi" w:cstheme="minorBidi"/>
          <w:i w:val="0"/>
          <w:sz w:val="22"/>
          <w:szCs w:val="22"/>
        </w:rPr>
        <w:tab/>
      </w:r>
      <w:r w:rsidRPr="00D052C5">
        <w:rPr>
          <w:rFonts w:cs="Arial"/>
        </w:rPr>
        <w:t>Import Appuis</w:t>
      </w:r>
      <w:r>
        <w:tab/>
      </w:r>
      <w:r w:rsidR="0085789F">
        <w:fldChar w:fldCharType="begin"/>
      </w:r>
      <w:r>
        <w:instrText xml:space="preserve"> PAGEREF _Toc426723605 \h </w:instrText>
      </w:r>
      <w:r w:rsidR="0085789F">
        <w:fldChar w:fldCharType="separate"/>
      </w:r>
      <w:r w:rsidR="00675435">
        <w:t>142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5.18.4.1</w:t>
      </w:r>
      <w:r>
        <w:rPr>
          <w:rFonts w:asciiTheme="minorHAnsi" w:eastAsiaTheme="minorEastAsia" w:hAnsiTheme="minorHAnsi" w:cstheme="minorBidi"/>
          <w:sz w:val="22"/>
          <w:szCs w:val="22"/>
        </w:rPr>
        <w:tab/>
      </w:r>
      <w:r w:rsidRPr="00D052C5">
        <w:rPr>
          <w:rFonts w:cs="Arial"/>
        </w:rPr>
        <w:t>Description détaillée du fichier échangé</w:t>
      </w:r>
      <w:r>
        <w:tab/>
      </w:r>
      <w:r w:rsidR="0085789F">
        <w:fldChar w:fldCharType="begin"/>
      </w:r>
      <w:r>
        <w:instrText xml:space="preserve"> PAGEREF _Toc426723606 \h </w:instrText>
      </w:r>
      <w:r w:rsidR="0085789F">
        <w:fldChar w:fldCharType="separate"/>
      </w:r>
      <w:r w:rsidR="00675435">
        <w:t>142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5.18.4.2</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_Toc426723607 \h </w:instrText>
      </w:r>
      <w:r w:rsidR="0085789F">
        <w:fldChar w:fldCharType="separate"/>
      </w:r>
      <w:r w:rsidR="00675435">
        <w:t>142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lastRenderedPageBreak/>
        <w:t>5.18.5</w:t>
      </w:r>
      <w:r>
        <w:rPr>
          <w:rFonts w:asciiTheme="minorHAnsi" w:eastAsiaTheme="minorEastAsia" w:hAnsiTheme="minorHAnsi" w:cstheme="minorBidi"/>
          <w:i w:val="0"/>
          <w:sz w:val="22"/>
          <w:szCs w:val="22"/>
        </w:rPr>
        <w:tab/>
      </w:r>
      <w:r w:rsidRPr="00D052C5">
        <w:rPr>
          <w:rFonts w:cs="Arial"/>
        </w:rPr>
        <w:t>Import des données GC Non Orange</w:t>
      </w:r>
      <w:r>
        <w:tab/>
      </w:r>
      <w:r w:rsidR="0085789F">
        <w:fldChar w:fldCharType="begin"/>
      </w:r>
      <w:r>
        <w:instrText xml:space="preserve"> PAGEREF _Toc426723608 \h </w:instrText>
      </w:r>
      <w:r w:rsidR="0085789F">
        <w:fldChar w:fldCharType="separate"/>
      </w:r>
      <w:r w:rsidR="00675435">
        <w:t>142</w:t>
      </w:r>
      <w:r w:rsidR="0085789F">
        <w:fldChar w:fldCharType="end"/>
      </w:r>
    </w:p>
    <w:p w:rsidR="002D76EB" w:rsidRDefault="002D76EB">
      <w:pPr>
        <w:pStyle w:val="TM4"/>
        <w:rPr>
          <w:rFonts w:asciiTheme="minorHAnsi" w:eastAsiaTheme="minorEastAsia" w:hAnsiTheme="minorHAnsi" w:cstheme="minorBidi"/>
          <w:sz w:val="22"/>
          <w:szCs w:val="22"/>
        </w:rPr>
      </w:pPr>
      <w:r>
        <w:t>5.18.5.1</w:t>
      </w:r>
      <w:r>
        <w:rPr>
          <w:rFonts w:asciiTheme="minorHAnsi" w:eastAsiaTheme="minorEastAsia" w:hAnsiTheme="minorHAnsi" w:cstheme="minorBidi"/>
          <w:sz w:val="22"/>
          <w:szCs w:val="22"/>
        </w:rPr>
        <w:tab/>
      </w:r>
      <w:r>
        <w:t>Envoi aux traitements différés</w:t>
      </w:r>
      <w:r>
        <w:tab/>
      </w:r>
      <w:r w:rsidR="0085789F">
        <w:fldChar w:fldCharType="begin"/>
      </w:r>
      <w:r>
        <w:instrText xml:space="preserve"> PAGEREF _Toc426723609 \h </w:instrText>
      </w:r>
      <w:r w:rsidR="0085789F">
        <w:fldChar w:fldCharType="separate"/>
      </w:r>
      <w:r w:rsidR="00675435">
        <w:t>143</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5.18.5.2</w:t>
      </w:r>
      <w:r>
        <w:rPr>
          <w:rFonts w:asciiTheme="minorHAnsi" w:eastAsiaTheme="minorEastAsia" w:hAnsiTheme="minorHAnsi" w:cstheme="minorBidi"/>
          <w:sz w:val="22"/>
          <w:szCs w:val="22"/>
        </w:rPr>
        <w:tab/>
      </w:r>
      <w:r w:rsidRPr="00D052C5">
        <w:rPr>
          <w:rFonts w:cs="Arial"/>
        </w:rPr>
        <w:t>Traitements</w:t>
      </w:r>
      <w:r>
        <w:tab/>
      </w:r>
      <w:r w:rsidR="0085789F">
        <w:fldChar w:fldCharType="begin"/>
      </w:r>
      <w:r>
        <w:instrText xml:space="preserve"> PAGEREF _Toc426723610 \h </w:instrText>
      </w:r>
      <w:r w:rsidR="0085789F">
        <w:fldChar w:fldCharType="separate"/>
      </w:r>
      <w:r w:rsidR="00675435">
        <w:t>143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5.18.6</w:t>
      </w:r>
      <w:r>
        <w:rPr>
          <w:rFonts w:asciiTheme="minorHAnsi" w:eastAsiaTheme="minorEastAsia" w:hAnsiTheme="minorHAnsi" w:cstheme="minorBidi"/>
          <w:i w:val="0"/>
          <w:sz w:val="22"/>
          <w:szCs w:val="22"/>
        </w:rPr>
        <w:tab/>
      </w:r>
      <w:r>
        <w:t>Widget de téléchargement</w:t>
      </w:r>
      <w:r>
        <w:tab/>
      </w:r>
      <w:r w:rsidR="0085789F">
        <w:fldChar w:fldCharType="begin"/>
      </w:r>
      <w:r>
        <w:instrText xml:space="preserve"> PAGEREF _Toc426723611 \h </w:instrText>
      </w:r>
      <w:r w:rsidR="0085789F">
        <w:fldChar w:fldCharType="separate"/>
      </w:r>
      <w:r w:rsidR="00675435">
        <w:t>143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5.19</w:t>
      </w:r>
      <w:r>
        <w:rPr>
          <w:rFonts w:asciiTheme="minorHAnsi" w:eastAsiaTheme="minorEastAsia" w:hAnsiTheme="minorHAnsi" w:cstheme="minorBidi"/>
          <w:smallCaps w:val="0"/>
          <w:sz w:val="22"/>
          <w:szCs w:val="22"/>
        </w:rPr>
        <w:tab/>
      </w:r>
      <w:r w:rsidRPr="00D052C5">
        <w:rPr>
          <w:rFonts w:cs="Arial"/>
        </w:rPr>
        <w:t>Gestion des droits</w:t>
      </w:r>
      <w:r>
        <w:tab/>
      </w:r>
      <w:r w:rsidR="0085789F">
        <w:fldChar w:fldCharType="begin"/>
      </w:r>
      <w:r>
        <w:instrText xml:space="preserve"> PAGEREF _Toc426723612 \h </w:instrText>
      </w:r>
      <w:r w:rsidR="0085789F">
        <w:fldChar w:fldCharType="separate"/>
      </w:r>
      <w:r w:rsidR="00675435">
        <w:t>143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5.20</w:t>
      </w:r>
      <w:r>
        <w:rPr>
          <w:rFonts w:asciiTheme="minorHAnsi" w:eastAsiaTheme="minorEastAsia" w:hAnsiTheme="minorHAnsi" w:cstheme="minorBidi"/>
          <w:smallCaps w:val="0"/>
          <w:sz w:val="22"/>
          <w:szCs w:val="22"/>
        </w:rPr>
        <w:tab/>
      </w:r>
      <w:r w:rsidRPr="00D052C5">
        <w:rPr>
          <w:rFonts w:cs="Arial"/>
        </w:rPr>
        <w:t>Interactions entre les widgets</w:t>
      </w:r>
      <w:r>
        <w:tab/>
      </w:r>
      <w:r w:rsidR="0085789F">
        <w:fldChar w:fldCharType="begin"/>
      </w:r>
      <w:r>
        <w:instrText xml:space="preserve"> PAGEREF _Toc426723613 \h </w:instrText>
      </w:r>
      <w:r w:rsidR="0085789F">
        <w:fldChar w:fldCharType="separate"/>
      </w:r>
      <w:r w:rsidR="00675435">
        <w:t>144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5.20.1</w:t>
      </w:r>
      <w:r>
        <w:rPr>
          <w:rFonts w:asciiTheme="minorHAnsi" w:eastAsiaTheme="minorEastAsia" w:hAnsiTheme="minorHAnsi" w:cstheme="minorBidi"/>
          <w:i w:val="0"/>
          <w:sz w:val="22"/>
          <w:szCs w:val="22"/>
        </w:rPr>
        <w:tab/>
      </w:r>
      <w:r w:rsidRPr="00D052C5">
        <w:rPr>
          <w:rFonts w:cs="Arial"/>
        </w:rPr>
        <w:t>Dessin et sélection</w:t>
      </w:r>
      <w:r>
        <w:tab/>
      </w:r>
      <w:r w:rsidR="0085789F">
        <w:fldChar w:fldCharType="begin"/>
      </w:r>
      <w:r>
        <w:instrText xml:space="preserve"> PAGEREF _Toc426723614 \h </w:instrText>
      </w:r>
      <w:r w:rsidR="0085789F">
        <w:fldChar w:fldCharType="separate"/>
      </w:r>
      <w:r w:rsidR="00675435">
        <w:t>144</w:t>
      </w:r>
      <w:r w:rsidR="0085789F">
        <w:fldChar w:fldCharType="end"/>
      </w:r>
    </w:p>
    <w:p w:rsidR="002D76EB" w:rsidRDefault="002D76EB">
      <w:pPr>
        <w:pStyle w:val="TM2"/>
        <w:rPr>
          <w:rFonts w:asciiTheme="minorHAnsi" w:eastAsiaTheme="minorEastAsia" w:hAnsiTheme="minorHAnsi" w:cstheme="minorBidi"/>
          <w:smallCaps w:val="0"/>
          <w:sz w:val="22"/>
          <w:szCs w:val="22"/>
        </w:rPr>
      </w:pPr>
      <w:r>
        <w:t>5.21</w:t>
      </w:r>
      <w:r>
        <w:rPr>
          <w:rFonts w:asciiTheme="minorHAnsi" w:eastAsiaTheme="minorEastAsia" w:hAnsiTheme="minorHAnsi" w:cstheme="minorBidi"/>
          <w:smallCaps w:val="0"/>
          <w:sz w:val="22"/>
          <w:szCs w:val="22"/>
        </w:rPr>
        <w:tab/>
      </w:r>
      <w:r>
        <w:t>Interfaces avec d’autres systèmes</w:t>
      </w:r>
      <w:r>
        <w:tab/>
      </w:r>
      <w:r w:rsidR="0085789F">
        <w:fldChar w:fldCharType="begin"/>
      </w:r>
      <w:r>
        <w:instrText xml:space="preserve"> PAGEREF _Toc426723615 \h </w:instrText>
      </w:r>
      <w:r w:rsidR="0085789F">
        <w:fldChar w:fldCharType="separate"/>
      </w:r>
      <w:r w:rsidR="00675435">
        <w:t>145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5.21.1</w:t>
      </w:r>
      <w:r>
        <w:rPr>
          <w:rFonts w:asciiTheme="minorHAnsi" w:eastAsiaTheme="minorEastAsia" w:hAnsiTheme="minorHAnsi" w:cstheme="minorBidi"/>
          <w:i w:val="0"/>
          <w:sz w:val="22"/>
          <w:szCs w:val="22"/>
        </w:rPr>
        <w:tab/>
      </w:r>
      <w:r w:rsidRPr="00D052C5">
        <w:rPr>
          <w:rFonts w:cs="Arial"/>
        </w:rPr>
        <w:t>Gestion des fichiers</w:t>
      </w:r>
      <w:r>
        <w:tab/>
      </w:r>
      <w:r w:rsidR="0085789F">
        <w:fldChar w:fldCharType="begin"/>
      </w:r>
      <w:r>
        <w:instrText xml:space="preserve"> PAGEREF _Toc426723616 \h </w:instrText>
      </w:r>
      <w:r w:rsidR="0085789F">
        <w:fldChar w:fldCharType="separate"/>
      </w:r>
      <w:r w:rsidR="00675435">
        <w:t>147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5.21.2</w:t>
      </w:r>
      <w:r>
        <w:rPr>
          <w:rFonts w:asciiTheme="minorHAnsi" w:eastAsiaTheme="minorEastAsia" w:hAnsiTheme="minorHAnsi" w:cstheme="minorBidi"/>
          <w:i w:val="0"/>
          <w:sz w:val="22"/>
          <w:szCs w:val="22"/>
        </w:rPr>
        <w:tab/>
      </w:r>
      <w:r w:rsidRPr="00D052C5">
        <w:rPr>
          <w:rFonts w:cs="Arial"/>
        </w:rPr>
        <w:t>Geofibre vers IPON : Export des sites techniques</w:t>
      </w:r>
      <w:r>
        <w:tab/>
      </w:r>
      <w:r w:rsidR="0085789F">
        <w:fldChar w:fldCharType="begin"/>
      </w:r>
      <w:r>
        <w:instrText xml:space="preserve"> PAGEREF _Toc426723617 \h </w:instrText>
      </w:r>
      <w:r w:rsidR="0085789F">
        <w:fldChar w:fldCharType="separate"/>
      </w:r>
      <w:r w:rsidR="00675435">
        <w:t>148</w:t>
      </w:r>
      <w:r w:rsidR="0085789F">
        <w:fldChar w:fldCharType="end"/>
      </w:r>
    </w:p>
    <w:p w:rsidR="002D76EB" w:rsidRDefault="002D76EB">
      <w:pPr>
        <w:pStyle w:val="TM4"/>
        <w:rPr>
          <w:rFonts w:asciiTheme="minorHAnsi" w:eastAsiaTheme="minorEastAsia" w:hAnsiTheme="minorHAnsi" w:cstheme="minorBidi"/>
          <w:sz w:val="22"/>
          <w:szCs w:val="22"/>
        </w:rPr>
      </w:pPr>
      <w:r>
        <w:t>5.21.2.1</w:t>
      </w:r>
      <w:r>
        <w:rPr>
          <w:rFonts w:asciiTheme="minorHAnsi" w:eastAsiaTheme="minorEastAsia" w:hAnsiTheme="minorHAnsi" w:cstheme="minorBidi"/>
          <w:sz w:val="22"/>
          <w:szCs w:val="22"/>
        </w:rPr>
        <w:tab/>
      </w:r>
      <w:r>
        <w:t>Format du fichier</w:t>
      </w:r>
      <w:r>
        <w:tab/>
      </w:r>
      <w:r w:rsidR="0085789F">
        <w:fldChar w:fldCharType="begin"/>
      </w:r>
      <w:r>
        <w:instrText xml:space="preserve"> PAGEREF _Toc426723618 \h </w:instrText>
      </w:r>
      <w:r w:rsidR="0085789F">
        <w:fldChar w:fldCharType="separate"/>
      </w:r>
      <w:r w:rsidR="00675435">
        <w:t>148</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5.21.2.2</w:t>
      </w:r>
      <w:r>
        <w:rPr>
          <w:rFonts w:asciiTheme="minorHAnsi" w:eastAsiaTheme="minorEastAsia" w:hAnsiTheme="minorHAnsi" w:cstheme="minorBidi"/>
          <w:sz w:val="22"/>
          <w:szCs w:val="22"/>
        </w:rPr>
        <w:tab/>
      </w:r>
      <w:r w:rsidRPr="00D052C5">
        <w:rPr>
          <w:rFonts w:cs="Arial"/>
        </w:rPr>
        <w:t>Sites à envoyer à IPON car liés à un projet</w:t>
      </w:r>
      <w:r>
        <w:tab/>
      </w:r>
      <w:r w:rsidR="0085789F">
        <w:fldChar w:fldCharType="begin"/>
      </w:r>
      <w:r>
        <w:instrText xml:space="preserve"> PAGEREF _Toc426723619 \h </w:instrText>
      </w:r>
      <w:r w:rsidR="0085789F">
        <w:fldChar w:fldCharType="separate"/>
      </w:r>
      <w:r w:rsidR="00675435">
        <w:t>149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5.21.2.3</w:t>
      </w:r>
      <w:r>
        <w:rPr>
          <w:rFonts w:asciiTheme="minorHAnsi" w:eastAsiaTheme="minorEastAsia" w:hAnsiTheme="minorHAnsi" w:cstheme="minorBidi"/>
          <w:sz w:val="22"/>
          <w:szCs w:val="22"/>
        </w:rPr>
        <w:tab/>
      </w:r>
      <w:r w:rsidRPr="00D052C5">
        <w:rPr>
          <w:rFonts w:cs="Arial"/>
        </w:rPr>
        <w:t>Impact des impératifs IPON</w:t>
      </w:r>
      <w:r>
        <w:tab/>
      </w:r>
      <w:r w:rsidR="0085789F">
        <w:fldChar w:fldCharType="begin"/>
      </w:r>
      <w:r>
        <w:instrText xml:space="preserve"> PAGEREF _Toc426723620 \h </w:instrText>
      </w:r>
      <w:r w:rsidR="0085789F">
        <w:fldChar w:fldCharType="separate"/>
      </w:r>
      <w:r w:rsidR="00675435">
        <w:t>149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5.21.2.4</w:t>
      </w:r>
      <w:r>
        <w:rPr>
          <w:rFonts w:asciiTheme="minorHAnsi" w:eastAsiaTheme="minorEastAsia" w:hAnsiTheme="minorHAnsi" w:cstheme="minorBidi"/>
          <w:sz w:val="22"/>
          <w:szCs w:val="22"/>
        </w:rPr>
        <w:tab/>
      </w:r>
      <w:r w:rsidRPr="00D052C5">
        <w:rPr>
          <w:rFonts w:cs="Arial"/>
        </w:rPr>
        <w:t>Traitement complémentaire (à la demande utilisateur)</w:t>
      </w:r>
      <w:r>
        <w:tab/>
      </w:r>
      <w:r w:rsidR="0085789F">
        <w:fldChar w:fldCharType="begin"/>
      </w:r>
      <w:r>
        <w:instrText xml:space="preserve"> PAGEREF _Toc426723621 \h </w:instrText>
      </w:r>
      <w:r w:rsidR="0085789F">
        <w:fldChar w:fldCharType="separate"/>
      </w:r>
      <w:r w:rsidR="00675435">
        <w:t>149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5.21.2.5</w:t>
      </w:r>
      <w:r>
        <w:rPr>
          <w:rFonts w:asciiTheme="minorHAnsi" w:eastAsiaTheme="minorEastAsia" w:hAnsiTheme="minorHAnsi" w:cstheme="minorBidi"/>
          <w:sz w:val="22"/>
          <w:szCs w:val="22"/>
        </w:rPr>
        <w:tab/>
      </w:r>
      <w:r w:rsidRPr="00D052C5">
        <w:rPr>
          <w:rFonts w:cs="Arial"/>
        </w:rPr>
        <w:t>Modification d’adresse sur un site déjà transmis à IPON</w:t>
      </w:r>
      <w:r>
        <w:tab/>
      </w:r>
      <w:r w:rsidR="0085789F">
        <w:fldChar w:fldCharType="begin"/>
      </w:r>
      <w:r>
        <w:instrText xml:space="preserve"> PAGEREF _Toc426723622 \h </w:instrText>
      </w:r>
      <w:r w:rsidR="0085789F">
        <w:fldChar w:fldCharType="separate"/>
      </w:r>
      <w:r w:rsidR="00675435">
        <w:t>150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5.21.2.6</w:t>
      </w:r>
      <w:r>
        <w:rPr>
          <w:rFonts w:asciiTheme="minorHAnsi" w:eastAsiaTheme="minorEastAsia" w:hAnsiTheme="minorHAnsi" w:cstheme="minorBidi"/>
          <w:sz w:val="22"/>
          <w:szCs w:val="22"/>
        </w:rPr>
        <w:tab/>
      </w:r>
      <w:r w:rsidRPr="00D052C5">
        <w:rPr>
          <w:rFonts w:cs="Arial"/>
        </w:rPr>
        <w:t>Précisions sur l’extraction automatique</w:t>
      </w:r>
      <w:r>
        <w:tab/>
      </w:r>
      <w:r w:rsidR="0085789F">
        <w:fldChar w:fldCharType="begin"/>
      </w:r>
      <w:r>
        <w:instrText xml:space="preserve"> PAGEREF _Toc426723623 \h </w:instrText>
      </w:r>
      <w:r w:rsidR="0085789F">
        <w:fldChar w:fldCharType="separate"/>
      </w:r>
      <w:r w:rsidR="00675435">
        <w:t>150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5.21.2.7</w:t>
      </w:r>
      <w:r>
        <w:rPr>
          <w:rFonts w:asciiTheme="minorHAnsi" w:eastAsiaTheme="minorEastAsia" w:hAnsiTheme="minorHAnsi" w:cstheme="minorBidi"/>
          <w:sz w:val="22"/>
          <w:szCs w:val="22"/>
        </w:rPr>
        <w:tab/>
      </w:r>
      <w:r w:rsidRPr="00D052C5">
        <w:rPr>
          <w:rFonts w:cs="Arial"/>
        </w:rPr>
        <w:t>Extraction manuelle</w:t>
      </w:r>
      <w:r>
        <w:tab/>
      </w:r>
      <w:r w:rsidR="0085789F">
        <w:fldChar w:fldCharType="begin"/>
      </w:r>
      <w:r>
        <w:instrText xml:space="preserve"> PAGEREF _Toc426723624 \h </w:instrText>
      </w:r>
      <w:r w:rsidR="0085789F">
        <w:fldChar w:fldCharType="separate"/>
      </w:r>
      <w:r w:rsidR="00675435">
        <w:t>151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5.21.2.8</w:t>
      </w:r>
      <w:r>
        <w:rPr>
          <w:rFonts w:asciiTheme="minorHAnsi" w:eastAsiaTheme="minorEastAsia" w:hAnsiTheme="minorHAnsi" w:cstheme="minorBidi"/>
          <w:sz w:val="22"/>
          <w:szCs w:val="22"/>
        </w:rPr>
        <w:tab/>
      </w:r>
      <w:r w:rsidRPr="00D052C5">
        <w:rPr>
          <w:rFonts w:cs="Arial"/>
        </w:rPr>
        <w:t>Configuration d’un filtre</w:t>
      </w:r>
      <w:r>
        <w:tab/>
      </w:r>
      <w:r w:rsidR="0085789F">
        <w:fldChar w:fldCharType="begin"/>
      </w:r>
      <w:r>
        <w:instrText xml:space="preserve"> PAGEREF _Toc426723625 \h </w:instrText>
      </w:r>
      <w:r w:rsidR="0085789F">
        <w:fldChar w:fldCharType="separate"/>
      </w:r>
      <w:r w:rsidR="00675435">
        <w:t>151</w:t>
      </w:r>
      <w:r w:rsidR="0085789F">
        <w:fldChar w:fldCharType="end"/>
      </w:r>
    </w:p>
    <w:p w:rsidR="002D76EB" w:rsidRDefault="002D76EB">
      <w:pPr>
        <w:pStyle w:val="TM4"/>
        <w:rPr>
          <w:rFonts w:asciiTheme="minorHAnsi" w:eastAsiaTheme="minorEastAsia" w:hAnsiTheme="minorHAnsi" w:cstheme="minorBidi"/>
          <w:sz w:val="22"/>
          <w:szCs w:val="22"/>
        </w:rPr>
      </w:pPr>
      <w:r>
        <w:t>5.21.2.9</w:t>
      </w:r>
      <w:r>
        <w:rPr>
          <w:rFonts w:asciiTheme="minorHAnsi" w:eastAsiaTheme="minorEastAsia" w:hAnsiTheme="minorHAnsi" w:cstheme="minorBidi"/>
          <w:sz w:val="22"/>
          <w:szCs w:val="22"/>
        </w:rPr>
        <w:tab/>
      </w:r>
      <w:r>
        <w:t>Traitement des données avant export</w:t>
      </w:r>
      <w:r>
        <w:tab/>
      </w:r>
      <w:r w:rsidR="0085789F">
        <w:fldChar w:fldCharType="begin"/>
      </w:r>
      <w:r>
        <w:instrText xml:space="preserve"> PAGEREF _Toc426723626 \h </w:instrText>
      </w:r>
      <w:r w:rsidR="0085789F">
        <w:fldChar w:fldCharType="separate"/>
      </w:r>
      <w:r w:rsidR="00675435">
        <w:t>151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5.21.3</w:t>
      </w:r>
      <w:r>
        <w:rPr>
          <w:rFonts w:asciiTheme="minorHAnsi" w:eastAsiaTheme="minorEastAsia" w:hAnsiTheme="minorHAnsi" w:cstheme="minorBidi"/>
          <w:i w:val="0"/>
          <w:sz w:val="22"/>
          <w:szCs w:val="22"/>
        </w:rPr>
        <w:tab/>
      </w:r>
      <w:r w:rsidRPr="00D052C5">
        <w:rPr>
          <w:rFonts w:cs="Arial"/>
        </w:rPr>
        <w:t>Geofibre vers IPON : Flux PM/PA</w:t>
      </w:r>
      <w:r>
        <w:tab/>
      </w:r>
      <w:r w:rsidR="0085789F">
        <w:fldChar w:fldCharType="begin"/>
      </w:r>
      <w:r>
        <w:instrText xml:space="preserve"> PAGEREF _Toc426723627 \h </w:instrText>
      </w:r>
      <w:r w:rsidR="0085789F">
        <w:fldChar w:fldCharType="separate"/>
      </w:r>
      <w:r w:rsidR="00675435">
        <w:t>152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5.21.3.1</w:t>
      </w:r>
      <w:r>
        <w:rPr>
          <w:rFonts w:asciiTheme="minorHAnsi" w:eastAsiaTheme="minorEastAsia" w:hAnsiTheme="minorHAnsi" w:cstheme="minorBidi"/>
          <w:sz w:val="22"/>
          <w:szCs w:val="22"/>
        </w:rPr>
        <w:tab/>
      </w:r>
      <w:r w:rsidRPr="00D052C5">
        <w:rPr>
          <w:rFonts w:cs="Arial"/>
        </w:rPr>
        <w:t>Gestion des points fonctionnels (PF)</w:t>
      </w:r>
      <w:r>
        <w:tab/>
      </w:r>
      <w:r w:rsidR="0085789F">
        <w:fldChar w:fldCharType="begin"/>
      </w:r>
      <w:r>
        <w:instrText xml:space="preserve"> PAGEREF _Toc426723628 \h </w:instrText>
      </w:r>
      <w:r w:rsidR="0085789F">
        <w:fldChar w:fldCharType="separate"/>
      </w:r>
      <w:r w:rsidR="00675435">
        <w:t>152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5.21.3.2</w:t>
      </w:r>
      <w:r>
        <w:rPr>
          <w:rFonts w:asciiTheme="minorHAnsi" w:eastAsiaTheme="minorEastAsia" w:hAnsiTheme="minorHAnsi" w:cstheme="minorBidi"/>
          <w:sz w:val="22"/>
          <w:szCs w:val="22"/>
        </w:rPr>
        <w:tab/>
      </w:r>
      <w:r w:rsidRPr="00D052C5">
        <w:rPr>
          <w:rFonts w:cs="Arial"/>
        </w:rPr>
        <w:t>Gestion des zones marketing (ZM)</w:t>
      </w:r>
      <w:r>
        <w:tab/>
      </w:r>
      <w:r w:rsidR="0085789F">
        <w:fldChar w:fldCharType="begin"/>
      </w:r>
      <w:r>
        <w:instrText xml:space="preserve"> PAGEREF _Toc426723630 \h </w:instrText>
      </w:r>
      <w:r w:rsidR="0085789F">
        <w:fldChar w:fldCharType="separate"/>
      </w:r>
      <w:r w:rsidR="00675435">
        <w:t>153</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5.21.3.3</w:t>
      </w:r>
      <w:r>
        <w:rPr>
          <w:rFonts w:asciiTheme="minorHAnsi" w:eastAsiaTheme="minorEastAsia" w:hAnsiTheme="minorHAnsi" w:cstheme="minorBidi"/>
          <w:sz w:val="22"/>
          <w:szCs w:val="22"/>
        </w:rPr>
        <w:tab/>
      </w:r>
      <w:r w:rsidRPr="00D052C5">
        <w:rPr>
          <w:rFonts w:cs="Arial"/>
        </w:rPr>
        <w:t>Gestion des immeubles</w:t>
      </w:r>
      <w:r>
        <w:tab/>
      </w:r>
      <w:r w:rsidR="0085789F">
        <w:fldChar w:fldCharType="begin"/>
      </w:r>
      <w:r>
        <w:instrText xml:space="preserve"> PAGEREF _Toc426723631 \h </w:instrText>
      </w:r>
      <w:r w:rsidR="0085789F">
        <w:fldChar w:fldCharType="separate"/>
      </w:r>
      <w:r w:rsidR="00675435">
        <w:t>153</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5.21.3.4</w:t>
      </w:r>
      <w:r>
        <w:rPr>
          <w:rFonts w:asciiTheme="minorHAnsi" w:eastAsiaTheme="minorEastAsia" w:hAnsiTheme="minorHAnsi" w:cstheme="minorBidi"/>
          <w:sz w:val="22"/>
          <w:szCs w:val="22"/>
        </w:rPr>
        <w:tab/>
      </w:r>
      <w:r w:rsidRPr="00D052C5">
        <w:rPr>
          <w:rFonts w:cs="Arial"/>
        </w:rPr>
        <w:t>Champs construits pour l’export PMPA</w:t>
      </w:r>
      <w:r>
        <w:tab/>
      </w:r>
      <w:r w:rsidR="0085789F">
        <w:fldChar w:fldCharType="begin"/>
      </w:r>
      <w:r>
        <w:instrText xml:space="preserve"> PAGEREF _Toc426723632 \h </w:instrText>
      </w:r>
      <w:r w:rsidR="0085789F">
        <w:fldChar w:fldCharType="separate"/>
      </w:r>
      <w:r w:rsidR="00675435">
        <w:t>154</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5.21.3.5</w:t>
      </w:r>
      <w:r>
        <w:rPr>
          <w:rFonts w:asciiTheme="minorHAnsi" w:eastAsiaTheme="minorEastAsia" w:hAnsiTheme="minorHAnsi" w:cstheme="minorBidi"/>
          <w:sz w:val="22"/>
          <w:szCs w:val="22"/>
        </w:rPr>
        <w:tab/>
      </w:r>
      <w:r w:rsidRPr="00D052C5">
        <w:rPr>
          <w:rFonts w:cs="Arial"/>
        </w:rPr>
        <w:t>Modélisation de la base de données</w:t>
      </w:r>
      <w:r>
        <w:tab/>
      </w:r>
      <w:r w:rsidR="0085789F">
        <w:fldChar w:fldCharType="begin"/>
      </w:r>
      <w:r>
        <w:instrText xml:space="preserve"> PAGEREF _Toc426723633 \h </w:instrText>
      </w:r>
      <w:r w:rsidR="0085789F">
        <w:fldChar w:fldCharType="separate"/>
      </w:r>
      <w:r w:rsidR="00675435">
        <w:t>155</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5.21.3.6</w:t>
      </w:r>
      <w:r>
        <w:rPr>
          <w:rFonts w:asciiTheme="minorHAnsi" w:eastAsiaTheme="minorEastAsia" w:hAnsiTheme="minorHAnsi" w:cstheme="minorBidi"/>
          <w:sz w:val="22"/>
          <w:szCs w:val="22"/>
        </w:rPr>
        <w:tab/>
      </w:r>
      <w:r w:rsidRPr="00D052C5">
        <w:rPr>
          <w:rFonts w:cs="Arial"/>
        </w:rPr>
        <w:t>Génération du fichier</w:t>
      </w:r>
      <w:r>
        <w:tab/>
      </w:r>
      <w:r w:rsidR="0085789F">
        <w:fldChar w:fldCharType="begin"/>
      </w:r>
      <w:r>
        <w:instrText xml:space="preserve"> PAGEREF _Toc426723636 \h </w:instrText>
      </w:r>
      <w:r w:rsidR="0085789F">
        <w:fldChar w:fldCharType="separate"/>
      </w:r>
      <w:r w:rsidR="00675435">
        <w:t>155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5.21.4</w:t>
      </w:r>
      <w:r>
        <w:rPr>
          <w:rFonts w:asciiTheme="minorHAnsi" w:eastAsiaTheme="minorEastAsia" w:hAnsiTheme="minorHAnsi" w:cstheme="minorBidi"/>
          <w:i w:val="0"/>
          <w:sz w:val="22"/>
          <w:szCs w:val="22"/>
        </w:rPr>
        <w:tab/>
      </w:r>
      <w:r>
        <w:t>IPON vers Geofibre : Câbles IPON</w:t>
      </w:r>
      <w:r>
        <w:tab/>
      </w:r>
      <w:r w:rsidR="0085789F">
        <w:fldChar w:fldCharType="begin"/>
      </w:r>
      <w:r>
        <w:instrText xml:space="preserve"> PAGEREF _Toc426723637 \h </w:instrText>
      </w:r>
      <w:r w:rsidR="0085789F">
        <w:fldChar w:fldCharType="separate"/>
      </w:r>
      <w:r w:rsidR="00675435">
        <w:t>156</w:t>
      </w:r>
      <w:r w:rsidR="0085789F">
        <w:fldChar w:fldCharType="end"/>
      </w:r>
    </w:p>
    <w:p w:rsidR="002D76EB" w:rsidRDefault="002D76EB">
      <w:pPr>
        <w:pStyle w:val="TM4"/>
        <w:rPr>
          <w:rFonts w:asciiTheme="minorHAnsi" w:eastAsiaTheme="minorEastAsia" w:hAnsiTheme="minorHAnsi" w:cstheme="minorBidi"/>
          <w:sz w:val="22"/>
          <w:szCs w:val="22"/>
        </w:rPr>
      </w:pPr>
      <w:r>
        <w:t>5.21.4.1</w:t>
      </w:r>
      <w:r>
        <w:rPr>
          <w:rFonts w:asciiTheme="minorHAnsi" w:eastAsiaTheme="minorEastAsia" w:hAnsiTheme="minorHAnsi" w:cstheme="minorBidi"/>
          <w:sz w:val="22"/>
          <w:szCs w:val="22"/>
        </w:rPr>
        <w:tab/>
      </w:r>
      <w:r>
        <w:t>Format du fichier</w:t>
      </w:r>
      <w:r>
        <w:tab/>
      </w:r>
      <w:r w:rsidR="0085789F">
        <w:fldChar w:fldCharType="begin"/>
      </w:r>
      <w:r>
        <w:instrText xml:space="preserve"> PAGEREF _Toc426723638 \h </w:instrText>
      </w:r>
      <w:r w:rsidR="0085789F">
        <w:fldChar w:fldCharType="separate"/>
      </w:r>
      <w:r w:rsidR="00675435">
        <w:t>156</w:t>
      </w:r>
      <w:r w:rsidR="0085789F">
        <w:fldChar w:fldCharType="end"/>
      </w:r>
    </w:p>
    <w:p w:rsidR="002D76EB" w:rsidRDefault="002D76EB">
      <w:pPr>
        <w:pStyle w:val="TM4"/>
        <w:rPr>
          <w:rFonts w:asciiTheme="minorHAnsi" w:eastAsiaTheme="minorEastAsia" w:hAnsiTheme="minorHAnsi" w:cstheme="minorBidi"/>
          <w:sz w:val="22"/>
          <w:szCs w:val="22"/>
        </w:rPr>
      </w:pPr>
      <w:r>
        <w:t>5.21.4.2</w:t>
      </w:r>
      <w:r>
        <w:rPr>
          <w:rFonts w:asciiTheme="minorHAnsi" w:eastAsiaTheme="minorEastAsia" w:hAnsiTheme="minorHAnsi" w:cstheme="minorBidi"/>
          <w:sz w:val="22"/>
          <w:szCs w:val="22"/>
        </w:rPr>
        <w:tab/>
      </w:r>
      <w:r>
        <w:t>Pré-traitements</w:t>
      </w:r>
      <w:r>
        <w:tab/>
      </w:r>
      <w:r w:rsidR="0085789F">
        <w:fldChar w:fldCharType="begin"/>
      </w:r>
      <w:r>
        <w:instrText xml:space="preserve"> PAGEREF _Toc426723639 \h </w:instrText>
      </w:r>
      <w:r w:rsidR="0085789F">
        <w:fldChar w:fldCharType="separate"/>
      </w:r>
      <w:r w:rsidR="00675435">
        <w:t>156</w:t>
      </w:r>
      <w:r w:rsidR="0085789F">
        <w:fldChar w:fldCharType="end"/>
      </w:r>
    </w:p>
    <w:p w:rsidR="002D76EB" w:rsidRDefault="002D76EB">
      <w:pPr>
        <w:pStyle w:val="TM4"/>
        <w:rPr>
          <w:rFonts w:asciiTheme="minorHAnsi" w:eastAsiaTheme="minorEastAsia" w:hAnsiTheme="minorHAnsi" w:cstheme="minorBidi"/>
          <w:sz w:val="22"/>
          <w:szCs w:val="22"/>
        </w:rPr>
      </w:pPr>
      <w:r>
        <w:t>5.21.4.3</w:t>
      </w:r>
      <w:r>
        <w:rPr>
          <w:rFonts w:asciiTheme="minorHAnsi" w:eastAsiaTheme="minorEastAsia" w:hAnsiTheme="minorHAnsi" w:cstheme="minorBidi"/>
          <w:sz w:val="22"/>
          <w:szCs w:val="22"/>
        </w:rPr>
        <w:tab/>
      </w:r>
      <w:r>
        <w:t>Lancement de l’import</w:t>
      </w:r>
      <w:r>
        <w:tab/>
      </w:r>
      <w:r w:rsidR="0085789F">
        <w:fldChar w:fldCharType="begin"/>
      </w:r>
      <w:r>
        <w:instrText xml:space="preserve"> PAGEREF _Toc426723640 \h </w:instrText>
      </w:r>
      <w:r w:rsidR="0085789F">
        <w:fldChar w:fldCharType="separate"/>
      </w:r>
      <w:r w:rsidR="00675435">
        <w:t>157</w:t>
      </w:r>
      <w:r w:rsidR="0085789F">
        <w:fldChar w:fldCharType="end"/>
      </w:r>
    </w:p>
    <w:p w:rsidR="002D76EB" w:rsidRDefault="002D76EB">
      <w:pPr>
        <w:pStyle w:val="TM4"/>
        <w:rPr>
          <w:rFonts w:asciiTheme="minorHAnsi" w:eastAsiaTheme="minorEastAsia" w:hAnsiTheme="minorHAnsi" w:cstheme="minorBidi"/>
          <w:sz w:val="22"/>
          <w:szCs w:val="22"/>
        </w:rPr>
      </w:pPr>
      <w:r>
        <w:t>5.21.4.4</w:t>
      </w:r>
      <w:r>
        <w:rPr>
          <w:rFonts w:asciiTheme="minorHAnsi" w:eastAsiaTheme="minorEastAsia" w:hAnsiTheme="minorHAnsi" w:cstheme="minorBidi"/>
          <w:sz w:val="22"/>
          <w:szCs w:val="22"/>
        </w:rPr>
        <w:tab/>
      </w:r>
      <w:r>
        <w:t>Traitements</w:t>
      </w:r>
      <w:r>
        <w:tab/>
      </w:r>
      <w:r w:rsidR="0085789F">
        <w:fldChar w:fldCharType="begin"/>
      </w:r>
      <w:r>
        <w:instrText xml:space="preserve"> PAGEREF _Toc426723641 \h </w:instrText>
      </w:r>
      <w:r w:rsidR="0085789F">
        <w:fldChar w:fldCharType="separate"/>
      </w:r>
      <w:r w:rsidR="00675435">
        <w:t>157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5.21.5</w:t>
      </w:r>
      <w:r>
        <w:rPr>
          <w:rFonts w:asciiTheme="minorHAnsi" w:eastAsiaTheme="minorEastAsia" w:hAnsiTheme="minorHAnsi" w:cstheme="minorBidi"/>
          <w:i w:val="0"/>
          <w:sz w:val="22"/>
          <w:szCs w:val="22"/>
        </w:rPr>
        <w:tab/>
      </w:r>
      <w:r>
        <w:t>IPON vers Geofibre : Points techniques</w:t>
      </w:r>
      <w:r>
        <w:tab/>
      </w:r>
      <w:r w:rsidR="0085789F">
        <w:fldChar w:fldCharType="begin"/>
      </w:r>
      <w:r>
        <w:instrText xml:space="preserve"> PAGEREF _Toc426723642 \h </w:instrText>
      </w:r>
      <w:r w:rsidR="0085789F">
        <w:fldChar w:fldCharType="separate"/>
      </w:r>
      <w:r w:rsidR="00675435">
        <w:t>169</w:t>
      </w:r>
      <w:r w:rsidR="0085789F">
        <w:fldChar w:fldCharType="end"/>
      </w:r>
    </w:p>
    <w:p w:rsidR="002D76EB" w:rsidRDefault="002D76EB">
      <w:pPr>
        <w:pStyle w:val="TM4"/>
        <w:rPr>
          <w:rFonts w:asciiTheme="minorHAnsi" w:eastAsiaTheme="minorEastAsia" w:hAnsiTheme="minorHAnsi" w:cstheme="minorBidi"/>
          <w:sz w:val="22"/>
          <w:szCs w:val="22"/>
        </w:rPr>
      </w:pPr>
      <w:r>
        <w:t>5.21.5.1</w:t>
      </w:r>
      <w:r>
        <w:rPr>
          <w:rFonts w:asciiTheme="minorHAnsi" w:eastAsiaTheme="minorEastAsia" w:hAnsiTheme="minorHAnsi" w:cstheme="minorBidi"/>
          <w:sz w:val="22"/>
          <w:szCs w:val="22"/>
        </w:rPr>
        <w:tab/>
      </w:r>
      <w:r>
        <w:t>Format du fichier</w:t>
      </w:r>
      <w:r>
        <w:tab/>
      </w:r>
      <w:r w:rsidR="0085789F">
        <w:fldChar w:fldCharType="begin"/>
      </w:r>
      <w:r>
        <w:instrText xml:space="preserve"> PAGEREF _Toc426723643 \h </w:instrText>
      </w:r>
      <w:r w:rsidR="0085789F">
        <w:fldChar w:fldCharType="separate"/>
      </w:r>
      <w:r w:rsidR="00675435">
        <w:t>169</w:t>
      </w:r>
      <w:r w:rsidR="0085789F">
        <w:fldChar w:fldCharType="end"/>
      </w:r>
    </w:p>
    <w:p w:rsidR="002D76EB" w:rsidRDefault="002D76EB">
      <w:pPr>
        <w:pStyle w:val="TM4"/>
        <w:rPr>
          <w:rFonts w:asciiTheme="minorHAnsi" w:eastAsiaTheme="minorEastAsia" w:hAnsiTheme="minorHAnsi" w:cstheme="minorBidi"/>
          <w:sz w:val="22"/>
          <w:szCs w:val="22"/>
        </w:rPr>
      </w:pPr>
      <w:r>
        <w:t>5.21.5.2</w:t>
      </w:r>
      <w:r>
        <w:rPr>
          <w:rFonts w:asciiTheme="minorHAnsi" w:eastAsiaTheme="minorEastAsia" w:hAnsiTheme="minorHAnsi" w:cstheme="minorBidi"/>
          <w:sz w:val="22"/>
          <w:szCs w:val="22"/>
        </w:rPr>
        <w:tab/>
      </w:r>
      <w:r>
        <w:t>Pré-traitements</w:t>
      </w:r>
      <w:r>
        <w:tab/>
      </w:r>
      <w:r w:rsidR="0085789F">
        <w:fldChar w:fldCharType="begin"/>
      </w:r>
      <w:r>
        <w:instrText xml:space="preserve"> PAGEREF _Toc426723644 \h </w:instrText>
      </w:r>
      <w:r w:rsidR="0085789F">
        <w:fldChar w:fldCharType="separate"/>
      </w:r>
      <w:r w:rsidR="00675435">
        <w:t>169</w:t>
      </w:r>
      <w:r w:rsidR="0085789F">
        <w:fldChar w:fldCharType="end"/>
      </w:r>
    </w:p>
    <w:p w:rsidR="002D76EB" w:rsidRDefault="002D76EB">
      <w:pPr>
        <w:pStyle w:val="TM4"/>
        <w:rPr>
          <w:rFonts w:asciiTheme="minorHAnsi" w:eastAsiaTheme="minorEastAsia" w:hAnsiTheme="minorHAnsi" w:cstheme="minorBidi"/>
          <w:sz w:val="22"/>
          <w:szCs w:val="22"/>
        </w:rPr>
      </w:pPr>
      <w:r>
        <w:t>5.21.5.3</w:t>
      </w:r>
      <w:r>
        <w:rPr>
          <w:rFonts w:asciiTheme="minorHAnsi" w:eastAsiaTheme="minorEastAsia" w:hAnsiTheme="minorHAnsi" w:cstheme="minorBidi"/>
          <w:sz w:val="22"/>
          <w:szCs w:val="22"/>
        </w:rPr>
        <w:tab/>
      </w:r>
      <w:r>
        <w:t>Lancement de l’import</w:t>
      </w:r>
      <w:r>
        <w:tab/>
      </w:r>
      <w:r w:rsidR="0085789F">
        <w:fldChar w:fldCharType="begin"/>
      </w:r>
      <w:r>
        <w:instrText xml:space="preserve"> PAGEREF _Toc426723645 \h </w:instrText>
      </w:r>
      <w:r w:rsidR="0085789F">
        <w:fldChar w:fldCharType="separate"/>
      </w:r>
      <w:r w:rsidR="00675435">
        <w:t>170</w:t>
      </w:r>
      <w:r w:rsidR="0085789F">
        <w:fldChar w:fldCharType="end"/>
      </w:r>
    </w:p>
    <w:p w:rsidR="002D76EB" w:rsidRDefault="002D76EB">
      <w:pPr>
        <w:pStyle w:val="TM4"/>
        <w:rPr>
          <w:rFonts w:asciiTheme="minorHAnsi" w:eastAsiaTheme="minorEastAsia" w:hAnsiTheme="minorHAnsi" w:cstheme="minorBidi"/>
          <w:sz w:val="22"/>
          <w:szCs w:val="22"/>
        </w:rPr>
      </w:pPr>
      <w:r>
        <w:t>5.21.5.4</w:t>
      </w:r>
      <w:r>
        <w:rPr>
          <w:rFonts w:asciiTheme="minorHAnsi" w:eastAsiaTheme="minorEastAsia" w:hAnsiTheme="minorHAnsi" w:cstheme="minorBidi"/>
          <w:sz w:val="22"/>
          <w:szCs w:val="22"/>
        </w:rPr>
        <w:tab/>
      </w:r>
      <w:r>
        <w:t>Traitements</w:t>
      </w:r>
      <w:r>
        <w:tab/>
      </w:r>
      <w:r w:rsidR="0085789F">
        <w:fldChar w:fldCharType="begin"/>
      </w:r>
      <w:r>
        <w:instrText xml:space="preserve"> PAGEREF _Toc426723646 \h </w:instrText>
      </w:r>
      <w:r w:rsidR="0085789F">
        <w:fldChar w:fldCharType="separate"/>
      </w:r>
      <w:r w:rsidR="00675435">
        <w:t>170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5.21.6</w:t>
      </w:r>
      <w:r>
        <w:rPr>
          <w:rFonts w:asciiTheme="minorHAnsi" w:eastAsiaTheme="minorEastAsia" w:hAnsiTheme="minorHAnsi" w:cstheme="minorBidi"/>
          <w:i w:val="0"/>
          <w:sz w:val="22"/>
          <w:szCs w:val="22"/>
        </w:rPr>
        <w:tab/>
      </w:r>
      <w:r>
        <w:t>Geofibre vers OPTIMUM : Mise à jour des X/Y, zone IRIS et densité</w:t>
      </w:r>
      <w:r>
        <w:tab/>
      </w:r>
      <w:r w:rsidR="0085789F">
        <w:fldChar w:fldCharType="begin"/>
      </w:r>
      <w:r>
        <w:instrText xml:space="preserve"> PAGEREF _Toc426723647 \h </w:instrText>
      </w:r>
      <w:r w:rsidR="0085789F">
        <w:fldChar w:fldCharType="separate"/>
      </w:r>
      <w:r w:rsidR="00675435">
        <w:t>181</w:t>
      </w:r>
      <w:r w:rsidR="0085789F">
        <w:fldChar w:fldCharType="end"/>
      </w:r>
    </w:p>
    <w:p w:rsidR="002D76EB" w:rsidRDefault="002D76EB">
      <w:pPr>
        <w:pStyle w:val="TM4"/>
        <w:rPr>
          <w:rFonts w:asciiTheme="minorHAnsi" w:eastAsiaTheme="minorEastAsia" w:hAnsiTheme="minorHAnsi" w:cstheme="minorBidi"/>
          <w:sz w:val="22"/>
          <w:szCs w:val="22"/>
        </w:rPr>
      </w:pPr>
      <w:r>
        <w:t>5.21.6.1</w:t>
      </w:r>
      <w:r>
        <w:rPr>
          <w:rFonts w:asciiTheme="minorHAnsi" w:eastAsiaTheme="minorEastAsia" w:hAnsiTheme="minorHAnsi" w:cstheme="minorBidi"/>
          <w:sz w:val="22"/>
          <w:szCs w:val="22"/>
        </w:rPr>
        <w:tab/>
      </w:r>
      <w:r>
        <w:t>Tag des données à transmettre</w:t>
      </w:r>
      <w:r>
        <w:tab/>
      </w:r>
      <w:r w:rsidR="0085789F">
        <w:fldChar w:fldCharType="begin"/>
      </w:r>
      <w:r>
        <w:instrText xml:space="preserve"> PAGEREF _Toc426723648 \h </w:instrText>
      </w:r>
      <w:r w:rsidR="0085789F">
        <w:fldChar w:fldCharType="separate"/>
      </w:r>
      <w:r w:rsidR="00675435">
        <w:t>181</w:t>
      </w:r>
      <w:r w:rsidR="0085789F">
        <w:fldChar w:fldCharType="end"/>
      </w:r>
    </w:p>
    <w:p w:rsidR="002D76EB" w:rsidRDefault="002D76EB">
      <w:pPr>
        <w:pStyle w:val="TM4"/>
        <w:rPr>
          <w:rFonts w:asciiTheme="minorHAnsi" w:eastAsiaTheme="minorEastAsia" w:hAnsiTheme="minorHAnsi" w:cstheme="minorBidi"/>
          <w:sz w:val="22"/>
          <w:szCs w:val="22"/>
        </w:rPr>
      </w:pPr>
      <w:r>
        <w:t>5.21.6.2</w:t>
      </w:r>
      <w:r>
        <w:rPr>
          <w:rFonts w:asciiTheme="minorHAnsi" w:eastAsiaTheme="minorEastAsia" w:hAnsiTheme="minorHAnsi" w:cstheme="minorBidi"/>
          <w:sz w:val="22"/>
          <w:szCs w:val="22"/>
        </w:rPr>
        <w:tab/>
      </w:r>
      <w:r>
        <w:t>Fonction d’extraction</w:t>
      </w:r>
      <w:r>
        <w:tab/>
      </w:r>
      <w:r w:rsidR="0085789F">
        <w:fldChar w:fldCharType="begin"/>
      </w:r>
      <w:r>
        <w:instrText xml:space="preserve"> PAGEREF _Toc426723649 \h </w:instrText>
      </w:r>
      <w:r w:rsidR="0085789F">
        <w:fldChar w:fldCharType="separate"/>
      </w:r>
      <w:r w:rsidR="00675435">
        <w:t>181</w:t>
      </w:r>
      <w:r w:rsidR="0085789F">
        <w:fldChar w:fldCharType="end"/>
      </w:r>
    </w:p>
    <w:p w:rsidR="002D76EB" w:rsidRDefault="002D76EB">
      <w:pPr>
        <w:pStyle w:val="TM4"/>
        <w:rPr>
          <w:rFonts w:asciiTheme="minorHAnsi" w:eastAsiaTheme="minorEastAsia" w:hAnsiTheme="minorHAnsi" w:cstheme="minorBidi"/>
          <w:sz w:val="22"/>
          <w:szCs w:val="22"/>
        </w:rPr>
      </w:pPr>
      <w:r>
        <w:t>5.21.6.3</w:t>
      </w:r>
      <w:r>
        <w:rPr>
          <w:rFonts w:asciiTheme="minorHAnsi" w:eastAsiaTheme="minorEastAsia" w:hAnsiTheme="minorHAnsi" w:cstheme="minorBidi"/>
          <w:sz w:val="22"/>
          <w:szCs w:val="22"/>
        </w:rPr>
        <w:tab/>
      </w:r>
      <w:r>
        <w:t>Flux CFT</w:t>
      </w:r>
      <w:r>
        <w:tab/>
      </w:r>
      <w:r w:rsidR="0085789F">
        <w:fldChar w:fldCharType="begin"/>
      </w:r>
      <w:r>
        <w:instrText xml:space="preserve"> PAGEREF _Toc426723650 \h </w:instrText>
      </w:r>
      <w:r w:rsidR="0085789F">
        <w:fldChar w:fldCharType="separate"/>
      </w:r>
      <w:r w:rsidR="00675435">
        <w:t>181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5.21.7</w:t>
      </w:r>
      <w:r>
        <w:rPr>
          <w:rFonts w:asciiTheme="minorHAnsi" w:eastAsiaTheme="minorEastAsia" w:hAnsiTheme="minorHAnsi" w:cstheme="minorBidi"/>
          <w:i w:val="0"/>
          <w:sz w:val="22"/>
          <w:szCs w:val="22"/>
        </w:rPr>
        <w:tab/>
      </w:r>
      <w:r>
        <w:t>OPTIMUM vers Geofibre : Mise à jour des immeubles</w:t>
      </w:r>
      <w:r>
        <w:tab/>
      </w:r>
      <w:r w:rsidR="0085789F">
        <w:fldChar w:fldCharType="begin"/>
      </w:r>
      <w:r>
        <w:instrText xml:space="preserve"> PAGEREF _Toc426723651 \h </w:instrText>
      </w:r>
      <w:r w:rsidR="0085789F">
        <w:fldChar w:fldCharType="separate"/>
      </w:r>
      <w:r w:rsidR="00675435">
        <w:t>184</w:t>
      </w:r>
      <w:r w:rsidR="0085789F">
        <w:fldChar w:fldCharType="end"/>
      </w:r>
    </w:p>
    <w:p w:rsidR="002D76EB" w:rsidRDefault="002D76EB">
      <w:pPr>
        <w:pStyle w:val="TM4"/>
        <w:rPr>
          <w:rFonts w:asciiTheme="minorHAnsi" w:eastAsiaTheme="minorEastAsia" w:hAnsiTheme="minorHAnsi" w:cstheme="minorBidi"/>
          <w:sz w:val="22"/>
          <w:szCs w:val="22"/>
        </w:rPr>
      </w:pPr>
      <w:r>
        <w:t>5.21.7.1</w:t>
      </w:r>
      <w:r>
        <w:rPr>
          <w:rFonts w:asciiTheme="minorHAnsi" w:eastAsiaTheme="minorEastAsia" w:hAnsiTheme="minorHAnsi" w:cstheme="minorBidi"/>
          <w:sz w:val="22"/>
          <w:szCs w:val="22"/>
        </w:rPr>
        <w:tab/>
      </w:r>
      <w:r>
        <w:t>Format du fichier</w:t>
      </w:r>
      <w:r>
        <w:tab/>
      </w:r>
      <w:r w:rsidR="0085789F">
        <w:fldChar w:fldCharType="begin"/>
      </w:r>
      <w:r>
        <w:instrText xml:space="preserve"> PAGEREF _Toc426723652 \h </w:instrText>
      </w:r>
      <w:r w:rsidR="0085789F">
        <w:fldChar w:fldCharType="separate"/>
      </w:r>
      <w:r w:rsidR="00675435">
        <w:t>184</w:t>
      </w:r>
      <w:r w:rsidR="0085789F">
        <w:fldChar w:fldCharType="end"/>
      </w:r>
    </w:p>
    <w:p w:rsidR="002D76EB" w:rsidRDefault="002D76EB">
      <w:pPr>
        <w:pStyle w:val="TM4"/>
        <w:rPr>
          <w:rFonts w:asciiTheme="minorHAnsi" w:eastAsiaTheme="minorEastAsia" w:hAnsiTheme="minorHAnsi" w:cstheme="minorBidi"/>
          <w:sz w:val="22"/>
          <w:szCs w:val="22"/>
        </w:rPr>
      </w:pPr>
      <w:r>
        <w:t>5.21.7.2</w:t>
      </w:r>
      <w:r>
        <w:rPr>
          <w:rFonts w:asciiTheme="minorHAnsi" w:eastAsiaTheme="minorEastAsia" w:hAnsiTheme="minorHAnsi" w:cstheme="minorBidi"/>
          <w:sz w:val="22"/>
          <w:szCs w:val="22"/>
        </w:rPr>
        <w:tab/>
      </w:r>
      <w:r>
        <w:t>Traitement  du fichier</w:t>
      </w:r>
      <w:r>
        <w:tab/>
      </w:r>
      <w:r w:rsidR="0085789F">
        <w:fldChar w:fldCharType="begin"/>
      </w:r>
      <w:r>
        <w:instrText xml:space="preserve"> PAGEREF _Toc426723653 \h </w:instrText>
      </w:r>
      <w:r w:rsidR="0085789F">
        <w:fldChar w:fldCharType="separate"/>
      </w:r>
      <w:r w:rsidR="00675435">
        <w:t>185</w:t>
      </w:r>
      <w:r w:rsidR="0085789F">
        <w:fldChar w:fldCharType="end"/>
      </w:r>
    </w:p>
    <w:p w:rsidR="002D76EB" w:rsidRDefault="002D76EB">
      <w:pPr>
        <w:pStyle w:val="TM4"/>
        <w:rPr>
          <w:rFonts w:asciiTheme="minorHAnsi" w:eastAsiaTheme="minorEastAsia" w:hAnsiTheme="minorHAnsi" w:cstheme="minorBidi"/>
          <w:sz w:val="22"/>
          <w:szCs w:val="22"/>
        </w:rPr>
      </w:pPr>
      <w:r>
        <w:t>5.21.7.3</w:t>
      </w:r>
      <w:r>
        <w:rPr>
          <w:rFonts w:asciiTheme="minorHAnsi" w:eastAsiaTheme="minorEastAsia" w:hAnsiTheme="minorHAnsi" w:cstheme="minorBidi"/>
          <w:sz w:val="22"/>
          <w:szCs w:val="22"/>
        </w:rPr>
        <w:tab/>
      </w:r>
      <w:r>
        <w:t>Champs ayant des règles particulières</w:t>
      </w:r>
      <w:r>
        <w:tab/>
      </w:r>
      <w:r w:rsidR="0085789F">
        <w:fldChar w:fldCharType="begin"/>
      </w:r>
      <w:r>
        <w:instrText xml:space="preserve"> PAGEREF _Toc426723654 \h </w:instrText>
      </w:r>
      <w:r w:rsidR="0085789F">
        <w:fldChar w:fldCharType="separate"/>
      </w:r>
      <w:r w:rsidR="00675435">
        <w:t>186</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u w:color="C0C0C0"/>
        </w:rPr>
        <w:t>5.22</w:t>
      </w:r>
      <w:r>
        <w:rPr>
          <w:rFonts w:asciiTheme="minorHAnsi" w:eastAsiaTheme="minorEastAsia" w:hAnsiTheme="minorHAnsi" w:cstheme="minorBidi"/>
          <w:smallCaps w:val="0"/>
          <w:sz w:val="22"/>
          <w:szCs w:val="22"/>
        </w:rPr>
        <w:tab/>
      </w:r>
      <w:r w:rsidRPr="00D052C5">
        <w:rPr>
          <w:u w:color="C0C0C0"/>
        </w:rPr>
        <w:t>Services</w:t>
      </w:r>
      <w:r>
        <w:tab/>
      </w:r>
      <w:r w:rsidR="0085789F">
        <w:fldChar w:fldCharType="begin"/>
      </w:r>
      <w:r>
        <w:instrText xml:space="preserve"> PAGEREF _Toc426723655 \h </w:instrText>
      </w:r>
      <w:r w:rsidR="0085789F">
        <w:fldChar w:fldCharType="separate"/>
      </w:r>
      <w:r w:rsidR="00675435">
        <w:t>187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5.22.1</w:t>
      </w:r>
      <w:r>
        <w:rPr>
          <w:rFonts w:asciiTheme="minorHAnsi" w:eastAsiaTheme="minorEastAsia" w:hAnsiTheme="minorHAnsi" w:cstheme="minorBidi"/>
          <w:i w:val="0"/>
          <w:sz w:val="22"/>
          <w:szCs w:val="22"/>
        </w:rPr>
        <w:tab/>
      </w:r>
      <w:r w:rsidRPr="00D052C5">
        <w:rPr>
          <w:u w:color="C0C0C0"/>
        </w:rPr>
        <w:t>Geofibre-back</w:t>
      </w:r>
      <w:r>
        <w:tab/>
      </w:r>
      <w:r w:rsidR="0085789F">
        <w:fldChar w:fldCharType="begin"/>
      </w:r>
      <w:r>
        <w:instrText xml:space="preserve"> PAGEREF _Toc426723656 \h </w:instrText>
      </w:r>
      <w:r w:rsidR="0085789F">
        <w:fldChar w:fldCharType="separate"/>
      </w:r>
      <w:r w:rsidR="00675435">
        <w:t>187</w:t>
      </w:r>
      <w:r w:rsidR="0085789F">
        <w:fldChar w:fldCharType="end"/>
      </w:r>
    </w:p>
    <w:p w:rsidR="002D76EB" w:rsidRDefault="002D76EB">
      <w:pPr>
        <w:pStyle w:val="TM4"/>
        <w:rPr>
          <w:rFonts w:asciiTheme="minorHAnsi" w:eastAsiaTheme="minorEastAsia" w:hAnsiTheme="minorHAnsi" w:cstheme="minorBidi"/>
          <w:sz w:val="22"/>
          <w:szCs w:val="22"/>
        </w:rPr>
      </w:pPr>
      <w:r>
        <w:t>5.22.1.1</w:t>
      </w:r>
      <w:r>
        <w:rPr>
          <w:rFonts w:asciiTheme="minorHAnsi" w:eastAsiaTheme="minorEastAsia" w:hAnsiTheme="minorHAnsi" w:cstheme="minorBidi"/>
          <w:sz w:val="22"/>
          <w:szCs w:val="22"/>
        </w:rPr>
        <w:tab/>
      </w:r>
      <w:r>
        <w:t>Cloisonnement des BDD</w:t>
      </w:r>
      <w:r>
        <w:tab/>
      </w:r>
      <w:r w:rsidR="0085789F">
        <w:fldChar w:fldCharType="begin"/>
      </w:r>
      <w:r>
        <w:instrText xml:space="preserve"> PAGEREF _Toc426723657 \h </w:instrText>
      </w:r>
      <w:r w:rsidR="0085789F">
        <w:fldChar w:fldCharType="separate"/>
      </w:r>
      <w:r w:rsidR="00675435">
        <w:t>187</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5.22.1.2</w:t>
      </w:r>
      <w:r>
        <w:rPr>
          <w:rFonts w:asciiTheme="minorHAnsi" w:eastAsiaTheme="minorEastAsia" w:hAnsiTheme="minorHAnsi" w:cstheme="minorBidi"/>
          <w:sz w:val="22"/>
          <w:szCs w:val="22"/>
        </w:rPr>
        <w:tab/>
      </w:r>
      <w:r w:rsidRPr="00D052C5">
        <w:rPr>
          <w:u w:color="C0C0C0"/>
        </w:rPr>
        <w:t>Gestion de la connexion unique</w:t>
      </w:r>
      <w:r>
        <w:tab/>
      </w:r>
      <w:r w:rsidR="0085789F">
        <w:fldChar w:fldCharType="begin"/>
      </w:r>
      <w:r>
        <w:instrText xml:space="preserve"> PAGEREF _Toc426723658 \h </w:instrText>
      </w:r>
      <w:r w:rsidR="0085789F">
        <w:fldChar w:fldCharType="separate"/>
      </w:r>
      <w:r w:rsidR="00675435">
        <w:t>187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5.22.2</w:t>
      </w:r>
      <w:r>
        <w:rPr>
          <w:rFonts w:asciiTheme="minorHAnsi" w:eastAsiaTheme="minorEastAsia" w:hAnsiTheme="minorHAnsi" w:cstheme="minorBidi"/>
          <w:i w:val="0"/>
          <w:sz w:val="22"/>
          <w:szCs w:val="22"/>
        </w:rPr>
        <w:tab/>
      </w:r>
      <w:r w:rsidRPr="00D052C5">
        <w:rPr>
          <w:u w:color="C0C0C0"/>
        </w:rPr>
        <w:t>Geofibre-front</w:t>
      </w:r>
      <w:r>
        <w:tab/>
      </w:r>
      <w:r w:rsidR="0085789F">
        <w:fldChar w:fldCharType="begin"/>
      </w:r>
      <w:r>
        <w:instrText xml:space="preserve"> PAGEREF _Toc426723659 \h </w:instrText>
      </w:r>
      <w:r w:rsidR="0085789F">
        <w:fldChar w:fldCharType="separate"/>
      </w:r>
      <w:r w:rsidR="00675435">
        <w:t>188</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5.22.2.1</w:t>
      </w:r>
      <w:r>
        <w:rPr>
          <w:rFonts w:asciiTheme="minorHAnsi" w:eastAsiaTheme="minorEastAsia" w:hAnsiTheme="minorHAnsi" w:cstheme="minorBidi"/>
          <w:sz w:val="22"/>
          <w:szCs w:val="22"/>
        </w:rPr>
        <w:tab/>
      </w:r>
      <w:r w:rsidRPr="00D052C5">
        <w:rPr>
          <w:u w:color="C0C0C0"/>
        </w:rPr>
        <w:t>Calcul du code département</w:t>
      </w:r>
      <w:r>
        <w:tab/>
      </w:r>
      <w:r w:rsidR="0085789F">
        <w:fldChar w:fldCharType="begin"/>
      </w:r>
      <w:r>
        <w:instrText xml:space="preserve"> PAGEREF _Toc426723660 \h </w:instrText>
      </w:r>
      <w:r w:rsidR="0085789F">
        <w:fldChar w:fldCharType="separate"/>
      </w:r>
      <w:r w:rsidR="00675435">
        <w:t>188</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5.22.2.2</w:t>
      </w:r>
      <w:r>
        <w:rPr>
          <w:rFonts w:asciiTheme="minorHAnsi" w:eastAsiaTheme="minorEastAsia" w:hAnsiTheme="minorHAnsi" w:cstheme="minorBidi"/>
          <w:sz w:val="22"/>
          <w:szCs w:val="22"/>
        </w:rPr>
        <w:tab/>
      </w:r>
      <w:r w:rsidRPr="00D052C5">
        <w:rPr>
          <w:u w:color="C0C0C0"/>
        </w:rPr>
        <w:t>Gestion des dates</w:t>
      </w:r>
      <w:r>
        <w:tab/>
      </w:r>
      <w:r w:rsidR="0085789F">
        <w:fldChar w:fldCharType="begin"/>
      </w:r>
      <w:r>
        <w:instrText xml:space="preserve"> PAGEREF _Toc426723661 \h </w:instrText>
      </w:r>
      <w:r w:rsidR="0085789F">
        <w:fldChar w:fldCharType="separate"/>
      </w:r>
      <w:r w:rsidR="00675435">
        <w:t>188</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u w:color="C0C0C0"/>
        </w:rPr>
        <w:t>5.23</w:t>
      </w:r>
      <w:r>
        <w:rPr>
          <w:rFonts w:asciiTheme="minorHAnsi" w:eastAsiaTheme="minorEastAsia" w:hAnsiTheme="minorHAnsi" w:cstheme="minorBidi"/>
          <w:smallCaps w:val="0"/>
          <w:sz w:val="22"/>
          <w:szCs w:val="22"/>
        </w:rPr>
        <w:tab/>
      </w:r>
      <w:r>
        <w:t>Symbologie</w:t>
      </w:r>
      <w:r>
        <w:tab/>
      </w:r>
      <w:r w:rsidR="0085789F">
        <w:fldChar w:fldCharType="begin"/>
      </w:r>
      <w:r>
        <w:instrText xml:space="preserve"> PAGEREF _Toc426723662 \h </w:instrText>
      </w:r>
      <w:r w:rsidR="0085789F">
        <w:fldChar w:fldCharType="separate"/>
      </w:r>
      <w:r w:rsidR="00675435">
        <w:t>188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5.23.1</w:t>
      </w:r>
      <w:r>
        <w:rPr>
          <w:rFonts w:asciiTheme="minorHAnsi" w:eastAsiaTheme="minorEastAsia" w:hAnsiTheme="minorHAnsi" w:cstheme="minorBidi"/>
          <w:i w:val="0"/>
          <w:sz w:val="22"/>
          <w:szCs w:val="22"/>
        </w:rPr>
        <w:tab/>
      </w:r>
      <w:r>
        <w:t>Réseau FTTH</w:t>
      </w:r>
      <w:r>
        <w:tab/>
      </w:r>
      <w:r w:rsidR="0085789F">
        <w:fldChar w:fldCharType="begin"/>
      </w:r>
      <w:r>
        <w:instrText xml:space="preserve"> PAGEREF _Toc426723663 \h </w:instrText>
      </w:r>
      <w:r w:rsidR="0085789F">
        <w:fldChar w:fldCharType="separate"/>
      </w:r>
      <w:r w:rsidR="00675435">
        <w:t>188</w:t>
      </w:r>
      <w:r w:rsidR="0085789F">
        <w:fldChar w:fldCharType="end"/>
      </w:r>
    </w:p>
    <w:p w:rsidR="002D76EB" w:rsidRDefault="002D76EB">
      <w:pPr>
        <w:pStyle w:val="TM4"/>
        <w:rPr>
          <w:rFonts w:asciiTheme="minorHAnsi" w:eastAsiaTheme="minorEastAsia" w:hAnsiTheme="minorHAnsi" w:cstheme="minorBidi"/>
          <w:sz w:val="22"/>
          <w:szCs w:val="22"/>
        </w:rPr>
      </w:pPr>
      <w:r w:rsidRPr="00D052C5">
        <w:rPr>
          <w:caps/>
          <w:u w:color="C0C0C0"/>
        </w:rPr>
        <w:t>5.23.1.1</w:t>
      </w:r>
      <w:r>
        <w:rPr>
          <w:rFonts w:asciiTheme="minorHAnsi" w:eastAsiaTheme="minorEastAsia" w:hAnsiTheme="minorHAnsi" w:cstheme="minorBidi"/>
          <w:sz w:val="22"/>
          <w:szCs w:val="22"/>
        </w:rPr>
        <w:tab/>
      </w:r>
      <w:r w:rsidRPr="00D052C5">
        <w:rPr>
          <w:u w:color="C0C0C0"/>
        </w:rPr>
        <w:t>Câbles</w:t>
      </w:r>
      <w:r>
        <w:tab/>
      </w:r>
      <w:r w:rsidR="0085789F">
        <w:fldChar w:fldCharType="begin"/>
      </w:r>
      <w:r>
        <w:instrText xml:space="preserve"> PAGEREF _Toc426723664 \h </w:instrText>
      </w:r>
      <w:r w:rsidR="0085789F">
        <w:fldChar w:fldCharType="separate"/>
      </w:r>
      <w:r w:rsidR="00675435">
        <w:t>188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caps/>
          <w:u w:color="C0C0C0"/>
        </w:rPr>
        <w:t>5.23.2</w:t>
      </w:r>
      <w:r>
        <w:rPr>
          <w:rFonts w:asciiTheme="minorHAnsi" w:eastAsiaTheme="minorEastAsia" w:hAnsiTheme="minorHAnsi" w:cstheme="minorBidi"/>
          <w:i w:val="0"/>
          <w:sz w:val="22"/>
          <w:szCs w:val="22"/>
        </w:rPr>
        <w:tab/>
      </w:r>
      <w:r w:rsidRPr="00D052C5">
        <w:rPr>
          <w:caps/>
          <w:u w:color="C0C0C0"/>
        </w:rPr>
        <w:t>Infrastructure FTTH</w:t>
      </w:r>
      <w:r>
        <w:tab/>
      </w:r>
      <w:r w:rsidR="0085789F">
        <w:fldChar w:fldCharType="begin"/>
      </w:r>
      <w:r>
        <w:instrText xml:space="preserve"> PAGEREF _Toc426723665 \h </w:instrText>
      </w:r>
      <w:r w:rsidR="0085789F">
        <w:fldChar w:fldCharType="separate"/>
      </w:r>
      <w:r w:rsidR="00675435">
        <w:t>189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caps/>
          <w:u w:color="C0C0C0"/>
        </w:rPr>
        <w:t>5.23.2.1</w:t>
      </w:r>
      <w:r>
        <w:rPr>
          <w:rFonts w:asciiTheme="minorHAnsi" w:eastAsiaTheme="minorEastAsia" w:hAnsiTheme="minorHAnsi" w:cstheme="minorBidi"/>
          <w:sz w:val="22"/>
          <w:szCs w:val="22"/>
        </w:rPr>
        <w:tab/>
      </w:r>
      <w:r>
        <w:t>Immeubles</w:t>
      </w:r>
      <w:r>
        <w:tab/>
      </w:r>
      <w:r w:rsidR="0085789F">
        <w:fldChar w:fldCharType="begin"/>
      </w:r>
      <w:r>
        <w:instrText xml:space="preserve"> PAGEREF _Toc426723666 \h </w:instrText>
      </w:r>
      <w:r w:rsidR="0085789F">
        <w:fldChar w:fldCharType="separate"/>
      </w:r>
      <w:r w:rsidR="00675435">
        <w:t>189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caps/>
          <w:u w:color="C0C0C0"/>
        </w:rPr>
        <w:t>5.23.3</w:t>
      </w:r>
      <w:r>
        <w:rPr>
          <w:rFonts w:asciiTheme="minorHAnsi" w:eastAsiaTheme="minorEastAsia" w:hAnsiTheme="minorHAnsi" w:cstheme="minorBidi"/>
          <w:i w:val="0"/>
          <w:sz w:val="22"/>
          <w:szCs w:val="22"/>
        </w:rPr>
        <w:tab/>
      </w:r>
      <w:r w:rsidRPr="00D052C5">
        <w:rPr>
          <w:caps/>
          <w:u w:color="C0C0C0"/>
        </w:rPr>
        <w:t>Zones de gestion FTTH</w:t>
      </w:r>
      <w:r>
        <w:tab/>
      </w:r>
      <w:r w:rsidR="0085789F">
        <w:fldChar w:fldCharType="begin"/>
      </w:r>
      <w:r>
        <w:instrText xml:space="preserve"> PAGEREF _Toc426723667 \h </w:instrText>
      </w:r>
      <w:r w:rsidR="0085789F">
        <w:fldChar w:fldCharType="separate"/>
      </w:r>
      <w:r w:rsidR="00675435">
        <w:t>190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caps/>
          <w:u w:color="C0C0C0"/>
        </w:rPr>
        <w:t>5.23.3.1</w:t>
      </w:r>
      <w:r>
        <w:rPr>
          <w:rFonts w:asciiTheme="minorHAnsi" w:eastAsiaTheme="minorEastAsia" w:hAnsiTheme="minorHAnsi" w:cstheme="minorBidi"/>
          <w:sz w:val="22"/>
          <w:szCs w:val="22"/>
        </w:rPr>
        <w:tab/>
      </w:r>
      <w:r w:rsidRPr="00D052C5">
        <w:rPr>
          <w:u w:color="C0C0C0"/>
        </w:rPr>
        <w:t>Zones de recalage</w:t>
      </w:r>
      <w:r>
        <w:tab/>
      </w:r>
      <w:r w:rsidR="0085789F">
        <w:fldChar w:fldCharType="begin"/>
      </w:r>
      <w:r>
        <w:instrText xml:space="preserve"> PAGEREF _Toc426723668 \h </w:instrText>
      </w:r>
      <w:r w:rsidR="0085789F">
        <w:fldChar w:fldCharType="separate"/>
      </w:r>
      <w:r w:rsidR="00675435">
        <w:t>190</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6.</w:t>
      </w:r>
      <w:r>
        <w:rPr>
          <w:rFonts w:asciiTheme="minorHAnsi" w:eastAsiaTheme="minorEastAsia" w:hAnsiTheme="minorHAnsi" w:cstheme="minorBidi"/>
          <w:b w:val="0"/>
          <w:caps w:val="0"/>
          <w:sz w:val="22"/>
          <w:szCs w:val="22"/>
        </w:rPr>
        <w:tab/>
      </w:r>
      <w:r w:rsidRPr="00D052C5">
        <w:rPr>
          <w:rFonts w:cs="Arial"/>
        </w:rPr>
        <w:t>Exigences opérationnelles</w:t>
      </w:r>
      <w:r>
        <w:tab/>
      </w:r>
      <w:r w:rsidR="0085789F">
        <w:fldChar w:fldCharType="begin"/>
      </w:r>
      <w:r>
        <w:instrText xml:space="preserve"> PAGEREF _Toc426723669 \h </w:instrText>
      </w:r>
      <w:r w:rsidR="0085789F">
        <w:fldChar w:fldCharType="separate"/>
      </w:r>
      <w:r w:rsidR="00675435">
        <w:t>192</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lastRenderedPageBreak/>
        <w:t>6.1</w:t>
      </w:r>
      <w:r>
        <w:rPr>
          <w:rFonts w:asciiTheme="minorHAnsi" w:eastAsiaTheme="minorEastAsia" w:hAnsiTheme="minorHAnsi" w:cstheme="minorBidi"/>
          <w:smallCaps w:val="0"/>
          <w:sz w:val="22"/>
          <w:szCs w:val="22"/>
        </w:rPr>
        <w:tab/>
      </w:r>
      <w:r w:rsidRPr="00D052C5">
        <w:rPr>
          <w:rFonts w:cs="Arial"/>
        </w:rPr>
        <w:t>Administration</w:t>
      </w:r>
      <w:r>
        <w:tab/>
      </w:r>
      <w:r w:rsidR="0085789F">
        <w:fldChar w:fldCharType="begin"/>
      </w:r>
      <w:r>
        <w:instrText xml:space="preserve"> PAGEREF _Toc426723670 \h </w:instrText>
      </w:r>
      <w:r w:rsidR="0085789F">
        <w:fldChar w:fldCharType="separate"/>
      </w:r>
      <w:r w:rsidR="00675435">
        <w:t>192</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6.2</w:t>
      </w:r>
      <w:r>
        <w:rPr>
          <w:rFonts w:asciiTheme="minorHAnsi" w:eastAsiaTheme="minorEastAsia" w:hAnsiTheme="minorHAnsi" w:cstheme="minorBidi"/>
          <w:smallCaps w:val="0"/>
          <w:sz w:val="22"/>
          <w:szCs w:val="22"/>
        </w:rPr>
        <w:tab/>
      </w:r>
      <w:r w:rsidRPr="00D052C5">
        <w:rPr>
          <w:rFonts w:cs="Arial"/>
        </w:rPr>
        <w:t>Prise en compte des DOM</w:t>
      </w:r>
      <w:r>
        <w:tab/>
      </w:r>
      <w:r w:rsidR="0085789F">
        <w:fldChar w:fldCharType="begin"/>
      </w:r>
      <w:r>
        <w:instrText xml:space="preserve"> PAGEREF _Toc426723694 \h </w:instrText>
      </w:r>
      <w:r w:rsidR="0085789F">
        <w:fldChar w:fldCharType="separate"/>
      </w:r>
      <w:r w:rsidR="00675435">
        <w:t>192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6.2.1</w:t>
      </w:r>
      <w:r>
        <w:rPr>
          <w:rFonts w:asciiTheme="minorHAnsi" w:eastAsiaTheme="minorEastAsia" w:hAnsiTheme="minorHAnsi" w:cstheme="minorBidi"/>
          <w:i w:val="0"/>
          <w:sz w:val="22"/>
          <w:szCs w:val="22"/>
        </w:rPr>
        <w:tab/>
      </w:r>
      <w:r>
        <w:t>Gestion des départements sur 3 caractères.</w:t>
      </w:r>
      <w:r>
        <w:tab/>
      </w:r>
      <w:r w:rsidR="0085789F">
        <w:fldChar w:fldCharType="begin"/>
      </w:r>
      <w:r>
        <w:instrText xml:space="preserve"> PAGEREF _Toc426723695 \h </w:instrText>
      </w:r>
      <w:r w:rsidR="0085789F">
        <w:fldChar w:fldCharType="separate"/>
      </w:r>
      <w:r w:rsidR="00675435">
        <w:t>192</w:t>
      </w:r>
      <w:r w:rsidR="0085789F">
        <w:fldChar w:fldCharType="end"/>
      </w:r>
    </w:p>
    <w:p w:rsidR="002D76EB" w:rsidRDefault="002D76EB">
      <w:pPr>
        <w:pStyle w:val="TM2"/>
        <w:rPr>
          <w:rFonts w:asciiTheme="minorHAnsi" w:eastAsiaTheme="minorEastAsia" w:hAnsiTheme="minorHAnsi" w:cstheme="minorBidi"/>
          <w:smallCaps w:val="0"/>
          <w:sz w:val="22"/>
          <w:szCs w:val="22"/>
        </w:rPr>
      </w:pPr>
      <w:r>
        <w:t>6.3</w:t>
      </w:r>
      <w:r>
        <w:rPr>
          <w:rFonts w:asciiTheme="minorHAnsi" w:eastAsiaTheme="minorEastAsia" w:hAnsiTheme="minorHAnsi" w:cstheme="minorBidi"/>
          <w:smallCaps w:val="0"/>
          <w:sz w:val="22"/>
          <w:szCs w:val="22"/>
        </w:rPr>
        <w:tab/>
      </w:r>
      <w:r>
        <w:t>Prise en compte des RIP</w:t>
      </w:r>
      <w:r>
        <w:tab/>
      </w:r>
      <w:r w:rsidR="0085789F">
        <w:fldChar w:fldCharType="begin"/>
      </w:r>
      <w:r>
        <w:instrText xml:space="preserve"> PAGEREF _Toc426723696 \h </w:instrText>
      </w:r>
      <w:r w:rsidR="0085789F">
        <w:fldChar w:fldCharType="separate"/>
      </w:r>
      <w:r w:rsidR="00675435">
        <w:t>192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6.3.1</w:t>
      </w:r>
      <w:r>
        <w:rPr>
          <w:rFonts w:asciiTheme="minorHAnsi" w:eastAsiaTheme="minorEastAsia" w:hAnsiTheme="minorHAnsi" w:cstheme="minorBidi"/>
          <w:i w:val="0"/>
          <w:sz w:val="22"/>
          <w:szCs w:val="22"/>
        </w:rPr>
        <w:tab/>
      </w:r>
      <w:r>
        <w:t>Champs Opérateur et Déployeur</w:t>
      </w:r>
      <w:r>
        <w:tab/>
      </w:r>
      <w:r w:rsidR="0085789F">
        <w:fldChar w:fldCharType="begin"/>
      </w:r>
      <w:r>
        <w:instrText xml:space="preserve"> PAGEREF _Toc426723697 \h </w:instrText>
      </w:r>
      <w:r w:rsidR="0085789F">
        <w:fldChar w:fldCharType="separate"/>
      </w:r>
      <w:r w:rsidR="00675435">
        <w:t>192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6.3.2</w:t>
      </w:r>
      <w:r>
        <w:rPr>
          <w:rFonts w:asciiTheme="minorHAnsi" w:eastAsiaTheme="minorEastAsia" w:hAnsiTheme="minorHAnsi" w:cstheme="minorBidi"/>
          <w:i w:val="0"/>
          <w:sz w:val="22"/>
          <w:szCs w:val="22"/>
        </w:rPr>
        <w:tab/>
      </w:r>
      <w:r>
        <w:t>Partie commune</w:t>
      </w:r>
      <w:r>
        <w:tab/>
      </w:r>
      <w:r w:rsidR="0085789F">
        <w:fldChar w:fldCharType="begin"/>
      </w:r>
      <w:r>
        <w:instrText xml:space="preserve"> PAGEREF _Toc426723698 \h </w:instrText>
      </w:r>
      <w:r w:rsidR="0085789F">
        <w:fldChar w:fldCharType="separate"/>
      </w:r>
      <w:r w:rsidR="00675435">
        <w:t>192</w:t>
      </w:r>
      <w:r w:rsidR="0085789F">
        <w:fldChar w:fldCharType="end"/>
      </w:r>
    </w:p>
    <w:p w:rsidR="002D76EB" w:rsidRDefault="002D76EB">
      <w:pPr>
        <w:pStyle w:val="TM4"/>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Recherche de la commune concernée en création</w:t>
      </w:r>
      <w:r>
        <w:tab/>
      </w:r>
      <w:r w:rsidR="0085789F">
        <w:fldChar w:fldCharType="begin"/>
      </w:r>
      <w:r>
        <w:instrText xml:space="preserve"> PAGEREF _Toc426723699 \h </w:instrText>
      </w:r>
      <w:r w:rsidR="0085789F">
        <w:fldChar w:fldCharType="separate"/>
      </w:r>
      <w:r w:rsidR="00675435">
        <w:t>192</w:t>
      </w:r>
      <w:r w:rsidR="0085789F">
        <w:fldChar w:fldCharType="end"/>
      </w:r>
    </w:p>
    <w:p w:rsidR="002D76EB" w:rsidRDefault="002D76EB">
      <w:pPr>
        <w:pStyle w:val="TM4"/>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Valeur par défaut dans la liste en mode création</w:t>
      </w:r>
      <w:r>
        <w:tab/>
      </w:r>
      <w:r w:rsidR="0085789F">
        <w:fldChar w:fldCharType="begin"/>
      </w:r>
      <w:r>
        <w:instrText xml:space="preserve"> PAGEREF _Toc426723700 \h </w:instrText>
      </w:r>
      <w:r w:rsidR="0085789F">
        <w:fldChar w:fldCharType="separate"/>
      </w:r>
      <w:r w:rsidR="00675435">
        <w:t>193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6.3.3</w:t>
      </w:r>
      <w:r>
        <w:rPr>
          <w:rFonts w:asciiTheme="minorHAnsi" w:eastAsiaTheme="minorEastAsia" w:hAnsiTheme="minorHAnsi" w:cstheme="minorBidi"/>
          <w:i w:val="0"/>
          <w:sz w:val="22"/>
          <w:szCs w:val="22"/>
        </w:rPr>
        <w:tab/>
      </w:r>
      <w:r>
        <w:t>Spécificités pour les parcours et les sites supports</w:t>
      </w:r>
      <w:r>
        <w:tab/>
      </w:r>
      <w:r w:rsidR="0085789F">
        <w:fldChar w:fldCharType="begin"/>
      </w:r>
      <w:r>
        <w:instrText xml:space="preserve"> PAGEREF _Toc426723701 \h </w:instrText>
      </w:r>
      <w:r w:rsidR="0085789F">
        <w:fldChar w:fldCharType="separate"/>
      </w:r>
      <w:r w:rsidR="00675435">
        <w:t>193</w:t>
      </w:r>
      <w:r w:rsidR="0085789F">
        <w:fldChar w:fldCharType="end"/>
      </w:r>
    </w:p>
    <w:p w:rsidR="002D76EB" w:rsidRDefault="002D76EB">
      <w:pPr>
        <w:pStyle w:val="TM4"/>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Nouvel élément graphique de liste</w:t>
      </w:r>
      <w:r>
        <w:tab/>
      </w:r>
      <w:r w:rsidR="0085789F">
        <w:fldChar w:fldCharType="begin"/>
      </w:r>
      <w:r>
        <w:instrText xml:space="preserve"> PAGEREF _Toc426723702 \h </w:instrText>
      </w:r>
      <w:r w:rsidR="0085789F">
        <w:fldChar w:fldCharType="separate"/>
      </w:r>
      <w:r w:rsidR="00675435">
        <w:t>193</w:t>
      </w:r>
      <w:r w:rsidR="0085789F">
        <w:fldChar w:fldCharType="end"/>
      </w:r>
    </w:p>
    <w:p w:rsidR="002D76EB" w:rsidRDefault="002D76EB">
      <w:pPr>
        <w:pStyle w:val="TM4"/>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Alimentation des valeurs de la liste</w:t>
      </w:r>
      <w:r>
        <w:tab/>
      </w:r>
      <w:r w:rsidR="0085789F">
        <w:fldChar w:fldCharType="begin"/>
      </w:r>
      <w:r>
        <w:instrText xml:space="preserve"> PAGEREF _Toc426723703 \h </w:instrText>
      </w:r>
      <w:r w:rsidR="0085789F">
        <w:fldChar w:fldCharType="separate"/>
      </w:r>
      <w:r w:rsidR="00675435">
        <w:t>193</w:t>
      </w:r>
      <w:r w:rsidR="0085789F">
        <w:fldChar w:fldCharType="end"/>
      </w:r>
    </w:p>
    <w:p w:rsidR="002D76EB" w:rsidRDefault="002D76EB">
      <w:pPr>
        <w:pStyle w:val="TM4"/>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Filtre des valeurs selon la commune</w:t>
      </w:r>
      <w:r>
        <w:tab/>
      </w:r>
      <w:r w:rsidR="0085789F">
        <w:fldChar w:fldCharType="begin"/>
      </w:r>
      <w:r>
        <w:instrText xml:space="preserve"> PAGEREF _Toc426723704 \h </w:instrText>
      </w:r>
      <w:r w:rsidR="0085789F">
        <w:fldChar w:fldCharType="separate"/>
      </w:r>
      <w:r w:rsidR="00675435">
        <w:t>193</w:t>
      </w:r>
      <w:r w:rsidR="0085789F">
        <w:fldChar w:fldCharType="end"/>
      </w:r>
    </w:p>
    <w:p w:rsidR="002D76EB" w:rsidRDefault="002D76EB">
      <w:pPr>
        <w:pStyle w:val="TM4"/>
        <w:rPr>
          <w:rFonts w:asciiTheme="minorHAnsi" w:eastAsiaTheme="minorEastAsia" w:hAnsiTheme="minorHAnsi" w:cstheme="minorBidi"/>
          <w:sz w:val="22"/>
          <w:szCs w:val="22"/>
        </w:rPr>
      </w:pPr>
      <w:r>
        <w:t>6.3.3.4</w:t>
      </w:r>
      <w:r>
        <w:rPr>
          <w:rFonts w:asciiTheme="minorHAnsi" w:eastAsiaTheme="minorEastAsia" w:hAnsiTheme="minorHAnsi" w:cstheme="minorBidi"/>
          <w:sz w:val="22"/>
          <w:szCs w:val="22"/>
        </w:rPr>
        <w:tab/>
      </w:r>
      <w:r>
        <w:t>Valeur par défaut en mode modification</w:t>
      </w:r>
      <w:r>
        <w:tab/>
      </w:r>
      <w:r w:rsidR="0085789F">
        <w:fldChar w:fldCharType="begin"/>
      </w:r>
      <w:r>
        <w:instrText xml:space="preserve"> PAGEREF _Toc426723705 \h </w:instrText>
      </w:r>
      <w:r w:rsidR="0085789F">
        <w:fldChar w:fldCharType="separate"/>
      </w:r>
      <w:r w:rsidR="00675435">
        <w:t>193</w:t>
      </w:r>
      <w:r w:rsidR="0085789F">
        <w:fldChar w:fldCharType="end"/>
      </w:r>
    </w:p>
    <w:p w:rsidR="002D76EB" w:rsidRDefault="002D76EB">
      <w:pPr>
        <w:pStyle w:val="TM4"/>
        <w:rPr>
          <w:rFonts w:asciiTheme="minorHAnsi" w:eastAsiaTheme="minorEastAsia" w:hAnsiTheme="minorHAnsi" w:cstheme="minorBidi"/>
          <w:sz w:val="22"/>
          <w:szCs w:val="22"/>
        </w:rPr>
      </w:pPr>
      <w:r>
        <w:t>6.3.3.5</w:t>
      </w:r>
      <w:r>
        <w:rPr>
          <w:rFonts w:asciiTheme="minorHAnsi" w:eastAsiaTheme="minorEastAsia" w:hAnsiTheme="minorHAnsi" w:cstheme="minorBidi"/>
          <w:sz w:val="22"/>
          <w:szCs w:val="22"/>
        </w:rPr>
        <w:tab/>
      </w:r>
      <w:r>
        <w:t>Gestion du changement de commune</w:t>
      </w:r>
      <w:r>
        <w:tab/>
      </w:r>
      <w:r w:rsidR="0085789F">
        <w:fldChar w:fldCharType="begin"/>
      </w:r>
      <w:r>
        <w:instrText xml:space="preserve"> PAGEREF _Toc426723706 \h </w:instrText>
      </w:r>
      <w:r w:rsidR="0085789F">
        <w:fldChar w:fldCharType="separate"/>
      </w:r>
      <w:r w:rsidR="00675435">
        <w:t>193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6.3.4</w:t>
      </w:r>
      <w:r>
        <w:rPr>
          <w:rFonts w:asciiTheme="minorHAnsi" w:eastAsiaTheme="minorEastAsia" w:hAnsiTheme="minorHAnsi" w:cstheme="minorBidi"/>
          <w:i w:val="0"/>
          <w:sz w:val="22"/>
          <w:szCs w:val="22"/>
        </w:rPr>
        <w:tab/>
      </w:r>
      <w:r>
        <w:t>Mise à niveau des codes opérateurs</w:t>
      </w:r>
      <w:r>
        <w:tab/>
      </w:r>
      <w:r w:rsidR="0085789F">
        <w:fldChar w:fldCharType="begin"/>
      </w:r>
      <w:r>
        <w:instrText xml:space="preserve"> PAGEREF _Toc426723707 \h </w:instrText>
      </w:r>
      <w:r w:rsidR="0085789F">
        <w:fldChar w:fldCharType="separate"/>
      </w:r>
      <w:r w:rsidR="00675435">
        <w:t>193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6.4</w:t>
      </w:r>
      <w:r>
        <w:rPr>
          <w:rFonts w:asciiTheme="minorHAnsi" w:eastAsiaTheme="minorEastAsia" w:hAnsiTheme="minorHAnsi" w:cstheme="minorBidi"/>
          <w:smallCaps w:val="0"/>
          <w:sz w:val="22"/>
          <w:szCs w:val="22"/>
        </w:rPr>
        <w:tab/>
      </w:r>
      <w:r w:rsidRPr="00D052C5">
        <w:rPr>
          <w:rFonts w:cs="Arial"/>
        </w:rPr>
        <w:t>Exploitation</w:t>
      </w:r>
      <w:r>
        <w:tab/>
      </w:r>
      <w:r w:rsidR="0085789F">
        <w:fldChar w:fldCharType="begin"/>
      </w:r>
      <w:r>
        <w:instrText xml:space="preserve"> PAGEREF _Toc426723708 \h </w:instrText>
      </w:r>
      <w:r w:rsidR="0085789F">
        <w:fldChar w:fldCharType="separate"/>
      </w:r>
      <w:r w:rsidR="00675435">
        <w:t>194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6.4.1</w:t>
      </w:r>
      <w:r>
        <w:rPr>
          <w:rFonts w:asciiTheme="minorHAnsi" w:eastAsiaTheme="minorEastAsia" w:hAnsiTheme="minorHAnsi" w:cstheme="minorBidi"/>
          <w:i w:val="0"/>
          <w:sz w:val="22"/>
          <w:szCs w:val="22"/>
        </w:rPr>
        <w:tab/>
      </w:r>
      <w:r w:rsidRPr="00D052C5">
        <w:rPr>
          <w:rFonts w:cs="Arial"/>
        </w:rPr>
        <w:t>Script de découpe de fichier texte</w:t>
      </w:r>
      <w:r>
        <w:tab/>
      </w:r>
      <w:r w:rsidR="0085789F">
        <w:fldChar w:fldCharType="begin"/>
      </w:r>
      <w:r>
        <w:instrText xml:space="preserve"> PAGEREF _Toc426723709 \h </w:instrText>
      </w:r>
      <w:r w:rsidR="0085789F">
        <w:fldChar w:fldCharType="separate"/>
      </w:r>
      <w:r w:rsidR="00675435">
        <w:t>194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6.4.2</w:t>
      </w:r>
      <w:r>
        <w:rPr>
          <w:rFonts w:asciiTheme="minorHAnsi" w:eastAsiaTheme="minorEastAsia" w:hAnsiTheme="minorHAnsi" w:cstheme="minorBidi"/>
          <w:i w:val="0"/>
          <w:sz w:val="22"/>
          <w:szCs w:val="22"/>
        </w:rPr>
        <w:tab/>
      </w:r>
      <w:r w:rsidRPr="00D052C5">
        <w:rPr>
          <w:rFonts w:cs="Arial"/>
        </w:rPr>
        <w:t>Script chapeau decoupeFichierCft.ksh</w:t>
      </w:r>
      <w:r>
        <w:tab/>
      </w:r>
      <w:r w:rsidR="0085789F">
        <w:fldChar w:fldCharType="begin"/>
      </w:r>
      <w:r>
        <w:instrText xml:space="preserve"> PAGEREF _Toc426723710 \h </w:instrText>
      </w:r>
      <w:r w:rsidR="0085789F">
        <w:fldChar w:fldCharType="separate"/>
      </w:r>
      <w:r w:rsidR="00675435">
        <w:t>195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6.4.3</w:t>
      </w:r>
      <w:r>
        <w:rPr>
          <w:rFonts w:asciiTheme="minorHAnsi" w:eastAsiaTheme="minorEastAsia" w:hAnsiTheme="minorHAnsi" w:cstheme="minorBidi"/>
          <w:i w:val="0"/>
          <w:sz w:val="22"/>
          <w:szCs w:val="22"/>
        </w:rPr>
        <w:tab/>
      </w:r>
      <w:r w:rsidRPr="00D052C5">
        <w:rPr>
          <w:rFonts w:cs="Arial"/>
        </w:rPr>
        <w:t>Script de chargement de données</w:t>
      </w:r>
      <w:r>
        <w:tab/>
      </w:r>
      <w:r w:rsidR="0085789F">
        <w:fldChar w:fldCharType="begin"/>
      </w:r>
      <w:r>
        <w:instrText xml:space="preserve"> PAGEREF _Toc426723711 \h </w:instrText>
      </w:r>
      <w:r w:rsidR="0085789F">
        <w:fldChar w:fldCharType="separate"/>
      </w:r>
      <w:r w:rsidR="00675435">
        <w:t>195</w:t>
      </w:r>
      <w:r w:rsidR="0085789F">
        <w:fldChar w:fldCharType="end"/>
      </w:r>
    </w:p>
    <w:p w:rsidR="002D76EB" w:rsidRDefault="002D76EB">
      <w:pPr>
        <w:pStyle w:val="TM4"/>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Vérification du démarrage SDE</w:t>
      </w:r>
      <w:r>
        <w:tab/>
      </w:r>
      <w:r w:rsidR="0085789F">
        <w:fldChar w:fldCharType="begin"/>
      </w:r>
      <w:r>
        <w:instrText xml:space="preserve"> PAGEREF _Toc426723712 \h </w:instrText>
      </w:r>
      <w:r w:rsidR="0085789F">
        <w:fldChar w:fldCharType="separate"/>
      </w:r>
      <w:r w:rsidR="00675435">
        <w:t>195</w:t>
      </w:r>
      <w:r w:rsidR="0085789F">
        <w:fldChar w:fldCharType="end"/>
      </w:r>
    </w:p>
    <w:p w:rsidR="002D76EB" w:rsidRDefault="002D76EB">
      <w:pPr>
        <w:pStyle w:val="TM4"/>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Ecran « Choix de la base de données cible »</w:t>
      </w:r>
      <w:r>
        <w:tab/>
      </w:r>
      <w:r w:rsidR="0085789F">
        <w:fldChar w:fldCharType="begin"/>
      </w:r>
      <w:r>
        <w:instrText xml:space="preserve"> PAGEREF _Toc426723713 \h </w:instrText>
      </w:r>
      <w:r w:rsidR="0085789F">
        <w:fldChar w:fldCharType="separate"/>
      </w:r>
      <w:r w:rsidR="00675435">
        <w:t>195</w:t>
      </w:r>
      <w:r w:rsidR="0085789F">
        <w:fldChar w:fldCharType="end"/>
      </w:r>
    </w:p>
    <w:p w:rsidR="002D76EB" w:rsidRDefault="002D76EB">
      <w:pPr>
        <w:pStyle w:val="TM4"/>
        <w:rPr>
          <w:rFonts w:asciiTheme="minorHAnsi" w:eastAsiaTheme="minorEastAsia" w:hAnsiTheme="minorHAnsi" w:cstheme="minorBidi"/>
          <w:sz w:val="22"/>
          <w:szCs w:val="22"/>
        </w:rPr>
      </w:pPr>
      <w:r>
        <w:t>6.4.3.3</w:t>
      </w:r>
      <w:r>
        <w:rPr>
          <w:rFonts w:asciiTheme="minorHAnsi" w:eastAsiaTheme="minorEastAsia" w:hAnsiTheme="minorHAnsi" w:cstheme="minorBidi"/>
          <w:sz w:val="22"/>
          <w:szCs w:val="22"/>
        </w:rPr>
        <w:tab/>
      </w:r>
      <w:r>
        <w:t>Ecran « Choix du type d’import »</w:t>
      </w:r>
      <w:r>
        <w:tab/>
      </w:r>
      <w:r w:rsidR="0085789F">
        <w:fldChar w:fldCharType="begin"/>
      </w:r>
      <w:r>
        <w:instrText xml:space="preserve"> PAGEREF _Toc426723714 \h </w:instrText>
      </w:r>
      <w:r w:rsidR="0085789F">
        <w:fldChar w:fldCharType="separate"/>
      </w:r>
      <w:r w:rsidR="00675435">
        <w:t>196</w:t>
      </w:r>
      <w:r w:rsidR="0085789F">
        <w:fldChar w:fldCharType="end"/>
      </w:r>
    </w:p>
    <w:p w:rsidR="002D76EB" w:rsidRDefault="002D76EB">
      <w:pPr>
        <w:pStyle w:val="TM4"/>
        <w:rPr>
          <w:rFonts w:asciiTheme="minorHAnsi" w:eastAsiaTheme="minorEastAsia" w:hAnsiTheme="minorHAnsi" w:cstheme="minorBidi"/>
          <w:sz w:val="22"/>
          <w:szCs w:val="22"/>
        </w:rPr>
      </w:pPr>
      <w:r>
        <w:t>6.4.3.4</w:t>
      </w:r>
      <w:r>
        <w:rPr>
          <w:rFonts w:asciiTheme="minorHAnsi" w:eastAsiaTheme="minorEastAsia" w:hAnsiTheme="minorHAnsi" w:cstheme="minorBidi"/>
          <w:sz w:val="22"/>
          <w:szCs w:val="22"/>
        </w:rPr>
        <w:tab/>
      </w:r>
      <w:r>
        <w:t>Référentiel Commune Voies (RCV)</w:t>
      </w:r>
      <w:r>
        <w:tab/>
      </w:r>
      <w:r w:rsidR="0085789F">
        <w:fldChar w:fldCharType="begin"/>
      </w:r>
      <w:r>
        <w:instrText xml:space="preserve"> PAGEREF _Toc426723715 \h </w:instrText>
      </w:r>
      <w:r w:rsidR="0085789F">
        <w:fldChar w:fldCharType="separate"/>
      </w:r>
      <w:r w:rsidR="00675435">
        <w:t>197</w:t>
      </w:r>
      <w:r w:rsidR="0085789F">
        <w:fldChar w:fldCharType="end"/>
      </w:r>
    </w:p>
    <w:p w:rsidR="002D76EB" w:rsidRDefault="002D76EB">
      <w:pPr>
        <w:pStyle w:val="TM4"/>
        <w:rPr>
          <w:rFonts w:asciiTheme="minorHAnsi" w:eastAsiaTheme="minorEastAsia" w:hAnsiTheme="minorHAnsi" w:cstheme="minorBidi"/>
          <w:sz w:val="22"/>
          <w:szCs w:val="22"/>
        </w:rPr>
      </w:pPr>
      <w:r>
        <w:t>6.4.3.5</w:t>
      </w:r>
      <w:r>
        <w:rPr>
          <w:rFonts w:asciiTheme="minorHAnsi" w:eastAsiaTheme="minorEastAsia" w:hAnsiTheme="minorHAnsi" w:cstheme="minorBidi"/>
          <w:sz w:val="22"/>
          <w:szCs w:val="22"/>
        </w:rPr>
        <w:tab/>
      </w:r>
      <w:r>
        <w:t>Ecrans de chargement des données « NRA, Zones NRA, SR, Zones SR, Zones Commedi, Départements et Zones IRIS »</w:t>
      </w:r>
      <w:r>
        <w:tab/>
      </w:r>
      <w:r w:rsidR="0085789F">
        <w:fldChar w:fldCharType="begin"/>
      </w:r>
      <w:r>
        <w:instrText xml:space="preserve"> PAGEREF _Toc426723716 \h </w:instrText>
      </w:r>
      <w:r w:rsidR="0085789F">
        <w:fldChar w:fldCharType="separate"/>
      </w:r>
      <w:r w:rsidR="00675435">
        <w:t>198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6.4.4</w:t>
      </w:r>
      <w:r>
        <w:rPr>
          <w:rFonts w:asciiTheme="minorHAnsi" w:eastAsiaTheme="minorEastAsia" w:hAnsiTheme="minorHAnsi" w:cstheme="minorBidi"/>
          <w:i w:val="0"/>
          <w:sz w:val="22"/>
          <w:szCs w:val="22"/>
        </w:rPr>
        <w:tab/>
      </w:r>
      <w:r>
        <w:t>Réaménagement réseaux</w:t>
      </w:r>
      <w:r>
        <w:tab/>
      </w:r>
      <w:r w:rsidR="0085789F">
        <w:fldChar w:fldCharType="begin"/>
      </w:r>
      <w:r>
        <w:instrText xml:space="preserve"> PAGEREF _Toc426723717 \h </w:instrText>
      </w:r>
      <w:r w:rsidR="0085789F">
        <w:fldChar w:fldCharType="separate"/>
      </w:r>
      <w:r w:rsidR="00675435">
        <w:t>198</w:t>
      </w:r>
      <w:r w:rsidR="0085789F">
        <w:fldChar w:fldCharType="end"/>
      </w:r>
    </w:p>
    <w:p w:rsidR="002D76EB" w:rsidRDefault="002D76EB">
      <w:pPr>
        <w:pStyle w:val="TM4"/>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Modélisation de la base de données</w:t>
      </w:r>
      <w:r>
        <w:tab/>
      </w:r>
      <w:r w:rsidR="0085789F">
        <w:fldChar w:fldCharType="begin"/>
      </w:r>
      <w:r>
        <w:instrText xml:space="preserve"> PAGEREF _Toc426723718 \h </w:instrText>
      </w:r>
      <w:r w:rsidR="0085789F">
        <w:fldChar w:fldCharType="separate"/>
      </w:r>
      <w:r w:rsidR="00675435">
        <w:t>198</w:t>
      </w:r>
      <w:r w:rsidR="0085789F">
        <w:fldChar w:fldCharType="end"/>
      </w:r>
    </w:p>
    <w:p w:rsidR="002D76EB" w:rsidRDefault="002D76EB">
      <w:pPr>
        <w:pStyle w:val="TM4"/>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Script de regroupement</w:t>
      </w:r>
      <w:r>
        <w:tab/>
      </w:r>
      <w:r w:rsidR="0085789F">
        <w:fldChar w:fldCharType="begin"/>
      </w:r>
      <w:r>
        <w:instrText xml:space="preserve"> PAGEREF _Toc426723719 \h </w:instrText>
      </w:r>
      <w:r w:rsidR="0085789F">
        <w:fldChar w:fldCharType="separate"/>
      </w:r>
      <w:r w:rsidR="00675435">
        <w:t>199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6.4.4.3</w:t>
      </w:r>
      <w:r>
        <w:rPr>
          <w:rFonts w:asciiTheme="minorHAnsi" w:eastAsiaTheme="minorEastAsia" w:hAnsiTheme="minorHAnsi" w:cstheme="minorBidi"/>
          <w:sz w:val="22"/>
          <w:szCs w:val="22"/>
        </w:rPr>
        <w:tab/>
      </w:r>
      <w:r w:rsidRPr="00D052C5">
        <w:rPr>
          <w:rFonts w:cs="Arial"/>
        </w:rPr>
        <w:t>Données modifiées</w:t>
      </w:r>
      <w:r>
        <w:tab/>
      </w:r>
      <w:r w:rsidR="0085789F">
        <w:fldChar w:fldCharType="begin"/>
      </w:r>
      <w:r>
        <w:instrText xml:space="preserve"> PAGEREF _Toc426723720 \h </w:instrText>
      </w:r>
      <w:r w:rsidR="0085789F">
        <w:fldChar w:fldCharType="separate"/>
      </w:r>
      <w:r w:rsidR="00675435">
        <w:t>199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6.4.4.4</w:t>
      </w:r>
      <w:r>
        <w:rPr>
          <w:rFonts w:asciiTheme="minorHAnsi" w:eastAsiaTheme="minorEastAsia" w:hAnsiTheme="minorHAnsi" w:cstheme="minorBidi"/>
          <w:sz w:val="22"/>
          <w:szCs w:val="22"/>
        </w:rPr>
        <w:tab/>
      </w:r>
      <w:r w:rsidRPr="00D052C5">
        <w:rPr>
          <w:rFonts w:cs="Arial"/>
        </w:rPr>
        <w:t>Compte rendu</w:t>
      </w:r>
      <w:r>
        <w:tab/>
      </w:r>
      <w:r w:rsidR="0085789F">
        <w:fldChar w:fldCharType="begin"/>
      </w:r>
      <w:r>
        <w:instrText xml:space="preserve"> PAGEREF _Toc426723721 \h </w:instrText>
      </w:r>
      <w:r w:rsidR="0085789F">
        <w:fldChar w:fldCharType="separate"/>
      </w:r>
      <w:r w:rsidR="00675435">
        <w:t>199</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6.5</w:t>
      </w:r>
      <w:r>
        <w:rPr>
          <w:rFonts w:asciiTheme="minorHAnsi" w:eastAsiaTheme="minorEastAsia" w:hAnsiTheme="minorHAnsi" w:cstheme="minorBidi"/>
          <w:smallCaps w:val="0"/>
          <w:sz w:val="22"/>
          <w:szCs w:val="22"/>
        </w:rPr>
        <w:tab/>
      </w:r>
      <w:r w:rsidRPr="00D052C5">
        <w:rPr>
          <w:rFonts w:cs="Arial"/>
        </w:rPr>
        <w:t>Outil de basculement du DOM actif pour les environnements hors-production</w:t>
      </w:r>
      <w:r>
        <w:tab/>
      </w:r>
      <w:r w:rsidR="0085789F">
        <w:fldChar w:fldCharType="begin"/>
      </w:r>
      <w:r>
        <w:instrText xml:space="preserve"> PAGEREF _Toc426723722 \h </w:instrText>
      </w:r>
      <w:r w:rsidR="0085789F">
        <w:fldChar w:fldCharType="separate"/>
      </w:r>
      <w:r w:rsidR="00675435">
        <w:t>199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6.5.1</w:t>
      </w:r>
      <w:r>
        <w:rPr>
          <w:rFonts w:asciiTheme="minorHAnsi" w:eastAsiaTheme="minorEastAsia" w:hAnsiTheme="minorHAnsi" w:cstheme="minorBidi"/>
          <w:i w:val="0"/>
          <w:sz w:val="22"/>
          <w:szCs w:val="22"/>
        </w:rPr>
        <w:tab/>
      </w:r>
      <w:r>
        <w:t>Tâches Jenkins</w:t>
      </w:r>
      <w:r>
        <w:tab/>
      </w:r>
      <w:r w:rsidR="0085789F">
        <w:fldChar w:fldCharType="begin"/>
      </w:r>
      <w:r>
        <w:instrText xml:space="preserve"> PAGEREF _Toc426723723 \h </w:instrText>
      </w:r>
      <w:r w:rsidR="0085789F">
        <w:fldChar w:fldCharType="separate"/>
      </w:r>
      <w:r w:rsidR="00675435">
        <w:t>199</w:t>
      </w:r>
      <w:r w:rsidR="0085789F">
        <w:fldChar w:fldCharType="end"/>
      </w:r>
    </w:p>
    <w:p w:rsidR="002D76EB" w:rsidRDefault="002D76EB">
      <w:pPr>
        <w:pStyle w:val="TM4"/>
        <w:rPr>
          <w:rFonts w:asciiTheme="minorHAnsi" w:eastAsiaTheme="minorEastAsia" w:hAnsiTheme="minorHAnsi" w:cstheme="minorBidi"/>
          <w:sz w:val="22"/>
          <w:szCs w:val="22"/>
        </w:rPr>
      </w:pPr>
      <w:r>
        <w:t>6.5.1.1</w:t>
      </w:r>
      <w:r>
        <w:rPr>
          <w:rFonts w:asciiTheme="minorHAnsi" w:eastAsiaTheme="minorEastAsia" w:hAnsiTheme="minorHAnsi" w:cstheme="minorBidi"/>
          <w:sz w:val="22"/>
          <w:szCs w:val="22"/>
        </w:rPr>
        <w:tab/>
      </w:r>
      <w:r>
        <w:t>outil-basculement-dom</w:t>
      </w:r>
      <w:r>
        <w:tab/>
      </w:r>
      <w:r w:rsidR="0085789F">
        <w:fldChar w:fldCharType="begin"/>
      </w:r>
      <w:r>
        <w:instrText xml:space="preserve"> PAGEREF _Toc426723724 \h </w:instrText>
      </w:r>
      <w:r w:rsidR="0085789F">
        <w:fldChar w:fldCharType="separate"/>
      </w:r>
      <w:r w:rsidR="00675435">
        <w:t>200</w:t>
      </w:r>
      <w:r w:rsidR="0085789F">
        <w:fldChar w:fldCharType="end"/>
      </w:r>
    </w:p>
    <w:p w:rsidR="002D76EB" w:rsidRDefault="002D76EB">
      <w:pPr>
        <w:pStyle w:val="TM4"/>
        <w:rPr>
          <w:rFonts w:asciiTheme="minorHAnsi" w:eastAsiaTheme="minorEastAsia" w:hAnsiTheme="minorHAnsi" w:cstheme="minorBidi"/>
          <w:sz w:val="22"/>
          <w:szCs w:val="22"/>
        </w:rPr>
      </w:pPr>
      <w:r>
        <w:t>6.5.1.2</w:t>
      </w:r>
      <w:r>
        <w:rPr>
          <w:rFonts w:asciiTheme="minorHAnsi" w:eastAsiaTheme="minorEastAsia" w:hAnsiTheme="minorHAnsi" w:cstheme="minorBidi"/>
          <w:sz w:val="22"/>
          <w:szCs w:val="22"/>
        </w:rPr>
        <w:tab/>
      </w:r>
      <w:r>
        <w:t>admin-surveillance-stop</w:t>
      </w:r>
      <w:r>
        <w:tab/>
      </w:r>
      <w:r w:rsidR="0085789F">
        <w:fldChar w:fldCharType="begin"/>
      </w:r>
      <w:r>
        <w:instrText xml:space="preserve"> PAGEREF _Toc426723725 \h </w:instrText>
      </w:r>
      <w:r w:rsidR="0085789F">
        <w:fldChar w:fldCharType="separate"/>
      </w:r>
      <w:r w:rsidR="00675435">
        <w:t>201</w:t>
      </w:r>
      <w:r w:rsidR="0085789F">
        <w:fldChar w:fldCharType="end"/>
      </w:r>
    </w:p>
    <w:p w:rsidR="002D76EB" w:rsidRDefault="002D76EB">
      <w:pPr>
        <w:pStyle w:val="TM4"/>
        <w:rPr>
          <w:rFonts w:asciiTheme="minorHAnsi" w:eastAsiaTheme="minorEastAsia" w:hAnsiTheme="minorHAnsi" w:cstheme="minorBidi"/>
          <w:sz w:val="22"/>
          <w:szCs w:val="22"/>
        </w:rPr>
      </w:pPr>
      <w:r>
        <w:t>6.5.1.3</w:t>
      </w:r>
      <w:r>
        <w:rPr>
          <w:rFonts w:asciiTheme="minorHAnsi" w:eastAsiaTheme="minorEastAsia" w:hAnsiTheme="minorHAnsi" w:cstheme="minorBidi"/>
          <w:sz w:val="22"/>
          <w:szCs w:val="22"/>
        </w:rPr>
        <w:tab/>
      </w:r>
      <w:r>
        <w:t>admin-surveillance-start</w:t>
      </w:r>
      <w:r>
        <w:tab/>
      </w:r>
      <w:r w:rsidR="0085789F">
        <w:fldChar w:fldCharType="begin"/>
      </w:r>
      <w:r>
        <w:instrText xml:space="preserve"> PAGEREF _Toc426723726 \h </w:instrText>
      </w:r>
      <w:r w:rsidR="0085789F">
        <w:fldChar w:fldCharType="separate"/>
      </w:r>
      <w:r w:rsidR="00675435">
        <w:t>201</w:t>
      </w:r>
      <w:r w:rsidR="0085789F">
        <w:fldChar w:fldCharType="end"/>
      </w:r>
    </w:p>
    <w:p w:rsidR="002D76EB" w:rsidRDefault="002D76EB">
      <w:pPr>
        <w:pStyle w:val="TM4"/>
        <w:rPr>
          <w:rFonts w:asciiTheme="minorHAnsi" w:eastAsiaTheme="minorEastAsia" w:hAnsiTheme="minorHAnsi" w:cstheme="minorBidi"/>
          <w:sz w:val="22"/>
          <w:szCs w:val="22"/>
        </w:rPr>
      </w:pPr>
      <w:r>
        <w:t>6.5.1.4</w:t>
      </w:r>
      <w:r>
        <w:rPr>
          <w:rFonts w:asciiTheme="minorHAnsi" w:eastAsiaTheme="minorEastAsia" w:hAnsiTheme="minorHAnsi" w:cstheme="minorBidi"/>
          <w:sz w:val="22"/>
          <w:szCs w:val="22"/>
        </w:rPr>
        <w:tab/>
      </w:r>
      <w:r>
        <w:t>admin-jonas-stop</w:t>
      </w:r>
      <w:r>
        <w:tab/>
      </w:r>
      <w:r w:rsidR="0085789F">
        <w:fldChar w:fldCharType="begin"/>
      </w:r>
      <w:r>
        <w:instrText xml:space="preserve"> PAGEREF _Toc426723727 \h </w:instrText>
      </w:r>
      <w:r w:rsidR="0085789F">
        <w:fldChar w:fldCharType="separate"/>
      </w:r>
      <w:r w:rsidR="00675435">
        <w:t>201</w:t>
      </w:r>
      <w:r w:rsidR="0085789F">
        <w:fldChar w:fldCharType="end"/>
      </w:r>
    </w:p>
    <w:p w:rsidR="002D76EB" w:rsidRDefault="002D76EB">
      <w:pPr>
        <w:pStyle w:val="TM4"/>
        <w:rPr>
          <w:rFonts w:asciiTheme="minorHAnsi" w:eastAsiaTheme="minorEastAsia" w:hAnsiTheme="minorHAnsi" w:cstheme="minorBidi"/>
          <w:sz w:val="22"/>
          <w:szCs w:val="22"/>
        </w:rPr>
      </w:pPr>
      <w:r>
        <w:t>6.5.1.5</w:t>
      </w:r>
      <w:r>
        <w:rPr>
          <w:rFonts w:asciiTheme="minorHAnsi" w:eastAsiaTheme="minorEastAsia" w:hAnsiTheme="minorHAnsi" w:cstheme="minorBidi"/>
          <w:sz w:val="22"/>
          <w:szCs w:val="22"/>
        </w:rPr>
        <w:tab/>
      </w:r>
      <w:r>
        <w:t>admin-jonas-start</w:t>
      </w:r>
      <w:r>
        <w:tab/>
      </w:r>
      <w:r w:rsidR="0085789F">
        <w:fldChar w:fldCharType="begin"/>
      </w:r>
      <w:r>
        <w:instrText xml:space="preserve"> PAGEREF _Toc426723728 \h </w:instrText>
      </w:r>
      <w:r w:rsidR="0085789F">
        <w:fldChar w:fldCharType="separate"/>
      </w:r>
      <w:r w:rsidR="00675435">
        <w:t>202</w:t>
      </w:r>
      <w:r w:rsidR="0085789F">
        <w:fldChar w:fldCharType="end"/>
      </w:r>
    </w:p>
    <w:p w:rsidR="002D76EB" w:rsidRDefault="002D76EB">
      <w:pPr>
        <w:pStyle w:val="TM4"/>
        <w:rPr>
          <w:rFonts w:asciiTheme="minorHAnsi" w:eastAsiaTheme="minorEastAsia" w:hAnsiTheme="minorHAnsi" w:cstheme="minorBidi"/>
          <w:sz w:val="22"/>
          <w:szCs w:val="22"/>
        </w:rPr>
      </w:pPr>
      <w:r>
        <w:t>6.5.1.6</w:t>
      </w:r>
      <w:r>
        <w:rPr>
          <w:rFonts w:asciiTheme="minorHAnsi" w:eastAsiaTheme="minorEastAsia" w:hAnsiTheme="minorHAnsi" w:cstheme="minorBidi"/>
          <w:sz w:val="22"/>
          <w:szCs w:val="22"/>
        </w:rPr>
        <w:tab/>
      </w:r>
      <w:r>
        <w:t>admin-arcgis-activer-mapservices</w:t>
      </w:r>
      <w:r>
        <w:tab/>
      </w:r>
      <w:r w:rsidR="0085789F">
        <w:fldChar w:fldCharType="begin"/>
      </w:r>
      <w:r>
        <w:instrText xml:space="preserve"> PAGEREF _Toc426723729 \h </w:instrText>
      </w:r>
      <w:r w:rsidR="0085789F">
        <w:fldChar w:fldCharType="separate"/>
      </w:r>
      <w:r w:rsidR="00675435">
        <w:t>202</w:t>
      </w:r>
      <w:r w:rsidR="0085789F">
        <w:fldChar w:fldCharType="end"/>
      </w:r>
    </w:p>
    <w:p w:rsidR="002D76EB" w:rsidRDefault="002D76EB">
      <w:pPr>
        <w:pStyle w:val="TM4"/>
        <w:rPr>
          <w:rFonts w:asciiTheme="minorHAnsi" w:eastAsiaTheme="minorEastAsia" w:hAnsiTheme="minorHAnsi" w:cstheme="minorBidi"/>
          <w:sz w:val="22"/>
          <w:szCs w:val="22"/>
        </w:rPr>
      </w:pPr>
      <w:r>
        <w:t>6.5.1.7</w:t>
      </w:r>
      <w:r>
        <w:rPr>
          <w:rFonts w:asciiTheme="minorHAnsi" w:eastAsiaTheme="minorEastAsia" w:hAnsiTheme="minorHAnsi" w:cstheme="minorBidi"/>
          <w:sz w:val="22"/>
          <w:szCs w:val="22"/>
        </w:rPr>
        <w:tab/>
      </w:r>
      <w:r>
        <w:t>admin-bdd-activer</w:t>
      </w:r>
      <w:r>
        <w:tab/>
      </w:r>
      <w:r w:rsidR="0085789F">
        <w:fldChar w:fldCharType="begin"/>
      </w:r>
      <w:r>
        <w:instrText xml:space="preserve"> PAGEREF _Toc426723730 \h </w:instrText>
      </w:r>
      <w:r w:rsidR="0085789F">
        <w:fldChar w:fldCharType="separate"/>
      </w:r>
      <w:r w:rsidR="00675435">
        <w:t>202</w:t>
      </w:r>
      <w:r w:rsidR="0085789F">
        <w:fldChar w:fldCharType="end"/>
      </w:r>
    </w:p>
    <w:p w:rsidR="002D76EB" w:rsidRDefault="002D76EB">
      <w:pPr>
        <w:pStyle w:val="TM4"/>
        <w:rPr>
          <w:rFonts w:asciiTheme="minorHAnsi" w:eastAsiaTheme="minorEastAsia" w:hAnsiTheme="minorHAnsi" w:cstheme="minorBidi"/>
          <w:sz w:val="22"/>
          <w:szCs w:val="22"/>
        </w:rPr>
      </w:pPr>
      <w:r>
        <w:t>6.5.1.8</w:t>
      </w:r>
      <w:r>
        <w:rPr>
          <w:rFonts w:asciiTheme="minorHAnsi" w:eastAsiaTheme="minorEastAsia" w:hAnsiTheme="minorHAnsi" w:cstheme="minorBidi"/>
          <w:sz w:val="22"/>
          <w:szCs w:val="22"/>
        </w:rPr>
        <w:tab/>
      </w:r>
      <w:r>
        <w:t>admin-ws-activer-instance</w:t>
      </w:r>
      <w:r>
        <w:tab/>
      </w:r>
      <w:r w:rsidR="0085789F">
        <w:fldChar w:fldCharType="begin"/>
      </w:r>
      <w:r>
        <w:instrText xml:space="preserve"> PAGEREF _Toc426723731 \h </w:instrText>
      </w:r>
      <w:r w:rsidR="0085789F">
        <w:fldChar w:fldCharType="separate"/>
      </w:r>
      <w:r w:rsidR="00675435">
        <w:t>203</w:t>
      </w:r>
      <w:r w:rsidR="0085789F">
        <w:fldChar w:fldCharType="end"/>
      </w:r>
    </w:p>
    <w:p w:rsidR="002D76EB" w:rsidRDefault="002D76EB">
      <w:pPr>
        <w:pStyle w:val="TM2"/>
        <w:rPr>
          <w:rFonts w:asciiTheme="minorHAnsi" w:eastAsiaTheme="minorEastAsia" w:hAnsiTheme="minorHAnsi" w:cstheme="minorBidi"/>
          <w:smallCaps w:val="0"/>
          <w:sz w:val="22"/>
          <w:szCs w:val="22"/>
        </w:rPr>
      </w:pPr>
      <w:r>
        <w:t>6.6</w:t>
      </w:r>
      <w:r>
        <w:rPr>
          <w:rFonts w:asciiTheme="minorHAnsi" w:eastAsiaTheme="minorEastAsia" w:hAnsiTheme="minorHAnsi" w:cstheme="minorBidi"/>
          <w:smallCaps w:val="0"/>
          <w:sz w:val="22"/>
          <w:szCs w:val="22"/>
        </w:rPr>
        <w:tab/>
      </w:r>
      <w:r>
        <w:t>Outil de reconfiguration</w:t>
      </w:r>
      <w:r>
        <w:tab/>
      </w:r>
      <w:r w:rsidR="0085789F">
        <w:fldChar w:fldCharType="begin"/>
      </w:r>
      <w:r>
        <w:instrText xml:space="preserve"> PAGEREF _Toc426723732 \h </w:instrText>
      </w:r>
      <w:r w:rsidR="0085789F">
        <w:fldChar w:fldCharType="separate"/>
      </w:r>
      <w:r w:rsidR="00675435">
        <w:t>203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6.7</w:t>
      </w:r>
      <w:r>
        <w:rPr>
          <w:rFonts w:asciiTheme="minorHAnsi" w:eastAsiaTheme="minorEastAsia" w:hAnsiTheme="minorHAnsi" w:cstheme="minorBidi"/>
          <w:smallCaps w:val="0"/>
          <w:sz w:val="22"/>
          <w:szCs w:val="22"/>
        </w:rPr>
        <w:tab/>
      </w:r>
      <w:r w:rsidRPr="00D052C5">
        <w:rPr>
          <w:rFonts w:cs="Arial"/>
        </w:rPr>
        <w:t>Outil de gestion des mapservices</w:t>
      </w:r>
      <w:r>
        <w:tab/>
      </w:r>
      <w:r w:rsidR="0085789F">
        <w:fldChar w:fldCharType="begin"/>
      </w:r>
      <w:r>
        <w:instrText xml:space="preserve"> PAGEREF _Toc426723733 \h </w:instrText>
      </w:r>
      <w:r w:rsidR="0085789F">
        <w:fldChar w:fldCharType="separate"/>
      </w:r>
      <w:r w:rsidR="00675435">
        <w:t>204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6.7.1</w:t>
      </w:r>
      <w:r>
        <w:rPr>
          <w:rFonts w:asciiTheme="minorHAnsi" w:eastAsiaTheme="minorEastAsia" w:hAnsiTheme="minorHAnsi" w:cstheme="minorBidi"/>
          <w:i w:val="0"/>
          <w:sz w:val="22"/>
          <w:szCs w:val="22"/>
        </w:rPr>
        <w:tab/>
      </w:r>
      <w:r>
        <w:t>Script agssservice.ksh</w:t>
      </w:r>
      <w:r>
        <w:tab/>
      </w:r>
      <w:r w:rsidR="0085789F">
        <w:fldChar w:fldCharType="begin"/>
      </w:r>
      <w:r>
        <w:instrText xml:space="preserve"> PAGEREF _Toc426723734 \h </w:instrText>
      </w:r>
      <w:r w:rsidR="0085789F">
        <w:fldChar w:fldCharType="separate"/>
      </w:r>
      <w:r w:rsidR="00675435">
        <w:t>204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6.8</w:t>
      </w:r>
      <w:r>
        <w:rPr>
          <w:rFonts w:asciiTheme="minorHAnsi" w:eastAsiaTheme="minorEastAsia" w:hAnsiTheme="minorHAnsi" w:cstheme="minorBidi"/>
          <w:smallCaps w:val="0"/>
          <w:sz w:val="22"/>
          <w:szCs w:val="22"/>
        </w:rPr>
        <w:tab/>
      </w:r>
      <w:r w:rsidRPr="00D052C5">
        <w:rPr>
          <w:rFonts w:cs="Arial"/>
        </w:rPr>
        <w:t>Outil de basculement en configuration sans gassi</w:t>
      </w:r>
      <w:r>
        <w:tab/>
      </w:r>
      <w:r w:rsidR="0085789F">
        <w:fldChar w:fldCharType="begin"/>
      </w:r>
      <w:r>
        <w:instrText xml:space="preserve"> PAGEREF _Toc426723735 \h </w:instrText>
      </w:r>
      <w:r w:rsidR="0085789F">
        <w:fldChar w:fldCharType="separate"/>
      </w:r>
      <w:r w:rsidR="00675435">
        <w:t>206</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6.9</w:t>
      </w:r>
      <w:r>
        <w:rPr>
          <w:rFonts w:asciiTheme="minorHAnsi" w:eastAsiaTheme="minorEastAsia" w:hAnsiTheme="minorHAnsi" w:cstheme="minorBidi"/>
          <w:smallCaps w:val="0"/>
          <w:sz w:val="22"/>
          <w:szCs w:val="22"/>
        </w:rPr>
        <w:tab/>
      </w:r>
      <w:r w:rsidRPr="00D052C5">
        <w:rPr>
          <w:rFonts w:cs="Arial"/>
        </w:rPr>
        <w:t>Performance</w:t>
      </w:r>
      <w:r>
        <w:tab/>
      </w:r>
      <w:r w:rsidR="0085789F">
        <w:fldChar w:fldCharType="begin"/>
      </w:r>
      <w:r>
        <w:instrText xml:space="preserve"> PAGEREF _Toc426723736 \h </w:instrText>
      </w:r>
      <w:r w:rsidR="0085789F">
        <w:fldChar w:fldCharType="separate"/>
      </w:r>
      <w:r w:rsidR="00675435">
        <w:t>207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6.10</w:t>
      </w:r>
      <w:r>
        <w:rPr>
          <w:rFonts w:asciiTheme="minorHAnsi" w:eastAsiaTheme="minorEastAsia" w:hAnsiTheme="minorHAnsi" w:cstheme="minorBidi"/>
          <w:smallCaps w:val="0"/>
          <w:sz w:val="22"/>
          <w:szCs w:val="22"/>
        </w:rPr>
        <w:tab/>
      </w:r>
      <w:r w:rsidRPr="00D052C5">
        <w:rPr>
          <w:rFonts w:cs="Arial"/>
        </w:rPr>
        <w:t>Sécurité</w:t>
      </w:r>
      <w:r>
        <w:tab/>
      </w:r>
      <w:r w:rsidR="0085789F">
        <w:fldChar w:fldCharType="begin"/>
      </w:r>
      <w:r>
        <w:instrText xml:space="preserve"> PAGEREF _Toc426723737 \h </w:instrText>
      </w:r>
      <w:r w:rsidR="0085789F">
        <w:fldChar w:fldCharType="separate"/>
      </w:r>
      <w:r w:rsidR="00675435">
        <w:t>207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6.11</w:t>
      </w:r>
      <w:r>
        <w:rPr>
          <w:rFonts w:asciiTheme="minorHAnsi" w:eastAsiaTheme="minorEastAsia" w:hAnsiTheme="minorHAnsi" w:cstheme="minorBidi"/>
          <w:smallCaps w:val="0"/>
          <w:sz w:val="22"/>
          <w:szCs w:val="22"/>
        </w:rPr>
        <w:tab/>
      </w:r>
      <w:r w:rsidRPr="00D052C5">
        <w:rPr>
          <w:rFonts w:cs="Arial"/>
        </w:rPr>
        <w:t>Supervision</w:t>
      </w:r>
      <w:r>
        <w:tab/>
      </w:r>
      <w:r w:rsidR="0085789F">
        <w:fldChar w:fldCharType="begin"/>
      </w:r>
      <w:r>
        <w:instrText xml:space="preserve"> PAGEREF _Toc426723738 \h </w:instrText>
      </w:r>
      <w:r w:rsidR="0085789F">
        <w:fldChar w:fldCharType="separate"/>
      </w:r>
      <w:r w:rsidR="00675435">
        <w:t>207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6.11.1</w:t>
      </w:r>
      <w:r>
        <w:rPr>
          <w:rFonts w:asciiTheme="minorHAnsi" w:eastAsiaTheme="minorEastAsia" w:hAnsiTheme="minorHAnsi" w:cstheme="minorBidi"/>
          <w:i w:val="0"/>
          <w:sz w:val="22"/>
          <w:szCs w:val="22"/>
        </w:rPr>
        <w:tab/>
      </w:r>
      <w:r>
        <w:t>Scripts de surveillance</w:t>
      </w:r>
      <w:r>
        <w:tab/>
      </w:r>
      <w:r w:rsidR="0085789F">
        <w:fldChar w:fldCharType="begin"/>
      </w:r>
      <w:r>
        <w:instrText xml:space="preserve"> PAGEREF _Toc426723739 \h </w:instrText>
      </w:r>
      <w:r w:rsidR="0085789F">
        <w:fldChar w:fldCharType="separate"/>
      </w:r>
      <w:r w:rsidR="00675435">
        <w:t>207</w:t>
      </w:r>
      <w:r w:rsidR="0085789F">
        <w:fldChar w:fldCharType="end"/>
      </w:r>
    </w:p>
    <w:p w:rsidR="002D76EB" w:rsidRDefault="002D76EB">
      <w:pPr>
        <w:pStyle w:val="TM4"/>
        <w:rPr>
          <w:rFonts w:asciiTheme="minorHAnsi" w:eastAsiaTheme="minorEastAsia" w:hAnsiTheme="minorHAnsi" w:cstheme="minorBidi"/>
          <w:sz w:val="22"/>
          <w:szCs w:val="22"/>
        </w:rPr>
      </w:pPr>
      <w:r>
        <w:t>6.11.1.1</w:t>
      </w:r>
      <w:r>
        <w:rPr>
          <w:rFonts w:asciiTheme="minorHAnsi" w:eastAsiaTheme="minorEastAsia" w:hAnsiTheme="minorHAnsi" w:cstheme="minorBidi"/>
          <w:sz w:val="22"/>
          <w:szCs w:val="22"/>
        </w:rPr>
        <w:tab/>
      </w:r>
      <w:r>
        <w:t>Principes généraux</w:t>
      </w:r>
      <w:r>
        <w:tab/>
      </w:r>
      <w:r w:rsidR="0085789F">
        <w:fldChar w:fldCharType="begin"/>
      </w:r>
      <w:r>
        <w:instrText xml:space="preserve"> PAGEREF _Toc426723740 \h </w:instrText>
      </w:r>
      <w:r w:rsidR="0085789F">
        <w:fldChar w:fldCharType="separate"/>
      </w:r>
      <w:r w:rsidR="00675435">
        <w:t>207</w:t>
      </w:r>
      <w:r w:rsidR="0085789F">
        <w:fldChar w:fldCharType="end"/>
      </w:r>
    </w:p>
    <w:p w:rsidR="002D76EB" w:rsidRDefault="002D76EB">
      <w:pPr>
        <w:pStyle w:val="TM4"/>
        <w:rPr>
          <w:rFonts w:asciiTheme="minorHAnsi" w:eastAsiaTheme="minorEastAsia" w:hAnsiTheme="minorHAnsi" w:cstheme="minorBidi"/>
          <w:sz w:val="22"/>
          <w:szCs w:val="22"/>
        </w:rPr>
      </w:pPr>
      <w:r>
        <w:t>6.11.1.2</w:t>
      </w:r>
      <w:r>
        <w:rPr>
          <w:rFonts w:asciiTheme="minorHAnsi" w:eastAsiaTheme="minorEastAsia" w:hAnsiTheme="minorHAnsi" w:cstheme="minorBidi"/>
          <w:sz w:val="22"/>
          <w:szCs w:val="22"/>
        </w:rPr>
        <w:tab/>
      </w:r>
      <w:r>
        <w:t>surveillanceWAS.ksh</w:t>
      </w:r>
      <w:r>
        <w:tab/>
      </w:r>
      <w:r w:rsidR="0085789F">
        <w:fldChar w:fldCharType="begin"/>
      </w:r>
      <w:r>
        <w:instrText xml:space="preserve"> PAGEREF _Toc426723741 \h </w:instrText>
      </w:r>
      <w:r w:rsidR="0085789F">
        <w:fldChar w:fldCharType="separate"/>
      </w:r>
      <w:r w:rsidR="00675435">
        <w:t>208</w:t>
      </w:r>
      <w:r w:rsidR="0085789F">
        <w:fldChar w:fldCharType="end"/>
      </w:r>
    </w:p>
    <w:p w:rsidR="002D76EB" w:rsidRDefault="002D76EB">
      <w:pPr>
        <w:pStyle w:val="TM4"/>
        <w:rPr>
          <w:rFonts w:asciiTheme="minorHAnsi" w:eastAsiaTheme="minorEastAsia" w:hAnsiTheme="minorHAnsi" w:cstheme="minorBidi"/>
          <w:sz w:val="22"/>
          <w:szCs w:val="22"/>
        </w:rPr>
      </w:pPr>
      <w:r>
        <w:t>6.11.1.3</w:t>
      </w:r>
      <w:r>
        <w:rPr>
          <w:rFonts w:asciiTheme="minorHAnsi" w:eastAsiaTheme="minorEastAsia" w:hAnsiTheme="minorHAnsi" w:cstheme="minorBidi"/>
          <w:sz w:val="22"/>
          <w:szCs w:val="22"/>
        </w:rPr>
        <w:tab/>
      </w:r>
      <w:r>
        <w:t>surveillanceAGS.ksh</w:t>
      </w:r>
      <w:r>
        <w:tab/>
      </w:r>
      <w:r w:rsidR="0085789F">
        <w:fldChar w:fldCharType="begin"/>
      </w:r>
      <w:r>
        <w:instrText xml:space="preserve"> PAGEREF _Toc426723742 \h </w:instrText>
      </w:r>
      <w:r w:rsidR="0085789F">
        <w:fldChar w:fldCharType="separate"/>
      </w:r>
      <w:r w:rsidR="00675435">
        <w:t>209</w:t>
      </w:r>
      <w:r w:rsidR="0085789F">
        <w:fldChar w:fldCharType="end"/>
      </w:r>
    </w:p>
    <w:p w:rsidR="002D76EB" w:rsidRDefault="002D76EB">
      <w:pPr>
        <w:pStyle w:val="TM4"/>
        <w:rPr>
          <w:rFonts w:asciiTheme="minorHAnsi" w:eastAsiaTheme="minorEastAsia" w:hAnsiTheme="minorHAnsi" w:cstheme="minorBidi"/>
          <w:sz w:val="22"/>
          <w:szCs w:val="22"/>
        </w:rPr>
      </w:pPr>
      <w:r>
        <w:t>6.11.1.4</w:t>
      </w:r>
      <w:r>
        <w:rPr>
          <w:rFonts w:asciiTheme="minorHAnsi" w:eastAsiaTheme="minorEastAsia" w:hAnsiTheme="minorHAnsi" w:cstheme="minorBidi"/>
          <w:sz w:val="22"/>
          <w:szCs w:val="22"/>
        </w:rPr>
        <w:tab/>
      </w:r>
      <w:r>
        <w:t>surveillanceASD.ksh</w:t>
      </w:r>
      <w:r>
        <w:tab/>
      </w:r>
      <w:r w:rsidR="0085789F">
        <w:fldChar w:fldCharType="begin"/>
      </w:r>
      <w:r>
        <w:instrText xml:space="preserve"> PAGEREF _Toc426723743 \h </w:instrText>
      </w:r>
      <w:r w:rsidR="0085789F">
        <w:fldChar w:fldCharType="separate"/>
      </w:r>
      <w:r w:rsidR="00675435">
        <w:t>210</w:t>
      </w:r>
      <w:r w:rsidR="0085789F">
        <w:fldChar w:fldCharType="end"/>
      </w:r>
    </w:p>
    <w:p w:rsidR="002D76EB" w:rsidRDefault="002D76EB">
      <w:pPr>
        <w:pStyle w:val="TM4"/>
        <w:rPr>
          <w:rFonts w:asciiTheme="minorHAnsi" w:eastAsiaTheme="minorEastAsia" w:hAnsiTheme="minorHAnsi" w:cstheme="minorBidi"/>
          <w:sz w:val="22"/>
          <w:szCs w:val="22"/>
        </w:rPr>
      </w:pPr>
      <w:r>
        <w:t>6.11.1.5</w:t>
      </w:r>
      <w:r>
        <w:rPr>
          <w:rFonts w:asciiTheme="minorHAnsi" w:eastAsiaTheme="minorEastAsia" w:hAnsiTheme="minorHAnsi" w:cstheme="minorBidi"/>
          <w:sz w:val="22"/>
          <w:szCs w:val="22"/>
        </w:rPr>
        <w:tab/>
      </w:r>
      <w:r>
        <w:t>surveillanceIMP.ksh</w:t>
      </w:r>
      <w:r>
        <w:tab/>
      </w:r>
      <w:r w:rsidR="0085789F">
        <w:fldChar w:fldCharType="begin"/>
      </w:r>
      <w:r>
        <w:instrText xml:space="preserve"> PAGEREF _Toc426723744 \h </w:instrText>
      </w:r>
      <w:r w:rsidR="0085789F">
        <w:fldChar w:fldCharType="separate"/>
      </w:r>
      <w:r w:rsidR="00675435">
        <w:t>211</w:t>
      </w:r>
      <w:r w:rsidR="0085789F">
        <w:fldChar w:fldCharType="end"/>
      </w:r>
    </w:p>
    <w:p w:rsidR="002D76EB" w:rsidRDefault="002D76EB">
      <w:pPr>
        <w:pStyle w:val="TM4"/>
        <w:rPr>
          <w:rFonts w:asciiTheme="minorHAnsi" w:eastAsiaTheme="minorEastAsia" w:hAnsiTheme="minorHAnsi" w:cstheme="minorBidi"/>
          <w:sz w:val="22"/>
          <w:szCs w:val="22"/>
        </w:rPr>
      </w:pPr>
      <w:r>
        <w:t>6.11.1.6</w:t>
      </w:r>
      <w:r>
        <w:rPr>
          <w:rFonts w:asciiTheme="minorHAnsi" w:eastAsiaTheme="minorEastAsia" w:hAnsiTheme="minorHAnsi" w:cstheme="minorBidi"/>
          <w:sz w:val="22"/>
          <w:szCs w:val="22"/>
        </w:rPr>
        <w:tab/>
      </w:r>
      <w:r>
        <w:t>surveillanceBDD.ksh</w:t>
      </w:r>
      <w:r>
        <w:tab/>
      </w:r>
      <w:r w:rsidR="0085789F">
        <w:fldChar w:fldCharType="begin"/>
      </w:r>
      <w:r>
        <w:instrText xml:space="preserve"> PAGEREF _Toc426723745 \h </w:instrText>
      </w:r>
      <w:r w:rsidR="0085789F">
        <w:fldChar w:fldCharType="separate"/>
      </w:r>
      <w:r w:rsidR="00675435">
        <w:t>211</w:t>
      </w:r>
      <w:r w:rsidR="0085789F">
        <w:fldChar w:fldCharType="end"/>
      </w:r>
    </w:p>
    <w:p w:rsidR="002D76EB" w:rsidRDefault="002D76EB">
      <w:pPr>
        <w:pStyle w:val="TM4"/>
        <w:rPr>
          <w:rFonts w:asciiTheme="minorHAnsi" w:eastAsiaTheme="minorEastAsia" w:hAnsiTheme="minorHAnsi" w:cstheme="minorBidi"/>
          <w:sz w:val="22"/>
          <w:szCs w:val="22"/>
        </w:rPr>
      </w:pPr>
      <w:r>
        <w:t>6.11.1.7</w:t>
      </w:r>
      <w:r>
        <w:rPr>
          <w:rFonts w:asciiTheme="minorHAnsi" w:eastAsiaTheme="minorEastAsia" w:hAnsiTheme="minorHAnsi" w:cstheme="minorBidi"/>
          <w:sz w:val="22"/>
          <w:szCs w:val="22"/>
        </w:rPr>
        <w:tab/>
      </w:r>
      <w:r>
        <w:t>supervision.ksh (librairie commune aux scripts de surveillance)</w:t>
      </w:r>
      <w:r>
        <w:tab/>
      </w:r>
      <w:r w:rsidR="0085789F">
        <w:fldChar w:fldCharType="begin"/>
      </w:r>
      <w:r>
        <w:instrText xml:space="preserve"> PAGEREF _Toc426723746 \h </w:instrText>
      </w:r>
      <w:r w:rsidR="0085789F">
        <w:fldChar w:fldCharType="separate"/>
      </w:r>
      <w:r w:rsidR="00675435">
        <w:t>213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6.11.2</w:t>
      </w:r>
      <w:r>
        <w:rPr>
          <w:rFonts w:asciiTheme="minorHAnsi" w:eastAsiaTheme="minorEastAsia" w:hAnsiTheme="minorHAnsi" w:cstheme="minorBidi"/>
          <w:i w:val="0"/>
          <w:sz w:val="22"/>
          <w:szCs w:val="22"/>
        </w:rPr>
        <w:tab/>
      </w:r>
      <w:r>
        <w:t>Enrichissement des logs</w:t>
      </w:r>
      <w:r>
        <w:tab/>
      </w:r>
      <w:r w:rsidR="0085789F">
        <w:fldChar w:fldCharType="begin"/>
      </w:r>
      <w:r>
        <w:instrText xml:space="preserve"> PAGEREF _Toc426723747 \h </w:instrText>
      </w:r>
      <w:r w:rsidR="0085789F">
        <w:fldChar w:fldCharType="separate"/>
      </w:r>
      <w:r w:rsidR="00675435">
        <w:t>213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6.11.3</w:t>
      </w:r>
      <w:r>
        <w:rPr>
          <w:rFonts w:asciiTheme="minorHAnsi" w:eastAsiaTheme="minorEastAsia" w:hAnsiTheme="minorHAnsi" w:cstheme="minorBidi"/>
          <w:i w:val="0"/>
          <w:sz w:val="22"/>
          <w:szCs w:val="22"/>
        </w:rPr>
        <w:tab/>
      </w:r>
      <w:r>
        <w:t>Module de statistiques</w:t>
      </w:r>
      <w:r>
        <w:tab/>
      </w:r>
      <w:r w:rsidR="0085789F">
        <w:fldChar w:fldCharType="begin"/>
      </w:r>
      <w:r>
        <w:instrText xml:space="preserve"> PAGEREF _Toc426723748 \h </w:instrText>
      </w:r>
      <w:r w:rsidR="0085789F">
        <w:fldChar w:fldCharType="separate"/>
      </w:r>
      <w:r w:rsidR="00675435">
        <w:t>215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lastRenderedPageBreak/>
        <w:t>6.12</w:t>
      </w:r>
      <w:r>
        <w:rPr>
          <w:rFonts w:asciiTheme="minorHAnsi" w:eastAsiaTheme="minorEastAsia" w:hAnsiTheme="minorHAnsi" w:cstheme="minorBidi"/>
          <w:smallCaps w:val="0"/>
          <w:sz w:val="22"/>
          <w:szCs w:val="22"/>
        </w:rPr>
        <w:tab/>
      </w:r>
      <w:r w:rsidRPr="00D052C5">
        <w:rPr>
          <w:rFonts w:cs="Arial"/>
        </w:rPr>
        <w:t>Installation</w:t>
      </w:r>
      <w:r>
        <w:tab/>
      </w:r>
      <w:r w:rsidR="0085789F">
        <w:fldChar w:fldCharType="begin"/>
      </w:r>
      <w:r>
        <w:instrText xml:space="preserve"> PAGEREF _Toc426723749 \h </w:instrText>
      </w:r>
      <w:r w:rsidR="0085789F">
        <w:fldChar w:fldCharType="separate"/>
      </w:r>
      <w:r w:rsidR="00675435">
        <w:t>215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6.12.1</w:t>
      </w:r>
      <w:r>
        <w:rPr>
          <w:rFonts w:asciiTheme="minorHAnsi" w:eastAsiaTheme="minorEastAsia" w:hAnsiTheme="minorHAnsi" w:cstheme="minorBidi"/>
          <w:i w:val="0"/>
          <w:sz w:val="22"/>
          <w:szCs w:val="22"/>
        </w:rPr>
        <w:tab/>
      </w:r>
      <w:r>
        <w:t>Produits Logiciels</w:t>
      </w:r>
      <w:r>
        <w:tab/>
      </w:r>
      <w:r w:rsidR="0085789F">
        <w:fldChar w:fldCharType="begin"/>
      </w:r>
      <w:r>
        <w:instrText xml:space="preserve"> PAGEREF _Toc426723750 \h </w:instrText>
      </w:r>
      <w:r w:rsidR="0085789F">
        <w:fldChar w:fldCharType="separate"/>
      </w:r>
      <w:r w:rsidR="00675435">
        <w:t>215</w:t>
      </w:r>
      <w:r w:rsidR="0085789F">
        <w:fldChar w:fldCharType="end"/>
      </w:r>
    </w:p>
    <w:p w:rsidR="002D76EB" w:rsidRDefault="002D76EB">
      <w:pPr>
        <w:pStyle w:val="TM4"/>
        <w:rPr>
          <w:rFonts w:asciiTheme="minorHAnsi" w:eastAsiaTheme="minorEastAsia" w:hAnsiTheme="minorHAnsi" w:cstheme="minorBidi"/>
          <w:sz w:val="22"/>
          <w:szCs w:val="22"/>
        </w:rPr>
      </w:pPr>
      <w:r>
        <w:t>6.12.1.1</w:t>
      </w:r>
      <w:r>
        <w:rPr>
          <w:rFonts w:asciiTheme="minorHAnsi" w:eastAsiaTheme="minorEastAsia" w:hAnsiTheme="minorHAnsi" w:cstheme="minorBidi"/>
          <w:sz w:val="22"/>
          <w:szCs w:val="22"/>
        </w:rPr>
        <w:tab/>
      </w:r>
      <w:r>
        <w:t>AGSEXPL</w:t>
      </w:r>
      <w:r>
        <w:tab/>
      </w:r>
      <w:r w:rsidR="0085789F">
        <w:fldChar w:fldCharType="begin"/>
      </w:r>
      <w:r>
        <w:instrText xml:space="preserve"> PAGEREF _Toc426723751 \h </w:instrText>
      </w:r>
      <w:r w:rsidR="0085789F">
        <w:fldChar w:fldCharType="separate"/>
      </w:r>
      <w:r w:rsidR="00675435">
        <w:t>215</w:t>
      </w:r>
      <w:r w:rsidR="0085789F">
        <w:fldChar w:fldCharType="end"/>
      </w:r>
    </w:p>
    <w:p w:rsidR="002D76EB" w:rsidRDefault="002D76EB">
      <w:pPr>
        <w:pStyle w:val="TM4"/>
        <w:rPr>
          <w:rFonts w:asciiTheme="minorHAnsi" w:eastAsiaTheme="minorEastAsia" w:hAnsiTheme="minorHAnsi" w:cstheme="minorBidi"/>
          <w:sz w:val="22"/>
          <w:szCs w:val="22"/>
        </w:rPr>
      </w:pPr>
      <w:r>
        <w:t>6.12.1.2</w:t>
      </w:r>
      <w:r>
        <w:rPr>
          <w:rFonts w:asciiTheme="minorHAnsi" w:eastAsiaTheme="minorEastAsia" w:hAnsiTheme="minorHAnsi" w:cstheme="minorBidi"/>
          <w:sz w:val="22"/>
          <w:szCs w:val="22"/>
        </w:rPr>
        <w:tab/>
      </w:r>
      <w:r>
        <w:t>AGSMSD</w:t>
      </w:r>
      <w:r>
        <w:tab/>
      </w:r>
      <w:r w:rsidR="0085789F">
        <w:fldChar w:fldCharType="begin"/>
      </w:r>
      <w:r>
        <w:instrText xml:space="preserve"> PAGEREF _Toc426723752 \h </w:instrText>
      </w:r>
      <w:r w:rsidR="0085789F">
        <w:fldChar w:fldCharType="separate"/>
      </w:r>
      <w:r w:rsidR="00675435">
        <w:t>219</w:t>
      </w:r>
      <w:r w:rsidR="0085789F">
        <w:fldChar w:fldCharType="end"/>
      </w:r>
    </w:p>
    <w:p w:rsidR="002D76EB" w:rsidRDefault="002D76EB">
      <w:pPr>
        <w:pStyle w:val="TM4"/>
        <w:rPr>
          <w:rFonts w:asciiTheme="minorHAnsi" w:eastAsiaTheme="minorEastAsia" w:hAnsiTheme="minorHAnsi" w:cstheme="minorBidi"/>
          <w:sz w:val="22"/>
          <w:szCs w:val="22"/>
        </w:rPr>
      </w:pPr>
      <w:r>
        <w:t>6.12.1.3</w:t>
      </w:r>
      <w:r>
        <w:rPr>
          <w:rFonts w:asciiTheme="minorHAnsi" w:eastAsiaTheme="minorEastAsia" w:hAnsiTheme="minorHAnsi" w:cstheme="minorBidi"/>
          <w:sz w:val="22"/>
          <w:szCs w:val="22"/>
        </w:rPr>
        <w:tab/>
      </w:r>
      <w:r>
        <w:t>AGSSOE</w:t>
      </w:r>
      <w:r>
        <w:tab/>
      </w:r>
      <w:r w:rsidR="0085789F">
        <w:fldChar w:fldCharType="begin"/>
      </w:r>
      <w:r>
        <w:instrText xml:space="preserve"> PAGEREF _Toc426723753 \h </w:instrText>
      </w:r>
      <w:r w:rsidR="0085789F">
        <w:fldChar w:fldCharType="separate"/>
      </w:r>
      <w:r w:rsidR="00675435">
        <w:t>219</w:t>
      </w:r>
      <w:r w:rsidR="0085789F">
        <w:fldChar w:fldCharType="end"/>
      </w:r>
    </w:p>
    <w:p w:rsidR="002D76EB" w:rsidRDefault="002D76EB">
      <w:pPr>
        <w:pStyle w:val="TM4"/>
        <w:rPr>
          <w:rFonts w:asciiTheme="minorHAnsi" w:eastAsiaTheme="minorEastAsia" w:hAnsiTheme="minorHAnsi" w:cstheme="minorBidi"/>
          <w:sz w:val="22"/>
          <w:szCs w:val="22"/>
        </w:rPr>
      </w:pPr>
      <w:r>
        <w:t>6.12.1.4</w:t>
      </w:r>
      <w:r>
        <w:rPr>
          <w:rFonts w:asciiTheme="minorHAnsi" w:eastAsiaTheme="minorEastAsia" w:hAnsiTheme="minorHAnsi" w:cstheme="minorBidi"/>
          <w:sz w:val="22"/>
          <w:szCs w:val="22"/>
        </w:rPr>
        <w:tab/>
      </w:r>
      <w:r>
        <w:t>AGSTBX</w:t>
      </w:r>
      <w:r>
        <w:tab/>
      </w:r>
      <w:r w:rsidR="0085789F">
        <w:fldChar w:fldCharType="begin"/>
      </w:r>
      <w:r>
        <w:instrText xml:space="preserve"> PAGEREF _Toc426723754 \h </w:instrText>
      </w:r>
      <w:r w:rsidR="0085789F">
        <w:fldChar w:fldCharType="separate"/>
      </w:r>
      <w:r w:rsidR="00675435">
        <w:t>220</w:t>
      </w:r>
      <w:r w:rsidR="0085789F">
        <w:fldChar w:fldCharType="end"/>
      </w:r>
    </w:p>
    <w:p w:rsidR="002D76EB" w:rsidRDefault="002D76EB">
      <w:pPr>
        <w:pStyle w:val="TM4"/>
        <w:rPr>
          <w:rFonts w:asciiTheme="minorHAnsi" w:eastAsiaTheme="minorEastAsia" w:hAnsiTheme="minorHAnsi" w:cstheme="minorBidi"/>
          <w:sz w:val="22"/>
          <w:szCs w:val="22"/>
        </w:rPr>
      </w:pPr>
      <w:r>
        <w:t>6.12.1.5</w:t>
      </w:r>
      <w:r>
        <w:rPr>
          <w:rFonts w:asciiTheme="minorHAnsi" w:eastAsiaTheme="minorEastAsia" w:hAnsiTheme="minorHAnsi" w:cstheme="minorBidi"/>
          <w:sz w:val="22"/>
          <w:szCs w:val="22"/>
        </w:rPr>
        <w:tab/>
      </w:r>
      <w:r>
        <w:t>BDDADM</w:t>
      </w:r>
      <w:r>
        <w:tab/>
      </w:r>
      <w:r w:rsidR="0085789F">
        <w:fldChar w:fldCharType="begin"/>
      </w:r>
      <w:r>
        <w:instrText xml:space="preserve"> PAGEREF _Toc426723755 \h </w:instrText>
      </w:r>
      <w:r w:rsidR="0085789F">
        <w:fldChar w:fldCharType="separate"/>
      </w:r>
      <w:r w:rsidR="00675435">
        <w:t>220</w:t>
      </w:r>
      <w:r w:rsidR="0085789F">
        <w:fldChar w:fldCharType="end"/>
      </w:r>
    </w:p>
    <w:p w:rsidR="002D76EB" w:rsidRDefault="002D76EB">
      <w:pPr>
        <w:pStyle w:val="TM4"/>
        <w:rPr>
          <w:rFonts w:asciiTheme="minorHAnsi" w:eastAsiaTheme="minorEastAsia" w:hAnsiTheme="minorHAnsi" w:cstheme="minorBidi"/>
          <w:sz w:val="22"/>
          <w:szCs w:val="22"/>
        </w:rPr>
      </w:pPr>
      <w:r>
        <w:t>6.12.1.6</w:t>
      </w:r>
      <w:r>
        <w:rPr>
          <w:rFonts w:asciiTheme="minorHAnsi" w:eastAsiaTheme="minorEastAsia" w:hAnsiTheme="minorHAnsi" w:cstheme="minorBidi"/>
          <w:sz w:val="22"/>
          <w:szCs w:val="22"/>
        </w:rPr>
        <w:tab/>
      </w:r>
      <w:r>
        <w:t>BDDDATA</w:t>
      </w:r>
      <w:r>
        <w:tab/>
      </w:r>
      <w:r w:rsidR="0085789F">
        <w:fldChar w:fldCharType="begin"/>
      </w:r>
      <w:r>
        <w:instrText xml:space="preserve"> PAGEREF _Toc426723756 \h </w:instrText>
      </w:r>
      <w:r w:rsidR="0085789F">
        <w:fldChar w:fldCharType="separate"/>
      </w:r>
      <w:r w:rsidR="00675435">
        <w:t>224</w:t>
      </w:r>
      <w:r w:rsidR="0085789F">
        <w:fldChar w:fldCharType="end"/>
      </w:r>
    </w:p>
    <w:p w:rsidR="002D76EB" w:rsidRDefault="002D76EB">
      <w:pPr>
        <w:pStyle w:val="TM4"/>
        <w:rPr>
          <w:rFonts w:asciiTheme="minorHAnsi" w:eastAsiaTheme="minorEastAsia" w:hAnsiTheme="minorHAnsi" w:cstheme="minorBidi"/>
          <w:sz w:val="22"/>
          <w:szCs w:val="22"/>
        </w:rPr>
      </w:pPr>
      <w:r>
        <w:t>6.12.1.7</w:t>
      </w:r>
      <w:r>
        <w:rPr>
          <w:rFonts w:asciiTheme="minorHAnsi" w:eastAsiaTheme="minorEastAsia" w:hAnsiTheme="minorHAnsi" w:cstheme="minorBidi"/>
          <w:sz w:val="22"/>
          <w:szCs w:val="22"/>
        </w:rPr>
        <w:tab/>
      </w:r>
      <w:r>
        <w:t>BDDEXPL</w:t>
      </w:r>
      <w:r>
        <w:tab/>
      </w:r>
      <w:r w:rsidR="0085789F">
        <w:fldChar w:fldCharType="begin"/>
      </w:r>
      <w:r>
        <w:instrText xml:space="preserve"> PAGEREF _Toc426723757 \h </w:instrText>
      </w:r>
      <w:r w:rsidR="0085789F">
        <w:fldChar w:fldCharType="separate"/>
      </w:r>
      <w:r w:rsidR="00675435">
        <w:t>225</w:t>
      </w:r>
      <w:r w:rsidR="0085789F">
        <w:fldChar w:fldCharType="end"/>
      </w:r>
    </w:p>
    <w:p w:rsidR="002D76EB" w:rsidRPr="003B07B7" w:rsidRDefault="0085789F">
      <w:pPr>
        <w:pStyle w:val="TM4"/>
        <w:rPr>
          <w:rFonts w:asciiTheme="minorHAnsi" w:eastAsiaTheme="minorEastAsia" w:hAnsiTheme="minorHAnsi" w:cstheme="minorBidi"/>
          <w:sz w:val="22"/>
          <w:szCs w:val="22"/>
          <w:lang w:val="en-US"/>
          <w:rPrChange w:id="12" w:author="Capgemini" w:date="2015-08-10T14:52:00Z">
            <w:rPr>
              <w:rFonts w:asciiTheme="minorHAnsi" w:eastAsiaTheme="minorEastAsia" w:hAnsiTheme="minorHAnsi" w:cstheme="minorBidi"/>
              <w:sz w:val="22"/>
              <w:szCs w:val="22"/>
            </w:rPr>
          </w:rPrChange>
        </w:rPr>
      </w:pPr>
      <w:r w:rsidRPr="0085789F">
        <w:rPr>
          <w:lang w:val="en-US"/>
          <w:rPrChange w:id="13" w:author="Capgemini" w:date="2015-08-10T14:52:00Z">
            <w:rPr/>
          </w:rPrChange>
        </w:rPr>
        <w:t>6.12.1.8</w:t>
      </w:r>
      <w:r w:rsidRPr="0085789F">
        <w:rPr>
          <w:rFonts w:asciiTheme="minorHAnsi" w:eastAsiaTheme="minorEastAsia" w:hAnsiTheme="minorHAnsi" w:cstheme="minorBidi"/>
          <w:sz w:val="22"/>
          <w:szCs w:val="22"/>
          <w:lang w:val="en-US"/>
          <w:rPrChange w:id="14" w:author="Capgemini" w:date="2015-08-10T14:52:00Z">
            <w:rPr>
              <w:rFonts w:asciiTheme="minorHAnsi" w:eastAsiaTheme="minorEastAsia" w:hAnsiTheme="minorHAnsi" w:cstheme="minorBidi"/>
              <w:sz w:val="22"/>
              <w:szCs w:val="22"/>
            </w:rPr>
          </w:rPrChange>
        </w:rPr>
        <w:tab/>
      </w:r>
      <w:r w:rsidRPr="0085789F">
        <w:rPr>
          <w:lang w:val="en-US"/>
          <w:rPrChange w:id="15" w:author="Capgemini" w:date="2015-08-10T14:52:00Z">
            <w:rPr/>
          </w:rPrChange>
        </w:rPr>
        <w:t>IMPEXPL</w:t>
      </w:r>
      <w:r w:rsidRPr="0085789F">
        <w:rPr>
          <w:lang w:val="en-US"/>
          <w:rPrChange w:id="16" w:author="Capgemini" w:date="2015-08-10T14:52:00Z">
            <w:rPr/>
          </w:rPrChange>
        </w:rPr>
        <w:tab/>
      </w:r>
      <w:r>
        <w:fldChar w:fldCharType="begin"/>
      </w:r>
      <w:r w:rsidRPr="0085789F">
        <w:rPr>
          <w:lang w:val="en-US"/>
          <w:rPrChange w:id="17" w:author="Capgemini" w:date="2015-08-10T14:52:00Z">
            <w:rPr/>
          </w:rPrChange>
        </w:rPr>
        <w:instrText xml:space="preserve"> PAGEREF _Toc426723758 \h </w:instrText>
      </w:r>
      <w:r>
        <w:fldChar w:fldCharType="separate"/>
      </w:r>
      <w:r w:rsidRPr="0085789F">
        <w:rPr>
          <w:lang w:val="en-US"/>
          <w:rPrChange w:id="18" w:author="Capgemini" w:date="2015-08-10T14:52:00Z">
            <w:rPr/>
          </w:rPrChange>
        </w:rPr>
        <w:t>226</w:t>
      </w:r>
      <w:r>
        <w:fldChar w:fldCharType="end"/>
      </w:r>
    </w:p>
    <w:p w:rsidR="002D76EB" w:rsidRPr="003B07B7" w:rsidRDefault="0085789F">
      <w:pPr>
        <w:pStyle w:val="TM4"/>
        <w:rPr>
          <w:rFonts w:asciiTheme="minorHAnsi" w:eastAsiaTheme="minorEastAsia" w:hAnsiTheme="minorHAnsi" w:cstheme="minorBidi"/>
          <w:sz w:val="22"/>
          <w:szCs w:val="22"/>
          <w:lang w:val="en-US"/>
          <w:rPrChange w:id="19" w:author="Capgemini" w:date="2015-08-10T14:52:00Z">
            <w:rPr>
              <w:rFonts w:asciiTheme="minorHAnsi" w:eastAsiaTheme="minorEastAsia" w:hAnsiTheme="minorHAnsi" w:cstheme="minorBidi"/>
              <w:sz w:val="22"/>
              <w:szCs w:val="22"/>
            </w:rPr>
          </w:rPrChange>
        </w:rPr>
      </w:pPr>
      <w:r w:rsidRPr="0085789F">
        <w:rPr>
          <w:lang w:val="en-US"/>
          <w:rPrChange w:id="20" w:author="Capgemini" w:date="2015-08-10T14:52:00Z">
            <w:rPr/>
          </w:rPrChange>
        </w:rPr>
        <w:t>6.12.1.9</w:t>
      </w:r>
      <w:r w:rsidRPr="0085789F">
        <w:rPr>
          <w:rFonts w:asciiTheme="minorHAnsi" w:eastAsiaTheme="minorEastAsia" w:hAnsiTheme="minorHAnsi" w:cstheme="minorBidi"/>
          <w:sz w:val="22"/>
          <w:szCs w:val="22"/>
          <w:lang w:val="en-US"/>
          <w:rPrChange w:id="21" w:author="Capgemini" w:date="2015-08-10T14:52:00Z">
            <w:rPr>
              <w:rFonts w:asciiTheme="minorHAnsi" w:eastAsiaTheme="minorEastAsia" w:hAnsiTheme="minorHAnsi" w:cstheme="minorBidi"/>
              <w:sz w:val="22"/>
              <w:szCs w:val="22"/>
            </w:rPr>
          </w:rPrChange>
        </w:rPr>
        <w:tab/>
      </w:r>
      <w:r w:rsidRPr="0085789F">
        <w:rPr>
          <w:lang w:val="en-US"/>
          <w:rPrChange w:id="22" w:author="Capgemini" w:date="2015-08-10T14:52:00Z">
            <w:rPr/>
          </w:rPrChange>
        </w:rPr>
        <w:t>IMPMSD</w:t>
      </w:r>
      <w:r w:rsidRPr="0085789F">
        <w:rPr>
          <w:lang w:val="en-US"/>
          <w:rPrChange w:id="23" w:author="Capgemini" w:date="2015-08-10T14:52:00Z">
            <w:rPr/>
          </w:rPrChange>
        </w:rPr>
        <w:tab/>
      </w:r>
      <w:r>
        <w:fldChar w:fldCharType="begin"/>
      </w:r>
      <w:r w:rsidRPr="0085789F">
        <w:rPr>
          <w:lang w:val="en-US"/>
          <w:rPrChange w:id="24" w:author="Capgemini" w:date="2015-08-10T14:52:00Z">
            <w:rPr/>
          </w:rPrChange>
        </w:rPr>
        <w:instrText xml:space="preserve"> PAGEREF _Toc426723759 \h </w:instrText>
      </w:r>
      <w:r>
        <w:fldChar w:fldCharType="separate"/>
      </w:r>
      <w:r w:rsidRPr="0085789F">
        <w:rPr>
          <w:lang w:val="en-US"/>
          <w:rPrChange w:id="25" w:author="Capgemini" w:date="2015-08-10T14:52:00Z">
            <w:rPr/>
          </w:rPrChange>
        </w:rPr>
        <w:t>226</w:t>
      </w:r>
      <w:r>
        <w:fldChar w:fldCharType="end"/>
      </w:r>
    </w:p>
    <w:p w:rsidR="002D76EB" w:rsidRPr="003B07B7" w:rsidRDefault="0085789F">
      <w:pPr>
        <w:pStyle w:val="TM4"/>
        <w:tabs>
          <w:tab w:val="left" w:pos="1760"/>
        </w:tabs>
        <w:rPr>
          <w:rFonts w:asciiTheme="minorHAnsi" w:eastAsiaTheme="minorEastAsia" w:hAnsiTheme="minorHAnsi" w:cstheme="minorBidi"/>
          <w:sz w:val="22"/>
          <w:szCs w:val="22"/>
          <w:lang w:val="en-US"/>
          <w:rPrChange w:id="26" w:author="Capgemini" w:date="2015-08-10T14:52:00Z">
            <w:rPr>
              <w:rFonts w:asciiTheme="minorHAnsi" w:eastAsiaTheme="minorEastAsia" w:hAnsiTheme="minorHAnsi" w:cstheme="minorBidi"/>
              <w:sz w:val="22"/>
              <w:szCs w:val="22"/>
            </w:rPr>
          </w:rPrChange>
        </w:rPr>
      </w:pPr>
      <w:r w:rsidRPr="0085789F">
        <w:rPr>
          <w:lang w:val="en-US"/>
          <w:rPrChange w:id="27" w:author="Capgemini" w:date="2015-08-10T14:52:00Z">
            <w:rPr/>
          </w:rPrChange>
        </w:rPr>
        <w:t>6.12.1.10</w:t>
      </w:r>
      <w:r w:rsidRPr="0085789F">
        <w:rPr>
          <w:rFonts w:asciiTheme="minorHAnsi" w:eastAsiaTheme="minorEastAsia" w:hAnsiTheme="minorHAnsi" w:cstheme="minorBidi"/>
          <w:sz w:val="22"/>
          <w:szCs w:val="22"/>
          <w:lang w:val="en-US"/>
          <w:rPrChange w:id="28" w:author="Capgemini" w:date="2015-08-10T14:52:00Z">
            <w:rPr>
              <w:rFonts w:asciiTheme="minorHAnsi" w:eastAsiaTheme="minorEastAsia" w:hAnsiTheme="minorHAnsi" w:cstheme="minorBidi"/>
              <w:sz w:val="22"/>
              <w:szCs w:val="22"/>
            </w:rPr>
          </w:rPrChange>
        </w:rPr>
        <w:tab/>
      </w:r>
      <w:r w:rsidRPr="0085789F">
        <w:rPr>
          <w:lang w:val="en-US"/>
          <w:rPrChange w:id="29" w:author="Capgemini" w:date="2015-08-10T14:52:00Z">
            <w:rPr/>
          </w:rPrChange>
        </w:rPr>
        <w:t>IMPSOEP</w:t>
      </w:r>
      <w:r w:rsidRPr="0085789F">
        <w:rPr>
          <w:lang w:val="en-US"/>
          <w:rPrChange w:id="30" w:author="Capgemini" w:date="2015-08-10T14:52:00Z">
            <w:rPr/>
          </w:rPrChange>
        </w:rPr>
        <w:tab/>
      </w:r>
      <w:r>
        <w:fldChar w:fldCharType="begin"/>
      </w:r>
      <w:r w:rsidRPr="0085789F">
        <w:rPr>
          <w:lang w:val="en-US"/>
          <w:rPrChange w:id="31" w:author="Capgemini" w:date="2015-08-10T14:52:00Z">
            <w:rPr/>
          </w:rPrChange>
        </w:rPr>
        <w:instrText xml:space="preserve"> PAGEREF _Toc426723760 \h </w:instrText>
      </w:r>
      <w:r>
        <w:fldChar w:fldCharType="separate"/>
      </w:r>
      <w:r w:rsidRPr="0085789F">
        <w:rPr>
          <w:lang w:val="en-US"/>
          <w:rPrChange w:id="32" w:author="Capgemini" w:date="2015-08-10T14:52:00Z">
            <w:rPr/>
          </w:rPrChange>
        </w:rPr>
        <w:t>227</w:t>
      </w:r>
      <w:r>
        <w:fldChar w:fldCharType="end"/>
      </w:r>
    </w:p>
    <w:p w:rsidR="002D76EB" w:rsidRPr="003B07B7" w:rsidRDefault="0085789F">
      <w:pPr>
        <w:pStyle w:val="TM4"/>
        <w:tabs>
          <w:tab w:val="left" w:pos="1760"/>
        </w:tabs>
        <w:rPr>
          <w:rFonts w:asciiTheme="minorHAnsi" w:eastAsiaTheme="minorEastAsia" w:hAnsiTheme="minorHAnsi" w:cstheme="minorBidi"/>
          <w:sz w:val="22"/>
          <w:szCs w:val="22"/>
          <w:lang w:val="en-US"/>
          <w:rPrChange w:id="33" w:author="Capgemini" w:date="2015-08-10T14:52:00Z">
            <w:rPr>
              <w:rFonts w:asciiTheme="minorHAnsi" w:eastAsiaTheme="minorEastAsia" w:hAnsiTheme="minorHAnsi" w:cstheme="minorBidi"/>
              <w:sz w:val="22"/>
              <w:szCs w:val="22"/>
            </w:rPr>
          </w:rPrChange>
        </w:rPr>
      </w:pPr>
      <w:r w:rsidRPr="0085789F">
        <w:rPr>
          <w:lang w:val="en-US"/>
          <w:rPrChange w:id="34" w:author="Capgemini" w:date="2015-08-10T14:52:00Z">
            <w:rPr/>
          </w:rPrChange>
        </w:rPr>
        <w:t>6.12.1.11</w:t>
      </w:r>
      <w:r w:rsidRPr="0085789F">
        <w:rPr>
          <w:rFonts w:asciiTheme="minorHAnsi" w:eastAsiaTheme="minorEastAsia" w:hAnsiTheme="minorHAnsi" w:cstheme="minorBidi"/>
          <w:sz w:val="22"/>
          <w:szCs w:val="22"/>
          <w:lang w:val="en-US"/>
          <w:rPrChange w:id="35" w:author="Capgemini" w:date="2015-08-10T14:52:00Z">
            <w:rPr>
              <w:rFonts w:asciiTheme="minorHAnsi" w:eastAsiaTheme="minorEastAsia" w:hAnsiTheme="minorHAnsi" w:cstheme="minorBidi"/>
              <w:sz w:val="22"/>
              <w:szCs w:val="22"/>
            </w:rPr>
          </w:rPrChange>
        </w:rPr>
        <w:tab/>
      </w:r>
      <w:r w:rsidRPr="0085789F">
        <w:rPr>
          <w:lang w:val="en-US"/>
          <w:rPrChange w:id="36" w:author="Capgemini" w:date="2015-08-10T14:52:00Z">
            <w:rPr/>
          </w:rPrChange>
        </w:rPr>
        <w:t>WSCLI</w:t>
      </w:r>
      <w:r w:rsidRPr="0085789F">
        <w:rPr>
          <w:lang w:val="en-US"/>
          <w:rPrChange w:id="37" w:author="Capgemini" w:date="2015-08-10T14:52:00Z">
            <w:rPr/>
          </w:rPrChange>
        </w:rPr>
        <w:tab/>
      </w:r>
      <w:r>
        <w:fldChar w:fldCharType="begin"/>
      </w:r>
      <w:r w:rsidRPr="0085789F">
        <w:rPr>
          <w:lang w:val="en-US"/>
          <w:rPrChange w:id="38" w:author="Capgemini" w:date="2015-08-10T14:52:00Z">
            <w:rPr/>
          </w:rPrChange>
        </w:rPr>
        <w:instrText xml:space="preserve"> PAGEREF _Toc426723761 \h </w:instrText>
      </w:r>
      <w:r>
        <w:fldChar w:fldCharType="separate"/>
      </w:r>
      <w:r w:rsidRPr="0085789F">
        <w:rPr>
          <w:lang w:val="en-US"/>
          <w:rPrChange w:id="39" w:author="Capgemini" w:date="2015-08-10T14:52:00Z">
            <w:rPr/>
          </w:rPrChange>
        </w:rPr>
        <w:t>227</w:t>
      </w:r>
      <w:r>
        <w:fldChar w:fldCharType="end"/>
      </w:r>
    </w:p>
    <w:p w:rsidR="002D76EB" w:rsidRPr="003B07B7" w:rsidRDefault="0085789F">
      <w:pPr>
        <w:pStyle w:val="TM4"/>
        <w:tabs>
          <w:tab w:val="left" w:pos="1760"/>
        </w:tabs>
        <w:rPr>
          <w:rFonts w:asciiTheme="minorHAnsi" w:eastAsiaTheme="minorEastAsia" w:hAnsiTheme="minorHAnsi" w:cstheme="minorBidi"/>
          <w:sz w:val="22"/>
          <w:szCs w:val="22"/>
          <w:lang w:val="en-US"/>
          <w:rPrChange w:id="40" w:author="Capgemini" w:date="2015-08-10T14:52:00Z">
            <w:rPr>
              <w:rFonts w:asciiTheme="minorHAnsi" w:eastAsiaTheme="minorEastAsia" w:hAnsiTheme="minorHAnsi" w:cstheme="minorBidi"/>
              <w:sz w:val="22"/>
              <w:szCs w:val="22"/>
            </w:rPr>
          </w:rPrChange>
        </w:rPr>
      </w:pPr>
      <w:r w:rsidRPr="0085789F">
        <w:rPr>
          <w:lang w:val="en-US"/>
          <w:rPrChange w:id="41" w:author="Capgemini" w:date="2015-08-10T14:52:00Z">
            <w:rPr/>
          </w:rPrChange>
        </w:rPr>
        <w:t>6.12.1.12</w:t>
      </w:r>
      <w:r w:rsidRPr="0085789F">
        <w:rPr>
          <w:rFonts w:asciiTheme="minorHAnsi" w:eastAsiaTheme="minorEastAsia" w:hAnsiTheme="minorHAnsi" w:cstheme="minorBidi"/>
          <w:sz w:val="22"/>
          <w:szCs w:val="22"/>
          <w:lang w:val="en-US"/>
          <w:rPrChange w:id="42" w:author="Capgemini" w:date="2015-08-10T14:52:00Z">
            <w:rPr>
              <w:rFonts w:asciiTheme="minorHAnsi" w:eastAsiaTheme="minorEastAsia" w:hAnsiTheme="minorHAnsi" w:cstheme="minorBidi"/>
              <w:sz w:val="22"/>
              <w:szCs w:val="22"/>
            </w:rPr>
          </w:rPrChange>
        </w:rPr>
        <w:tab/>
      </w:r>
      <w:r w:rsidRPr="0085789F">
        <w:rPr>
          <w:lang w:val="en-US"/>
          <w:rPrChange w:id="43" w:author="Capgemini" w:date="2015-08-10T14:52:00Z">
            <w:rPr/>
          </w:rPrChange>
        </w:rPr>
        <w:t>WSCROSS</w:t>
      </w:r>
      <w:r w:rsidRPr="0085789F">
        <w:rPr>
          <w:lang w:val="en-US"/>
          <w:rPrChange w:id="44" w:author="Capgemini" w:date="2015-08-10T14:52:00Z">
            <w:rPr/>
          </w:rPrChange>
        </w:rPr>
        <w:tab/>
      </w:r>
      <w:r>
        <w:fldChar w:fldCharType="begin"/>
      </w:r>
      <w:r w:rsidRPr="0085789F">
        <w:rPr>
          <w:lang w:val="en-US"/>
          <w:rPrChange w:id="45" w:author="Capgemini" w:date="2015-08-10T14:52:00Z">
            <w:rPr/>
          </w:rPrChange>
        </w:rPr>
        <w:instrText xml:space="preserve"> PAGEREF _Toc426723762 \h </w:instrText>
      </w:r>
      <w:r>
        <w:fldChar w:fldCharType="separate"/>
      </w:r>
      <w:r w:rsidRPr="0085789F">
        <w:rPr>
          <w:lang w:val="en-US"/>
          <w:rPrChange w:id="46" w:author="Capgemini" w:date="2015-08-10T14:52:00Z">
            <w:rPr/>
          </w:rPrChange>
        </w:rPr>
        <w:t>227</w:t>
      </w:r>
      <w:r>
        <w:fldChar w:fldCharType="end"/>
      </w:r>
    </w:p>
    <w:p w:rsidR="002D76EB" w:rsidRDefault="002D76EB">
      <w:pPr>
        <w:pStyle w:val="TM4"/>
        <w:tabs>
          <w:tab w:val="left" w:pos="1760"/>
        </w:tabs>
        <w:rPr>
          <w:rFonts w:asciiTheme="minorHAnsi" w:eastAsiaTheme="minorEastAsia" w:hAnsiTheme="minorHAnsi" w:cstheme="minorBidi"/>
          <w:sz w:val="22"/>
          <w:szCs w:val="22"/>
        </w:rPr>
      </w:pPr>
      <w:r>
        <w:t>6.12.1.13</w:t>
      </w:r>
      <w:r>
        <w:rPr>
          <w:rFonts w:asciiTheme="minorHAnsi" w:eastAsiaTheme="minorEastAsia" w:hAnsiTheme="minorHAnsi" w:cstheme="minorBidi"/>
          <w:sz w:val="22"/>
          <w:szCs w:val="22"/>
        </w:rPr>
        <w:tab/>
      </w:r>
      <w:r>
        <w:t>WSEXPL</w:t>
      </w:r>
      <w:r>
        <w:tab/>
      </w:r>
      <w:r w:rsidR="0085789F">
        <w:fldChar w:fldCharType="begin"/>
      </w:r>
      <w:r>
        <w:instrText xml:space="preserve"> PAGEREF _Toc426723763 \h </w:instrText>
      </w:r>
      <w:r w:rsidR="0085789F">
        <w:fldChar w:fldCharType="separate"/>
      </w:r>
      <w:r w:rsidR="00675435">
        <w:t>227</w:t>
      </w:r>
      <w:r w:rsidR="0085789F">
        <w:fldChar w:fldCharType="end"/>
      </w:r>
    </w:p>
    <w:p w:rsidR="002D76EB" w:rsidRDefault="002D76EB">
      <w:pPr>
        <w:pStyle w:val="TM4"/>
        <w:tabs>
          <w:tab w:val="left" w:pos="1760"/>
        </w:tabs>
        <w:rPr>
          <w:rFonts w:asciiTheme="minorHAnsi" w:eastAsiaTheme="minorEastAsia" w:hAnsiTheme="minorHAnsi" w:cstheme="minorBidi"/>
          <w:sz w:val="22"/>
          <w:szCs w:val="22"/>
        </w:rPr>
      </w:pPr>
      <w:r>
        <w:t>6.12.1.14</w:t>
      </w:r>
      <w:r>
        <w:rPr>
          <w:rFonts w:asciiTheme="minorHAnsi" w:eastAsiaTheme="minorEastAsia" w:hAnsiTheme="minorHAnsi" w:cstheme="minorBidi"/>
          <w:sz w:val="22"/>
          <w:szCs w:val="22"/>
        </w:rPr>
        <w:tab/>
      </w:r>
      <w:r>
        <w:t>WSSRV</w:t>
      </w:r>
      <w:r>
        <w:tab/>
      </w:r>
      <w:r w:rsidR="0085789F">
        <w:fldChar w:fldCharType="begin"/>
      </w:r>
      <w:r>
        <w:instrText xml:space="preserve"> PAGEREF _Toc426723764 \h </w:instrText>
      </w:r>
      <w:r w:rsidR="0085789F">
        <w:fldChar w:fldCharType="separate"/>
      </w:r>
      <w:r w:rsidR="00675435">
        <w:t>228</w:t>
      </w:r>
      <w:r w:rsidR="0085789F">
        <w:fldChar w:fldCharType="end"/>
      </w:r>
    </w:p>
    <w:p w:rsidR="002D76EB" w:rsidRDefault="002D76EB">
      <w:pPr>
        <w:pStyle w:val="TM4"/>
        <w:tabs>
          <w:tab w:val="left" w:pos="1760"/>
        </w:tabs>
        <w:rPr>
          <w:rFonts w:asciiTheme="minorHAnsi" w:eastAsiaTheme="minorEastAsia" w:hAnsiTheme="minorHAnsi" w:cstheme="minorBidi"/>
          <w:sz w:val="22"/>
          <w:szCs w:val="22"/>
        </w:rPr>
      </w:pPr>
      <w:r>
        <w:t>6.12.1.15</w:t>
      </w:r>
      <w:r>
        <w:rPr>
          <w:rFonts w:asciiTheme="minorHAnsi" w:eastAsiaTheme="minorEastAsia" w:hAnsiTheme="minorHAnsi" w:cstheme="minorBidi"/>
          <w:sz w:val="22"/>
          <w:szCs w:val="22"/>
        </w:rPr>
        <w:tab/>
      </w:r>
      <w:r>
        <w:t>WSTRDIF</w:t>
      </w:r>
      <w:r>
        <w:tab/>
      </w:r>
      <w:r w:rsidR="0085789F">
        <w:fldChar w:fldCharType="begin"/>
      </w:r>
      <w:r>
        <w:instrText xml:space="preserve"> PAGEREF _Toc426723765 \h </w:instrText>
      </w:r>
      <w:r w:rsidR="0085789F">
        <w:fldChar w:fldCharType="separate"/>
      </w:r>
      <w:r w:rsidR="00675435">
        <w:t>228</w:t>
      </w:r>
      <w:r w:rsidR="0085789F">
        <w:fldChar w:fldCharType="end"/>
      </w:r>
    </w:p>
    <w:p w:rsidR="002D76EB" w:rsidRDefault="002D76EB">
      <w:pPr>
        <w:pStyle w:val="TM4"/>
        <w:tabs>
          <w:tab w:val="left" w:pos="1760"/>
        </w:tabs>
        <w:rPr>
          <w:rFonts w:asciiTheme="minorHAnsi" w:eastAsiaTheme="minorEastAsia" w:hAnsiTheme="minorHAnsi" w:cstheme="minorBidi"/>
          <w:sz w:val="22"/>
          <w:szCs w:val="22"/>
        </w:rPr>
      </w:pPr>
      <w:r>
        <w:t>6.12.1.16</w:t>
      </w:r>
      <w:r>
        <w:rPr>
          <w:rFonts w:asciiTheme="minorHAnsi" w:eastAsiaTheme="minorEastAsia" w:hAnsiTheme="minorHAnsi" w:cstheme="minorBidi"/>
          <w:sz w:val="22"/>
          <w:szCs w:val="22"/>
        </w:rPr>
        <w:tab/>
      </w:r>
      <w:r>
        <w:t>WSAPA</w:t>
      </w:r>
      <w:r>
        <w:tab/>
      </w:r>
      <w:r w:rsidR="0085789F">
        <w:fldChar w:fldCharType="begin"/>
      </w:r>
      <w:r>
        <w:instrText xml:space="preserve"> PAGEREF _Toc426723766 \h </w:instrText>
      </w:r>
      <w:r w:rsidR="0085789F">
        <w:fldChar w:fldCharType="separate"/>
      </w:r>
      <w:r w:rsidR="00675435">
        <w:t>228</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6.12.2</w:t>
      </w:r>
      <w:r>
        <w:rPr>
          <w:rFonts w:asciiTheme="minorHAnsi" w:eastAsiaTheme="minorEastAsia" w:hAnsiTheme="minorHAnsi" w:cstheme="minorBidi"/>
          <w:i w:val="0"/>
          <w:sz w:val="22"/>
          <w:szCs w:val="22"/>
        </w:rPr>
        <w:tab/>
      </w:r>
      <w:r>
        <w:t>Installation automatique</w:t>
      </w:r>
      <w:r>
        <w:tab/>
      </w:r>
      <w:r w:rsidR="0085789F">
        <w:fldChar w:fldCharType="begin"/>
      </w:r>
      <w:r>
        <w:instrText xml:space="preserve"> PAGEREF _Toc426723767 \h </w:instrText>
      </w:r>
      <w:r w:rsidR="0085789F">
        <w:fldChar w:fldCharType="separate"/>
      </w:r>
      <w:r w:rsidR="00675435">
        <w:t>228</w:t>
      </w:r>
      <w:r w:rsidR="0085789F">
        <w:fldChar w:fldCharType="end"/>
      </w:r>
    </w:p>
    <w:p w:rsidR="002D76EB" w:rsidRPr="003B07B7" w:rsidRDefault="0085789F">
      <w:pPr>
        <w:pStyle w:val="TM4"/>
        <w:rPr>
          <w:rFonts w:asciiTheme="minorHAnsi" w:eastAsiaTheme="minorEastAsia" w:hAnsiTheme="minorHAnsi" w:cstheme="minorBidi"/>
          <w:sz w:val="22"/>
          <w:szCs w:val="22"/>
          <w:lang w:val="en-US"/>
          <w:rPrChange w:id="47" w:author="Capgemini" w:date="2015-08-10T14:52:00Z">
            <w:rPr>
              <w:rFonts w:asciiTheme="minorHAnsi" w:eastAsiaTheme="minorEastAsia" w:hAnsiTheme="minorHAnsi" w:cstheme="minorBidi"/>
              <w:sz w:val="22"/>
              <w:szCs w:val="22"/>
            </w:rPr>
          </w:rPrChange>
        </w:rPr>
      </w:pPr>
      <w:r w:rsidRPr="0085789F">
        <w:rPr>
          <w:lang w:val="en-US"/>
          <w:rPrChange w:id="48" w:author="Capgemini" w:date="2015-08-10T14:52:00Z">
            <w:rPr/>
          </w:rPrChange>
        </w:rPr>
        <w:t>6.12.2.1</w:t>
      </w:r>
      <w:r w:rsidRPr="0085789F">
        <w:rPr>
          <w:rFonts w:asciiTheme="minorHAnsi" w:eastAsiaTheme="minorEastAsia" w:hAnsiTheme="minorHAnsi" w:cstheme="minorBidi"/>
          <w:sz w:val="22"/>
          <w:szCs w:val="22"/>
          <w:lang w:val="en-US"/>
          <w:rPrChange w:id="49" w:author="Capgemini" w:date="2015-08-10T14:52:00Z">
            <w:rPr>
              <w:rFonts w:asciiTheme="minorHAnsi" w:eastAsiaTheme="minorEastAsia" w:hAnsiTheme="minorHAnsi" w:cstheme="minorBidi"/>
              <w:sz w:val="22"/>
              <w:szCs w:val="22"/>
            </w:rPr>
          </w:rPrChange>
        </w:rPr>
        <w:tab/>
      </w:r>
      <w:r w:rsidRPr="0085789F">
        <w:rPr>
          <w:lang w:val="en-US"/>
          <w:rPrChange w:id="50" w:author="Capgemini" w:date="2015-08-10T14:52:00Z">
            <w:rPr/>
          </w:rPrChange>
        </w:rPr>
        <w:t>Script install_geofibre.ksh</w:t>
      </w:r>
      <w:r w:rsidRPr="0085789F">
        <w:rPr>
          <w:lang w:val="en-US"/>
          <w:rPrChange w:id="51" w:author="Capgemini" w:date="2015-08-10T14:52:00Z">
            <w:rPr/>
          </w:rPrChange>
        </w:rPr>
        <w:tab/>
      </w:r>
      <w:r>
        <w:fldChar w:fldCharType="begin"/>
      </w:r>
      <w:r w:rsidRPr="0085789F">
        <w:rPr>
          <w:lang w:val="en-US"/>
          <w:rPrChange w:id="52" w:author="Capgemini" w:date="2015-08-10T14:52:00Z">
            <w:rPr/>
          </w:rPrChange>
        </w:rPr>
        <w:instrText xml:space="preserve"> PAGEREF _Toc426723768 \h </w:instrText>
      </w:r>
      <w:r>
        <w:fldChar w:fldCharType="separate"/>
      </w:r>
      <w:r w:rsidRPr="0085789F">
        <w:rPr>
          <w:lang w:val="en-US"/>
          <w:rPrChange w:id="53" w:author="Capgemini" w:date="2015-08-10T14:52:00Z">
            <w:rPr/>
          </w:rPrChange>
        </w:rPr>
        <w:t>228</w:t>
      </w:r>
      <w:r>
        <w:fldChar w:fldCharType="end"/>
      </w:r>
    </w:p>
    <w:p w:rsidR="002D76EB" w:rsidRPr="003B07B7" w:rsidRDefault="0085789F">
      <w:pPr>
        <w:pStyle w:val="TM4"/>
        <w:rPr>
          <w:rFonts w:asciiTheme="minorHAnsi" w:eastAsiaTheme="minorEastAsia" w:hAnsiTheme="minorHAnsi" w:cstheme="minorBidi"/>
          <w:sz w:val="22"/>
          <w:szCs w:val="22"/>
          <w:lang w:val="en-US"/>
          <w:rPrChange w:id="54" w:author="Capgemini" w:date="2015-08-10T14:52:00Z">
            <w:rPr>
              <w:rFonts w:asciiTheme="minorHAnsi" w:eastAsiaTheme="minorEastAsia" w:hAnsiTheme="minorHAnsi" w:cstheme="minorBidi"/>
              <w:sz w:val="22"/>
              <w:szCs w:val="22"/>
            </w:rPr>
          </w:rPrChange>
        </w:rPr>
      </w:pPr>
      <w:r w:rsidRPr="0085789F">
        <w:rPr>
          <w:lang w:val="en-US"/>
          <w:rPrChange w:id="55" w:author="Capgemini" w:date="2015-08-10T14:52:00Z">
            <w:rPr/>
          </w:rPrChange>
        </w:rPr>
        <w:t>6.12.2.2</w:t>
      </w:r>
      <w:r w:rsidRPr="0085789F">
        <w:rPr>
          <w:rFonts w:asciiTheme="minorHAnsi" w:eastAsiaTheme="minorEastAsia" w:hAnsiTheme="minorHAnsi" w:cstheme="minorBidi"/>
          <w:sz w:val="22"/>
          <w:szCs w:val="22"/>
          <w:lang w:val="en-US"/>
          <w:rPrChange w:id="56" w:author="Capgemini" w:date="2015-08-10T14:52:00Z">
            <w:rPr>
              <w:rFonts w:asciiTheme="minorHAnsi" w:eastAsiaTheme="minorEastAsia" w:hAnsiTheme="minorHAnsi" w:cstheme="minorBidi"/>
              <w:sz w:val="22"/>
              <w:szCs w:val="22"/>
            </w:rPr>
          </w:rPrChange>
        </w:rPr>
        <w:tab/>
      </w:r>
      <w:r w:rsidRPr="0085789F">
        <w:rPr>
          <w:lang w:val="en-US"/>
          <w:rPrChange w:id="57" w:author="Capgemini" w:date="2015-08-10T14:52:00Z">
            <w:rPr/>
          </w:rPrChange>
        </w:rPr>
        <w:t>Script install_centrale.ksh</w:t>
      </w:r>
      <w:r w:rsidRPr="0085789F">
        <w:rPr>
          <w:lang w:val="en-US"/>
          <w:rPrChange w:id="58" w:author="Capgemini" w:date="2015-08-10T14:52:00Z">
            <w:rPr/>
          </w:rPrChange>
        </w:rPr>
        <w:tab/>
      </w:r>
      <w:r>
        <w:fldChar w:fldCharType="begin"/>
      </w:r>
      <w:r w:rsidRPr="0085789F">
        <w:rPr>
          <w:lang w:val="en-US"/>
          <w:rPrChange w:id="59" w:author="Capgemini" w:date="2015-08-10T14:52:00Z">
            <w:rPr/>
          </w:rPrChange>
        </w:rPr>
        <w:instrText xml:space="preserve"> PAGEREF _Toc426723769 \h </w:instrText>
      </w:r>
      <w:r>
        <w:fldChar w:fldCharType="separate"/>
      </w:r>
      <w:r w:rsidRPr="0085789F">
        <w:rPr>
          <w:lang w:val="en-US"/>
          <w:rPrChange w:id="60" w:author="Capgemini" w:date="2015-08-10T14:52:00Z">
            <w:rPr/>
          </w:rPrChange>
        </w:rPr>
        <w:t>229</w:t>
      </w:r>
      <w:r>
        <w:fldChar w:fldCharType="end"/>
      </w:r>
    </w:p>
    <w:p w:rsidR="002D76EB" w:rsidRDefault="002D76EB">
      <w:pPr>
        <w:pStyle w:val="TM4"/>
        <w:rPr>
          <w:rFonts w:asciiTheme="minorHAnsi" w:eastAsiaTheme="minorEastAsia" w:hAnsiTheme="minorHAnsi" w:cstheme="minorBidi"/>
          <w:sz w:val="22"/>
          <w:szCs w:val="22"/>
        </w:rPr>
      </w:pPr>
      <w:r>
        <w:t>6.12.2.3</w:t>
      </w:r>
      <w:r>
        <w:rPr>
          <w:rFonts w:asciiTheme="minorHAnsi" w:eastAsiaTheme="minorEastAsia" w:hAnsiTheme="minorHAnsi" w:cstheme="minorBidi"/>
          <w:sz w:val="22"/>
          <w:szCs w:val="22"/>
        </w:rPr>
        <w:tab/>
      </w:r>
      <w:r>
        <w:t>Script cmddist.ksh</w:t>
      </w:r>
      <w:r>
        <w:tab/>
      </w:r>
      <w:r w:rsidR="0085789F">
        <w:fldChar w:fldCharType="begin"/>
      </w:r>
      <w:r>
        <w:instrText xml:space="preserve"> PAGEREF _Toc426723770 \h </w:instrText>
      </w:r>
      <w:r w:rsidR="0085789F">
        <w:fldChar w:fldCharType="separate"/>
      </w:r>
      <w:r w:rsidR="00675435">
        <w:t>229</w:t>
      </w:r>
      <w:r w:rsidR="0085789F">
        <w:fldChar w:fldCharType="end"/>
      </w:r>
    </w:p>
    <w:p w:rsidR="002D76EB" w:rsidRDefault="002D76EB">
      <w:pPr>
        <w:pStyle w:val="TM4"/>
        <w:rPr>
          <w:rFonts w:asciiTheme="minorHAnsi" w:eastAsiaTheme="minorEastAsia" w:hAnsiTheme="minorHAnsi" w:cstheme="minorBidi"/>
          <w:sz w:val="22"/>
          <w:szCs w:val="22"/>
        </w:rPr>
      </w:pPr>
      <w:r>
        <w:t>6.12.2.4</w:t>
      </w:r>
      <w:r>
        <w:rPr>
          <w:rFonts w:asciiTheme="minorHAnsi" w:eastAsiaTheme="minorEastAsia" w:hAnsiTheme="minorHAnsi" w:cstheme="minorBidi"/>
          <w:sz w:val="22"/>
          <w:szCs w:val="22"/>
        </w:rPr>
        <w:tab/>
      </w:r>
      <w:r>
        <w:t>Commandes d’installation (cmddist_conf.sql)</w:t>
      </w:r>
      <w:r>
        <w:tab/>
      </w:r>
      <w:r w:rsidR="0085789F">
        <w:fldChar w:fldCharType="begin"/>
      </w:r>
      <w:r>
        <w:instrText xml:space="preserve"> PAGEREF _Toc426723771 \h </w:instrText>
      </w:r>
      <w:r w:rsidR="0085789F">
        <w:fldChar w:fldCharType="separate"/>
      </w:r>
      <w:r w:rsidR="00675435">
        <w:t>230</w:t>
      </w:r>
      <w:r w:rsidR="0085789F">
        <w:fldChar w:fldCharType="end"/>
      </w:r>
    </w:p>
    <w:p w:rsidR="002D76EB" w:rsidRDefault="002D76EB">
      <w:pPr>
        <w:pStyle w:val="TM4"/>
        <w:rPr>
          <w:rFonts w:asciiTheme="minorHAnsi" w:eastAsiaTheme="minorEastAsia" w:hAnsiTheme="minorHAnsi" w:cstheme="minorBidi"/>
          <w:sz w:val="22"/>
          <w:szCs w:val="22"/>
        </w:rPr>
      </w:pPr>
      <w:r>
        <w:t>6.12.2.5</w:t>
      </w:r>
      <w:r>
        <w:rPr>
          <w:rFonts w:asciiTheme="minorHAnsi" w:eastAsiaTheme="minorEastAsia" w:hAnsiTheme="minorHAnsi" w:cstheme="minorBidi"/>
          <w:sz w:val="22"/>
          <w:szCs w:val="22"/>
        </w:rPr>
        <w:tab/>
      </w:r>
      <w:r>
        <w:t>Commandes de retour arrière (cmddist_conf_retour_arriere.sql)</w:t>
      </w:r>
      <w:r>
        <w:tab/>
      </w:r>
      <w:r w:rsidR="0085789F">
        <w:fldChar w:fldCharType="begin"/>
      </w:r>
      <w:r>
        <w:instrText xml:space="preserve"> PAGEREF _Toc426723772 \h </w:instrText>
      </w:r>
      <w:r w:rsidR="0085789F">
        <w:fldChar w:fldCharType="separate"/>
      </w:r>
      <w:r w:rsidR="00675435">
        <w:t>231</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7.</w:t>
      </w:r>
      <w:r>
        <w:rPr>
          <w:rFonts w:asciiTheme="minorHAnsi" w:eastAsiaTheme="minorEastAsia" w:hAnsiTheme="minorHAnsi" w:cstheme="minorBidi"/>
          <w:b w:val="0"/>
          <w:caps w:val="0"/>
          <w:sz w:val="22"/>
          <w:szCs w:val="22"/>
        </w:rPr>
        <w:tab/>
      </w:r>
      <w:r w:rsidRPr="00D052C5">
        <w:rPr>
          <w:rFonts w:cs="Arial"/>
        </w:rPr>
        <w:t>Exigences de réalisation</w:t>
      </w:r>
      <w:r>
        <w:tab/>
      </w:r>
      <w:r w:rsidR="0085789F">
        <w:fldChar w:fldCharType="begin"/>
      </w:r>
      <w:r>
        <w:instrText xml:space="preserve"> PAGEREF _Toc426723773 \h </w:instrText>
      </w:r>
      <w:r w:rsidR="0085789F">
        <w:fldChar w:fldCharType="separate"/>
      </w:r>
      <w:r w:rsidR="00675435">
        <w:t>231</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7.1</w:t>
      </w:r>
      <w:r>
        <w:rPr>
          <w:rFonts w:asciiTheme="minorHAnsi" w:eastAsiaTheme="minorEastAsia" w:hAnsiTheme="minorHAnsi" w:cstheme="minorBidi"/>
          <w:smallCaps w:val="0"/>
          <w:sz w:val="22"/>
          <w:szCs w:val="22"/>
        </w:rPr>
        <w:tab/>
      </w:r>
      <w:r w:rsidRPr="00D052C5">
        <w:rPr>
          <w:rFonts w:cs="Arial"/>
        </w:rPr>
        <w:t>Configuration</w:t>
      </w:r>
      <w:r>
        <w:tab/>
      </w:r>
      <w:r w:rsidR="0085789F">
        <w:fldChar w:fldCharType="begin"/>
      </w:r>
      <w:r>
        <w:instrText xml:space="preserve"> PAGEREF _Toc426723774 \h </w:instrText>
      </w:r>
      <w:r w:rsidR="0085789F">
        <w:fldChar w:fldCharType="separate"/>
      </w:r>
      <w:r w:rsidR="00675435">
        <w:t>231</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7.1.1</w:t>
      </w:r>
      <w:r>
        <w:rPr>
          <w:rFonts w:asciiTheme="minorHAnsi" w:eastAsiaTheme="minorEastAsia" w:hAnsiTheme="minorHAnsi" w:cstheme="minorBidi"/>
          <w:i w:val="0"/>
          <w:sz w:val="22"/>
          <w:szCs w:val="22"/>
        </w:rPr>
        <w:tab/>
      </w:r>
      <w:r>
        <w:t>Base de données</w:t>
      </w:r>
      <w:r>
        <w:tab/>
      </w:r>
      <w:r w:rsidR="0085789F">
        <w:fldChar w:fldCharType="begin"/>
      </w:r>
      <w:r>
        <w:instrText xml:space="preserve"> PAGEREF _Toc426723775 \h </w:instrText>
      </w:r>
      <w:r w:rsidR="0085789F">
        <w:fldChar w:fldCharType="separate"/>
      </w:r>
      <w:r w:rsidR="00675435">
        <w:t>231</w:t>
      </w:r>
      <w:r w:rsidR="0085789F">
        <w:fldChar w:fldCharType="end"/>
      </w:r>
    </w:p>
    <w:p w:rsidR="002D76EB" w:rsidRDefault="002D76EB">
      <w:pPr>
        <w:pStyle w:val="TM4"/>
        <w:rPr>
          <w:rFonts w:asciiTheme="minorHAnsi" w:eastAsiaTheme="minorEastAsia" w:hAnsiTheme="minorHAnsi" w:cstheme="minorBidi"/>
          <w:sz w:val="22"/>
          <w:szCs w:val="22"/>
        </w:rPr>
      </w:pPr>
      <w:r>
        <w:t>7.1.1.1</w:t>
      </w:r>
      <w:r>
        <w:rPr>
          <w:rFonts w:asciiTheme="minorHAnsi" w:eastAsiaTheme="minorEastAsia" w:hAnsiTheme="minorHAnsi" w:cstheme="minorBidi"/>
          <w:sz w:val="22"/>
          <w:szCs w:val="22"/>
        </w:rPr>
        <w:tab/>
      </w:r>
      <w:r>
        <w:t>Informations de connexion</w:t>
      </w:r>
      <w:r>
        <w:tab/>
      </w:r>
      <w:r w:rsidR="0085789F">
        <w:fldChar w:fldCharType="begin"/>
      </w:r>
      <w:r>
        <w:instrText xml:space="preserve"> PAGEREF _Toc426723776 \h </w:instrText>
      </w:r>
      <w:r w:rsidR="0085789F">
        <w:fldChar w:fldCharType="separate"/>
      </w:r>
      <w:r w:rsidR="00675435">
        <w:t>231</w:t>
      </w:r>
      <w:r w:rsidR="0085789F">
        <w:fldChar w:fldCharType="end"/>
      </w:r>
    </w:p>
    <w:p w:rsidR="002D76EB" w:rsidRDefault="002D76EB">
      <w:pPr>
        <w:pStyle w:val="TM4"/>
        <w:rPr>
          <w:rFonts w:asciiTheme="minorHAnsi" w:eastAsiaTheme="minorEastAsia" w:hAnsiTheme="minorHAnsi" w:cstheme="minorBidi"/>
          <w:sz w:val="22"/>
          <w:szCs w:val="22"/>
        </w:rPr>
      </w:pPr>
      <w:r>
        <w:t>7.1.1.2</w:t>
      </w:r>
      <w:r>
        <w:rPr>
          <w:rFonts w:asciiTheme="minorHAnsi" w:eastAsiaTheme="minorEastAsia" w:hAnsiTheme="minorHAnsi" w:cstheme="minorBidi"/>
          <w:sz w:val="22"/>
          <w:szCs w:val="22"/>
        </w:rPr>
        <w:tab/>
      </w:r>
      <w:r>
        <w:t>Gestion des .profile</w:t>
      </w:r>
      <w:r>
        <w:tab/>
      </w:r>
      <w:r w:rsidR="0085789F">
        <w:fldChar w:fldCharType="begin"/>
      </w:r>
      <w:r>
        <w:instrText xml:space="preserve"> PAGEREF _Toc426723777 \h </w:instrText>
      </w:r>
      <w:r w:rsidR="0085789F">
        <w:fldChar w:fldCharType="separate"/>
      </w:r>
      <w:r w:rsidR="00675435">
        <w:t>231</w:t>
      </w:r>
      <w:r w:rsidR="0085789F">
        <w:fldChar w:fldCharType="end"/>
      </w:r>
    </w:p>
    <w:p w:rsidR="002D76EB" w:rsidRDefault="002D76EB">
      <w:pPr>
        <w:pStyle w:val="TM4"/>
        <w:rPr>
          <w:rFonts w:asciiTheme="minorHAnsi" w:eastAsiaTheme="minorEastAsia" w:hAnsiTheme="minorHAnsi" w:cstheme="minorBidi"/>
          <w:sz w:val="22"/>
          <w:szCs w:val="22"/>
        </w:rPr>
      </w:pPr>
      <w:r>
        <w:t>7.1.1.3</w:t>
      </w:r>
      <w:r>
        <w:rPr>
          <w:rFonts w:asciiTheme="minorHAnsi" w:eastAsiaTheme="minorEastAsia" w:hAnsiTheme="minorHAnsi" w:cstheme="minorBidi"/>
          <w:sz w:val="22"/>
          <w:szCs w:val="22"/>
        </w:rPr>
        <w:tab/>
      </w:r>
      <w:r>
        <w:t>Base de données : Fuseaux horaires</w:t>
      </w:r>
      <w:r>
        <w:tab/>
      </w:r>
      <w:r w:rsidR="0085789F">
        <w:fldChar w:fldCharType="begin"/>
      </w:r>
      <w:r>
        <w:instrText xml:space="preserve"> PAGEREF _Toc426723778 \h </w:instrText>
      </w:r>
      <w:r w:rsidR="0085789F">
        <w:fldChar w:fldCharType="separate"/>
      </w:r>
      <w:r w:rsidR="00675435">
        <w:t>232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7.1.2</w:t>
      </w:r>
      <w:r>
        <w:rPr>
          <w:rFonts w:asciiTheme="minorHAnsi" w:eastAsiaTheme="minorEastAsia" w:hAnsiTheme="minorHAnsi" w:cstheme="minorBidi"/>
          <w:i w:val="0"/>
          <w:sz w:val="22"/>
          <w:szCs w:val="22"/>
        </w:rPr>
        <w:tab/>
      </w:r>
      <w:r>
        <w:t>ArcGIS</w:t>
      </w:r>
      <w:r>
        <w:tab/>
      </w:r>
      <w:r w:rsidR="0085789F">
        <w:fldChar w:fldCharType="begin"/>
      </w:r>
      <w:r>
        <w:instrText xml:space="preserve"> PAGEREF _Toc426723779 \h </w:instrText>
      </w:r>
      <w:r w:rsidR="0085789F">
        <w:fldChar w:fldCharType="separate"/>
      </w:r>
      <w:r w:rsidR="00675435">
        <w:t>233</w:t>
      </w:r>
      <w:r w:rsidR="0085789F">
        <w:fldChar w:fldCharType="end"/>
      </w:r>
    </w:p>
    <w:p w:rsidR="002D76EB" w:rsidRDefault="002D76EB">
      <w:pPr>
        <w:pStyle w:val="TM4"/>
        <w:rPr>
          <w:rFonts w:asciiTheme="minorHAnsi" w:eastAsiaTheme="minorEastAsia" w:hAnsiTheme="minorHAnsi" w:cstheme="minorBidi"/>
          <w:sz w:val="22"/>
          <w:szCs w:val="22"/>
        </w:rPr>
      </w:pPr>
      <w:r>
        <w:t>7.1.2.1</w:t>
      </w:r>
      <w:r>
        <w:rPr>
          <w:rFonts w:asciiTheme="minorHAnsi" w:eastAsiaTheme="minorEastAsia" w:hAnsiTheme="minorHAnsi" w:cstheme="minorBidi"/>
          <w:sz w:val="22"/>
          <w:szCs w:val="22"/>
        </w:rPr>
        <w:tab/>
      </w:r>
      <w:r>
        <w:t>Gestion des .profile</w:t>
      </w:r>
      <w:r>
        <w:tab/>
      </w:r>
      <w:r w:rsidR="0085789F">
        <w:fldChar w:fldCharType="begin"/>
      </w:r>
      <w:r>
        <w:instrText xml:space="preserve"> PAGEREF _Toc426723780 \h </w:instrText>
      </w:r>
      <w:r w:rsidR="0085789F">
        <w:fldChar w:fldCharType="separate"/>
      </w:r>
      <w:r w:rsidR="00675435">
        <w:t>233</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7.1.3</w:t>
      </w:r>
      <w:r>
        <w:rPr>
          <w:rFonts w:asciiTheme="minorHAnsi" w:eastAsiaTheme="minorEastAsia" w:hAnsiTheme="minorHAnsi" w:cstheme="minorBidi"/>
          <w:i w:val="0"/>
          <w:sz w:val="22"/>
          <w:szCs w:val="22"/>
        </w:rPr>
        <w:tab/>
      </w:r>
      <w:r>
        <w:t>Configuration par client dans le Framework France ESRI</w:t>
      </w:r>
      <w:r>
        <w:tab/>
      </w:r>
      <w:r w:rsidR="0085789F">
        <w:fldChar w:fldCharType="begin"/>
      </w:r>
      <w:r>
        <w:instrText xml:space="preserve"> PAGEREF _Toc426723781 \h </w:instrText>
      </w:r>
      <w:r w:rsidR="0085789F">
        <w:fldChar w:fldCharType="separate"/>
      </w:r>
      <w:r w:rsidR="00675435">
        <w:t>233</w:t>
      </w:r>
      <w:r w:rsidR="0085789F">
        <w:fldChar w:fldCharType="end"/>
      </w:r>
    </w:p>
    <w:p w:rsidR="002D76EB" w:rsidRDefault="002D76EB">
      <w:pPr>
        <w:pStyle w:val="TM4"/>
        <w:rPr>
          <w:rFonts w:asciiTheme="minorHAnsi" w:eastAsiaTheme="minorEastAsia" w:hAnsiTheme="minorHAnsi" w:cstheme="minorBidi"/>
          <w:sz w:val="22"/>
          <w:szCs w:val="22"/>
        </w:rPr>
      </w:pPr>
      <w:r>
        <w:t>7.1.3.1</w:t>
      </w:r>
      <w:r>
        <w:rPr>
          <w:rFonts w:asciiTheme="minorHAnsi" w:eastAsiaTheme="minorEastAsia" w:hAnsiTheme="minorHAnsi" w:cstheme="minorBidi"/>
          <w:sz w:val="22"/>
          <w:szCs w:val="22"/>
        </w:rPr>
        <w:tab/>
      </w:r>
      <w:r>
        <w:t>Détail de la configuration de clientgua, clientguy, clientmar, clientorion, clientreu</w:t>
      </w:r>
      <w:r>
        <w:tab/>
      </w:r>
      <w:r w:rsidR="0085789F">
        <w:fldChar w:fldCharType="begin"/>
      </w:r>
      <w:r>
        <w:instrText xml:space="preserve"> PAGEREF _Toc426723782 \h </w:instrText>
      </w:r>
      <w:r w:rsidR="0085789F">
        <w:fldChar w:fldCharType="separate"/>
      </w:r>
      <w:r w:rsidR="00675435">
        <w:t>235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7.2</w:t>
      </w:r>
      <w:r>
        <w:rPr>
          <w:rFonts w:asciiTheme="minorHAnsi" w:eastAsiaTheme="minorEastAsia" w:hAnsiTheme="minorHAnsi" w:cstheme="minorBidi"/>
          <w:smallCaps w:val="0"/>
          <w:sz w:val="22"/>
          <w:szCs w:val="22"/>
        </w:rPr>
        <w:tab/>
      </w:r>
      <w:r w:rsidRPr="00D052C5">
        <w:rPr>
          <w:rFonts w:cs="Arial"/>
        </w:rPr>
        <w:t>Système de fichiers</w:t>
      </w:r>
      <w:r>
        <w:tab/>
      </w:r>
      <w:r w:rsidR="0085789F">
        <w:fldChar w:fldCharType="begin"/>
      </w:r>
      <w:r>
        <w:instrText xml:space="preserve"> PAGEREF _Toc426723783 \h </w:instrText>
      </w:r>
      <w:r w:rsidR="0085789F">
        <w:fldChar w:fldCharType="separate"/>
      </w:r>
      <w:r w:rsidR="00675435">
        <w:t>236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7.2.1</w:t>
      </w:r>
      <w:r>
        <w:rPr>
          <w:rFonts w:asciiTheme="minorHAnsi" w:eastAsiaTheme="minorEastAsia" w:hAnsiTheme="minorHAnsi" w:cstheme="minorBidi"/>
          <w:i w:val="0"/>
          <w:sz w:val="22"/>
          <w:szCs w:val="22"/>
        </w:rPr>
        <w:tab/>
      </w:r>
      <w:r>
        <w:t>Arborescence par zone géographique</w:t>
      </w:r>
      <w:r>
        <w:tab/>
      </w:r>
      <w:r w:rsidR="0085789F">
        <w:fldChar w:fldCharType="begin"/>
      </w:r>
      <w:r>
        <w:instrText xml:space="preserve"> PAGEREF _Toc426723784 \h </w:instrText>
      </w:r>
      <w:r w:rsidR="0085789F">
        <w:fldChar w:fldCharType="separate"/>
      </w:r>
      <w:r w:rsidR="00675435">
        <w:t>236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7.2.2</w:t>
      </w:r>
      <w:r>
        <w:rPr>
          <w:rFonts w:asciiTheme="minorHAnsi" w:eastAsiaTheme="minorEastAsia" w:hAnsiTheme="minorHAnsi" w:cstheme="minorBidi"/>
          <w:i w:val="0"/>
          <w:sz w:val="22"/>
          <w:szCs w:val="22"/>
        </w:rPr>
        <w:tab/>
      </w:r>
      <w:r>
        <w:t>Arborescence commune</w:t>
      </w:r>
      <w:r>
        <w:tab/>
      </w:r>
      <w:r w:rsidR="0085789F">
        <w:fldChar w:fldCharType="begin"/>
      </w:r>
      <w:r>
        <w:instrText xml:space="preserve"> PAGEREF _Toc426723785 \h </w:instrText>
      </w:r>
      <w:r w:rsidR="0085789F">
        <w:fldChar w:fldCharType="separate"/>
      </w:r>
      <w:r w:rsidR="00675435">
        <w:t>237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7.2.3</w:t>
      </w:r>
      <w:r>
        <w:rPr>
          <w:rFonts w:asciiTheme="minorHAnsi" w:eastAsiaTheme="minorEastAsia" w:hAnsiTheme="minorHAnsi" w:cstheme="minorBidi"/>
          <w:i w:val="0"/>
          <w:sz w:val="22"/>
          <w:szCs w:val="22"/>
        </w:rPr>
        <w:tab/>
      </w:r>
      <w:r>
        <w:t>Migration de l’arborescence de fichiers pour la prise en compte de la gestion des DOM</w:t>
      </w:r>
      <w:r>
        <w:tab/>
      </w:r>
      <w:r w:rsidR="0085789F">
        <w:fldChar w:fldCharType="begin"/>
      </w:r>
      <w:r>
        <w:instrText xml:space="preserve"> PAGEREF _Toc426723786 \h </w:instrText>
      </w:r>
      <w:r w:rsidR="0085789F">
        <w:fldChar w:fldCharType="separate"/>
      </w:r>
      <w:r w:rsidR="00675435">
        <w:t>237</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7.3</w:t>
      </w:r>
      <w:r>
        <w:rPr>
          <w:rFonts w:asciiTheme="minorHAnsi" w:eastAsiaTheme="minorEastAsia" w:hAnsiTheme="minorHAnsi" w:cstheme="minorBidi"/>
          <w:smallCaps w:val="0"/>
          <w:sz w:val="22"/>
          <w:szCs w:val="22"/>
        </w:rPr>
        <w:tab/>
      </w:r>
      <w:r w:rsidRPr="00D052C5">
        <w:rPr>
          <w:rFonts w:cs="Arial"/>
        </w:rPr>
        <w:t>Paramétrage</w:t>
      </w:r>
      <w:r>
        <w:tab/>
      </w:r>
      <w:r w:rsidR="0085789F">
        <w:fldChar w:fldCharType="begin"/>
      </w:r>
      <w:r>
        <w:instrText xml:space="preserve"> PAGEREF _Toc426723787 \h </w:instrText>
      </w:r>
      <w:r w:rsidR="0085789F">
        <w:fldChar w:fldCharType="separate"/>
      </w:r>
      <w:r w:rsidR="00675435">
        <w:t>237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7.3.1</w:t>
      </w:r>
      <w:r>
        <w:rPr>
          <w:rFonts w:asciiTheme="minorHAnsi" w:eastAsiaTheme="minorEastAsia" w:hAnsiTheme="minorHAnsi" w:cstheme="minorBidi"/>
          <w:i w:val="0"/>
          <w:sz w:val="22"/>
          <w:szCs w:val="22"/>
        </w:rPr>
        <w:tab/>
      </w:r>
      <w:r w:rsidRPr="00D052C5">
        <w:rPr>
          <w:rFonts w:cs="Arial"/>
        </w:rPr>
        <w:t>Config_Geofibre.xls</w:t>
      </w:r>
      <w:r>
        <w:tab/>
      </w:r>
      <w:r w:rsidR="0085789F">
        <w:fldChar w:fldCharType="begin"/>
      </w:r>
      <w:r>
        <w:instrText xml:space="preserve"> PAGEREF _Toc426723788 \h </w:instrText>
      </w:r>
      <w:r w:rsidR="0085789F">
        <w:fldChar w:fldCharType="separate"/>
      </w:r>
      <w:r w:rsidR="00675435">
        <w:t>237</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7.3.2</w:t>
      </w:r>
      <w:r>
        <w:rPr>
          <w:rFonts w:asciiTheme="minorHAnsi" w:eastAsiaTheme="minorEastAsia" w:hAnsiTheme="minorHAnsi" w:cstheme="minorBidi"/>
          <w:i w:val="0"/>
          <w:sz w:val="22"/>
          <w:szCs w:val="22"/>
        </w:rPr>
        <w:tab/>
      </w:r>
      <w:r w:rsidRPr="00D052C5">
        <w:rPr>
          <w:rFonts w:cs="Arial"/>
        </w:rPr>
        <w:t>Domaines</w:t>
      </w:r>
      <w:r>
        <w:tab/>
      </w:r>
      <w:r w:rsidR="0085789F">
        <w:fldChar w:fldCharType="begin"/>
      </w:r>
      <w:r>
        <w:instrText xml:space="preserve"> PAGEREF _Toc426723789 \h </w:instrText>
      </w:r>
      <w:r w:rsidR="0085789F">
        <w:fldChar w:fldCharType="separate"/>
      </w:r>
      <w:r w:rsidR="00675435">
        <w:t>237</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7.3.2.1</w:t>
      </w:r>
      <w:r>
        <w:rPr>
          <w:rFonts w:asciiTheme="minorHAnsi" w:eastAsiaTheme="minorEastAsia" w:hAnsiTheme="minorHAnsi" w:cstheme="minorBidi"/>
          <w:sz w:val="22"/>
          <w:szCs w:val="22"/>
        </w:rPr>
        <w:tab/>
      </w:r>
      <w:r w:rsidRPr="00D052C5">
        <w:rPr>
          <w:rFonts w:cs="Arial"/>
        </w:rPr>
        <w:t>Type de Chambre</w:t>
      </w:r>
      <w:r>
        <w:tab/>
      </w:r>
      <w:r w:rsidR="0085789F">
        <w:fldChar w:fldCharType="begin"/>
      </w:r>
      <w:r>
        <w:instrText xml:space="preserve"> PAGEREF _Toc426723790 \h </w:instrText>
      </w:r>
      <w:r w:rsidR="0085789F">
        <w:fldChar w:fldCharType="separate"/>
      </w:r>
      <w:r w:rsidR="00675435">
        <w:t>237</w:t>
      </w:r>
      <w:r w:rsidR="0085789F">
        <w:fldChar w:fldCharType="end"/>
      </w:r>
    </w:p>
    <w:p w:rsidR="002D76EB" w:rsidRDefault="002D76EB">
      <w:pPr>
        <w:pStyle w:val="TM4"/>
        <w:rPr>
          <w:rFonts w:asciiTheme="minorHAnsi" w:eastAsiaTheme="minorEastAsia" w:hAnsiTheme="minorHAnsi" w:cstheme="minorBidi"/>
          <w:sz w:val="22"/>
          <w:szCs w:val="22"/>
        </w:rPr>
      </w:pPr>
      <w:r>
        <w:t>7.3.2.2</w:t>
      </w:r>
      <w:r>
        <w:rPr>
          <w:rFonts w:asciiTheme="minorHAnsi" w:eastAsiaTheme="minorEastAsia" w:hAnsiTheme="minorHAnsi" w:cstheme="minorBidi"/>
          <w:sz w:val="22"/>
          <w:szCs w:val="22"/>
        </w:rPr>
        <w:tab/>
      </w:r>
      <w:r>
        <w:t>Etat de l’immeuble</w:t>
      </w:r>
      <w:r>
        <w:tab/>
      </w:r>
      <w:r w:rsidR="0085789F">
        <w:fldChar w:fldCharType="begin"/>
      </w:r>
      <w:r>
        <w:instrText xml:space="preserve"> PAGEREF _Toc426723791 \h </w:instrText>
      </w:r>
      <w:r w:rsidR="0085789F">
        <w:fldChar w:fldCharType="separate"/>
      </w:r>
      <w:r w:rsidR="00675435">
        <w:t>237</w:t>
      </w:r>
      <w:r w:rsidR="0085789F">
        <w:fldChar w:fldCharType="end"/>
      </w:r>
    </w:p>
    <w:p w:rsidR="002D76EB" w:rsidRDefault="002D76EB">
      <w:pPr>
        <w:pStyle w:val="TM4"/>
        <w:rPr>
          <w:rFonts w:asciiTheme="minorHAnsi" w:eastAsiaTheme="minorEastAsia" w:hAnsiTheme="minorHAnsi" w:cstheme="minorBidi"/>
          <w:sz w:val="22"/>
          <w:szCs w:val="22"/>
        </w:rPr>
      </w:pPr>
      <w:r>
        <w:t>7.3.2.3</w:t>
      </w:r>
      <w:r>
        <w:rPr>
          <w:rFonts w:asciiTheme="minorHAnsi" w:eastAsiaTheme="minorEastAsia" w:hAnsiTheme="minorHAnsi" w:cstheme="minorBidi"/>
          <w:sz w:val="22"/>
          <w:szCs w:val="22"/>
        </w:rPr>
        <w:tab/>
      </w:r>
      <w:r>
        <w:t>Type de câble</w:t>
      </w:r>
      <w:r>
        <w:tab/>
      </w:r>
      <w:r w:rsidR="0085789F">
        <w:fldChar w:fldCharType="begin"/>
      </w:r>
      <w:r>
        <w:instrText xml:space="preserve"> PAGEREF _Toc426723792 \h </w:instrText>
      </w:r>
      <w:r w:rsidR="0085789F">
        <w:fldChar w:fldCharType="separate"/>
      </w:r>
      <w:r w:rsidR="00675435">
        <w:t>238</w:t>
      </w:r>
      <w:r w:rsidR="0085789F">
        <w:fldChar w:fldCharType="end"/>
      </w:r>
    </w:p>
    <w:p w:rsidR="002D76EB" w:rsidRDefault="002D76EB">
      <w:pPr>
        <w:pStyle w:val="TM4"/>
        <w:rPr>
          <w:rFonts w:asciiTheme="minorHAnsi" w:eastAsiaTheme="minorEastAsia" w:hAnsiTheme="minorHAnsi" w:cstheme="minorBidi"/>
          <w:sz w:val="22"/>
          <w:szCs w:val="22"/>
        </w:rPr>
      </w:pPr>
      <w:r>
        <w:t>7.3.2.4</w:t>
      </w:r>
      <w:r>
        <w:rPr>
          <w:rFonts w:asciiTheme="minorHAnsi" w:eastAsiaTheme="minorEastAsia" w:hAnsiTheme="minorHAnsi" w:cstheme="minorBidi"/>
          <w:sz w:val="22"/>
          <w:szCs w:val="22"/>
        </w:rPr>
        <w:tab/>
      </w:r>
      <w:r>
        <w:t>Opérateur</w:t>
      </w:r>
      <w:r>
        <w:tab/>
      </w:r>
      <w:r w:rsidR="0085789F">
        <w:fldChar w:fldCharType="begin"/>
      </w:r>
      <w:r>
        <w:instrText xml:space="preserve"> PAGEREF _Toc426723793 \h </w:instrText>
      </w:r>
      <w:r w:rsidR="0085789F">
        <w:fldChar w:fldCharType="separate"/>
      </w:r>
      <w:r w:rsidR="00675435">
        <w:t>238</w:t>
      </w:r>
      <w:r w:rsidR="0085789F">
        <w:fldChar w:fldCharType="end"/>
      </w:r>
    </w:p>
    <w:p w:rsidR="002D76EB" w:rsidRDefault="002D76EB">
      <w:pPr>
        <w:pStyle w:val="TM4"/>
        <w:rPr>
          <w:rFonts w:asciiTheme="minorHAnsi" w:eastAsiaTheme="minorEastAsia" w:hAnsiTheme="minorHAnsi" w:cstheme="minorBidi"/>
          <w:sz w:val="22"/>
          <w:szCs w:val="22"/>
        </w:rPr>
      </w:pPr>
      <w:r>
        <w:t>7.3.2.5</w:t>
      </w:r>
      <w:r>
        <w:rPr>
          <w:rFonts w:asciiTheme="minorHAnsi" w:eastAsiaTheme="minorEastAsia" w:hAnsiTheme="minorHAnsi" w:cstheme="minorBidi"/>
          <w:sz w:val="22"/>
          <w:szCs w:val="22"/>
        </w:rPr>
        <w:tab/>
      </w:r>
      <w:r>
        <w:t>Mode de pose</w:t>
      </w:r>
      <w:r>
        <w:tab/>
      </w:r>
      <w:r w:rsidR="0085789F">
        <w:fldChar w:fldCharType="begin"/>
      </w:r>
      <w:r>
        <w:instrText xml:space="preserve"> PAGEREF _Toc426723794 \h </w:instrText>
      </w:r>
      <w:r w:rsidR="0085789F">
        <w:fldChar w:fldCharType="separate"/>
      </w:r>
      <w:r w:rsidR="00675435">
        <w:t>239</w:t>
      </w:r>
      <w:r w:rsidR="0085789F">
        <w:fldChar w:fldCharType="end"/>
      </w:r>
    </w:p>
    <w:p w:rsidR="002D76EB" w:rsidRDefault="002D76EB">
      <w:pPr>
        <w:pStyle w:val="TM4"/>
        <w:rPr>
          <w:rFonts w:asciiTheme="minorHAnsi" w:eastAsiaTheme="minorEastAsia" w:hAnsiTheme="minorHAnsi" w:cstheme="minorBidi"/>
          <w:sz w:val="22"/>
          <w:szCs w:val="22"/>
        </w:rPr>
      </w:pPr>
      <w:r>
        <w:t>7.3.2.6</w:t>
      </w:r>
      <w:r>
        <w:rPr>
          <w:rFonts w:asciiTheme="minorHAnsi" w:eastAsiaTheme="minorEastAsia" w:hAnsiTheme="minorHAnsi" w:cstheme="minorBidi"/>
          <w:sz w:val="22"/>
          <w:szCs w:val="22"/>
        </w:rPr>
        <w:tab/>
      </w:r>
      <w:r>
        <w:t>Type d’appuis FTTH</w:t>
      </w:r>
      <w:r>
        <w:tab/>
      </w:r>
      <w:r w:rsidR="0085789F">
        <w:fldChar w:fldCharType="begin"/>
      </w:r>
      <w:r>
        <w:instrText xml:space="preserve"> PAGEREF _Toc426723795 \h </w:instrText>
      </w:r>
      <w:r w:rsidR="0085789F">
        <w:fldChar w:fldCharType="separate"/>
      </w:r>
      <w:r w:rsidR="00675435">
        <w:t>239</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7.3.3</w:t>
      </w:r>
      <w:r>
        <w:rPr>
          <w:rFonts w:asciiTheme="minorHAnsi" w:eastAsiaTheme="minorEastAsia" w:hAnsiTheme="minorHAnsi" w:cstheme="minorBidi"/>
          <w:i w:val="0"/>
          <w:sz w:val="22"/>
          <w:szCs w:val="22"/>
        </w:rPr>
        <w:tab/>
      </w:r>
      <w:r w:rsidRPr="00D052C5">
        <w:rPr>
          <w:rFonts w:cs="Arial"/>
        </w:rPr>
        <w:t>Droits utilisateurs</w:t>
      </w:r>
      <w:r>
        <w:tab/>
      </w:r>
      <w:r w:rsidR="0085789F">
        <w:fldChar w:fldCharType="begin"/>
      </w:r>
      <w:r>
        <w:instrText xml:space="preserve"> PAGEREF _Toc426723796 \h </w:instrText>
      </w:r>
      <w:r w:rsidR="0085789F">
        <w:fldChar w:fldCharType="separate"/>
      </w:r>
      <w:r w:rsidR="00675435">
        <w:t>240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7.3.4</w:t>
      </w:r>
      <w:r>
        <w:rPr>
          <w:rFonts w:asciiTheme="minorHAnsi" w:eastAsiaTheme="minorEastAsia" w:hAnsiTheme="minorHAnsi" w:cstheme="minorBidi"/>
          <w:i w:val="0"/>
          <w:sz w:val="22"/>
          <w:szCs w:val="22"/>
        </w:rPr>
        <w:tab/>
      </w:r>
      <w:r w:rsidRPr="00D052C5">
        <w:rPr>
          <w:rFonts w:cs="Arial"/>
        </w:rPr>
        <w:t>Pôles FTTH</w:t>
      </w:r>
      <w:r>
        <w:tab/>
      </w:r>
      <w:r w:rsidR="0085789F">
        <w:fldChar w:fldCharType="begin"/>
      </w:r>
      <w:r>
        <w:instrText xml:space="preserve"> PAGEREF _Toc426723797 \h </w:instrText>
      </w:r>
      <w:r w:rsidR="0085789F">
        <w:fldChar w:fldCharType="separate"/>
      </w:r>
      <w:r w:rsidR="00675435">
        <w:t>240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7.3.5</w:t>
      </w:r>
      <w:r>
        <w:rPr>
          <w:rFonts w:asciiTheme="minorHAnsi" w:eastAsiaTheme="minorEastAsia" w:hAnsiTheme="minorHAnsi" w:cstheme="minorBidi"/>
          <w:i w:val="0"/>
          <w:sz w:val="22"/>
          <w:szCs w:val="22"/>
        </w:rPr>
        <w:tab/>
      </w:r>
      <w:r w:rsidRPr="00D052C5">
        <w:rPr>
          <w:rFonts w:cs="Arial"/>
        </w:rPr>
        <w:t>Traitements différés</w:t>
      </w:r>
      <w:r>
        <w:tab/>
      </w:r>
      <w:r w:rsidR="0085789F">
        <w:fldChar w:fldCharType="begin"/>
      </w:r>
      <w:r>
        <w:instrText xml:space="preserve"> PAGEREF _Toc426723798 \h </w:instrText>
      </w:r>
      <w:r w:rsidR="0085789F">
        <w:fldChar w:fldCharType="separate"/>
      </w:r>
      <w:r w:rsidR="00675435">
        <w:t>240</w:t>
      </w:r>
      <w:r w:rsidR="0085789F">
        <w:fldChar w:fldCharType="end"/>
      </w:r>
    </w:p>
    <w:p w:rsidR="002D76EB" w:rsidRDefault="002D76EB">
      <w:pPr>
        <w:pStyle w:val="TM4"/>
        <w:rPr>
          <w:rFonts w:asciiTheme="minorHAnsi" w:eastAsiaTheme="minorEastAsia" w:hAnsiTheme="minorHAnsi" w:cstheme="minorBidi"/>
          <w:sz w:val="22"/>
          <w:szCs w:val="22"/>
        </w:rPr>
      </w:pPr>
      <w:r>
        <w:t>7.3.5.1</w:t>
      </w:r>
      <w:r>
        <w:rPr>
          <w:rFonts w:asciiTheme="minorHAnsi" w:eastAsiaTheme="minorEastAsia" w:hAnsiTheme="minorHAnsi" w:cstheme="minorBidi"/>
          <w:sz w:val="22"/>
          <w:szCs w:val="22"/>
        </w:rPr>
        <w:tab/>
      </w:r>
      <w:r>
        <w:t>Configuration du nombre d'impressions en parallèle</w:t>
      </w:r>
      <w:r>
        <w:tab/>
      </w:r>
      <w:r w:rsidR="0085789F">
        <w:fldChar w:fldCharType="begin"/>
      </w:r>
      <w:r>
        <w:instrText xml:space="preserve"> PAGEREF _Toc426723799 \h </w:instrText>
      </w:r>
      <w:r w:rsidR="0085789F">
        <w:fldChar w:fldCharType="separate"/>
      </w:r>
      <w:r w:rsidR="00675435">
        <w:t>240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7.3.5.2</w:t>
      </w:r>
      <w:r>
        <w:rPr>
          <w:rFonts w:asciiTheme="minorHAnsi" w:eastAsiaTheme="minorEastAsia" w:hAnsiTheme="minorHAnsi" w:cstheme="minorBidi"/>
          <w:sz w:val="22"/>
          <w:szCs w:val="22"/>
        </w:rPr>
        <w:tab/>
      </w:r>
      <w:r w:rsidRPr="00D052C5">
        <w:rPr>
          <w:rFonts w:cs="Arial"/>
        </w:rPr>
        <w:t>Configuration du timer de spool des traitements différés</w:t>
      </w:r>
      <w:r>
        <w:tab/>
      </w:r>
      <w:r w:rsidR="0085789F">
        <w:fldChar w:fldCharType="begin"/>
      </w:r>
      <w:r>
        <w:instrText xml:space="preserve"> PAGEREF _Toc426723800 \h </w:instrText>
      </w:r>
      <w:r w:rsidR="0085789F">
        <w:fldChar w:fldCharType="separate"/>
      </w:r>
      <w:r w:rsidR="00675435">
        <w:t>240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7.3.5.3</w:t>
      </w:r>
      <w:r>
        <w:rPr>
          <w:rFonts w:asciiTheme="minorHAnsi" w:eastAsiaTheme="minorEastAsia" w:hAnsiTheme="minorHAnsi" w:cstheme="minorBidi"/>
          <w:sz w:val="22"/>
          <w:szCs w:val="22"/>
        </w:rPr>
        <w:tab/>
      </w:r>
      <w:r w:rsidRPr="00D052C5">
        <w:rPr>
          <w:rFonts w:cs="Arial"/>
        </w:rPr>
        <w:t>Base de données</w:t>
      </w:r>
      <w:r>
        <w:tab/>
      </w:r>
      <w:r w:rsidR="0085789F">
        <w:fldChar w:fldCharType="begin"/>
      </w:r>
      <w:r>
        <w:instrText xml:space="preserve"> PAGEREF _Toc426723801 \h </w:instrText>
      </w:r>
      <w:r w:rsidR="0085789F">
        <w:fldChar w:fldCharType="separate"/>
      </w:r>
      <w:r w:rsidR="00675435">
        <w:t>240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7.3.5.4</w:t>
      </w:r>
      <w:r>
        <w:rPr>
          <w:rFonts w:asciiTheme="minorHAnsi" w:eastAsiaTheme="minorEastAsia" w:hAnsiTheme="minorHAnsi" w:cstheme="minorBidi"/>
          <w:sz w:val="22"/>
          <w:szCs w:val="22"/>
        </w:rPr>
        <w:tab/>
      </w:r>
      <w:r w:rsidRPr="00D052C5">
        <w:rPr>
          <w:rFonts w:cs="Arial"/>
        </w:rPr>
        <w:t>IHM Flex</w:t>
      </w:r>
      <w:r>
        <w:tab/>
      </w:r>
      <w:r w:rsidR="0085789F">
        <w:fldChar w:fldCharType="begin"/>
      </w:r>
      <w:r>
        <w:instrText xml:space="preserve"> PAGEREF _Toc426723802 \h </w:instrText>
      </w:r>
      <w:r w:rsidR="0085789F">
        <w:fldChar w:fldCharType="separate"/>
      </w:r>
      <w:r w:rsidR="00675435">
        <w:t>240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7.3.5.5</w:t>
      </w:r>
      <w:r>
        <w:rPr>
          <w:rFonts w:asciiTheme="minorHAnsi" w:eastAsiaTheme="minorEastAsia" w:hAnsiTheme="minorHAnsi" w:cstheme="minorBidi"/>
          <w:sz w:val="22"/>
          <w:szCs w:val="22"/>
        </w:rPr>
        <w:tab/>
      </w:r>
      <w:r w:rsidRPr="00D052C5">
        <w:rPr>
          <w:rFonts w:cs="Arial"/>
        </w:rPr>
        <w:t>Serveur d’application</w:t>
      </w:r>
      <w:r>
        <w:tab/>
      </w:r>
      <w:r w:rsidR="0085789F">
        <w:fldChar w:fldCharType="begin"/>
      </w:r>
      <w:r>
        <w:instrText xml:space="preserve"> PAGEREF _Toc426723803 \h </w:instrText>
      </w:r>
      <w:r w:rsidR="0085789F">
        <w:fldChar w:fldCharType="separate"/>
      </w:r>
      <w:r w:rsidR="00675435">
        <w:t>241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7.3.5.6</w:t>
      </w:r>
      <w:r>
        <w:rPr>
          <w:rFonts w:asciiTheme="minorHAnsi" w:eastAsiaTheme="minorEastAsia" w:hAnsiTheme="minorHAnsi" w:cstheme="minorBidi"/>
          <w:sz w:val="22"/>
          <w:szCs w:val="22"/>
        </w:rPr>
        <w:tab/>
      </w:r>
      <w:r w:rsidRPr="00D052C5">
        <w:rPr>
          <w:rFonts w:cs="Arial"/>
        </w:rPr>
        <w:t>Moteur de traitements différés</w:t>
      </w:r>
      <w:r>
        <w:tab/>
      </w:r>
      <w:r w:rsidR="0085789F">
        <w:fldChar w:fldCharType="begin"/>
      </w:r>
      <w:r>
        <w:instrText xml:space="preserve"> PAGEREF _Toc426723804 \h </w:instrText>
      </w:r>
      <w:r w:rsidR="0085789F">
        <w:fldChar w:fldCharType="separate"/>
      </w:r>
      <w:r w:rsidR="00675435">
        <w:t>241</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7.3.5.7</w:t>
      </w:r>
      <w:r>
        <w:rPr>
          <w:rFonts w:asciiTheme="minorHAnsi" w:eastAsiaTheme="minorEastAsia" w:hAnsiTheme="minorHAnsi" w:cstheme="minorBidi"/>
          <w:sz w:val="22"/>
          <w:szCs w:val="22"/>
        </w:rPr>
        <w:tab/>
      </w:r>
      <w:r w:rsidRPr="00D052C5">
        <w:rPr>
          <w:rFonts w:cs="Arial"/>
        </w:rPr>
        <w:t>Unicité des traitements par commune</w:t>
      </w:r>
      <w:r>
        <w:tab/>
      </w:r>
      <w:r w:rsidR="0085789F">
        <w:fldChar w:fldCharType="begin"/>
      </w:r>
      <w:r>
        <w:instrText xml:space="preserve"> PAGEREF _Toc426723805 \h </w:instrText>
      </w:r>
      <w:r w:rsidR="0085789F">
        <w:fldChar w:fldCharType="separate"/>
      </w:r>
      <w:r w:rsidR="00675435">
        <w:t>242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rFonts w:cs="Arial"/>
        </w:rPr>
        <w:t>7.3.6</w:t>
      </w:r>
      <w:r>
        <w:rPr>
          <w:rFonts w:asciiTheme="minorHAnsi" w:eastAsiaTheme="minorEastAsia" w:hAnsiTheme="minorHAnsi" w:cstheme="minorBidi"/>
          <w:i w:val="0"/>
          <w:sz w:val="22"/>
          <w:szCs w:val="22"/>
        </w:rPr>
        <w:tab/>
      </w:r>
      <w:r w:rsidRPr="00D052C5">
        <w:rPr>
          <w:rFonts w:cs="Arial"/>
        </w:rPr>
        <w:t>Purge</w:t>
      </w:r>
      <w:r>
        <w:tab/>
      </w:r>
      <w:r w:rsidR="0085789F">
        <w:fldChar w:fldCharType="begin"/>
      </w:r>
      <w:r>
        <w:instrText xml:space="preserve"> PAGEREF _Toc426723806 \h </w:instrText>
      </w:r>
      <w:r w:rsidR="0085789F">
        <w:fldChar w:fldCharType="separate"/>
      </w:r>
      <w:r w:rsidR="00675435">
        <w:t>242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7.3.6.1</w:t>
      </w:r>
      <w:r>
        <w:rPr>
          <w:rFonts w:asciiTheme="minorHAnsi" w:eastAsiaTheme="minorEastAsia" w:hAnsiTheme="minorHAnsi" w:cstheme="minorBidi"/>
          <w:sz w:val="22"/>
          <w:szCs w:val="22"/>
        </w:rPr>
        <w:tab/>
      </w:r>
      <w:r w:rsidRPr="00D052C5">
        <w:rPr>
          <w:rFonts w:cs="Arial"/>
        </w:rPr>
        <w:t>Purge des fichiers BDD</w:t>
      </w:r>
      <w:r>
        <w:tab/>
      </w:r>
      <w:r w:rsidR="0085789F">
        <w:fldChar w:fldCharType="begin"/>
      </w:r>
      <w:r>
        <w:instrText xml:space="preserve"> PAGEREF _Toc426723807 \h </w:instrText>
      </w:r>
      <w:r w:rsidR="0085789F">
        <w:fldChar w:fldCharType="separate"/>
      </w:r>
      <w:r w:rsidR="00675435">
        <w:t>242</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lastRenderedPageBreak/>
        <w:t>7.3.6.2</w:t>
      </w:r>
      <w:r>
        <w:rPr>
          <w:rFonts w:asciiTheme="minorHAnsi" w:eastAsiaTheme="minorEastAsia" w:hAnsiTheme="minorHAnsi" w:cstheme="minorBidi"/>
          <w:sz w:val="22"/>
          <w:szCs w:val="22"/>
        </w:rPr>
        <w:tab/>
      </w:r>
      <w:r w:rsidRPr="00D052C5">
        <w:rPr>
          <w:rFonts w:cs="Arial"/>
        </w:rPr>
        <w:t>Purge des impressions</w:t>
      </w:r>
      <w:r>
        <w:tab/>
      </w:r>
      <w:r w:rsidR="0085789F">
        <w:fldChar w:fldCharType="begin"/>
      </w:r>
      <w:r>
        <w:instrText xml:space="preserve"> PAGEREF _Toc426723808 \h </w:instrText>
      </w:r>
      <w:r w:rsidR="0085789F">
        <w:fldChar w:fldCharType="separate"/>
      </w:r>
      <w:r w:rsidR="00675435">
        <w:t>243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7.4</w:t>
      </w:r>
      <w:r>
        <w:rPr>
          <w:rFonts w:asciiTheme="minorHAnsi" w:eastAsiaTheme="minorEastAsia" w:hAnsiTheme="minorHAnsi" w:cstheme="minorBidi"/>
          <w:smallCaps w:val="0"/>
          <w:sz w:val="22"/>
          <w:szCs w:val="22"/>
        </w:rPr>
        <w:tab/>
      </w:r>
      <w:r w:rsidRPr="00D052C5">
        <w:rPr>
          <w:rFonts w:cs="Arial"/>
        </w:rPr>
        <w:t>Allocation de ressources</w:t>
      </w:r>
      <w:r>
        <w:tab/>
      </w:r>
      <w:r w:rsidR="0085789F">
        <w:fldChar w:fldCharType="begin"/>
      </w:r>
      <w:r>
        <w:instrText xml:space="preserve"> PAGEREF _Toc426723809 \h </w:instrText>
      </w:r>
      <w:r w:rsidR="0085789F">
        <w:fldChar w:fldCharType="separate"/>
      </w:r>
      <w:r w:rsidR="00675435">
        <w:t>243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7.5</w:t>
      </w:r>
      <w:r>
        <w:rPr>
          <w:rFonts w:asciiTheme="minorHAnsi" w:eastAsiaTheme="minorEastAsia" w:hAnsiTheme="minorHAnsi" w:cstheme="minorBidi"/>
          <w:smallCaps w:val="0"/>
          <w:sz w:val="22"/>
          <w:szCs w:val="22"/>
        </w:rPr>
        <w:tab/>
      </w:r>
      <w:r w:rsidRPr="00D052C5">
        <w:rPr>
          <w:rFonts w:cs="Arial"/>
        </w:rPr>
        <w:t>Gestion des erreurs</w:t>
      </w:r>
      <w:r>
        <w:tab/>
      </w:r>
      <w:r w:rsidR="0085789F">
        <w:fldChar w:fldCharType="begin"/>
      </w:r>
      <w:r>
        <w:instrText xml:space="preserve"> PAGEREF _Toc426723810 \h </w:instrText>
      </w:r>
      <w:r w:rsidR="0085789F">
        <w:fldChar w:fldCharType="separate"/>
      </w:r>
      <w:r w:rsidR="00675435">
        <w:t>243</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rFonts w:cs="Arial"/>
        </w:rPr>
        <w:t>7.6</w:t>
      </w:r>
      <w:r>
        <w:rPr>
          <w:rFonts w:asciiTheme="minorHAnsi" w:eastAsiaTheme="minorEastAsia" w:hAnsiTheme="minorHAnsi" w:cstheme="minorBidi"/>
          <w:smallCaps w:val="0"/>
          <w:sz w:val="22"/>
          <w:szCs w:val="22"/>
        </w:rPr>
        <w:tab/>
      </w:r>
      <w:r w:rsidRPr="00D052C5">
        <w:rPr>
          <w:rFonts w:cs="Arial"/>
        </w:rPr>
        <w:t>Compilation</w:t>
      </w:r>
      <w:r>
        <w:tab/>
      </w:r>
      <w:r w:rsidR="0085789F">
        <w:fldChar w:fldCharType="begin"/>
      </w:r>
      <w:r>
        <w:instrText xml:space="preserve"> PAGEREF _Toc426723811 \h </w:instrText>
      </w:r>
      <w:r w:rsidR="0085789F">
        <w:fldChar w:fldCharType="separate"/>
      </w:r>
      <w:r w:rsidR="00675435">
        <w:t>243</w:t>
      </w:r>
      <w:r w:rsidR="0085789F">
        <w:fldChar w:fldCharType="end"/>
      </w:r>
    </w:p>
    <w:p w:rsidR="002D76EB" w:rsidRDefault="002D76EB">
      <w:pPr>
        <w:pStyle w:val="TM1"/>
        <w:rPr>
          <w:rFonts w:asciiTheme="minorHAnsi" w:eastAsiaTheme="minorEastAsia" w:hAnsiTheme="minorHAnsi" w:cstheme="minorBidi"/>
          <w:b w:val="0"/>
          <w:caps w:val="0"/>
          <w:sz w:val="22"/>
          <w:szCs w:val="22"/>
        </w:rPr>
      </w:pPr>
      <w:r w:rsidRPr="00D052C5">
        <w:rPr>
          <w:rFonts w:cs="Arial"/>
        </w:rPr>
        <w:t>8.</w:t>
      </w:r>
      <w:r>
        <w:rPr>
          <w:rFonts w:asciiTheme="minorHAnsi" w:eastAsiaTheme="minorEastAsia" w:hAnsiTheme="minorHAnsi" w:cstheme="minorBidi"/>
          <w:b w:val="0"/>
          <w:caps w:val="0"/>
          <w:sz w:val="22"/>
          <w:szCs w:val="22"/>
        </w:rPr>
        <w:tab/>
      </w:r>
      <w:r w:rsidRPr="00D052C5">
        <w:rPr>
          <w:rFonts w:cs="Arial"/>
        </w:rPr>
        <w:t>Décommisionnement</w:t>
      </w:r>
      <w:r>
        <w:tab/>
      </w:r>
      <w:r w:rsidR="0085789F">
        <w:fldChar w:fldCharType="begin"/>
      </w:r>
      <w:r>
        <w:instrText xml:space="preserve"> PAGEREF _Toc426723812 \h </w:instrText>
      </w:r>
      <w:r w:rsidR="0085789F">
        <w:fldChar w:fldCharType="separate"/>
      </w:r>
      <w:r w:rsidR="00675435">
        <w:t>244</w:t>
      </w:r>
      <w:r w:rsidR="0085789F">
        <w:fldChar w:fldCharType="end"/>
      </w:r>
    </w:p>
    <w:p w:rsidR="002D76EB" w:rsidRDefault="002D76EB">
      <w:pPr>
        <w:pStyle w:val="TM2"/>
        <w:rPr>
          <w:rFonts w:asciiTheme="minorHAnsi" w:eastAsiaTheme="minorEastAsia" w:hAnsiTheme="minorHAnsi" w:cstheme="minorBidi"/>
          <w:smallCaps w:val="0"/>
          <w:sz w:val="22"/>
          <w:szCs w:val="22"/>
        </w:rPr>
      </w:pPr>
      <w:r>
        <w:t>8.1</w:t>
      </w:r>
      <w:r>
        <w:rPr>
          <w:rFonts w:asciiTheme="minorHAnsi" w:eastAsiaTheme="minorEastAsia" w:hAnsiTheme="minorHAnsi" w:cstheme="minorBidi"/>
          <w:smallCaps w:val="0"/>
          <w:sz w:val="22"/>
          <w:szCs w:val="22"/>
        </w:rPr>
        <w:tab/>
      </w:r>
      <w:r>
        <w:t>G1R6</w:t>
      </w:r>
      <w:r>
        <w:tab/>
      </w:r>
      <w:r w:rsidR="0085789F">
        <w:fldChar w:fldCharType="begin"/>
      </w:r>
      <w:r>
        <w:instrText xml:space="preserve"> PAGEREF _Toc426723813 \h </w:instrText>
      </w:r>
      <w:r w:rsidR="0085789F">
        <w:fldChar w:fldCharType="separate"/>
      </w:r>
      <w:r w:rsidR="00675435">
        <w:t>244</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t>8.1.1</w:t>
      </w:r>
      <w:r>
        <w:rPr>
          <w:rFonts w:asciiTheme="minorHAnsi" w:eastAsiaTheme="minorEastAsia" w:hAnsiTheme="minorHAnsi" w:cstheme="minorBidi"/>
          <w:i w:val="0"/>
          <w:sz w:val="22"/>
          <w:szCs w:val="22"/>
        </w:rPr>
        <w:tab/>
      </w:r>
      <w:r>
        <w:t>Applicatif</w:t>
      </w:r>
      <w:r>
        <w:tab/>
      </w:r>
      <w:r w:rsidR="0085789F">
        <w:fldChar w:fldCharType="begin"/>
      </w:r>
      <w:r>
        <w:instrText xml:space="preserve"> PAGEREF _Toc426723814 \h </w:instrText>
      </w:r>
      <w:r w:rsidR="0085789F">
        <w:fldChar w:fldCharType="separate"/>
      </w:r>
      <w:r w:rsidR="00675435">
        <w:t>244</w:t>
      </w:r>
      <w:r w:rsidR="0085789F">
        <w:fldChar w:fldCharType="end"/>
      </w:r>
    </w:p>
    <w:p w:rsidR="002D76EB" w:rsidRDefault="002D76EB">
      <w:pPr>
        <w:pStyle w:val="TM4"/>
        <w:rPr>
          <w:rFonts w:asciiTheme="minorHAnsi" w:eastAsiaTheme="minorEastAsia" w:hAnsiTheme="minorHAnsi" w:cstheme="minorBidi"/>
          <w:sz w:val="22"/>
          <w:szCs w:val="22"/>
        </w:rPr>
      </w:pPr>
      <w:r>
        <w:t>8.1.1.1</w:t>
      </w:r>
      <w:r>
        <w:rPr>
          <w:rFonts w:asciiTheme="minorHAnsi" w:eastAsiaTheme="minorEastAsia" w:hAnsiTheme="minorHAnsi" w:cstheme="minorBidi"/>
          <w:sz w:val="22"/>
          <w:szCs w:val="22"/>
        </w:rPr>
        <w:tab/>
      </w:r>
      <w:r>
        <w:t>Anciennes fonctions d’extraction du flux des points fonctionnels vers IPON</w:t>
      </w:r>
      <w:r>
        <w:tab/>
      </w:r>
      <w:r w:rsidR="0085789F">
        <w:fldChar w:fldCharType="begin"/>
      </w:r>
      <w:r>
        <w:instrText xml:space="preserve"> PAGEREF _Toc426723815 \h </w:instrText>
      </w:r>
      <w:r w:rsidR="0085789F">
        <w:fldChar w:fldCharType="separate"/>
      </w:r>
      <w:r w:rsidR="00675435">
        <w:t>244</w:t>
      </w:r>
      <w:r w:rsidR="0085789F">
        <w:fldChar w:fldCharType="end"/>
      </w:r>
    </w:p>
    <w:p w:rsidR="002D76EB" w:rsidRDefault="002D76EB">
      <w:pPr>
        <w:pStyle w:val="TM4"/>
        <w:rPr>
          <w:rFonts w:asciiTheme="minorHAnsi" w:eastAsiaTheme="minorEastAsia" w:hAnsiTheme="minorHAnsi" w:cstheme="minorBidi"/>
          <w:sz w:val="22"/>
          <w:szCs w:val="22"/>
        </w:rPr>
      </w:pPr>
      <w:r>
        <w:t>8.1.1.2</w:t>
      </w:r>
      <w:r>
        <w:rPr>
          <w:rFonts w:asciiTheme="minorHAnsi" w:eastAsiaTheme="minorEastAsia" w:hAnsiTheme="minorHAnsi" w:cstheme="minorBidi"/>
          <w:sz w:val="22"/>
          <w:szCs w:val="22"/>
        </w:rPr>
        <w:tab/>
      </w:r>
      <w:r>
        <w:t>Doublon dans la gestion du code département</w:t>
      </w:r>
      <w:r>
        <w:tab/>
      </w:r>
      <w:r w:rsidR="0085789F">
        <w:fldChar w:fldCharType="begin"/>
      </w:r>
      <w:r>
        <w:instrText xml:space="preserve"> PAGEREF _Toc426723816 \h </w:instrText>
      </w:r>
      <w:r w:rsidR="0085789F">
        <w:fldChar w:fldCharType="separate"/>
      </w:r>
      <w:r w:rsidR="00675435">
        <w:t>244</w:t>
      </w:r>
      <w:r w:rsidR="0085789F">
        <w:fldChar w:fldCharType="end"/>
      </w:r>
    </w:p>
    <w:p w:rsidR="002D76EB" w:rsidRDefault="002D76EB">
      <w:pPr>
        <w:pStyle w:val="TM1"/>
        <w:rPr>
          <w:rFonts w:asciiTheme="minorHAnsi" w:eastAsiaTheme="minorEastAsia" w:hAnsiTheme="minorHAnsi" w:cstheme="minorBidi"/>
          <w:b w:val="0"/>
          <w:caps w:val="0"/>
          <w:sz w:val="22"/>
          <w:szCs w:val="22"/>
        </w:rPr>
      </w:pPr>
      <w:r>
        <w:t>9.</w:t>
      </w:r>
      <w:r>
        <w:rPr>
          <w:rFonts w:asciiTheme="minorHAnsi" w:eastAsiaTheme="minorEastAsia" w:hAnsiTheme="minorHAnsi" w:cstheme="minorBidi"/>
          <w:b w:val="0"/>
          <w:caps w:val="0"/>
          <w:sz w:val="22"/>
          <w:szCs w:val="22"/>
        </w:rPr>
        <w:tab/>
      </w:r>
      <w:r>
        <w:t>Architecture des ArcGIS</w:t>
      </w:r>
      <w:r>
        <w:tab/>
      </w:r>
      <w:r w:rsidR="0085789F">
        <w:fldChar w:fldCharType="begin"/>
      </w:r>
      <w:r>
        <w:instrText xml:space="preserve"> PAGEREF _Toc426723817 \h </w:instrText>
      </w:r>
      <w:r w:rsidR="0085789F">
        <w:fldChar w:fldCharType="separate"/>
      </w:r>
      <w:r w:rsidR="00675435">
        <w:t>244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u w:color="C0C0C0"/>
        </w:rPr>
        <w:t>9.1</w:t>
      </w:r>
      <w:r>
        <w:rPr>
          <w:rFonts w:asciiTheme="minorHAnsi" w:eastAsiaTheme="minorEastAsia" w:hAnsiTheme="minorHAnsi" w:cstheme="minorBidi"/>
          <w:smallCaps w:val="0"/>
          <w:sz w:val="22"/>
          <w:szCs w:val="22"/>
        </w:rPr>
        <w:tab/>
      </w:r>
      <w:r w:rsidRPr="00D052C5">
        <w:rPr>
          <w:u w:color="C0C0C0"/>
        </w:rPr>
        <w:t>Mapservices</w:t>
      </w:r>
      <w:r>
        <w:tab/>
      </w:r>
      <w:r w:rsidR="0085789F">
        <w:fldChar w:fldCharType="begin"/>
      </w:r>
      <w:r>
        <w:instrText xml:space="preserve"> PAGEREF _Toc426723818 \h </w:instrText>
      </w:r>
      <w:r w:rsidR="0085789F">
        <w:fldChar w:fldCharType="separate"/>
      </w:r>
      <w:r w:rsidR="00675435">
        <w:t>244</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u w:color="C0C0C0"/>
        </w:rPr>
        <w:t>9.2</w:t>
      </w:r>
      <w:r>
        <w:rPr>
          <w:rFonts w:asciiTheme="minorHAnsi" w:eastAsiaTheme="minorEastAsia" w:hAnsiTheme="minorHAnsi" w:cstheme="minorBidi"/>
          <w:smallCaps w:val="0"/>
          <w:sz w:val="22"/>
          <w:szCs w:val="22"/>
        </w:rPr>
        <w:tab/>
      </w:r>
      <w:r w:rsidRPr="00D052C5">
        <w:rPr>
          <w:u w:color="C0C0C0"/>
        </w:rPr>
        <w:t>Toolbox</w:t>
      </w:r>
      <w:r>
        <w:tab/>
      </w:r>
      <w:r w:rsidR="0085789F">
        <w:fldChar w:fldCharType="begin"/>
      </w:r>
      <w:r>
        <w:instrText xml:space="preserve"> PAGEREF _Toc426723819 \h </w:instrText>
      </w:r>
      <w:r w:rsidR="0085789F">
        <w:fldChar w:fldCharType="separate"/>
      </w:r>
      <w:r w:rsidR="00675435">
        <w:t>245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9.2.1</w:t>
      </w:r>
      <w:r>
        <w:rPr>
          <w:rFonts w:asciiTheme="minorHAnsi" w:eastAsiaTheme="minorEastAsia" w:hAnsiTheme="minorHAnsi" w:cstheme="minorBidi"/>
          <w:i w:val="0"/>
          <w:sz w:val="22"/>
          <w:szCs w:val="22"/>
        </w:rPr>
        <w:tab/>
      </w:r>
      <w:r w:rsidRPr="00D052C5">
        <w:rPr>
          <w:u w:color="C0C0C0"/>
        </w:rPr>
        <w:t>ExtractCSV</w:t>
      </w:r>
      <w:r>
        <w:tab/>
      </w:r>
      <w:r w:rsidR="0085789F">
        <w:fldChar w:fldCharType="begin"/>
      </w:r>
      <w:r>
        <w:instrText xml:space="preserve"> PAGEREF _Toc426723820 \h </w:instrText>
      </w:r>
      <w:r w:rsidR="0085789F">
        <w:fldChar w:fldCharType="separate"/>
      </w:r>
      <w:r w:rsidR="00675435">
        <w:t>245</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9.2.2</w:t>
      </w:r>
      <w:r>
        <w:rPr>
          <w:rFonts w:asciiTheme="minorHAnsi" w:eastAsiaTheme="minorEastAsia" w:hAnsiTheme="minorHAnsi" w:cstheme="minorBidi"/>
          <w:i w:val="0"/>
          <w:sz w:val="22"/>
          <w:szCs w:val="22"/>
        </w:rPr>
        <w:tab/>
      </w:r>
      <w:r w:rsidRPr="00D052C5">
        <w:rPr>
          <w:u w:color="C0C0C0"/>
        </w:rPr>
        <w:t>ExtractData</w:t>
      </w:r>
      <w:r>
        <w:tab/>
      </w:r>
      <w:r w:rsidR="0085789F">
        <w:fldChar w:fldCharType="begin"/>
      </w:r>
      <w:r>
        <w:instrText xml:space="preserve"> PAGEREF _Toc426723821 \h </w:instrText>
      </w:r>
      <w:r w:rsidR="0085789F">
        <w:fldChar w:fldCharType="separate"/>
      </w:r>
      <w:r w:rsidR="00675435">
        <w:t>245</w:t>
      </w:r>
      <w:r w:rsidR="0085789F">
        <w:fldChar w:fldCharType="end"/>
      </w:r>
    </w:p>
    <w:p w:rsidR="002D76EB" w:rsidRDefault="002D76EB">
      <w:pPr>
        <w:pStyle w:val="TM4"/>
        <w:rPr>
          <w:rFonts w:asciiTheme="minorHAnsi" w:eastAsiaTheme="minorEastAsia" w:hAnsiTheme="minorHAnsi" w:cstheme="minorBidi"/>
          <w:sz w:val="22"/>
          <w:szCs w:val="22"/>
        </w:rPr>
      </w:pPr>
      <w:r>
        <w:t>9.2.2.1</w:t>
      </w:r>
      <w:r>
        <w:rPr>
          <w:rFonts w:asciiTheme="minorHAnsi" w:eastAsiaTheme="minorEastAsia" w:hAnsiTheme="minorHAnsi" w:cstheme="minorBidi"/>
          <w:sz w:val="22"/>
          <w:szCs w:val="22"/>
        </w:rPr>
        <w:tab/>
      </w:r>
      <w:r>
        <w:t>Paramètres</w:t>
      </w:r>
      <w:r>
        <w:tab/>
      </w:r>
      <w:r w:rsidR="0085789F">
        <w:fldChar w:fldCharType="begin"/>
      </w:r>
      <w:r>
        <w:instrText xml:space="preserve"> PAGEREF _Toc426723822 \h </w:instrText>
      </w:r>
      <w:r w:rsidR="0085789F">
        <w:fldChar w:fldCharType="separate"/>
      </w:r>
      <w:r w:rsidR="00675435">
        <w:t>245</w:t>
      </w:r>
      <w:r w:rsidR="0085789F">
        <w:fldChar w:fldCharType="end"/>
      </w:r>
    </w:p>
    <w:p w:rsidR="002D76EB" w:rsidRDefault="002D76EB">
      <w:pPr>
        <w:pStyle w:val="TM2"/>
        <w:rPr>
          <w:rFonts w:asciiTheme="minorHAnsi" w:eastAsiaTheme="minorEastAsia" w:hAnsiTheme="minorHAnsi" w:cstheme="minorBidi"/>
          <w:smallCaps w:val="0"/>
          <w:sz w:val="22"/>
          <w:szCs w:val="22"/>
        </w:rPr>
      </w:pPr>
      <w:r w:rsidRPr="00D052C5">
        <w:rPr>
          <w:u w:color="C0C0C0"/>
        </w:rPr>
        <w:t>9.3</w:t>
      </w:r>
      <w:r>
        <w:rPr>
          <w:rFonts w:asciiTheme="minorHAnsi" w:eastAsiaTheme="minorEastAsia" w:hAnsiTheme="minorHAnsi" w:cstheme="minorBidi"/>
          <w:smallCaps w:val="0"/>
          <w:sz w:val="22"/>
          <w:szCs w:val="22"/>
        </w:rPr>
        <w:tab/>
      </w:r>
      <w:r w:rsidRPr="00D052C5">
        <w:rPr>
          <w:u w:color="C0C0C0"/>
        </w:rPr>
        <w:t>SOE</w:t>
      </w:r>
      <w:r>
        <w:tab/>
      </w:r>
      <w:r w:rsidR="0085789F">
        <w:fldChar w:fldCharType="begin"/>
      </w:r>
      <w:r>
        <w:instrText xml:space="preserve"> PAGEREF _Toc426723823 \h </w:instrText>
      </w:r>
      <w:r w:rsidR="0085789F">
        <w:fldChar w:fldCharType="separate"/>
      </w:r>
      <w:r w:rsidR="00675435">
        <w:t>246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9.3.1</w:t>
      </w:r>
      <w:r>
        <w:rPr>
          <w:rFonts w:asciiTheme="minorHAnsi" w:eastAsiaTheme="minorEastAsia" w:hAnsiTheme="minorHAnsi" w:cstheme="minorBidi"/>
          <w:i w:val="0"/>
          <w:sz w:val="22"/>
          <w:szCs w:val="22"/>
        </w:rPr>
        <w:tab/>
      </w:r>
      <w:r w:rsidRPr="00D052C5">
        <w:rPr>
          <w:u w:color="C0C0C0"/>
        </w:rPr>
        <w:t>ESRI (natif)</w:t>
      </w:r>
      <w:r>
        <w:tab/>
      </w:r>
      <w:r w:rsidR="0085789F">
        <w:fldChar w:fldCharType="begin"/>
      </w:r>
      <w:r>
        <w:instrText xml:space="preserve"> PAGEREF _Toc426723824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9.3.1.1</w:t>
      </w:r>
      <w:r>
        <w:rPr>
          <w:rFonts w:asciiTheme="minorHAnsi" w:eastAsiaTheme="minorEastAsia" w:hAnsiTheme="minorHAnsi" w:cstheme="minorBidi"/>
          <w:sz w:val="22"/>
          <w:szCs w:val="22"/>
        </w:rPr>
        <w:tab/>
      </w:r>
      <w:r w:rsidRPr="00D052C5">
        <w:rPr>
          <w:u w:color="C0C0C0"/>
        </w:rPr>
        <w:t>Geometry Service</w:t>
      </w:r>
      <w:r>
        <w:tab/>
      </w:r>
      <w:r w:rsidR="0085789F">
        <w:fldChar w:fldCharType="begin"/>
      </w:r>
      <w:r>
        <w:instrText xml:space="preserve"> PAGEREF _Toc426723825 \h </w:instrText>
      </w:r>
      <w:r w:rsidR="0085789F">
        <w:fldChar w:fldCharType="separate"/>
      </w:r>
      <w:r w:rsidR="00675435">
        <w:t>246</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9.3.2</w:t>
      </w:r>
      <w:r>
        <w:rPr>
          <w:rFonts w:asciiTheme="minorHAnsi" w:eastAsiaTheme="minorEastAsia" w:hAnsiTheme="minorHAnsi" w:cstheme="minorBidi"/>
          <w:i w:val="0"/>
          <w:sz w:val="22"/>
          <w:szCs w:val="22"/>
        </w:rPr>
        <w:tab/>
      </w:r>
      <w:r w:rsidRPr="00D052C5">
        <w:rPr>
          <w:u w:color="C0C0C0"/>
        </w:rPr>
        <w:t>Geofibre</w:t>
      </w:r>
      <w:r>
        <w:tab/>
      </w:r>
      <w:r w:rsidR="0085789F">
        <w:fldChar w:fldCharType="begin"/>
      </w:r>
      <w:r>
        <w:instrText xml:space="preserve"> PAGEREF _Toc426723826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9.3.2.1</w:t>
      </w:r>
      <w:r>
        <w:rPr>
          <w:rFonts w:asciiTheme="minorHAnsi" w:eastAsiaTheme="minorEastAsia" w:hAnsiTheme="minorHAnsi" w:cstheme="minorBidi"/>
          <w:sz w:val="22"/>
          <w:szCs w:val="22"/>
        </w:rPr>
        <w:tab/>
      </w:r>
      <w:r w:rsidRPr="00D052C5">
        <w:rPr>
          <w:rFonts w:cs="Arial"/>
        </w:rPr>
        <w:t>EditImmeuble</w:t>
      </w:r>
      <w:r>
        <w:tab/>
      </w:r>
      <w:r w:rsidR="0085789F">
        <w:fldChar w:fldCharType="begin"/>
      </w:r>
      <w:r>
        <w:instrText xml:space="preserve"> PAGEREF _Toc426723827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9.3.2.2</w:t>
      </w:r>
      <w:r>
        <w:rPr>
          <w:rFonts w:asciiTheme="minorHAnsi" w:eastAsiaTheme="minorEastAsia" w:hAnsiTheme="minorHAnsi" w:cstheme="minorBidi"/>
          <w:sz w:val="22"/>
          <w:szCs w:val="22"/>
        </w:rPr>
        <w:tab/>
      </w:r>
      <w:r w:rsidRPr="00D052C5">
        <w:rPr>
          <w:rFonts w:cs="Arial"/>
        </w:rPr>
        <w:t>ExportImb</w:t>
      </w:r>
      <w:r>
        <w:tab/>
      </w:r>
      <w:r w:rsidR="0085789F">
        <w:fldChar w:fldCharType="begin"/>
      </w:r>
      <w:r>
        <w:instrText xml:space="preserve"> PAGEREF _Toc426723828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9.3.2.3</w:t>
      </w:r>
      <w:r>
        <w:rPr>
          <w:rFonts w:asciiTheme="minorHAnsi" w:eastAsiaTheme="minorEastAsia" w:hAnsiTheme="minorHAnsi" w:cstheme="minorBidi"/>
          <w:sz w:val="22"/>
          <w:szCs w:val="22"/>
        </w:rPr>
        <w:tab/>
      </w:r>
      <w:r w:rsidRPr="00D052C5">
        <w:rPr>
          <w:rFonts w:cs="Arial"/>
        </w:rPr>
        <w:t>GestionAlertes</w:t>
      </w:r>
      <w:r>
        <w:tab/>
      </w:r>
      <w:r w:rsidR="0085789F">
        <w:fldChar w:fldCharType="begin"/>
      </w:r>
      <w:r>
        <w:instrText xml:space="preserve"> PAGEREF _Toc426723829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9.3.2.4</w:t>
      </w:r>
      <w:r>
        <w:rPr>
          <w:rFonts w:asciiTheme="minorHAnsi" w:eastAsiaTheme="minorEastAsia" w:hAnsiTheme="minorHAnsi" w:cstheme="minorBidi"/>
          <w:sz w:val="22"/>
          <w:szCs w:val="22"/>
        </w:rPr>
        <w:tab/>
      </w:r>
      <w:r w:rsidRPr="00D052C5">
        <w:rPr>
          <w:rFonts w:cs="Arial"/>
        </w:rPr>
        <w:t>ImportAppuis</w:t>
      </w:r>
      <w:r>
        <w:tab/>
      </w:r>
      <w:r w:rsidR="0085789F">
        <w:fldChar w:fldCharType="begin"/>
      </w:r>
      <w:r>
        <w:instrText xml:space="preserve"> PAGEREF _Toc426723830 \h </w:instrText>
      </w:r>
      <w:r w:rsidR="0085789F">
        <w:fldChar w:fldCharType="separate"/>
      </w:r>
      <w:r w:rsidR="00675435">
        <w:t>246</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9.3.2.5</w:t>
      </w:r>
      <w:r>
        <w:rPr>
          <w:rFonts w:asciiTheme="minorHAnsi" w:eastAsiaTheme="minorEastAsia" w:hAnsiTheme="minorHAnsi" w:cstheme="minorBidi"/>
          <w:sz w:val="22"/>
          <w:szCs w:val="22"/>
        </w:rPr>
        <w:tab/>
      </w:r>
      <w:r w:rsidRPr="00D052C5">
        <w:rPr>
          <w:rFonts w:cs="Arial"/>
        </w:rPr>
        <w:t>ImportPoints</w:t>
      </w:r>
      <w:r>
        <w:tab/>
      </w:r>
      <w:r w:rsidR="0085789F">
        <w:fldChar w:fldCharType="begin"/>
      </w:r>
      <w:r>
        <w:instrText xml:space="preserve"> PAGEREF _Toc426723831 \h </w:instrText>
      </w:r>
      <w:r w:rsidR="0085789F">
        <w:fldChar w:fldCharType="separate"/>
      </w:r>
      <w:r w:rsidR="00675435">
        <w:t>247</w:t>
      </w:r>
      <w:r w:rsidR="0085789F">
        <w:fldChar w:fldCharType="end"/>
      </w:r>
    </w:p>
    <w:p w:rsidR="002D76EB" w:rsidRDefault="002D76EB">
      <w:pPr>
        <w:pStyle w:val="TM4"/>
        <w:rPr>
          <w:rFonts w:asciiTheme="minorHAnsi" w:eastAsiaTheme="minorEastAsia" w:hAnsiTheme="minorHAnsi" w:cstheme="minorBidi"/>
          <w:sz w:val="22"/>
          <w:szCs w:val="22"/>
        </w:rPr>
      </w:pPr>
      <w:r w:rsidRPr="00D052C5">
        <w:rPr>
          <w:rFonts w:cs="Arial"/>
        </w:rPr>
        <w:t>9.3.2.6</w:t>
      </w:r>
      <w:r>
        <w:rPr>
          <w:rFonts w:asciiTheme="minorHAnsi" w:eastAsiaTheme="minorEastAsia" w:hAnsiTheme="minorHAnsi" w:cstheme="minorBidi"/>
          <w:sz w:val="22"/>
          <w:szCs w:val="22"/>
        </w:rPr>
        <w:tab/>
      </w:r>
      <w:r w:rsidRPr="00D052C5">
        <w:rPr>
          <w:rFonts w:cs="Arial"/>
        </w:rPr>
        <w:t>ImportShape</w:t>
      </w:r>
      <w:r>
        <w:tab/>
      </w:r>
      <w:r w:rsidR="0085789F">
        <w:fldChar w:fldCharType="begin"/>
      </w:r>
      <w:r>
        <w:instrText xml:space="preserve"> PAGEREF _Toc426723832 \h </w:instrText>
      </w:r>
      <w:r w:rsidR="0085789F">
        <w:fldChar w:fldCharType="separate"/>
      </w:r>
      <w:r w:rsidR="00675435">
        <w:t>249</w:t>
      </w:r>
      <w:r w:rsidR="0085789F">
        <w:fldChar w:fldCharType="end"/>
      </w:r>
    </w:p>
    <w:p w:rsidR="002D76EB" w:rsidRDefault="002D76EB">
      <w:pPr>
        <w:pStyle w:val="TM4"/>
        <w:rPr>
          <w:rFonts w:asciiTheme="minorHAnsi" w:eastAsiaTheme="minorEastAsia" w:hAnsiTheme="minorHAnsi" w:cstheme="minorBidi"/>
          <w:sz w:val="22"/>
          <w:szCs w:val="22"/>
        </w:rPr>
      </w:pPr>
      <w:r>
        <w:t>9.3.2.7</w:t>
      </w:r>
      <w:r>
        <w:rPr>
          <w:rFonts w:asciiTheme="minorHAnsi" w:eastAsiaTheme="minorEastAsia" w:hAnsiTheme="minorHAnsi" w:cstheme="minorBidi"/>
          <w:sz w:val="22"/>
          <w:szCs w:val="22"/>
        </w:rPr>
        <w:tab/>
      </w:r>
      <w:r>
        <w:t>ImportZM</w:t>
      </w:r>
      <w:r>
        <w:tab/>
      </w:r>
      <w:r w:rsidR="0085789F">
        <w:fldChar w:fldCharType="begin"/>
      </w:r>
      <w:r>
        <w:instrText xml:space="preserve"> PAGEREF _Toc426723833 \h </w:instrText>
      </w:r>
      <w:r w:rsidR="0085789F">
        <w:fldChar w:fldCharType="separate"/>
      </w:r>
      <w:r w:rsidR="00675435">
        <w:t>249</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9.3.2.8</w:t>
      </w:r>
      <w:r>
        <w:rPr>
          <w:rFonts w:asciiTheme="minorHAnsi" w:eastAsiaTheme="minorEastAsia" w:hAnsiTheme="minorHAnsi" w:cstheme="minorBidi"/>
          <w:sz w:val="22"/>
          <w:szCs w:val="22"/>
        </w:rPr>
        <w:tab/>
      </w:r>
      <w:r w:rsidRPr="00D052C5">
        <w:rPr>
          <w:u w:color="C0C0C0"/>
        </w:rPr>
        <w:t>Projection</w:t>
      </w:r>
      <w:r>
        <w:tab/>
      </w:r>
      <w:r w:rsidR="0085789F">
        <w:fldChar w:fldCharType="begin"/>
      </w:r>
      <w:r>
        <w:instrText xml:space="preserve"> PAGEREF _Toc426723834 \h </w:instrText>
      </w:r>
      <w:r w:rsidR="0085789F">
        <w:fldChar w:fldCharType="separate"/>
      </w:r>
      <w:r w:rsidR="00675435">
        <w:t>250</w:t>
      </w:r>
      <w:r w:rsidR="0085789F">
        <w:fldChar w:fldCharType="end"/>
      </w:r>
    </w:p>
    <w:p w:rsidR="002D76EB" w:rsidRDefault="002D76EB">
      <w:pPr>
        <w:pStyle w:val="TM4"/>
        <w:rPr>
          <w:rFonts w:asciiTheme="minorHAnsi" w:eastAsiaTheme="minorEastAsia" w:hAnsiTheme="minorHAnsi" w:cstheme="minorBidi"/>
          <w:sz w:val="22"/>
          <w:szCs w:val="22"/>
        </w:rPr>
      </w:pPr>
      <w:r w:rsidRPr="00D052C5">
        <w:rPr>
          <w:u w:color="C0C0C0"/>
        </w:rPr>
        <w:t>9.3.2.9</w:t>
      </w:r>
      <w:r>
        <w:rPr>
          <w:rFonts w:asciiTheme="minorHAnsi" w:eastAsiaTheme="minorEastAsia" w:hAnsiTheme="minorHAnsi" w:cstheme="minorBidi"/>
          <w:sz w:val="22"/>
          <w:szCs w:val="22"/>
        </w:rPr>
        <w:tab/>
      </w:r>
      <w:r w:rsidRPr="00D052C5">
        <w:rPr>
          <w:u w:color="C0C0C0"/>
        </w:rPr>
        <w:t>Utils</w:t>
      </w:r>
      <w:r>
        <w:tab/>
      </w:r>
      <w:r w:rsidR="0085789F">
        <w:fldChar w:fldCharType="begin"/>
      </w:r>
      <w:r>
        <w:instrText xml:space="preserve"> PAGEREF _Toc426723835 \h </w:instrText>
      </w:r>
      <w:r w:rsidR="0085789F">
        <w:fldChar w:fldCharType="separate"/>
      </w:r>
      <w:r w:rsidR="00675435">
        <w:t>250</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9.3.3</w:t>
      </w:r>
      <w:r>
        <w:rPr>
          <w:rFonts w:asciiTheme="minorHAnsi" w:eastAsiaTheme="minorEastAsia" w:hAnsiTheme="minorHAnsi" w:cstheme="minorBidi"/>
          <w:i w:val="0"/>
          <w:sz w:val="22"/>
          <w:szCs w:val="22"/>
        </w:rPr>
        <w:tab/>
      </w:r>
      <w:r w:rsidRPr="00D052C5">
        <w:rPr>
          <w:u w:color="C0C0C0"/>
        </w:rPr>
        <w:t>Configuration</w:t>
      </w:r>
      <w:r>
        <w:tab/>
      </w:r>
      <w:r w:rsidR="0085789F">
        <w:fldChar w:fldCharType="begin"/>
      </w:r>
      <w:r>
        <w:instrText xml:space="preserve"> PAGEREF _Toc426723836 \h </w:instrText>
      </w:r>
      <w:r w:rsidR="0085789F">
        <w:fldChar w:fldCharType="separate"/>
      </w:r>
      <w:r w:rsidR="00675435">
        <w:t>252</w:t>
      </w:r>
      <w:r w:rsidR="0085789F">
        <w:fldChar w:fldCharType="end"/>
      </w:r>
    </w:p>
    <w:p w:rsidR="002D76EB" w:rsidRDefault="002D76EB">
      <w:pPr>
        <w:pStyle w:val="TM3"/>
        <w:rPr>
          <w:rFonts w:asciiTheme="minorHAnsi" w:eastAsiaTheme="minorEastAsia" w:hAnsiTheme="minorHAnsi" w:cstheme="minorBidi"/>
          <w:i w:val="0"/>
          <w:sz w:val="22"/>
          <w:szCs w:val="22"/>
        </w:rPr>
      </w:pPr>
      <w:r w:rsidRPr="00D052C5">
        <w:rPr>
          <w:u w:color="C0C0C0"/>
        </w:rPr>
        <w:t>9.3.4</w:t>
      </w:r>
      <w:r>
        <w:rPr>
          <w:rFonts w:asciiTheme="minorHAnsi" w:eastAsiaTheme="minorEastAsia" w:hAnsiTheme="minorHAnsi" w:cstheme="minorBidi"/>
          <w:i w:val="0"/>
          <w:sz w:val="22"/>
          <w:szCs w:val="22"/>
        </w:rPr>
        <w:tab/>
      </w:r>
      <w:r w:rsidRPr="00D052C5">
        <w:rPr>
          <w:u w:color="C0C0C0"/>
        </w:rPr>
        <w:t>Logs</w:t>
      </w:r>
      <w:r>
        <w:tab/>
      </w:r>
      <w:r w:rsidR="0085789F">
        <w:fldChar w:fldCharType="begin"/>
      </w:r>
      <w:r>
        <w:instrText xml:space="preserve"> PAGEREF _Toc426723837 \h </w:instrText>
      </w:r>
      <w:r w:rsidR="0085789F">
        <w:fldChar w:fldCharType="separate"/>
      </w:r>
      <w:r w:rsidR="00675435">
        <w:t>252</w:t>
      </w:r>
      <w:r w:rsidR="0085789F">
        <w:fldChar w:fldCharType="end"/>
      </w:r>
    </w:p>
    <w:p w:rsidR="00995840" w:rsidRPr="001D749C" w:rsidRDefault="0085789F">
      <w:pPr>
        <w:rPr>
          <w:rFonts w:cs="Arial"/>
        </w:rPr>
      </w:pPr>
      <w:r w:rsidRPr="001D749C">
        <w:rPr>
          <w:rFonts w:cs="Arial"/>
          <w:b/>
          <w:caps/>
        </w:rPr>
        <w:fldChar w:fldCharType="end"/>
      </w:r>
      <w:bookmarkStart w:id="61" w:name="S_Page"/>
      <w:r w:rsidR="00995840" w:rsidRPr="001D749C">
        <w:rPr>
          <w:rFonts w:cs="Arial"/>
          <w:vanish/>
        </w:rPr>
        <w:t xml:space="preserve"> page</w:t>
      </w:r>
      <w:bookmarkEnd w:id="61"/>
    </w:p>
    <w:p w:rsidR="00995840" w:rsidRPr="001D749C" w:rsidRDefault="00995840">
      <w:pPr>
        <w:rPr>
          <w:rFonts w:cs="Arial"/>
        </w:rPr>
      </w:pPr>
    </w:p>
    <w:p w:rsidR="00523510" w:rsidRPr="001D749C" w:rsidRDefault="00523510">
      <w:pPr>
        <w:rPr>
          <w:rFonts w:cs="Arial"/>
        </w:rPr>
      </w:pPr>
    </w:p>
    <w:p w:rsidR="000A41BF" w:rsidRPr="001D749C" w:rsidRDefault="004D4403">
      <w:pPr>
        <w:rPr>
          <w:rFonts w:cs="Arial"/>
        </w:rPr>
      </w:pPr>
      <w:r w:rsidRPr="001D749C">
        <w:rPr>
          <w:rFonts w:cs="Arial"/>
        </w:rPr>
        <w:br w:type="page"/>
      </w:r>
    </w:p>
    <w:p w:rsidR="00D8332D" w:rsidRPr="000457C9" w:rsidRDefault="007508E3" w:rsidP="002A727D">
      <w:pPr>
        <w:pStyle w:val="Titre1"/>
        <w:rPr>
          <w:rFonts w:cs="Arial"/>
        </w:rPr>
      </w:pPr>
      <w:bookmarkStart w:id="62" w:name="_Toc426723380"/>
      <w:r>
        <w:rPr>
          <w:rFonts w:cs="Arial"/>
        </w:rPr>
        <w:lastRenderedPageBreak/>
        <w:t>Introduction</w:t>
      </w:r>
      <w:bookmarkEnd w:id="62"/>
      <w:r w:rsidR="0085789F" w:rsidRPr="000457C9">
        <w:rPr>
          <w:rFonts w:cs="Arial"/>
        </w:rPr>
        <w:fldChar w:fldCharType="begin"/>
      </w:r>
      <w:r w:rsidR="0085789F" w:rsidRPr="000457C9">
        <w:rPr>
          <w:rFonts w:cs="Arial"/>
        </w:rPr>
        <w:fldChar w:fldCharType="end"/>
      </w:r>
    </w:p>
    <w:p w:rsidR="00D8332D" w:rsidRPr="001D749C" w:rsidRDefault="00D8332D" w:rsidP="002A727D">
      <w:pPr>
        <w:pStyle w:val="Titre2"/>
        <w:rPr>
          <w:rFonts w:cs="Arial"/>
        </w:rPr>
      </w:pPr>
      <w:bookmarkStart w:id="63" w:name="_Toc245099005"/>
      <w:bookmarkStart w:id="64" w:name="_Toc249417258"/>
      <w:bookmarkStart w:id="65" w:name="_Toc393377214"/>
      <w:bookmarkStart w:id="66" w:name="_Toc426723381"/>
      <w:r w:rsidRPr="001D749C">
        <w:rPr>
          <w:rFonts w:cs="Arial"/>
        </w:rPr>
        <w:t>Objet du document</w:t>
      </w:r>
      <w:bookmarkEnd w:id="63"/>
      <w:bookmarkEnd w:id="64"/>
      <w:bookmarkEnd w:id="65"/>
      <w:bookmarkEnd w:id="66"/>
    </w:p>
    <w:p w:rsidR="00771BA4" w:rsidRPr="001D749C" w:rsidRDefault="009337AE" w:rsidP="00D67A60">
      <w:pPr>
        <w:rPr>
          <w:rFonts w:cs="Arial"/>
        </w:rPr>
      </w:pPr>
      <w:r w:rsidRPr="001D749C">
        <w:rPr>
          <w:rFonts w:cs="Arial"/>
        </w:rPr>
        <w:t xml:space="preserve">Les versions G1R0 et G1R1 de </w:t>
      </w:r>
      <w:r w:rsidR="00606691" w:rsidRPr="001D749C">
        <w:rPr>
          <w:rFonts w:cs="Arial"/>
        </w:rPr>
        <w:t>Geofibre</w:t>
      </w:r>
      <w:r w:rsidRPr="001D749C">
        <w:rPr>
          <w:rFonts w:cs="Arial"/>
        </w:rPr>
        <w:t xml:space="preserve"> n’ont pas fait l’objet de spécifications techniques et dans le cadre de la G1R2 il n’est pas prévu de retro spécification. </w:t>
      </w:r>
    </w:p>
    <w:p w:rsidR="00771BA4" w:rsidRPr="001D749C" w:rsidRDefault="00771BA4" w:rsidP="00D67A60">
      <w:pPr>
        <w:rPr>
          <w:rFonts w:cs="Arial"/>
        </w:rPr>
      </w:pPr>
    </w:p>
    <w:p w:rsidR="00D67A60" w:rsidRPr="001D749C" w:rsidRDefault="009337AE" w:rsidP="00D67A60">
      <w:pPr>
        <w:rPr>
          <w:rFonts w:cs="Arial"/>
        </w:rPr>
      </w:pPr>
      <w:r w:rsidRPr="001D749C">
        <w:rPr>
          <w:rFonts w:cs="Arial"/>
        </w:rPr>
        <w:t xml:space="preserve">En conséquence, l’objet de ce document est uniquement de présenter les spécifications techniques des fonctions spécifiques </w:t>
      </w:r>
      <w:r w:rsidR="00CB6005" w:rsidRPr="001D749C">
        <w:rPr>
          <w:rFonts w:cs="Arial"/>
        </w:rPr>
        <w:t xml:space="preserve">à partir </w:t>
      </w:r>
      <w:r w:rsidRPr="001D749C">
        <w:rPr>
          <w:rFonts w:cs="Arial"/>
        </w:rPr>
        <w:t>de la G1R2</w:t>
      </w:r>
      <w:r w:rsidR="00FC170F">
        <w:rPr>
          <w:rFonts w:cs="Arial"/>
        </w:rPr>
        <w:t>.</w:t>
      </w:r>
      <w:r w:rsidRPr="001D749C">
        <w:rPr>
          <w:rFonts w:cs="Arial"/>
        </w:rPr>
        <w:t xml:space="preserve"> </w:t>
      </w:r>
      <w:r w:rsidR="00FC170F">
        <w:rPr>
          <w:rFonts w:cs="Arial"/>
        </w:rPr>
        <w:t xml:space="preserve">Seules </w:t>
      </w:r>
      <w:r w:rsidR="0061701A" w:rsidRPr="001D749C">
        <w:rPr>
          <w:rFonts w:cs="Arial"/>
        </w:rPr>
        <w:t>les informations concernant les modifications apportées à l’application</w:t>
      </w:r>
      <w:r w:rsidRPr="001D749C">
        <w:rPr>
          <w:rFonts w:cs="Arial"/>
        </w:rPr>
        <w:t xml:space="preserve"> </w:t>
      </w:r>
      <w:r w:rsidR="00CB6005" w:rsidRPr="001D749C">
        <w:rPr>
          <w:rFonts w:cs="Arial"/>
        </w:rPr>
        <w:t>à partir  de</w:t>
      </w:r>
      <w:r w:rsidRPr="001D749C">
        <w:rPr>
          <w:rFonts w:cs="Arial"/>
        </w:rPr>
        <w:t xml:space="preserve"> la version G1R2</w:t>
      </w:r>
      <w:r w:rsidR="00FC170F">
        <w:rPr>
          <w:rFonts w:cs="Arial"/>
        </w:rPr>
        <w:t xml:space="preserve"> sont décrites dans ce document</w:t>
      </w:r>
      <w:r w:rsidR="0061701A" w:rsidRPr="001D749C">
        <w:rPr>
          <w:rFonts w:cs="Arial"/>
        </w:rPr>
        <w:t>.</w:t>
      </w:r>
      <w:r w:rsidR="00FC170F">
        <w:rPr>
          <w:rFonts w:cs="Arial"/>
        </w:rPr>
        <w:t xml:space="preserve"> Lorsque la compréhension de la fonctionnalité n’est pas suffisante, une partie de la fonctionnalité est réécrite et les modifications apportées par la version sont mises en évidences (</w:t>
      </w:r>
      <w:r w:rsidR="001F2AEE" w:rsidRPr="001F2AEE">
        <w:rPr>
          <w:rFonts w:cs="Arial"/>
          <w:highlight w:val="green"/>
        </w:rPr>
        <w:t>surlignées en vert</w:t>
      </w:r>
      <w:r w:rsidR="00FC170F">
        <w:rPr>
          <w:rFonts w:cs="Arial"/>
        </w:rPr>
        <w:t>).</w:t>
      </w:r>
    </w:p>
    <w:p w:rsidR="000E3BC4" w:rsidRPr="001D749C" w:rsidRDefault="000E3BC4" w:rsidP="00D67A60">
      <w:pPr>
        <w:rPr>
          <w:rFonts w:cs="Arial"/>
        </w:rPr>
      </w:pPr>
    </w:p>
    <w:p w:rsidR="000E3BC4" w:rsidRPr="001D749C" w:rsidRDefault="000E3BC4" w:rsidP="00D67A60">
      <w:pPr>
        <w:rPr>
          <w:rFonts w:cs="Arial"/>
        </w:rPr>
      </w:pPr>
      <w:r w:rsidRPr="001D749C">
        <w:rPr>
          <w:rFonts w:cs="Arial"/>
        </w:rPr>
        <w:t>A noter que le document R1, mis à jour pour la G1R</w:t>
      </w:r>
      <w:r w:rsidR="003A1EB8">
        <w:rPr>
          <w:rFonts w:cs="Arial"/>
        </w:rPr>
        <w:t>6</w:t>
      </w:r>
      <w:r w:rsidRPr="001D749C">
        <w:rPr>
          <w:rFonts w:cs="Arial"/>
        </w:rPr>
        <w:t>, inclut l’équivalent des chapitres 2 à 6 ci-dessous.</w:t>
      </w:r>
    </w:p>
    <w:p w:rsidR="006F4437" w:rsidRPr="001D749C" w:rsidRDefault="006F4437" w:rsidP="002A727D">
      <w:pPr>
        <w:pStyle w:val="Titre2"/>
        <w:rPr>
          <w:rFonts w:cs="Arial"/>
        </w:rPr>
      </w:pPr>
      <w:bookmarkStart w:id="67" w:name="_Toc393377215"/>
      <w:bookmarkStart w:id="68" w:name="_Toc426723382"/>
      <w:r w:rsidRPr="001D749C">
        <w:rPr>
          <w:rFonts w:cs="Arial"/>
        </w:rPr>
        <w:t>Domaine d’application</w:t>
      </w:r>
      <w:bookmarkEnd w:id="67"/>
      <w:bookmarkEnd w:id="68"/>
    </w:p>
    <w:p w:rsidR="00D8332D" w:rsidRPr="001D749C" w:rsidRDefault="00D8332D" w:rsidP="002A727D">
      <w:pPr>
        <w:pStyle w:val="Titre2"/>
        <w:rPr>
          <w:rFonts w:cs="Arial"/>
        </w:rPr>
      </w:pPr>
      <w:bookmarkStart w:id="69" w:name="_Toc245099006"/>
      <w:bookmarkStart w:id="70" w:name="_Toc249417259"/>
      <w:bookmarkStart w:id="71" w:name="_Toc393377216"/>
      <w:bookmarkStart w:id="72" w:name="_Toc426723383"/>
      <w:r w:rsidRPr="001D749C">
        <w:rPr>
          <w:rFonts w:cs="Arial"/>
        </w:rPr>
        <w:t>Documents associés</w:t>
      </w:r>
      <w:bookmarkEnd w:id="69"/>
      <w:bookmarkEnd w:id="70"/>
      <w:bookmarkEnd w:id="71"/>
      <w:bookmarkEnd w:id="72"/>
    </w:p>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98"/>
        <w:gridCol w:w="5006"/>
        <w:gridCol w:w="1474"/>
        <w:gridCol w:w="2031"/>
      </w:tblGrid>
      <w:tr w:rsidR="00D25EF4" w:rsidRPr="009965D3" w:rsidTr="001F7B5A">
        <w:tc>
          <w:tcPr>
            <w:tcW w:w="1198" w:type="dxa"/>
          </w:tcPr>
          <w:p w:rsidR="00D25EF4" w:rsidRPr="009965D3" w:rsidRDefault="00D25EF4" w:rsidP="00D25EF4">
            <w:pPr>
              <w:jc w:val="center"/>
              <w:rPr>
                <w:b/>
                <w:bCs/>
              </w:rPr>
            </w:pPr>
            <w:r w:rsidRPr="009965D3">
              <w:rPr>
                <w:b/>
                <w:bCs/>
              </w:rPr>
              <w:t>Ident.</w:t>
            </w:r>
          </w:p>
        </w:tc>
        <w:tc>
          <w:tcPr>
            <w:tcW w:w="5006" w:type="dxa"/>
          </w:tcPr>
          <w:p w:rsidR="00D25EF4" w:rsidRPr="009965D3" w:rsidRDefault="00D25EF4" w:rsidP="00D25EF4">
            <w:pPr>
              <w:jc w:val="center"/>
              <w:rPr>
                <w:b/>
                <w:bCs/>
              </w:rPr>
            </w:pPr>
            <w:r w:rsidRPr="009965D3">
              <w:rPr>
                <w:b/>
                <w:bCs/>
              </w:rPr>
              <w:t>Libellé / Titre</w:t>
            </w:r>
          </w:p>
        </w:tc>
        <w:tc>
          <w:tcPr>
            <w:tcW w:w="1474" w:type="dxa"/>
          </w:tcPr>
          <w:p w:rsidR="00D25EF4" w:rsidRPr="009965D3" w:rsidRDefault="00D25EF4" w:rsidP="00D25EF4">
            <w:pPr>
              <w:jc w:val="center"/>
              <w:rPr>
                <w:b/>
                <w:bCs/>
              </w:rPr>
            </w:pPr>
            <w:r w:rsidRPr="009965D3">
              <w:rPr>
                <w:b/>
                <w:bCs/>
              </w:rPr>
              <w:t>Version</w:t>
            </w:r>
          </w:p>
        </w:tc>
        <w:tc>
          <w:tcPr>
            <w:tcW w:w="2031" w:type="dxa"/>
          </w:tcPr>
          <w:p w:rsidR="00D25EF4" w:rsidRPr="009965D3" w:rsidRDefault="00D25EF4" w:rsidP="00D25EF4">
            <w:pPr>
              <w:jc w:val="center"/>
              <w:rPr>
                <w:b/>
                <w:bCs/>
              </w:rPr>
            </w:pPr>
            <w:r w:rsidRPr="009965D3">
              <w:rPr>
                <w:b/>
                <w:bCs/>
              </w:rPr>
              <w:t>Date</w:t>
            </w:r>
          </w:p>
        </w:tc>
      </w:tr>
      <w:tr w:rsidR="00D25EF4" w:rsidRPr="00A97898" w:rsidTr="001F7B5A">
        <w:tc>
          <w:tcPr>
            <w:tcW w:w="1198" w:type="dxa"/>
          </w:tcPr>
          <w:p w:rsidR="00D25EF4" w:rsidRDefault="00D25EF4" w:rsidP="00D25EF4">
            <w:pPr>
              <w:pStyle w:val="Commentaire"/>
              <w:spacing w:before="0" w:after="200" w:line="276" w:lineRule="auto"/>
              <w:jc w:val="center"/>
              <w:rPr>
                <w:rFonts w:cstheme="minorHAnsi"/>
              </w:rPr>
            </w:pPr>
            <w:bookmarkStart w:id="73" w:name="R01_DALCA"/>
            <w:r w:rsidRPr="001D749C">
              <w:rPr>
                <w:rFonts w:cs="Arial"/>
              </w:rPr>
              <w:t>[R1]</w:t>
            </w:r>
            <w:bookmarkEnd w:id="73"/>
          </w:p>
        </w:tc>
        <w:tc>
          <w:tcPr>
            <w:tcW w:w="5006" w:type="dxa"/>
          </w:tcPr>
          <w:p w:rsidR="00D25EF4" w:rsidRPr="00D76BCA" w:rsidRDefault="00D76BCA" w:rsidP="0060507A">
            <w:pPr>
              <w:autoSpaceDE w:val="0"/>
              <w:autoSpaceDN w:val="0"/>
              <w:spacing w:after="0"/>
            </w:pPr>
            <w:r w:rsidRPr="000E2098">
              <w:rPr>
                <w:rFonts w:cs="Arial"/>
              </w:rPr>
              <w:t xml:space="preserve">Geofibre </w:t>
            </w:r>
            <w:r w:rsidR="00234E6A" w:rsidRPr="000E2098">
              <w:rPr>
                <w:rFonts w:cs="Arial"/>
              </w:rPr>
              <w:t>G1R</w:t>
            </w:r>
            <w:r w:rsidR="00234E6A">
              <w:rPr>
                <w:rFonts w:cs="Arial"/>
              </w:rPr>
              <w:t>7</w:t>
            </w:r>
            <w:r w:rsidR="00234E6A" w:rsidRPr="000E2098">
              <w:rPr>
                <w:rFonts w:cs="Arial"/>
              </w:rPr>
              <w:t xml:space="preserve"> </w:t>
            </w:r>
            <w:r w:rsidRPr="000E2098">
              <w:rPr>
                <w:rFonts w:cs="Arial"/>
              </w:rPr>
              <w:t>– DAL-CA.doc, OF/DTSI/DSI/DSI-R/DS ITD/DP SIGDIAG/2015-Geofibre-013/R/CAP</w:t>
            </w:r>
          </w:p>
        </w:tc>
        <w:tc>
          <w:tcPr>
            <w:tcW w:w="1474" w:type="dxa"/>
          </w:tcPr>
          <w:p w:rsidR="00D25EF4" w:rsidRPr="0060507A" w:rsidRDefault="0060507A" w:rsidP="0060507A">
            <w:pPr>
              <w:jc w:val="center"/>
              <w:rPr>
                <w:rFonts w:cstheme="minorHAnsi"/>
              </w:rPr>
            </w:pPr>
            <w:r w:rsidRPr="0060507A">
              <w:rPr>
                <w:rFonts w:cstheme="minorHAnsi"/>
              </w:rPr>
              <w:t>S1F0</w:t>
            </w:r>
          </w:p>
        </w:tc>
        <w:tc>
          <w:tcPr>
            <w:tcW w:w="2031" w:type="dxa"/>
          </w:tcPr>
          <w:p w:rsidR="00D25EF4" w:rsidRPr="00234E6A" w:rsidRDefault="0060507A" w:rsidP="001F7B5A">
            <w:pPr>
              <w:pBdr>
                <w:bottom w:val="single" w:sz="18" w:space="1" w:color="C0C0C0"/>
              </w:pBdr>
              <w:jc w:val="center"/>
              <w:rPr>
                <w:rFonts w:cstheme="minorHAnsi"/>
                <w:highlight w:val="yellow"/>
              </w:rPr>
            </w:pPr>
            <w:r>
              <w:rPr>
                <w:rFonts w:cstheme="minorHAnsi"/>
                <w:highlight w:val="yellow"/>
              </w:rPr>
              <w:t>07/</w:t>
            </w:r>
            <w:r w:rsidR="001F7B5A" w:rsidRPr="00FE4E1D">
              <w:rPr>
                <w:rFonts w:cstheme="minorHAnsi"/>
                <w:highlight w:val="yellow"/>
              </w:rPr>
              <w:t>2015</w:t>
            </w:r>
          </w:p>
        </w:tc>
      </w:tr>
      <w:tr w:rsidR="00D25EF4" w:rsidRPr="00A97898" w:rsidTr="001F7B5A">
        <w:tc>
          <w:tcPr>
            <w:tcW w:w="1198" w:type="dxa"/>
          </w:tcPr>
          <w:p w:rsidR="00D25EF4" w:rsidRDefault="00D25EF4" w:rsidP="00D25EF4">
            <w:pPr>
              <w:pStyle w:val="Commentaire"/>
              <w:spacing w:before="0" w:after="200" w:line="276" w:lineRule="auto"/>
              <w:ind w:left="360"/>
              <w:rPr>
                <w:rFonts w:cs="Arial"/>
              </w:rPr>
            </w:pPr>
            <w:bookmarkStart w:id="74" w:name="R02_SpecFonctionnelles"/>
            <w:r>
              <w:rPr>
                <w:rFonts w:cs="Arial"/>
              </w:rPr>
              <w:t>[R2]</w:t>
            </w:r>
            <w:bookmarkEnd w:id="74"/>
          </w:p>
        </w:tc>
        <w:tc>
          <w:tcPr>
            <w:tcW w:w="5006" w:type="dxa"/>
          </w:tcPr>
          <w:p w:rsidR="00D25EF4" w:rsidRPr="001D749C" w:rsidRDefault="00D25EF4" w:rsidP="00234E6A">
            <w:pPr>
              <w:pStyle w:val="Commentaire"/>
              <w:rPr>
                <w:rFonts w:cs="Arial"/>
              </w:rPr>
            </w:pPr>
            <w:r>
              <w:rPr>
                <w:rFonts w:cs="Arial"/>
              </w:rPr>
              <w:t xml:space="preserve">Geofibre </w:t>
            </w:r>
            <w:r w:rsidR="00234E6A">
              <w:rPr>
                <w:rFonts w:cs="Arial"/>
              </w:rPr>
              <w:t xml:space="preserve">G1R7 </w:t>
            </w:r>
            <w:r>
              <w:rPr>
                <w:rFonts w:cs="Arial"/>
              </w:rPr>
              <w:t>– Spécifications fonctionnelles</w:t>
            </w:r>
          </w:p>
        </w:tc>
        <w:tc>
          <w:tcPr>
            <w:tcW w:w="1474" w:type="dxa"/>
          </w:tcPr>
          <w:p w:rsidR="00D25EF4" w:rsidRPr="00912481" w:rsidRDefault="00234E6A" w:rsidP="00234E6A">
            <w:pPr>
              <w:jc w:val="center"/>
              <w:rPr>
                <w:rFonts w:cstheme="minorHAnsi"/>
              </w:rPr>
            </w:pPr>
            <w:r>
              <w:rPr>
                <w:rFonts w:cstheme="minorHAnsi"/>
              </w:rPr>
              <w:t>S1F4</w:t>
            </w:r>
          </w:p>
        </w:tc>
        <w:tc>
          <w:tcPr>
            <w:tcW w:w="2031" w:type="dxa"/>
          </w:tcPr>
          <w:p w:rsidR="00D25EF4" w:rsidRPr="00A97898" w:rsidRDefault="00234E6A" w:rsidP="00234E6A">
            <w:pPr>
              <w:jc w:val="center"/>
              <w:rPr>
                <w:rFonts w:cstheme="minorHAnsi"/>
              </w:rPr>
            </w:pPr>
            <w:r>
              <w:rPr>
                <w:rFonts w:cstheme="minorHAnsi"/>
              </w:rPr>
              <w:t>22</w:t>
            </w:r>
            <w:r w:rsidR="00D25EF4">
              <w:rPr>
                <w:rFonts w:cstheme="minorHAnsi"/>
              </w:rPr>
              <w:t>/</w:t>
            </w:r>
            <w:r>
              <w:rPr>
                <w:rFonts w:cstheme="minorHAnsi"/>
              </w:rPr>
              <w:t>05</w:t>
            </w:r>
            <w:r w:rsidR="00D25EF4">
              <w:rPr>
                <w:rFonts w:cstheme="minorHAnsi"/>
              </w:rPr>
              <w:t>/</w:t>
            </w:r>
            <w:r w:rsidR="00EA7197">
              <w:rPr>
                <w:rFonts w:cstheme="minorHAnsi"/>
              </w:rPr>
              <w:t>2015</w:t>
            </w:r>
          </w:p>
        </w:tc>
      </w:tr>
      <w:tr w:rsidR="00D25EF4" w:rsidRPr="00A97898" w:rsidTr="001F7B5A">
        <w:tc>
          <w:tcPr>
            <w:tcW w:w="1198" w:type="dxa"/>
          </w:tcPr>
          <w:p w:rsidR="00D25EF4" w:rsidRDefault="00D25EF4" w:rsidP="00D25EF4">
            <w:pPr>
              <w:pStyle w:val="Commentaire"/>
              <w:spacing w:before="0" w:after="200" w:line="276" w:lineRule="auto"/>
              <w:ind w:left="360"/>
              <w:rPr>
                <w:rFonts w:cs="Arial"/>
              </w:rPr>
            </w:pPr>
            <w:bookmarkStart w:id="75" w:name="R03_GeofibreActeursRoles"/>
            <w:r>
              <w:rPr>
                <w:rFonts w:cs="Arial"/>
              </w:rPr>
              <w:t>[R3]</w:t>
            </w:r>
            <w:bookmarkEnd w:id="75"/>
          </w:p>
        </w:tc>
        <w:tc>
          <w:tcPr>
            <w:tcW w:w="5006" w:type="dxa"/>
          </w:tcPr>
          <w:p w:rsidR="00D25EF4" w:rsidRDefault="00D25EF4" w:rsidP="00234E6A">
            <w:pPr>
              <w:pStyle w:val="Commentaire"/>
              <w:rPr>
                <w:rFonts w:cs="Arial"/>
              </w:rPr>
            </w:pPr>
            <w:r>
              <w:rPr>
                <w:rFonts w:cs="Arial"/>
              </w:rPr>
              <w:t xml:space="preserve">Geofibre </w:t>
            </w:r>
            <w:r w:rsidR="00234E6A">
              <w:rPr>
                <w:rFonts w:cs="Arial"/>
              </w:rPr>
              <w:t xml:space="preserve">G1R7 </w:t>
            </w:r>
            <w:r>
              <w:rPr>
                <w:rFonts w:cs="Arial"/>
              </w:rPr>
              <w:t>– acteursrôles.xls</w:t>
            </w:r>
          </w:p>
        </w:tc>
        <w:tc>
          <w:tcPr>
            <w:tcW w:w="1474" w:type="dxa"/>
          </w:tcPr>
          <w:p w:rsidR="00D25EF4" w:rsidRDefault="00234E6A" w:rsidP="00234E6A">
            <w:pPr>
              <w:jc w:val="center"/>
              <w:rPr>
                <w:rFonts w:cstheme="minorHAnsi"/>
              </w:rPr>
            </w:pPr>
            <w:r>
              <w:rPr>
                <w:rFonts w:cstheme="minorHAnsi"/>
              </w:rPr>
              <w:t>S1F0</w:t>
            </w:r>
          </w:p>
        </w:tc>
        <w:tc>
          <w:tcPr>
            <w:tcW w:w="2031" w:type="dxa"/>
          </w:tcPr>
          <w:p w:rsidR="00D25EF4" w:rsidRDefault="00234E6A" w:rsidP="00234E6A">
            <w:pPr>
              <w:jc w:val="center"/>
              <w:rPr>
                <w:rFonts w:cstheme="minorHAnsi"/>
              </w:rPr>
            </w:pPr>
            <w:r>
              <w:rPr>
                <w:rFonts w:cstheme="minorHAnsi"/>
              </w:rPr>
              <w:t>19</w:t>
            </w:r>
            <w:r w:rsidR="00D25EF4">
              <w:rPr>
                <w:rFonts w:cstheme="minorHAnsi"/>
              </w:rPr>
              <w:t>/</w:t>
            </w:r>
            <w:r>
              <w:rPr>
                <w:rFonts w:cstheme="minorHAnsi"/>
              </w:rPr>
              <w:t>05</w:t>
            </w:r>
            <w:r w:rsidR="00D25EF4">
              <w:rPr>
                <w:rFonts w:cstheme="minorHAnsi"/>
              </w:rPr>
              <w:t>/</w:t>
            </w:r>
            <w:r>
              <w:rPr>
                <w:rFonts w:cstheme="minorHAnsi"/>
              </w:rPr>
              <w:t>2015</w:t>
            </w:r>
          </w:p>
        </w:tc>
      </w:tr>
      <w:tr w:rsidR="00D25EF4" w:rsidRPr="00A97898" w:rsidTr="001F7B5A">
        <w:tc>
          <w:tcPr>
            <w:tcW w:w="1198" w:type="dxa"/>
          </w:tcPr>
          <w:p w:rsidR="00D25EF4" w:rsidRDefault="00D25EF4" w:rsidP="00D25EF4">
            <w:pPr>
              <w:pStyle w:val="Commentaire"/>
              <w:spacing w:before="0" w:after="200" w:line="276" w:lineRule="auto"/>
              <w:ind w:left="360"/>
              <w:rPr>
                <w:rFonts w:cs="Arial"/>
              </w:rPr>
            </w:pPr>
            <w:bookmarkStart w:id="76" w:name="R04_ReglesPMPA"/>
            <w:r>
              <w:rPr>
                <w:rFonts w:cs="Arial"/>
              </w:rPr>
              <w:t>[R4]</w:t>
            </w:r>
            <w:bookmarkEnd w:id="76"/>
          </w:p>
        </w:tc>
        <w:tc>
          <w:tcPr>
            <w:tcW w:w="5006" w:type="dxa"/>
          </w:tcPr>
          <w:p w:rsidR="00D25EF4" w:rsidRPr="00C40723" w:rsidRDefault="00D04BC5" w:rsidP="00234E6A">
            <w:pPr>
              <w:pStyle w:val="Commentaire"/>
              <w:rPr>
                <w:rFonts w:cs="Arial"/>
                <w:lang w:val="es-ES"/>
              </w:rPr>
            </w:pPr>
            <w:r w:rsidRPr="00D04BC5">
              <w:rPr>
                <w:rFonts w:cs="Arial"/>
                <w:lang w:val="es-ES"/>
              </w:rPr>
              <w:t xml:space="preserve">Geofibre </w:t>
            </w:r>
            <w:r w:rsidR="00234E6A" w:rsidRPr="00D04BC5">
              <w:rPr>
                <w:rFonts w:cs="Arial"/>
                <w:lang w:val="es-ES"/>
              </w:rPr>
              <w:t>G1R</w:t>
            </w:r>
            <w:r w:rsidR="00234E6A">
              <w:rPr>
                <w:rFonts w:cs="Arial"/>
                <w:lang w:val="es-ES"/>
              </w:rPr>
              <w:t>7</w:t>
            </w:r>
            <w:r w:rsidR="00234E6A" w:rsidRPr="00D04BC5">
              <w:rPr>
                <w:rFonts w:cs="Arial"/>
                <w:lang w:val="es-ES"/>
              </w:rPr>
              <w:t xml:space="preserve"> </w:t>
            </w:r>
            <w:r w:rsidRPr="00D04BC5">
              <w:rPr>
                <w:rFonts w:cs="Arial"/>
                <w:lang w:val="es-ES"/>
              </w:rPr>
              <w:t>– Regles-PMPA.doc</w:t>
            </w:r>
          </w:p>
        </w:tc>
        <w:tc>
          <w:tcPr>
            <w:tcW w:w="1474" w:type="dxa"/>
          </w:tcPr>
          <w:p w:rsidR="00D25EF4" w:rsidRDefault="00234E6A" w:rsidP="00234E6A">
            <w:pPr>
              <w:jc w:val="center"/>
              <w:rPr>
                <w:rFonts w:cstheme="minorHAnsi"/>
              </w:rPr>
            </w:pPr>
            <w:r>
              <w:rPr>
                <w:rFonts w:cstheme="minorHAnsi"/>
              </w:rPr>
              <w:t>S1F0</w:t>
            </w:r>
          </w:p>
        </w:tc>
        <w:tc>
          <w:tcPr>
            <w:tcW w:w="2031" w:type="dxa"/>
          </w:tcPr>
          <w:p w:rsidR="00D25EF4" w:rsidRDefault="00D25EF4" w:rsidP="00234E6A">
            <w:pPr>
              <w:jc w:val="center"/>
              <w:rPr>
                <w:rFonts w:cstheme="minorHAnsi"/>
              </w:rPr>
            </w:pPr>
            <w:r>
              <w:rPr>
                <w:rFonts w:cstheme="minorHAnsi"/>
              </w:rPr>
              <w:t>29/</w:t>
            </w:r>
            <w:r w:rsidR="00234E6A">
              <w:rPr>
                <w:rFonts w:cstheme="minorHAnsi"/>
              </w:rPr>
              <w:t>05</w:t>
            </w:r>
            <w:r>
              <w:rPr>
                <w:rFonts w:cstheme="minorHAnsi"/>
              </w:rPr>
              <w:t>/</w:t>
            </w:r>
            <w:r w:rsidR="00234E6A">
              <w:rPr>
                <w:rFonts w:cstheme="minorHAnsi"/>
              </w:rPr>
              <w:t>2015</w:t>
            </w:r>
          </w:p>
        </w:tc>
      </w:tr>
      <w:tr w:rsidR="007277A3" w:rsidRPr="00A97898" w:rsidTr="001F7B5A">
        <w:tc>
          <w:tcPr>
            <w:tcW w:w="1198" w:type="dxa"/>
          </w:tcPr>
          <w:p w:rsidR="007277A3" w:rsidRPr="0060507A" w:rsidRDefault="007277A3" w:rsidP="00272778">
            <w:pPr>
              <w:pStyle w:val="Commentaire"/>
              <w:spacing w:before="0" w:after="200" w:line="276" w:lineRule="auto"/>
              <w:ind w:left="360"/>
              <w:rPr>
                <w:rFonts w:cs="Arial"/>
              </w:rPr>
            </w:pPr>
            <w:bookmarkStart w:id="77" w:name="R05_PGC"/>
            <w:bookmarkStart w:id="78" w:name="_Toc245099007"/>
            <w:bookmarkStart w:id="79" w:name="_Toc249417260"/>
            <w:bookmarkStart w:id="80" w:name="_Toc393377217"/>
            <w:r w:rsidRPr="0060507A">
              <w:rPr>
                <w:rFonts w:cs="Arial"/>
              </w:rPr>
              <w:t>[R5]</w:t>
            </w:r>
            <w:bookmarkEnd w:id="77"/>
          </w:p>
        </w:tc>
        <w:tc>
          <w:tcPr>
            <w:tcW w:w="5006" w:type="dxa"/>
          </w:tcPr>
          <w:p w:rsidR="007277A3" w:rsidRPr="0060507A" w:rsidRDefault="00FE4E1D" w:rsidP="007277A3">
            <w:pPr>
              <w:pStyle w:val="Commentaire"/>
              <w:rPr>
                <w:rFonts w:cs="Arial"/>
              </w:rPr>
            </w:pPr>
            <w:r w:rsidRPr="0060507A">
              <w:rPr>
                <w:rFonts w:cs="Arial"/>
              </w:rPr>
              <w:t>Geofibre G1R5 - Plan de Gestion de Configuration</w:t>
            </w:r>
          </w:p>
        </w:tc>
        <w:tc>
          <w:tcPr>
            <w:tcW w:w="1474" w:type="dxa"/>
          </w:tcPr>
          <w:p w:rsidR="007277A3" w:rsidRPr="0060507A" w:rsidRDefault="00FE4E1D" w:rsidP="00272778">
            <w:pPr>
              <w:jc w:val="center"/>
              <w:rPr>
                <w:rFonts w:cstheme="minorHAnsi"/>
              </w:rPr>
            </w:pPr>
            <w:r w:rsidRPr="0060507A">
              <w:rPr>
                <w:rFonts w:cstheme="minorHAnsi"/>
              </w:rPr>
              <w:t>S1F0</w:t>
            </w:r>
          </w:p>
        </w:tc>
        <w:tc>
          <w:tcPr>
            <w:tcW w:w="2031" w:type="dxa"/>
          </w:tcPr>
          <w:p w:rsidR="007277A3" w:rsidRPr="0060507A" w:rsidRDefault="00FE4E1D" w:rsidP="00272778">
            <w:pPr>
              <w:jc w:val="center"/>
              <w:rPr>
                <w:rFonts w:cstheme="minorHAnsi"/>
              </w:rPr>
            </w:pPr>
            <w:r w:rsidRPr="0060507A">
              <w:rPr>
                <w:rFonts w:cstheme="minorHAnsi"/>
              </w:rPr>
              <w:t>15/10/2014</w:t>
            </w:r>
          </w:p>
        </w:tc>
      </w:tr>
      <w:tr w:rsidR="000A51C4" w:rsidRPr="00A97898" w:rsidTr="001F7B5A">
        <w:tc>
          <w:tcPr>
            <w:tcW w:w="1198" w:type="dxa"/>
          </w:tcPr>
          <w:p w:rsidR="000A51C4" w:rsidRDefault="000A51C4" w:rsidP="00313758">
            <w:pPr>
              <w:pStyle w:val="Commentaire"/>
              <w:spacing w:before="0" w:after="200" w:line="276" w:lineRule="auto"/>
              <w:ind w:left="360"/>
              <w:rPr>
                <w:rFonts w:cs="Arial"/>
              </w:rPr>
            </w:pPr>
            <w:bookmarkStart w:id="81" w:name="R06_DALCD_Impressions"/>
            <w:r>
              <w:rPr>
                <w:rFonts w:cs="Arial"/>
              </w:rPr>
              <w:t>[R6]</w:t>
            </w:r>
            <w:bookmarkEnd w:id="81"/>
          </w:p>
        </w:tc>
        <w:tc>
          <w:tcPr>
            <w:tcW w:w="5006" w:type="dxa"/>
          </w:tcPr>
          <w:p w:rsidR="000A51C4" w:rsidRPr="00B15E5C" w:rsidRDefault="000A51C4" w:rsidP="00EE014F">
            <w:pPr>
              <w:pStyle w:val="Commentaire"/>
              <w:rPr>
                <w:rFonts w:cs="Arial"/>
              </w:rPr>
            </w:pPr>
            <w:r w:rsidRPr="004A6455">
              <w:rPr>
                <w:rFonts w:cs="Arial"/>
              </w:rPr>
              <w:t xml:space="preserve">Geofibre </w:t>
            </w:r>
            <w:r w:rsidR="00234E6A" w:rsidRPr="004A6455">
              <w:rPr>
                <w:rFonts w:cs="Arial"/>
              </w:rPr>
              <w:t>G1R</w:t>
            </w:r>
            <w:r w:rsidR="00234E6A">
              <w:rPr>
                <w:rFonts w:cs="Arial"/>
              </w:rPr>
              <w:t>6</w:t>
            </w:r>
            <w:r w:rsidR="00EE014F">
              <w:rPr>
                <w:rFonts w:cs="Arial"/>
              </w:rPr>
              <w:t xml:space="preserve"> – </w:t>
            </w:r>
            <w:r w:rsidR="00EE014F" w:rsidRPr="004A6455">
              <w:rPr>
                <w:rFonts w:cs="Arial"/>
              </w:rPr>
              <w:t>DAL CD Gestion des impressions</w:t>
            </w:r>
          </w:p>
        </w:tc>
        <w:tc>
          <w:tcPr>
            <w:tcW w:w="1474" w:type="dxa"/>
          </w:tcPr>
          <w:p w:rsidR="000A51C4" w:rsidRDefault="00234E6A" w:rsidP="00234E6A">
            <w:pPr>
              <w:jc w:val="center"/>
              <w:rPr>
                <w:rFonts w:cstheme="minorHAnsi"/>
              </w:rPr>
            </w:pPr>
            <w:r>
              <w:rPr>
                <w:rFonts w:cstheme="minorHAnsi"/>
              </w:rPr>
              <w:t>S1F8</w:t>
            </w:r>
          </w:p>
        </w:tc>
        <w:tc>
          <w:tcPr>
            <w:tcW w:w="2031" w:type="dxa"/>
          </w:tcPr>
          <w:p w:rsidR="000A51C4" w:rsidRPr="0060507A" w:rsidRDefault="0060507A" w:rsidP="00313758">
            <w:pPr>
              <w:jc w:val="center"/>
              <w:rPr>
                <w:rFonts w:cstheme="minorHAnsi"/>
              </w:rPr>
            </w:pPr>
            <w:r w:rsidRPr="0060507A">
              <w:rPr>
                <w:rFonts w:cstheme="minorHAnsi"/>
              </w:rPr>
              <w:t>14/04/2015</w:t>
            </w:r>
          </w:p>
        </w:tc>
      </w:tr>
      <w:tr w:rsidR="00EA7197" w:rsidRPr="00A97898" w:rsidTr="001F7B5A">
        <w:tc>
          <w:tcPr>
            <w:tcW w:w="1198" w:type="dxa"/>
          </w:tcPr>
          <w:p w:rsidR="00EA7197" w:rsidRDefault="00EA7197" w:rsidP="00EA7197">
            <w:pPr>
              <w:pStyle w:val="Commentaire"/>
              <w:spacing w:before="0" w:after="200" w:line="276" w:lineRule="auto"/>
              <w:ind w:left="360"/>
              <w:rPr>
                <w:rFonts w:cs="Arial"/>
              </w:rPr>
            </w:pPr>
            <w:bookmarkStart w:id="82" w:name="R07_GeofibreConfigTDM"/>
            <w:r>
              <w:rPr>
                <w:rFonts w:cs="Arial"/>
              </w:rPr>
              <w:t>[R7]</w:t>
            </w:r>
            <w:bookmarkEnd w:id="82"/>
          </w:p>
        </w:tc>
        <w:tc>
          <w:tcPr>
            <w:tcW w:w="5006" w:type="dxa"/>
          </w:tcPr>
          <w:p w:rsidR="00EA7197" w:rsidRPr="004A6455" w:rsidRDefault="00B2140B" w:rsidP="00EE014F">
            <w:pPr>
              <w:pStyle w:val="Commentaire"/>
              <w:rPr>
                <w:rFonts w:cs="Arial"/>
              </w:rPr>
            </w:pPr>
            <w:r w:rsidRPr="00B2140B">
              <w:rPr>
                <w:rFonts w:cs="Arial"/>
              </w:rPr>
              <w:t>Geofibre G1R5</w:t>
            </w:r>
            <w:r w:rsidR="00EE014F">
              <w:rPr>
                <w:rFonts w:cs="Arial"/>
              </w:rPr>
              <w:t xml:space="preserve"> – </w:t>
            </w:r>
            <w:r w:rsidR="00EE014F" w:rsidRPr="00B2140B">
              <w:rPr>
                <w:rFonts w:cs="Arial"/>
              </w:rPr>
              <w:t>ConfigTDM</w:t>
            </w:r>
          </w:p>
        </w:tc>
        <w:tc>
          <w:tcPr>
            <w:tcW w:w="1474" w:type="dxa"/>
          </w:tcPr>
          <w:p w:rsidR="00EA7197" w:rsidRDefault="00B2140B" w:rsidP="00313758">
            <w:pPr>
              <w:jc w:val="center"/>
              <w:rPr>
                <w:rFonts w:cstheme="minorHAnsi"/>
              </w:rPr>
            </w:pPr>
            <w:r>
              <w:rPr>
                <w:rFonts w:cstheme="minorHAnsi"/>
              </w:rPr>
              <w:t>S1F0</w:t>
            </w:r>
          </w:p>
        </w:tc>
        <w:tc>
          <w:tcPr>
            <w:tcW w:w="2031" w:type="dxa"/>
          </w:tcPr>
          <w:p w:rsidR="00EA7197" w:rsidRDefault="00B2140B" w:rsidP="00313758">
            <w:pPr>
              <w:jc w:val="center"/>
              <w:rPr>
                <w:rFonts w:cstheme="minorHAnsi"/>
              </w:rPr>
            </w:pPr>
            <w:r>
              <w:rPr>
                <w:rFonts w:cstheme="minorHAnsi"/>
              </w:rPr>
              <w:t>28/05/</w:t>
            </w:r>
            <w:r w:rsidR="00F10089">
              <w:rPr>
                <w:rFonts w:cstheme="minorHAnsi"/>
              </w:rPr>
              <w:t>20</w:t>
            </w:r>
            <w:r>
              <w:rPr>
                <w:rFonts w:cstheme="minorHAnsi"/>
              </w:rPr>
              <w:t>14</w:t>
            </w:r>
          </w:p>
        </w:tc>
      </w:tr>
      <w:tr w:rsidR="00EA7197" w:rsidRPr="00A97898" w:rsidTr="001F7B5A">
        <w:tc>
          <w:tcPr>
            <w:tcW w:w="1198" w:type="dxa"/>
          </w:tcPr>
          <w:p w:rsidR="00EA7197" w:rsidRDefault="00EA7197" w:rsidP="00EA7197">
            <w:pPr>
              <w:pStyle w:val="Commentaire"/>
              <w:spacing w:before="0" w:after="200" w:line="276" w:lineRule="auto"/>
              <w:ind w:left="360"/>
              <w:rPr>
                <w:rFonts w:cs="Arial"/>
              </w:rPr>
            </w:pPr>
            <w:bookmarkStart w:id="83" w:name="R08_GeofibrePolesFTTH"/>
            <w:r>
              <w:rPr>
                <w:rFonts w:cs="Arial"/>
              </w:rPr>
              <w:t>[R8]</w:t>
            </w:r>
            <w:bookmarkEnd w:id="83"/>
          </w:p>
        </w:tc>
        <w:tc>
          <w:tcPr>
            <w:tcW w:w="5006" w:type="dxa"/>
          </w:tcPr>
          <w:p w:rsidR="00EA7197" w:rsidRPr="004A6455" w:rsidRDefault="00D443DB" w:rsidP="00313758">
            <w:pPr>
              <w:pStyle w:val="Commentaire"/>
              <w:rPr>
                <w:rFonts w:cs="Arial"/>
              </w:rPr>
            </w:pPr>
            <w:r w:rsidRPr="00D71E3F">
              <w:rPr>
                <w:rFonts w:cs="Arial"/>
              </w:rPr>
              <w:t xml:space="preserve">Geofibre G1R6 </w:t>
            </w:r>
            <w:r>
              <w:rPr>
                <w:rFonts w:cs="Arial"/>
              </w:rPr>
              <w:t>–</w:t>
            </w:r>
            <w:r w:rsidRPr="00D71E3F">
              <w:rPr>
                <w:rFonts w:cs="Arial"/>
              </w:rPr>
              <w:t xml:space="preserve"> PolesFTTH</w:t>
            </w:r>
          </w:p>
        </w:tc>
        <w:tc>
          <w:tcPr>
            <w:tcW w:w="1474" w:type="dxa"/>
          </w:tcPr>
          <w:p w:rsidR="00EA7197" w:rsidRDefault="00D443DB" w:rsidP="00313758">
            <w:pPr>
              <w:jc w:val="center"/>
              <w:rPr>
                <w:rFonts w:cstheme="minorHAnsi"/>
              </w:rPr>
            </w:pPr>
            <w:r>
              <w:rPr>
                <w:rFonts w:cstheme="minorHAnsi"/>
              </w:rPr>
              <w:t>S1F0</w:t>
            </w:r>
          </w:p>
        </w:tc>
        <w:tc>
          <w:tcPr>
            <w:tcW w:w="2031" w:type="dxa"/>
          </w:tcPr>
          <w:p w:rsidR="00EA7197" w:rsidRDefault="00D443DB" w:rsidP="00313758">
            <w:pPr>
              <w:jc w:val="center"/>
              <w:rPr>
                <w:rFonts w:cstheme="minorHAnsi"/>
              </w:rPr>
            </w:pPr>
            <w:r>
              <w:rPr>
                <w:rFonts w:cstheme="minorHAnsi"/>
              </w:rPr>
              <w:t>19/12/2014</w:t>
            </w:r>
          </w:p>
        </w:tc>
      </w:tr>
      <w:tr w:rsidR="00387513" w:rsidRPr="00A97898" w:rsidTr="001F7B5A">
        <w:tc>
          <w:tcPr>
            <w:tcW w:w="1198" w:type="dxa"/>
          </w:tcPr>
          <w:p w:rsidR="00387513" w:rsidRPr="00387513" w:rsidRDefault="00387513" w:rsidP="00EA7197">
            <w:pPr>
              <w:pStyle w:val="Commentaire"/>
              <w:spacing w:before="0" w:after="200" w:line="276" w:lineRule="auto"/>
              <w:ind w:left="360"/>
              <w:rPr>
                <w:rFonts w:cs="Arial"/>
              </w:rPr>
            </w:pPr>
            <w:bookmarkStart w:id="84" w:name="R09_CI_IPON"/>
            <w:r w:rsidRPr="00387513">
              <w:rPr>
                <w:rFonts w:cs="Arial"/>
              </w:rPr>
              <w:t>[R9]</w:t>
            </w:r>
            <w:bookmarkEnd w:id="84"/>
          </w:p>
        </w:tc>
        <w:tc>
          <w:tcPr>
            <w:tcW w:w="5006" w:type="dxa"/>
          </w:tcPr>
          <w:p w:rsidR="00387513" w:rsidRPr="00387513" w:rsidRDefault="00696895" w:rsidP="00696895">
            <w:pPr>
              <w:pStyle w:val="Commentaire"/>
              <w:rPr>
                <w:rFonts w:cs="Arial"/>
              </w:rPr>
            </w:pPr>
            <w:r w:rsidRPr="00696895">
              <w:rPr>
                <w:rFonts w:cs="Arial"/>
              </w:rPr>
              <w:t>CI_IPON_IPON_(G5R3) _GEOFIBRE_GFI_(G1R7)</w:t>
            </w:r>
            <w:r w:rsidRPr="00387513" w:rsidDel="00696895">
              <w:rPr>
                <w:rFonts w:cs="Arial"/>
              </w:rPr>
              <w:t xml:space="preserve"> </w:t>
            </w:r>
          </w:p>
        </w:tc>
        <w:tc>
          <w:tcPr>
            <w:tcW w:w="1474" w:type="dxa"/>
          </w:tcPr>
          <w:p w:rsidR="00387513" w:rsidRPr="00387513" w:rsidRDefault="00696895" w:rsidP="00313758">
            <w:pPr>
              <w:jc w:val="center"/>
              <w:rPr>
                <w:rFonts w:cstheme="minorHAnsi"/>
              </w:rPr>
            </w:pPr>
            <w:r w:rsidRPr="00696895">
              <w:rPr>
                <w:rFonts w:cs="Arial"/>
              </w:rPr>
              <w:t>S4F7</w:t>
            </w:r>
          </w:p>
        </w:tc>
        <w:tc>
          <w:tcPr>
            <w:tcW w:w="2031" w:type="dxa"/>
          </w:tcPr>
          <w:p w:rsidR="00387513" w:rsidRPr="00387513" w:rsidRDefault="00696895" w:rsidP="00696895">
            <w:pPr>
              <w:jc w:val="center"/>
              <w:rPr>
                <w:rFonts w:cstheme="minorHAnsi"/>
              </w:rPr>
            </w:pPr>
            <w:r>
              <w:rPr>
                <w:rFonts w:cstheme="minorHAnsi"/>
              </w:rPr>
              <w:t>01</w:t>
            </w:r>
            <w:r w:rsidR="00387513" w:rsidRPr="00387513">
              <w:rPr>
                <w:rFonts w:cstheme="minorHAnsi"/>
              </w:rPr>
              <w:t>/</w:t>
            </w:r>
            <w:r>
              <w:rPr>
                <w:rFonts w:cstheme="minorHAnsi"/>
              </w:rPr>
              <w:t>06</w:t>
            </w:r>
            <w:r w:rsidR="00387513" w:rsidRPr="00387513">
              <w:rPr>
                <w:rFonts w:cstheme="minorHAnsi"/>
              </w:rPr>
              <w:t>/</w:t>
            </w:r>
            <w:r w:rsidRPr="00387513">
              <w:rPr>
                <w:rFonts w:cstheme="minorHAnsi"/>
              </w:rPr>
              <w:t>201</w:t>
            </w:r>
            <w:r>
              <w:rPr>
                <w:rFonts w:cstheme="minorHAnsi"/>
              </w:rPr>
              <w:t>5</w:t>
            </w:r>
          </w:p>
        </w:tc>
      </w:tr>
      <w:tr w:rsidR="00387513" w:rsidRPr="00A97898" w:rsidTr="001F7B5A">
        <w:tc>
          <w:tcPr>
            <w:tcW w:w="1198" w:type="dxa"/>
          </w:tcPr>
          <w:p w:rsidR="00387513" w:rsidRPr="00387513" w:rsidRDefault="00387513" w:rsidP="00EA7197">
            <w:pPr>
              <w:pStyle w:val="Commentaire"/>
              <w:spacing w:before="0" w:after="200" w:line="276" w:lineRule="auto"/>
              <w:ind w:left="360"/>
              <w:rPr>
                <w:rFonts w:cs="Arial"/>
              </w:rPr>
            </w:pPr>
            <w:bookmarkStart w:id="85" w:name="R10_CI_Optimum"/>
            <w:r w:rsidRPr="00387513">
              <w:rPr>
                <w:rFonts w:cs="Arial"/>
              </w:rPr>
              <w:t>[R10]</w:t>
            </w:r>
            <w:bookmarkEnd w:id="85"/>
          </w:p>
        </w:tc>
        <w:tc>
          <w:tcPr>
            <w:tcW w:w="5006" w:type="dxa"/>
          </w:tcPr>
          <w:p w:rsidR="00387513" w:rsidRPr="00387513" w:rsidRDefault="00696895" w:rsidP="00696895">
            <w:pPr>
              <w:pStyle w:val="Commentaire"/>
              <w:rPr>
                <w:rFonts w:cs="Arial"/>
              </w:rPr>
            </w:pPr>
            <w:r w:rsidRPr="00696895">
              <w:rPr>
                <w:rFonts w:cs="Arial"/>
              </w:rPr>
              <w:t>OPTIMUM (G4R2) - GEOFIBRE (G1R6</w:t>
            </w:r>
            <w:r>
              <w:rPr>
                <w:rFonts w:cs="Arial"/>
              </w:rPr>
              <w:t>)- Contrat d'interface détaillé</w:t>
            </w:r>
          </w:p>
        </w:tc>
        <w:tc>
          <w:tcPr>
            <w:tcW w:w="1474" w:type="dxa"/>
          </w:tcPr>
          <w:p w:rsidR="00387513" w:rsidRPr="00387513" w:rsidRDefault="00696895" w:rsidP="00313758">
            <w:pPr>
              <w:jc w:val="center"/>
              <w:rPr>
                <w:rFonts w:cstheme="minorHAnsi"/>
              </w:rPr>
            </w:pPr>
            <w:r w:rsidRPr="00696895">
              <w:rPr>
                <w:rFonts w:cs="Arial"/>
              </w:rPr>
              <w:t>S3F6</w:t>
            </w:r>
          </w:p>
        </w:tc>
        <w:tc>
          <w:tcPr>
            <w:tcW w:w="2031" w:type="dxa"/>
          </w:tcPr>
          <w:p w:rsidR="00387513" w:rsidRPr="00387513" w:rsidRDefault="00696895" w:rsidP="00696895">
            <w:pPr>
              <w:jc w:val="center"/>
              <w:rPr>
                <w:rFonts w:cstheme="minorHAnsi"/>
              </w:rPr>
            </w:pPr>
            <w:r>
              <w:rPr>
                <w:rFonts w:cstheme="minorHAnsi"/>
              </w:rPr>
              <w:t>11</w:t>
            </w:r>
            <w:r w:rsidR="00387513" w:rsidRPr="00387513">
              <w:rPr>
                <w:rFonts w:cstheme="minorHAnsi"/>
              </w:rPr>
              <w:t>/</w:t>
            </w:r>
            <w:r>
              <w:rPr>
                <w:rFonts w:cstheme="minorHAnsi"/>
              </w:rPr>
              <w:t>06</w:t>
            </w:r>
            <w:r w:rsidR="00387513" w:rsidRPr="00387513">
              <w:rPr>
                <w:rFonts w:cstheme="minorHAnsi"/>
              </w:rPr>
              <w:t>/</w:t>
            </w:r>
            <w:r w:rsidRPr="00387513">
              <w:rPr>
                <w:rFonts w:cstheme="minorHAnsi"/>
              </w:rPr>
              <w:t>201</w:t>
            </w:r>
            <w:r>
              <w:rPr>
                <w:rFonts w:cstheme="minorHAnsi"/>
              </w:rPr>
              <w:t>5</w:t>
            </w:r>
          </w:p>
        </w:tc>
      </w:tr>
      <w:tr w:rsidR="00EE014F" w:rsidRPr="00A97898" w:rsidTr="001F7B5A">
        <w:tc>
          <w:tcPr>
            <w:tcW w:w="1198" w:type="dxa"/>
          </w:tcPr>
          <w:p w:rsidR="00EE014F" w:rsidRPr="00387513" w:rsidRDefault="00EE014F" w:rsidP="00EE014F">
            <w:pPr>
              <w:pStyle w:val="Commentaire"/>
              <w:spacing w:before="0" w:after="200" w:line="276" w:lineRule="auto"/>
              <w:ind w:left="360"/>
              <w:rPr>
                <w:rFonts w:cs="Arial"/>
              </w:rPr>
            </w:pPr>
            <w:bookmarkStart w:id="86" w:name="R11_GeofibreFiltrage"/>
            <w:r w:rsidRPr="00387513">
              <w:rPr>
                <w:rFonts w:cs="Arial"/>
              </w:rPr>
              <w:t>[R1</w:t>
            </w:r>
            <w:r>
              <w:rPr>
                <w:rFonts w:cs="Arial"/>
              </w:rPr>
              <w:t>1</w:t>
            </w:r>
            <w:r w:rsidRPr="00387513">
              <w:rPr>
                <w:rFonts w:cs="Arial"/>
              </w:rPr>
              <w:t>]</w:t>
            </w:r>
            <w:bookmarkEnd w:id="86"/>
          </w:p>
        </w:tc>
        <w:tc>
          <w:tcPr>
            <w:tcW w:w="5006" w:type="dxa"/>
          </w:tcPr>
          <w:p w:rsidR="00EE014F" w:rsidRPr="00696895" w:rsidRDefault="00EE014F" w:rsidP="00EE014F">
            <w:pPr>
              <w:pStyle w:val="Commentaire"/>
              <w:rPr>
                <w:rFonts w:cs="Arial"/>
              </w:rPr>
            </w:pPr>
            <w:r w:rsidRPr="00EE014F">
              <w:rPr>
                <w:rFonts w:cs="Arial"/>
              </w:rPr>
              <w:t>Geofibre G1R7 - Filtrage</w:t>
            </w:r>
          </w:p>
        </w:tc>
        <w:tc>
          <w:tcPr>
            <w:tcW w:w="1474" w:type="dxa"/>
          </w:tcPr>
          <w:p w:rsidR="00EE014F" w:rsidRPr="00696895" w:rsidRDefault="00EE014F" w:rsidP="00313758">
            <w:pPr>
              <w:jc w:val="center"/>
              <w:rPr>
                <w:rFonts w:cs="Arial"/>
              </w:rPr>
            </w:pPr>
            <w:r>
              <w:rPr>
                <w:rFonts w:cs="Arial"/>
              </w:rPr>
              <w:t>S1F1</w:t>
            </w:r>
          </w:p>
        </w:tc>
        <w:tc>
          <w:tcPr>
            <w:tcW w:w="2031" w:type="dxa"/>
          </w:tcPr>
          <w:p w:rsidR="00EE014F" w:rsidRPr="00387513" w:rsidDel="00696895" w:rsidRDefault="00EE014F" w:rsidP="00EE014F">
            <w:pPr>
              <w:jc w:val="center"/>
              <w:rPr>
                <w:rFonts w:cstheme="minorHAnsi"/>
              </w:rPr>
            </w:pPr>
            <w:r>
              <w:rPr>
                <w:rFonts w:cstheme="minorHAnsi"/>
              </w:rPr>
              <w:t>29/04/2015</w:t>
            </w:r>
          </w:p>
        </w:tc>
      </w:tr>
    </w:tbl>
    <w:p w:rsidR="001F2AEE" w:rsidRDefault="001F2AEE" w:rsidP="001F2AEE"/>
    <w:p w:rsidR="001F2AEE" w:rsidRDefault="001F2AEE" w:rsidP="001F2AEE"/>
    <w:p w:rsidR="00A274A9" w:rsidRDefault="00A274A9">
      <w:pPr>
        <w:spacing w:before="0" w:after="0"/>
        <w:jc w:val="left"/>
        <w:rPr>
          <w:rFonts w:cs="Arial"/>
          <w:b/>
          <w:i/>
          <w:caps/>
          <w:color w:val="0000FF"/>
          <w:sz w:val="22"/>
        </w:rPr>
      </w:pPr>
      <w:r>
        <w:rPr>
          <w:rFonts w:cs="Arial"/>
        </w:rPr>
        <w:br w:type="page"/>
      </w:r>
    </w:p>
    <w:p w:rsidR="00A274A9" w:rsidRPr="00A274A9" w:rsidRDefault="00D8332D" w:rsidP="00A274A9">
      <w:pPr>
        <w:pStyle w:val="Titre2"/>
        <w:rPr>
          <w:rFonts w:cs="Arial"/>
        </w:rPr>
      </w:pPr>
      <w:bookmarkStart w:id="87" w:name="_Toc426723384"/>
      <w:r w:rsidRPr="001D749C">
        <w:rPr>
          <w:rFonts w:cs="Arial"/>
        </w:rPr>
        <w:lastRenderedPageBreak/>
        <w:t>Terminologie</w:t>
      </w:r>
      <w:bookmarkEnd w:id="78"/>
      <w:bookmarkEnd w:id="79"/>
      <w:bookmarkEnd w:id="80"/>
      <w:bookmarkEnd w:id="87"/>
    </w:p>
    <w:tbl>
      <w:tblPr>
        <w:tblStyle w:val="Grilledutableau"/>
        <w:tblW w:w="0" w:type="auto"/>
        <w:tblLook w:val="04A0"/>
      </w:tblPr>
      <w:tblGrid>
        <w:gridCol w:w="2376"/>
        <w:gridCol w:w="7402"/>
      </w:tblGrid>
      <w:tr w:rsidR="00773688" w:rsidTr="00773688">
        <w:tc>
          <w:tcPr>
            <w:tcW w:w="2376" w:type="dxa"/>
          </w:tcPr>
          <w:p w:rsidR="00667B50" w:rsidRPr="00667B50" w:rsidRDefault="001F2AEE">
            <w:pPr>
              <w:rPr>
                <w:b/>
              </w:rPr>
            </w:pPr>
            <w:r w:rsidRPr="001F2AEE">
              <w:rPr>
                <w:b/>
              </w:rPr>
              <w:t>Géoco</w:t>
            </w:r>
            <w:r w:rsidR="00BF3EEC">
              <w:rPr>
                <w:b/>
              </w:rPr>
              <w:t>d</w:t>
            </w:r>
            <w:r w:rsidRPr="001F2AEE">
              <w:rPr>
                <w:b/>
              </w:rPr>
              <w:t>age</w:t>
            </w:r>
          </w:p>
        </w:tc>
        <w:tc>
          <w:tcPr>
            <w:tcW w:w="7402" w:type="dxa"/>
          </w:tcPr>
          <w:p w:rsidR="00773688" w:rsidRDefault="00773688" w:rsidP="00773688">
            <w:r>
              <w:t xml:space="preserve">Le géocodage consiste à affecter des coordonnées géographiques (longitude/latitude) à une adresse. Les coordonnées géographiques permettent de positionner chaque adresse sur une carte numérique via un Système d'Informations Géographiques (SIG). </w:t>
            </w:r>
          </w:p>
          <w:p w:rsidR="00773688" w:rsidRDefault="00773688" w:rsidP="00773688"/>
          <w:p w:rsidR="00773688" w:rsidRDefault="00773688" w:rsidP="00773688">
            <w:r>
              <w:t>Le géocodage inversé est l'opération opposée qui consiste à trouver l'adresse correspondant (ou la plus proche) à des coordonnées XY.</w:t>
            </w:r>
          </w:p>
        </w:tc>
      </w:tr>
      <w:tr w:rsidR="00773688" w:rsidTr="00773688">
        <w:tc>
          <w:tcPr>
            <w:tcW w:w="2376" w:type="dxa"/>
          </w:tcPr>
          <w:p w:rsidR="00773688" w:rsidRPr="00BE3AF2" w:rsidRDefault="001F2AEE" w:rsidP="00D8332D">
            <w:pPr>
              <w:rPr>
                <w:b/>
              </w:rPr>
            </w:pPr>
            <w:r w:rsidRPr="001F2AEE">
              <w:rPr>
                <w:b/>
              </w:rPr>
              <w:t>Géocodeur</w:t>
            </w:r>
          </w:p>
        </w:tc>
        <w:tc>
          <w:tcPr>
            <w:tcW w:w="7402" w:type="dxa"/>
          </w:tcPr>
          <w:p w:rsidR="00773688" w:rsidRDefault="00773688" w:rsidP="00D8332D">
            <w:r>
              <w:t>Permet de réaliser l’opération de géocodage.</w:t>
            </w:r>
          </w:p>
        </w:tc>
      </w:tr>
      <w:tr w:rsidR="009374A3" w:rsidTr="00773688">
        <w:tc>
          <w:tcPr>
            <w:tcW w:w="2376" w:type="dxa"/>
          </w:tcPr>
          <w:p w:rsidR="009374A3" w:rsidRPr="00BE3AF2" w:rsidRDefault="001F2AEE" w:rsidP="00D8332D">
            <w:pPr>
              <w:rPr>
                <w:b/>
              </w:rPr>
            </w:pPr>
            <w:r w:rsidRPr="001F2AEE">
              <w:rPr>
                <w:b/>
              </w:rPr>
              <w:t>Projection cartographique</w:t>
            </w:r>
          </w:p>
        </w:tc>
        <w:tc>
          <w:tcPr>
            <w:tcW w:w="7402" w:type="dxa"/>
          </w:tcPr>
          <w:p w:rsidR="009374A3" w:rsidRDefault="009374A3" w:rsidP="00D8332D">
            <w:r w:rsidRPr="009374A3">
              <w:t>La projection cartographique est un ensemble de techniques géodésiques permettant de représenter la surface de la Terre dans son ensemble ou en partie sur la surface plane d'une carte.</w:t>
            </w:r>
          </w:p>
          <w:p w:rsidR="0009767C" w:rsidRDefault="0057297E">
            <w:r>
              <w:t>Source</w:t>
            </w:r>
            <w:r w:rsidR="009374A3">
              <w:t xml:space="preserve"> : </w:t>
            </w:r>
            <w:hyperlink r:id="rId16" w:history="1">
              <w:r w:rsidR="009374A3" w:rsidRPr="00922E58">
                <w:rPr>
                  <w:rStyle w:val="Lienhypertexte"/>
                </w:rPr>
                <w:t>http://fr.wikipedia.org/wiki/Projection_cartographique</w:t>
              </w:r>
            </w:hyperlink>
          </w:p>
        </w:tc>
      </w:tr>
      <w:tr w:rsidR="009374A3" w:rsidTr="00773688">
        <w:tc>
          <w:tcPr>
            <w:tcW w:w="2376" w:type="dxa"/>
          </w:tcPr>
          <w:p w:rsidR="009374A3" w:rsidRPr="00BE3AF2" w:rsidRDefault="001F2AEE" w:rsidP="00D8332D">
            <w:pPr>
              <w:rPr>
                <w:b/>
              </w:rPr>
            </w:pPr>
            <w:r w:rsidRPr="001F2AEE">
              <w:rPr>
                <w:b/>
              </w:rPr>
              <w:t>WGS 84</w:t>
            </w:r>
          </w:p>
        </w:tc>
        <w:tc>
          <w:tcPr>
            <w:tcW w:w="7402" w:type="dxa"/>
          </w:tcPr>
          <w:p w:rsidR="009374A3" w:rsidRDefault="009374A3" w:rsidP="00D8332D">
            <w:r>
              <w:t>World Geodetic System 1984 (</w:t>
            </w:r>
            <w:r w:rsidRPr="009374A3">
              <w:t xml:space="preserve">système géodésique mondial, révision de 1984) </w:t>
            </w:r>
            <w:r>
              <w:t>c’</w:t>
            </w:r>
            <w:r w:rsidRPr="009374A3">
              <w:t>est le système géodésique standard mondial</w:t>
            </w:r>
            <w:r>
              <w:t>.</w:t>
            </w:r>
          </w:p>
          <w:p w:rsidR="0009767C" w:rsidRDefault="0057297E">
            <w:r>
              <w:t>Source</w:t>
            </w:r>
            <w:r w:rsidR="009374A3">
              <w:t xml:space="preserve"> : </w:t>
            </w:r>
            <w:hyperlink r:id="rId17" w:history="1">
              <w:r w:rsidR="009374A3" w:rsidRPr="00922E58">
                <w:rPr>
                  <w:rStyle w:val="Lienhypertexte"/>
                </w:rPr>
                <w:t>http://fr.wikipedia.org/wiki/WGS_84</w:t>
              </w:r>
            </w:hyperlink>
          </w:p>
        </w:tc>
      </w:tr>
      <w:tr w:rsidR="009374A3" w:rsidTr="00773688">
        <w:tc>
          <w:tcPr>
            <w:tcW w:w="2376" w:type="dxa"/>
          </w:tcPr>
          <w:p w:rsidR="009374A3" w:rsidRPr="00BE3AF2" w:rsidRDefault="001F2AEE" w:rsidP="00D8332D">
            <w:pPr>
              <w:rPr>
                <w:b/>
              </w:rPr>
            </w:pPr>
            <w:r w:rsidRPr="001F2AEE">
              <w:rPr>
                <w:b/>
              </w:rPr>
              <w:t>Système géodésique</w:t>
            </w:r>
          </w:p>
        </w:tc>
        <w:tc>
          <w:tcPr>
            <w:tcW w:w="7402" w:type="dxa"/>
          </w:tcPr>
          <w:p w:rsidR="009374A3" w:rsidRDefault="009374A3" w:rsidP="00D8332D">
            <w:r w:rsidRPr="009374A3">
              <w:t>Un système géodésique ne doit pas être confondu avec un type de projection cartographique : il définit une représentation du géoïde terrestre</w:t>
            </w:r>
          </w:p>
          <w:p w:rsidR="009374A3" w:rsidRDefault="0057297E" w:rsidP="00D8332D">
            <w:r>
              <w:t>Source</w:t>
            </w:r>
            <w:r w:rsidR="009374A3">
              <w:t xml:space="preserve"> : </w:t>
            </w:r>
            <w:hyperlink r:id="rId18" w:history="1">
              <w:r w:rsidR="009374A3">
                <w:rPr>
                  <w:rStyle w:val="Lienhypertexte"/>
                </w:rPr>
                <w:t>http://http://fr.wikipedia.org/wiki/Système_géodésique</w:t>
              </w:r>
            </w:hyperlink>
          </w:p>
        </w:tc>
      </w:tr>
    </w:tbl>
    <w:p w:rsidR="001F2AEE" w:rsidRDefault="001F2AEE" w:rsidP="001F2AEE"/>
    <w:tbl>
      <w:tblPr>
        <w:tblStyle w:val="Grilledutableau"/>
        <w:tblW w:w="0" w:type="auto"/>
        <w:tblLook w:val="04A0"/>
      </w:tblPr>
      <w:tblGrid>
        <w:gridCol w:w="9778"/>
      </w:tblGrid>
      <w:tr w:rsidR="0072586F" w:rsidTr="0072586F">
        <w:tc>
          <w:tcPr>
            <w:tcW w:w="9778" w:type="dxa"/>
          </w:tcPr>
          <w:p w:rsidR="0072586F" w:rsidRPr="0072586F" w:rsidRDefault="001F2AEE" w:rsidP="0072586F">
            <w:pPr>
              <w:rPr>
                <w:rFonts w:cs="Arial"/>
                <w:b/>
                <w:szCs w:val="24"/>
              </w:rPr>
            </w:pPr>
            <w:r w:rsidRPr="001F2AEE">
              <w:rPr>
                <w:rFonts w:cs="Arial"/>
                <w:b/>
                <w:szCs w:val="24"/>
              </w:rPr>
              <w:t xml:space="preserve">Méthodes de transformation géographique </w:t>
            </w:r>
          </w:p>
          <w:p w:rsidR="0072586F" w:rsidRDefault="0072586F" w:rsidP="0072586F">
            <w:pPr>
              <w:rPr>
                <w:rFonts w:cs="Arial"/>
                <w:szCs w:val="24"/>
              </w:rPr>
            </w:pPr>
            <w:r>
              <w:rPr>
                <w:rFonts w:cs="Arial"/>
                <w:szCs w:val="24"/>
              </w:rPr>
              <w:t xml:space="preserve">(source : </w:t>
            </w:r>
            <w:hyperlink r:id="rId19" w:anchor="//003r00000011000000" w:history="1">
              <w:r w:rsidRPr="00922E58">
                <w:rPr>
                  <w:rStyle w:val="Lienhypertexte"/>
                  <w:rFonts w:cs="Arial"/>
                  <w:szCs w:val="24"/>
                </w:rPr>
                <w:t>http://resources.arcgis.com/fr/help/main/10.1/index.html#//003r00000011000000</w:t>
              </w:r>
            </w:hyperlink>
            <w:r>
              <w:rPr>
                <w:rFonts w:cs="Arial"/>
                <w:szCs w:val="24"/>
              </w:rPr>
              <w:t>)</w:t>
            </w:r>
          </w:p>
          <w:p w:rsidR="0072586F" w:rsidRDefault="0072586F" w:rsidP="0072586F">
            <w:pPr>
              <w:rPr>
                <w:rFonts w:cs="Arial"/>
                <w:szCs w:val="24"/>
              </w:rPr>
            </w:pPr>
          </w:p>
          <w:p w:rsidR="0072586F" w:rsidRPr="0072586F" w:rsidRDefault="0072586F" w:rsidP="0072586F">
            <w:pPr>
              <w:spacing w:before="120" w:after="120" w:line="269" w:lineRule="atLeast"/>
              <w:jc w:val="left"/>
              <w:textAlignment w:val="baseline"/>
              <w:rPr>
                <w:rFonts w:cs="Arial"/>
                <w:color w:val="4D4D4D"/>
              </w:rPr>
            </w:pPr>
            <w:r w:rsidRPr="0072586F">
              <w:rPr>
                <w:rFonts w:cs="Arial"/>
                <w:color w:val="4D4D4D"/>
              </w:rPr>
              <w:t>Le déplacement de vos données entre plusieurs systèmes de coordonnées implique parfois la transformation entre les systèmes de coordonnées géographiques.</w:t>
            </w:r>
          </w:p>
          <w:tbl>
            <w:tblPr>
              <w:tblW w:w="15" w:type="dxa"/>
              <w:tblInd w:w="225" w:type="dxa"/>
              <w:tblCellMar>
                <w:left w:w="0" w:type="dxa"/>
                <w:right w:w="0" w:type="dxa"/>
              </w:tblCellMar>
              <w:tblLook w:val="04A0"/>
            </w:tblPr>
            <w:tblGrid>
              <w:gridCol w:w="4140"/>
            </w:tblGrid>
            <w:tr w:rsidR="0072586F" w:rsidRPr="0072586F" w:rsidTr="0072586F">
              <w:tc>
                <w:tcPr>
                  <w:tcW w:w="0" w:type="auto"/>
                  <w:tcBorders>
                    <w:top w:val="nil"/>
                    <w:left w:val="nil"/>
                    <w:bottom w:val="nil"/>
                    <w:right w:val="nil"/>
                  </w:tcBorders>
                  <w:tcMar>
                    <w:top w:w="30" w:type="dxa"/>
                    <w:left w:w="75" w:type="dxa"/>
                    <w:bottom w:w="0" w:type="dxa"/>
                    <w:right w:w="75" w:type="dxa"/>
                  </w:tcMar>
                  <w:hideMark/>
                </w:tcPr>
                <w:p w:rsidR="0072586F" w:rsidRPr="0072586F" w:rsidRDefault="00F77B5C" w:rsidP="0072586F">
                  <w:pPr>
                    <w:spacing w:before="0" w:after="0"/>
                    <w:jc w:val="left"/>
                    <w:rPr>
                      <w:rFonts w:ascii="Times New Roman" w:hAnsi="Times New Roman"/>
                      <w:sz w:val="18"/>
                      <w:szCs w:val="18"/>
                    </w:rPr>
                  </w:pPr>
                  <w:r>
                    <w:rPr>
                      <w:rFonts w:ascii="Times New Roman" w:hAnsi="Times New Roman"/>
                      <w:noProof/>
                      <w:sz w:val="18"/>
                      <w:szCs w:val="18"/>
                    </w:rPr>
                    <w:drawing>
                      <wp:inline distT="0" distB="0" distL="0" distR="0">
                        <wp:extent cx="2533650" cy="1362075"/>
                        <wp:effectExtent l="0" t="0" r="0" b="0"/>
                        <wp:docPr id="13" name="Image 13" descr="Illustration d'une transformation géo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ion d'une transformation géographique"/>
                                <pic:cNvPicPr>
                                  <a:picLocks noChangeAspect="1" noChangeArrowheads="1"/>
                                </pic:cNvPicPr>
                              </pic:nvPicPr>
                              <pic:blipFill>
                                <a:blip r:embed="rId20" cstate="print"/>
                                <a:srcRect/>
                                <a:stretch>
                                  <a:fillRect/>
                                </a:stretch>
                              </pic:blipFill>
                              <pic:spPr bwMode="auto">
                                <a:xfrm>
                                  <a:off x="0" y="0"/>
                                  <a:ext cx="2533650" cy="1362075"/>
                                </a:xfrm>
                                <a:prstGeom prst="rect">
                                  <a:avLst/>
                                </a:prstGeom>
                                <a:noFill/>
                                <a:ln w="9525">
                                  <a:noFill/>
                                  <a:miter lim="800000"/>
                                  <a:headEnd/>
                                  <a:tailEnd/>
                                </a:ln>
                              </pic:spPr>
                            </pic:pic>
                          </a:graphicData>
                        </a:graphic>
                      </wp:inline>
                    </w:drawing>
                  </w:r>
                </w:p>
              </w:tc>
            </w:tr>
          </w:tbl>
          <w:p w:rsidR="0072586F" w:rsidRPr="0072586F" w:rsidRDefault="0072586F" w:rsidP="0072586F">
            <w:pPr>
              <w:spacing w:before="120" w:after="120" w:line="269" w:lineRule="atLeast"/>
              <w:jc w:val="left"/>
              <w:textAlignment w:val="baseline"/>
              <w:rPr>
                <w:rFonts w:cs="Arial"/>
                <w:color w:val="4D4D4D"/>
              </w:rPr>
            </w:pPr>
            <w:r w:rsidRPr="0072586F">
              <w:rPr>
                <w:rFonts w:cs="Arial"/>
                <w:color w:val="4D4D4D"/>
              </w:rPr>
              <w:t>Etant donné que les systèmes de coordonnées géographiques contiennent des datums basés sur des ellipsoïdes, une transformation géographique modifie également l'ellipsoïde sous-jacent. Une transformation entre datums peut s'effectuer selon plusieurs méthodes avec différents niveaux de précision et diverses plages La précision d'une transformation donnée peut varier de quelques centimètres à plusieurs mètres en fonction de la méthode ainsi que de la qualité et du nombre de points de contrôle disponibles pour la définition des paramètres de transformation.</w:t>
            </w:r>
          </w:p>
          <w:p w:rsidR="0072586F" w:rsidRPr="0072586F" w:rsidRDefault="0072586F" w:rsidP="0072586F">
            <w:pPr>
              <w:spacing w:before="0" w:after="0" w:line="269" w:lineRule="atLeast"/>
              <w:jc w:val="left"/>
              <w:textAlignment w:val="baseline"/>
              <w:rPr>
                <w:rFonts w:cs="Arial"/>
                <w:color w:val="4D4D4D"/>
              </w:rPr>
            </w:pPr>
            <w:r w:rsidRPr="0072586F">
              <w:rPr>
                <w:rFonts w:cs="Arial"/>
                <w:color w:val="4D4D4D"/>
              </w:rPr>
              <w:t>Une transformation géographique est toujours définie dans une direction particulière. L'image ci-dessus illustre une transformation qui effectue une conversion du datum nord-américain NAD 1927 vers WGS (World Geodetic System) 1984. Lorsque vous utilisez des transformations géographiques, si la direction n'est pas spécifiée, une application ou un outil comme </w:t>
            </w:r>
            <w:r w:rsidRPr="0072586F">
              <w:rPr>
                <w:rFonts w:cs="Arial"/>
                <w:color w:val="4D4D4D"/>
                <w:bdr w:val="none" w:sz="0" w:space="0" w:color="auto" w:frame="1"/>
              </w:rPr>
              <w:t>ArcMap</w:t>
            </w:r>
            <w:r w:rsidRPr="0072586F">
              <w:rPr>
                <w:rFonts w:cs="Arial"/>
                <w:color w:val="4D4D4D"/>
              </w:rPr>
              <w:t> gère automatiquement la direction. Par exemple, si vous convertissez des données depuis le système WGS 1984 vers le datum NAD 1927, vous pouvez choisir une transformation appelée NAD_1927_to_WGS_1984_3, et le log</w:t>
            </w:r>
            <w:r w:rsidR="00CF666C">
              <w:rPr>
                <w:rFonts w:cs="Arial"/>
                <w:color w:val="4D4D4D"/>
              </w:rPr>
              <w:t>iciel l'appliquera correctement</w:t>
            </w:r>
            <w:r w:rsidR="00A15F74">
              <w:rPr>
                <w:rFonts w:cs="Arial"/>
                <w:color w:val="4D4D4D"/>
              </w:rPr>
              <w:t>.</w:t>
            </w:r>
            <w:r w:rsidR="00CF666C">
              <w:rPr>
                <w:rFonts w:cs="Arial"/>
                <w:color w:val="4D4D4D"/>
              </w:rPr>
              <w:t xml:space="preserve"> </w:t>
            </w:r>
            <w:r w:rsidR="001F2AEE" w:rsidRPr="001F2AEE">
              <w:rPr>
                <w:rFonts w:cs="Arial"/>
                <w:b/>
                <w:color w:val="4D4D4D"/>
              </w:rPr>
              <w:t>[…]</w:t>
            </w:r>
          </w:p>
          <w:p w:rsidR="0072586F" w:rsidRDefault="0072586F" w:rsidP="0072586F">
            <w:pPr>
              <w:rPr>
                <w:rFonts w:cs="Arial"/>
                <w:szCs w:val="24"/>
              </w:rPr>
            </w:pPr>
          </w:p>
        </w:tc>
      </w:tr>
    </w:tbl>
    <w:p w:rsidR="0072586F" w:rsidRDefault="0072586F" w:rsidP="0072586F">
      <w:pPr>
        <w:rPr>
          <w:rFonts w:cs="Arial"/>
          <w:szCs w:val="24"/>
        </w:rPr>
      </w:pPr>
    </w:p>
    <w:tbl>
      <w:tblPr>
        <w:tblStyle w:val="Grilledutableau"/>
        <w:tblW w:w="0" w:type="auto"/>
        <w:tblLook w:val="04A0"/>
      </w:tblPr>
      <w:tblGrid>
        <w:gridCol w:w="9778"/>
      </w:tblGrid>
      <w:tr w:rsidR="0072586F" w:rsidTr="0072586F">
        <w:tc>
          <w:tcPr>
            <w:tcW w:w="9778" w:type="dxa"/>
          </w:tcPr>
          <w:p w:rsidR="0072586F" w:rsidRDefault="0072586F" w:rsidP="0072586F">
            <w:pPr>
              <w:rPr>
                <w:rFonts w:cs="Arial"/>
                <w:b/>
                <w:szCs w:val="24"/>
              </w:rPr>
            </w:pPr>
            <w:r w:rsidRPr="0072586F">
              <w:rPr>
                <w:rFonts w:cs="Arial"/>
                <w:b/>
                <w:szCs w:val="24"/>
              </w:rPr>
              <w:lastRenderedPageBreak/>
              <w:t>Méthodes de transformation par grille</w:t>
            </w:r>
            <w:r>
              <w:rPr>
                <w:rFonts w:cs="Arial"/>
                <w:b/>
                <w:szCs w:val="24"/>
              </w:rPr>
              <w:t> :</w:t>
            </w:r>
            <w:r w:rsidRPr="0072586F">
              <w:rPr>
                <w:rFonts w:cs="Arial"/>
                <w:b/>
                <w:szCs w:val="24"/>
              </w:rPr>
              <w:t xml:space="preserve"> Transformation nationale version 2 (NTv2)</w:t>
            </w:r>
          </w:p>
          <w:p w:rsidR="0072586F" w:rsidRPr="0072586F" w:rsidRDefault="001F2AEE" w:rsidP="0072586F">
            <w:pPr>
              <w:rPr>
                <w:rFonts w:cs="Arial"/>
                <w:szCs w:val="24"/>
              </w:rPr>
            </w:pPr>
            <w:r w:rsidRPr="001F2AEE">
              <w:rPr>
                <w:rFonts w:cs="Arial"/>
                <w:szCs w:val="24"/>
              </w:rPr>
              <w:t xml:space="preserve">(source : </w:t>
            </w:r>
            <w:hyperlink r:id="rId21" w:anchor="//003r00000011000000" w:history="1">
              <w:r w:rsidRPr="001F2AEE">
                <w:rPr>
                  <w:rStyle w:val="Lienhypertexte"/>
                  <w:rFonts w:cs="Arial"/>
                  <w:szCs w:val="24"/>
                </w:rPr>
                <w:t>http://resources.arcgis.com/fr/help/main/10.1/index.html#//003r00000011000000</w:t>
              </w:r>
            </w:hyperlink>
            <w:r w:rsidRPr="001F2AEE">
              <w:rPr>
                <w:rFonts w:cs="Arial"/>
                <w:szCs w:val="24"/>
              </w:rPr>
              <w:t>)</w:t>
            </w:r>
          </w:p>
          <w:p w:rsidR="0072586F" w:rsidRPr="0072586F" w:rsidRDefault="0072586F" w:rsidP="0072586F">
            <w:pPr>
              <w:rPr>
                <w:rFonts w:cs="Arial"/>
                <w:b/>
                <w:szCs w:val="24"/>
              </w:rPr>
            </w:pPr>
          </w:p>
          <w:p w:rsidR="0072586F" w:rsidRDefault="0072586F" w:rsidP="0072586F">
            <w:pPr>
              <w:pStyle w:val="NormalWeb"/>
              <w:shd w:val="clear" w:color="auto" w:fill="FFFFFF"/>
              <w:spacing w:before="120" w:beforeAutospacing="0" w:after="120" w:afterAutospacing="0" w:line="269" w:lineRule="atLeast"/>
              <w:ind w:left="150"/>
              <w:textAlignment w:val="baseline"/>
              <w:rPr>
                <w:rFonts w:ascii="Arial" w:hAnsi="Arial" w:cs="Arial"/>
                <w:color w:val="4D4D4D"/>
                <w:sz w:val="20"/>
                <w:szCs w:val="20"/>
              </w:rPr>
            </w:pPr>
            <w:r>
              <w:rPr>
                <w:rFonts w:ascii="Arial" w:hAnsi="Arial" w:cs="Arial"/>
                <w:color w:val="4D4D4D"/>
                <w:sz w:val="20"/>
                <w:szCs w:val="20"/>
              </w:rPr>
              <w:t>A l'instar des Etats-Unis, le Canada a recours à une méthode de transformation par grille pour les conversions entre NAD 1927 et NAD 1983. La méthode Transformation nationale version 2 (NTv2) est très proche de la méthode NADCON. Un ensemble de fichiers binaires comporte les différences entre les deux systèmes de coordonnées géographiques. Une interpolation bilinéaire permet de calculer les valeurs exactes d'un point.</w:t>
            </w:r>
          </w:p>
          <w:p w:rsidR="0072586F" w:rsidRDefault="0072586F" w:rsidP="0072586F">
            <w:pPr>
              <w:pStyle w:val="NormalWeb"/>
              <w:shd w:val="clear" w:color="auto" w:fill="FFFFFF"/>
              <w:spacing w:before="120" w:beforeAutospacing="0" w:after="120" w:afterAutospacing="0" w:line="269" w:lineRule="atLeast"/>
              <w:ind w:left="150"/>
              <w:textAlignment w:val="baseline"/>
              <w:rPr>
                <w:rFonts w:ascii="Arial" w:hAnsi="Arial" w:cs="Arial"/>
                <w:color w:val="4D4D4D"/>
                <w:sz w:val="20"/>
                <w:szCs w:val="20"/>
              </w:rPr>
            </w:pPr>
            <w:r>
              <w:rPr>
                <w:rFonts w:ascii="Arial" w:hAnsi="Arial" w:cs="Arial"/>
                <w:color w:val="4D4D4D"/>
                <w:sz w:val="20"/>
                <w:szCs w:val="20"/>
              </w:rPr>
              <w:t>Contrairement au NADCON qui ne permet que l'utilisation d'une grille à la fois, la NTv2 est conçue pour sélectionner plusieurs grilles afin d'obtenir les informations de translation les plus précises. Un ensemble de grilles de base de faible densité existe pour le Canada. Certaines zones, telles que les grandes villes, sont associées à des grilles secondaires locales de haute densité qui recouvrent des portions des grilles de base (ou grilles mères). Si un point donné se situe dans l'une des grilles de haute densité, NTv2 utilise cette dernière ; sinon, le point concerné "passe" dans la grille de faible densité.</w:t>
            </w:r>
          </w:p>
          <w:tbl>
            <w:tblPr>
              <w:tblW w:w="15" w:type="dxa"/>
              <w:tblInd w:w="225" w:type="dxa"/>
              <w:tblCellMar>
                <w:left w:w="0" w:type="dxa"/>
                <w:right w:w="0" w:type="dxa"/>
              </w:tblCellMar>
              <w:tblLook w:val="04A0"/>
            </w:tblPr>
            <w:tblGrid>
              <w:gridCol w:w="2130"/>
            </w:tblGrid>
            <w:tr w:rsidR="0072586F" w:rsidTr="00146FFA">
              <w:tc>
                <w:tcPr>
                  <w:tcW w:w="0" w:type="auto"/>
                  <w:tcBorders>
                    <w:top w:val="nil"/>
                    <w:left w:val="nil"/>
                    <w:bottom w:val="nil"/>
                    <w:right w:val="nil"/>
                  </w:tcBorders>
                  <w:tcMar>
                    <w:top w:w="30" w:type="dxa"/>
                    <w:left w:w="75" w:type="dxa"/>
                    <w:bottom w:w="0" w:type="dxa"/>
                    <w:right w:w="75" w:type="dxa"/>
                  </w:tcMar>
                  <w:hideMark/>
                </w:tcPr>
                <w:p w:rsidR="0072586F" w:rsidRDefault="00F77B5C" w:rsidP="00146FFA">
                  <w:pPr>
                    <w:rPr>
                      <w:sz w:val="18"/>
                      <w:szCs w:val="18"/>
                    </w:rPr>
                  </w:pPr>
                  <w:r>
                    <w:rPr>
                      <w:noProof/>
                      <w:sz w:val="18"/>
                      <w:szCs w:val="18"/>
                    </w:rPr>
                    <w:drawing>
                      <wp:inline distT="0" distB="0" distL="0" distR="0">
                        <wp:extent cx="1228725" cy="504825"/>
                        <wp:effectExtent l="19050" t="0" r="9525" b="0"/>
                        <wp:docPr id="6" name="Image 11" descr="Illustration d'une grille secondaire dans un fichier de translation de la grille NT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d'une grille secondaire dans un fichier de translation de la grille NTv2"/>
                                <pic:cNvPicPr>
                                  <a:picLocks noChangeAspect="1" noChangeArrowheads="1"/>
                                </pic:cNvPicPr>
                              </pic:nvPicPr>
                              <pic:blipFill>
                                <a:blip r:embed="rId22" cstate="print"/>
                                <a:srcRect/>
                                <a:stretch>
                                  <a:fillRect/>
                                </a:stretch>
                              </pic:blipFill>
                              <pic:spPr bwMode="auto">
                                <a:xfrm>
                                  <a:off x="0" y="0"/>
                                  <a:ext cx="1228725" cy="504825"/>
                                </a:xfrm>
                                <a:prstGeom prst="rect">
                                  <a:avLst/>
                                </a:prstGeom>
                                <a:noFill/>
                                <a:ln w="9525">
                                  <a:noFill/>
                                  <a:miter lim="800000"/>
                                  <a:headEnd/>
                                  <a:tailEnd/>
                                </a:ln>
                              </pic:spPr>
                            </pic:pic>
                          </a:graphicData>
                        </a:graphic>
                      </wp:inline>
                    </w:drawing>
                  </w:r>
                </w:p>
              </w:tc>
            </w:tr>
          </w:tbl>
          <w:p w:rsidR="0072586F" w:rsidRDefault="0072586F" w:rsidP="0072586F">
            <w:pPr>
              <w:pStyle w:val="NormalWeb"/>
              <w:shd w:val="clear" w:color="auto" w:fill="FFFFFF"/>
              <w:spacing w:before="120" w:beforeAutospacing="0" w:after="120" w:afterAutospacing="0" w:line="269" w:lineRule="atLeast"/>
              <w:ind w:left="150"/>
              <w:textAlignment w:val="baseline"/>
              <w:rPr>
                <w:rFonts w:ascii="Arial" w:hAnsi="Arial" w:cs="Arial"/>
                <w:color w:val="4D4D4D"/>
                <w:sz w:val="20"/>
                <w:szCs w:val="20"/>
              </w:rPr>
            </w:pPr>
            <w:r>
              <w:rPr>
                <w:rFonts w:ascii="Arial" w:hAnsi="Arial" w:cs="Arial"/>
                <w:color w:val="4D4D4D"/>
                <w:sz w:val="20"/>
                <w:szCs w:val="20"/>
              </w:rPr>
              <w:t>Si un point se trouve dans la partie inférieure gauche de l'image présentée ci-dessus entre les étoiles, les translations sont calculées à l'aide de la grille secondaire de haute densité. Les translations d'un point dont les coordonnées sont situées hors de ce périmètre sont calculées à l'aide de la grille de base de faible densité. Le logiciel détermine automatiquement la grille de base ou secondaire à utiliser.</w:t>
            </w:r>
          </w:p>
          <w:p w:rsidR="0072586F" w:rsidRDefault="0072586F" w:rsidP="0072586F">
            <w:pPr>
              <w:pStyle w:val="NormalWeb"/>
              <w:shd w:val="clear" w:color="auto" w:fill="FFFFFF"/>
              <w:spacing w:before="120" w:beforeAutospacing="0" w:after="120" w:afterAutospacing="0" w:line="269" w:lineRule="atLeast"/>
              <w:ind w:left="150"/>
              <w:textAlignment w:val="baseline"/>
              <w:rPr>
                <w:rFonts w:ascii="Arial" w:hAnsi="Arial" w:cs="Arial"/>
                <w:color w:val="4D4D4D"/>
                <w:sz w:val="20"/>
                <w:szCs w:val="20"/>
              </w:rPr>
            </w:pPr>
            <w:r>
              <w:rPr>
                <w:rFonts w:ascii="Arial" w:hAnsi="Arial" w:cs="Arial"/>
                <w:color w:val="4D4D4D"/>
                <w:sz w:val="20"/>
                <w:szCs w:val="20"/>
              </w:rPr>
              <w:t>Les grilles mères pour le Canada ont des espacements allant de 5 à 20 minutes. La taille des cellules des grilles de haute densité est généralement de 30 secondes (0,08333333°).</w:t>
            </w:r>
          </w:p>
          <w:p w:rsidR="0072586F" w:rsidRDefault="0072586F" w:rsidP="0072586F">
            <w:pPr>
              <w:pStyle w:val="NormalWeb"/>
              <w:shd w:val="clear" w:color="auto" w:fill="FFFFFF"/>
              <w:spacing w:before="120" w:beforeAutospacing="0" w:after="120" w:afterAutospacing="0" w:line="269" w:lineRule="atLeast"/>
              <w:ind w:left="150"/>
              <w:textAlignment w:val="baseline"/>
              <w:rPr>
                <w:rFonts w:ascii="Arial" w:hAnsi="Arial" w:cs="Arial"/>
                <w:color w:val="4D4D4D"/>
                <w:sz w:val="20"/>
                <w:szCs w:val="20"/>
              </w:rPr>
            </w:pPr>
            <w:r>
              <w:rPr>
                <w:rFonts w:ascii="Arial" w:hAnsi="Arial" w:cs="Arial"/>
                <w:color w:val="4D4D4D"/>
                <w:sz w:val="20"/>
                <w:szCs w:val="20"/>
              </w:rPr>
              <w:t>A la différence des grilles NADCON, les grilles NTv2 répertorient la précision de chaque point. Les valeurs de précision peuvent aller de quelques centimètres à un mètre environ. Les grilles de haute densité ont généralement des valeurs de précision inférieures à un centimètre.</w:t>
            </w:r>
            <w:r w:rsidR="00A15F74">
              <w:rPr>
                <w:rFonts w:ascii="Arial" w:hAnsi="Arial" w:cs="Arial"/>
                <w:color w:val="4D4D4D"/>
                <w:sz w:val="20"/>
                <w:szCs w:val="20"/>
              </w:rPr>
              <w:t xml:space="preserve"> </w:t>
            </w:r>
            <w:r w:rsidR="001F2AEE" w:rsidRPr="001F2AEE">
              <w:rPr>
                <w:rFonts w:ascii="Arial" w:hAnsi="Arial" w:cs="Arial"/>
                <w:b/>
                <w:color w:val="4D4D4D"/>
                <w:sz w:val="20"/>
                <w:szCs w:val="20"/>
              </w:rPr>
              <w:t>[…]</w:t>
            </w:r>
          </w:p>
          <w:p w:rsidR="0072586F" w:rsidRDefault="0072586F" w:rsidP="0072586F">
            <w:pPr>
              <w:rPr>
                <w:rFonts w:cs="Arial"/>
                <w:szCs w:val="24"/>
              </w:rPr>
            </w:pPr>
          </w:p>
        </w:tc>
      </w:tr>
    </w:tbl>
    <w:p w:rsidR="00E12C01" w:rsidRPr="001D749C" w:rsidRDefault="00E12C01" w:rsidP="00D8332D">
      <w:pPr>
        <w:rPr>
          <w:rFonts w:cs="Arial"/>
        </w:rPr>
      </w:pPr>
    </w:p>
    <w:p w:rsidR="00370A70" w:rsidRDefault="00370A70" w:rsidP="00370A70">
      <w:pPr>
        <w:pStyle w:val="Titre2"/>
        <w:rPr>
          <w:rFonts w:cs="Arial"/>
        </w:rPr>
      </w:pPr>
      <w:bookmarkStart w:id="88" w:name="_Toc426723385"/>
      <w:bookmarkStart w:id="89" w:name="_Toc485706814"/>
      <w:bookmarkStart w:id="90" w:name="_Toc496950411"/>
      <w:bookmarkStart w:id="91" w:name="_Toc501962734"/>
      <w:bookmarkStart w:id="92" w:name="_Toc249417261"/>
      <w:bookmarkStart w:id="93" w:name="_Toc393377218"/>
      <w:r>
        <w:rPr>
          <w:rFonts w:cs="Arial"/>
        </w:rPr>
        <w:t>Normes du document</w:t>
      </w:r>
      <w:bookmarkEnd w:id="88"/>
    </w:p>
    <w:p w:rsidR="005B75E8" w:rsidRDefault="00206EAF">
      <w:pPr>
        <w:pStyle w:val="Titre3"/>
      </w:pPr>
      <w:bookmarkStart w:id="94" w:name="_Toc426723386"/>
      <w:r>
        <w:t>Référence</w:t>
      </w:r>
      <w:r w:rsidR="00370A70">
        <w:t xml:space="preserve"> </w:t>
      </w:r>
      <w:r>
        <w:t>au</w:t>
      </w:r>
      <w:r w:rsidR="00370A70">
        <w:t xml:space="preserve"> code applicatif</w:t>
      </w:r>
      <w:bookmarkEnd w:id="94"/>
    </w:p>
    <w:p w:rsidR="005B75E8" w:rsidRDefault="00370A70">
      <w:r>
        <w:t xml:space="preserve">Les fichiers concernés par les items décrits dans ces spécifications seront, à termes, matérialisés de la manière suivante : </w:t>
      </w:r>
    </w:p>
    <w:p w:rsidR="005B75E8" w:rsidRDefault="005B75E8"/>
    <w:p w:rsidR="005B75E8" w:rsidRDefault="00C024EB">
      <w:pPr>
        <w:rPr>
          <w:u w:val="single"/>
        </w:rPr>
      </w:pPr>
      <w:r w:rsidRPr="00C024EB">
        <w:rPr>
          <w:u w:val="single"/>
        </w:rPr>
        <w:t>Exemple :</w:t>
      </w:r>
    </w:p>
    <w:p w:rsidR="00D82D81" w:rsidRDefault="0085789F">
      <w:pPr>
        <w:spacing w:before="0" w:after="0"/>
        <w:jc w:val="left"/>
        <w:rPr>
          <w:rFonts w:cs="Arial"/>
          <w:b/>
          <w:caps/>
          <w:color w:val="0000FF"/>
          <w:sz w:val="24"/>
          <w:u w:color="C0C0C0"/>
        </w:rPr>
      </w:pPr>
      <w:r w:rsidRPr="0085789F">
        <w:rPr>
          <w:lang w:val="en-US"/>
        </w:rPr>
      </w:r>
      <w:r w:rsidRPr="0085789F">
        <w:rPr>
          <w:lang w:val="en-US"/>
        </w:rPr>
        <w:pict>
          <v:roundrect id="_x0000_s1062" alt="Le code permettant la gestion ce cet item est présent dans les packages suivants&#10;&#10;" style="width:472.5pt;height:174.55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62">
              <w:txbxContent>
                <w:p w:rsidR="00CB59E8" w:rsidRPr="00D724D6" w:rsidRDefault="00CB59E8" w:rsidP="00370A70">
                  <w:pPr>
                    <w:rPr>
                      <w:b/>
                      <w:color w:val="365F91" w:themeColor="accent1" w:themeShade="BF"/>
                    </w:rPr>
                  </w:pPr>
                  <w:r w:rsidRPr="0081012B">
                    <w:rPr>
                      <w:b/>
                      <w:color w:val="365F91" w:themeColor="accent1" w:themeShade="BF"/>
                      <w:u w:val="single"/>
                    </w:rPr>
                    <w:t xml:space="preserve"> </w:t>
                  </w: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E20F95" w:rsidTr="00370A70">
                    <w:tc>
                      <w:tcPr>
                        <w:tcW w:w="9001" w:type="dxa"/>
                        <w:shd w:val="clear" w:color="auto" w:fill="B8CCE4" w:themeFill="accent1" w:themeFillTint="66"/>
                      </w:tcPr>
                      <w:p w:rsidR="00CB59E8" w:rsidRPr="00846C30" w:rsidRDefault="00CB59E8" w:rsidP="0081012B">
                        <w:pPr>
                          <w:rPr>
                            <w:b/>
                            <w:lang w:val="en-US"/>
                          </w:rPr>
                        </w:pPr>
                        <w:r w:rsidRPr="00846C30">
                          <w:rPr>
                            <w:b/>
                            <w:lang w:val="en-US"/>
                          </w:rPr>
                          <w:t xml:space="preserve">Back : </w:t>
                        </w:r>
                      </w:p>
                      <w:p w:rsidR="00CB59E8" w:rsidRPr="00846C30" w:rsidRDefault="00CB59E8" w:rsidP="0081012B">
                        <w:pPr>
                          <w:rPr>
                            <w:b/>
                            <w:lang w:val="en-US"/>
                          </w:rPr>
                        </w:pPr>
                        <w:r w:rsidRPr="00846C30">
                          <w:rPr>
                            <w:b/>
                            <w:lang w:val="en-US"/>
                          </w:rPr>
                          <w:t>|----- gfi-back-restfmk-library/src/main/java/com/francetelecom/restfmksrv/</w:t>
                        </w:r>
                      </w:p>
                      <w:p w:rsidR="00CB59E8" w:rsidRPr="00846C30" w:rsidRDefault="00CB59E8" w:rsidP="0081012B">
                        <w:pPr>
                          <w:rPr>
                            <w:b/>
                            <w:lang w:val="en-US"/>
                          </w:rPr>
                        </w:pPr>
                        <w:r w:rsidRPr="00846C30">
                          <w:rPr>
                            <w:b/>
                            <w:lang w:val="en-US"/>
                          </w:rPr>
                          <w:t xml:space="preserve">|--------------- </w:t>
                        </w:r>
                        <w:r>
                          <w:rPr>
                            <w:b/>
                            <w:lang w:val="en-US"/>
                          </w:rPr>
                          <w:t>package1/*</w:t>
                        </w:r>
                      </w:p>
                      <w:p w:rsidR="00CB59E8" w:rsidRDefault="00CB59E8">
                        <w:pPr>
                          <w:tabs>
                            <w:tab w:val="left" w:pos="8085"/>
                          </w:tabs>
                          <w:rPr>
                            <w:b/>
                            <w:lang w:val="en-US"/>
                          </w:rPr>
                        </w:pPr>
                        <w:r w:rsidRPr="00846C30">
                          <w:rPr>
                            <w:b/>
                            <w:lang w:val="en-US"/>
                          </w:rPr>
                          <w:t xml:space="preserve">|--------------- </w:t>
                        </w:r>
                        <w:r>
                          <w:rPr>
                            <w:b/>
                            <w:lang w:val="en-US"/>
                          </w:rPr>
                          <w:t>item1</w:t>
                        </w:r>
                      </w:p>
                    </w:tc>
                  </w:tr>
                  <w:tr w:rsidR="00CB59E8" w:rsidRPr="00846C30" w:rsidTr="00370A70">
                    <w:tc>
                      <w:tcPr>
                        <w:tcW w:w="9001" w:type="dxa"/>
                        <w:shd w:val="clear" w:color="auto" w:fill="B8CCE4" w:themeFill="accent1" w:themeFillTint="66"/>
                      </w:tcPr>
                      <w:p w:rsidR="00CB59E8" w:rsidRPr="00846C30" w:rsidRDefault="00CB59E8" w:rsidP="0081012B">
                        <w:pPr>
                          <w:rPr>
                            <w:b/>
                            <w:lang w:val="en-US"/>
                          </w:rPr>
                        </w:pPr>
                        <w:r w:rsidRPr="00846C30">
                          <w:rPr>
                            <w:b/>
                            <w:lang w:val="en-US"/>
                          </w:rPr>
                          <w:t xml:space="preserve">Front : </w:t>
                        </w:r>
                      </w:p>
                      <w:p w:rsidR="00CB59E8" w:rsidRDefault="00CB59E8" w:rsidP="0081012B">
                        <w:pPr>
                          <w:rPr>
                            <w:b/>
                            <w:lang w:val="en-US"/>
                          </w:rPr>
                        </w:pPr>
                        <w:r w:rsidRPr="00846C30">
                          <w:rPr>
                            <w:b/>
                            <w:lang w:val="en-US"/>
                          </w:rPr>
                          <w:t>|----- FxFmkLibrary/src/main/flex/com/francetelecom/</w:t>
                        </w:r>
                      </w:p>
                      <w:p w:rsidR="00CB59E8" w:rsidRDefault="00CB59E8" w:rsidP="0081012B">
                        <w:pPr>
                          <w:rPr>
                            <w:b/>
                            <w:lang w:val="en-US"/>
                          </w:rPr>
                        </w:pPr>
                        <w:r w:rsidRPr="00846C30">
                          <w:rPr>
                            <w:b/>
                            <w:lang w:val="en-US"/>
                          </w:rPr>
                          <w:t xml:space="preserve">|--------------- </w:t>
                        </w:r>
                        <w:r>
                          <w:rPr>
                            <w:b/>
                            <w:lang w:val="en-US"/>
                          </w:rPr>
                          <w:t>package1/*</w:t>
                        </w:r>
                      </w:p>
                      <w:p w:rsidR="00CB59E8" w:rsidRDefault="00CB59E8">
                        <w:pPr>
                          <w:rPr>
                            <w:b/>
                            <w:lang w:val="en-US"/>
                          </w:rPr>
                        </w:pPr>
                        <w:r w:rsidRPr="00846C30">
                          <w:rPr>
                            <w:b/>
                            <w:lang w:val="en-US"/>
                          </w:rPr>
                          <w:t xml:space="preserve">|--------------- </w:t>
                        </w:r>
                        <w:r>
                          <w:rPr>
                            <w:b/>
                            <w:lang w:val="en-US"/>
                          </w:rPr>
                          <w:t>item1</w:t>
                        </w:r>
                      </w:p>
                    </w:tc>
                  </w:tr>
                </w:tbl>
                <w:p w:rsidR="00CB59E8" w:rsidRDefault="00CB59E8" w:rsidP="00370A70"/>
              </w:txbxContent>
            </v:textbox>
            <w10:wrap type="none"/>
            <w10:anchorlock/>
          </v:roundrect>
        </w:pict>
      </w:r>
    </w:p>
    <w:p w:rsidR="00D8332D" w:rsidRPr="001D749C" w:rsidRDefault="00D8332D" w:rsidP="002A727D">
      <w:pPr>
        <w:pStyle w:val="Titre1"/>
        <w:rPr>
          <w:rFonts w:cs="Arial"/>
        </w:rPr>
      </w:pPr>
      <w:bookmarkStart w:id="95" w:name="_Toc426723387"/>
      <w:r w:rsidRPr="001D749C">
        <w:rPr>
          <w:rFonts w:cs="Arial"/>
        </w:rPr>
        <w:lastRenderedPageBreak/>
        <w:t xml:space="preserve">Présentation générale </w:t>
      </w:r>
      <w:r w:rsidR="00545AE7">
        <w:rPr>
          <w:rFonts w:cs="Arial"/>
        </w:rPr>
        <w:t>du système</w:t>
      </w:r>
      <w:bookmarkEnd w:id="89"/>
      <w:bookmarkEnd w:id="90"/>
      <w:bookmarkEnd w:id="91"/>
      <w:bookmarkEnd w:id="92"/>
      <w:bookmarkEnd w:id="93"/>
      <w:bookmarkEnd w:id="95"/>
    </w:p>
    <w:p w:rsidR="00E12C01" w:rsidRDefault="00E12C01" w:rsidP="006F4437">
      <w:pPr>
        <w:rPr>
          <w:rFonts w:cs="Arial"/>
        </w:rPr>
      </w:pPr>
    </w:p>
    <w:p w:rsidR="00031C44" w:rsidRPr="00223621" w:rsidRDefault="00031C44" w:rsidP="00031C44">
      <w:pPr>
        <w:rPr>
          <w:rFonts w:cs="Arial"/>
        </w:rPr>
      </w:pPr>
      <w:r w:rsidRPr="00B432DB">
        <w:rPr>
          <w:rFonts w:cs="Arial"/>
        </w:rPr>
        <w:t>Le projet Geo</w:t>
      </w:r>
      <w:r>
        <w:rPr>
          <w:rFonts w:cs="Arial"/>
        </w:rPr>
        <w:t>f</w:t>
      </w:r>
      <w:r w:rsidRPr="00B432DB">
        <w:rPr>
          <w:rFonts w:cs="Arial"/>
        </w:rPr>
        <w:t xml:space="preserve">ibre a pour objet de fournir une application de </w:t>
      </w:r>
      <w:r w:rsidRPr="00223621">
        <w:rPr>
          <w:rFonts w:cs="Arial"/>
        </w:rPr>
        <w:t xml:space="preserve">Système d'Information Géographique </w:t>
      </w:r>
      <w:r>
        <w:rPr>
          <w:rFonts w:cs="Arial"/>
        </w:rPr>
        <w:t>(SIG) pour le FTTH. Geofibre propose</w:t>
      </w:r>
      <w:r w:rsidRPr="00223621">
        <w:rPr>
          <w:rFonts w:cs="Arial"/>
        </w:rPr>
        <w:t xml:space="preserve"> une application WEB permettant la gestion des données descriptives du réseau de fibre optique en France pour les clients résidentiels. L’application doit permettre de supporter le déploiement du réseau FTTH en termes de conception et de gestion du réseau.</w:t>
      </w:r>
    </w:p>
    <w:p w:rsidR="00031C44" w:rsidRPr="00B432DB" w:rsidRDefault="00031C44" w:rsidP="00031C44">
      <w:pPr>
        <w:rPr>
          <w:rFonts w:cs="Arial"/>
        </w:rPr>
      </w:pPr>
    </w:p>
    <w:p w:rsidR="00031C44" w:rsidRPr="00B432DB" w:rsidRDefault="00031C44" w:rsidP="00031C44">
      <w:pPr>
        <w:rPr>
          <w:rFonts w:cs="Arial"/>
        </w:rPr>
      </w:pPr>
      <w:r>
        <w:rPr>
          <w:rFonts w:cs="Arial"/>
        </w:rPr>
        <w:t>L’application repose</w:t>
      </w:r>
      <w:r w:rsidRPr="00B432DB">
        <w:rPr>
          <w:rFonts w:cs="Arial"/>
        </w:rPr>
        <w:t xml:space="preserve"> sur le moteur SIG ArcGIS </w:t>
      </w:r>
      <w:r>
        <w:rPr>
          <w:rFonts w:cs="Arial"/>
        </w:rPr>
        <w:t>10.0 de la société ESRI et propose une application Web accessible à travers le GASSI de Orange</w:t>
      </w:r>
      <w:r w:rsidRPr="00B432DB">
        <w:rPr>
          <w:rFonts w:cs="Arial"/>
        </w:rPr>
        <w:t>.</w:t>
      </w:r>
    </w:p>
    <w:p w:rsidR="00031C44" w:rsidRPr="001D749C" w:rsidRDefault="00031C44" w:rsidP="006F4437">
      <w:pPr>
        <w:rPr>
          <w:rFonts w:cs="Arial"/>
        </w:rPr>
      </w:pPr>
    </w:p>
    <w:p w:rsidR="00C9439F" w:rsidRPr="001D749C" w:rsidRDefault="00C9439F" w:rsidP="00D8332D">
      <w:pPr>
        <w:rPr>
          <w:rFonts w:cs="Arial"/>
        </w:rPr>
      </w:pPr>
    </w:p>
    <w:p w:rsidR="00D8332D" w:rsidRPr="001D749C" w:rsidRDefault="00D8332D" w:rsidP="00D8332D">
      <w:pPr>
        <w:rPr>
          <w:rFonts w:cs="Arial"/>
        </w:rPr>
      </w:pPr>
    </w:p>
    <w:p w:rsidR="00C9439F" w:rsidRPr="001D749C" w:rsidRDefault="00C9439F" w:rsidP="00C9439F">
      <w:pPr>
        <w:rPr>
          <w:rFonts w:cs="Arial"/>
        </w:rPr>
      </w:pPr>
      <w:bookmarkStart w:id="96" w:name="_Toc362363668"/>
      <w:bookmarkStart w:id="97" w:name="_Toc362363851"/>
      <w:bookmarkStart w:id="98" w:name="_Toc362363670"/>
      <w:bookmarkStart w:id="99" w:name="_Toc362363853"/>
      <w:bookmarkEnd w:id="96"/>
      <w:bookmarkEnd w:id="97"/>
      <w:bookmarkEnd w:id="98"/>
      <w:bookmarkEnd w:id="99"/>
    </w:p>
    <w:p w:rsidR="00446C92" w:rsidRDefault="00446C92">
      <w:pPr>
        <w:spacing w:before="0" w:after="0"/>
        <w:jc w:val="left"/>
        <w:rPr>
          <w:rFonts w:cs="Arial"/>
          <w:b/>
          <w:caps/>
          <w:color w:val="0000FF"/>
          <w:sz w:val="24"/>
          <w:u w:color="C0C0C0"/>
        </w:rPr>
      </w:pPr>
      <w:bookmarkStart w:id="100" w:name="_Toc393377241"/>
      <w:r>
        <w:rPr>
          <w:rFonts w:cs="Arial"/>
        </w:rPr>
        <w:br w:type="page"/>
      </w:r>
    </w:p>
    <w:p w:rsidR="00BA4290" w:rsidRPr="009E64AD" w:rsidRDefault="00BA4290" w:rsidP="00BA4290">
      <w:pPr>
        <w:pStyle w:val="Titre1"/>
        <w:rPr>
          <w:rFonts w:cs="Arial"/>
        </w:rPr>
      </w:pPr>
      <w:bookmarkStart w:id="101" w:name="_Toc404012320"/>
      <w:bookmarkStart w:id="102" w:name="_Toc426723388"/>
      <w:bookmarkEnd w:id="100"/>
      <w:r w:rsidRPr="001040D2">
        <w:rPr>
          <w:rFonts w:cs="Arial"/>
        </w:rPr>
        <w:lastRenderedPageBreak/>
        <w:t>Gestion applicative des systèmes de coordonnées</w:t>
      </w:r>
      <w:bookmarkEnd w:id="101"/>
      <w:bookmarkEnd w:id="102"/>
    </w:p>
    <w:p w:rsidR="00BA4290" w:rsidRDefault="00BA4290" w:rsidP="00BA4290">
      <w:pPr>
        <w:pStyle w:val="Titre2"/>
        <w:rPr>
          <w:rFonts w:cs="Arial"/>
        </w:rPr>
      </w:pPr>
      <w:bookmarkStart w:id="103" w:name="_Systèmes_de_projection"/>
      <w:bookmarkStart w:id="104" w:name="_Ref401673938"/>
      <w:bookmarkStart w:id="105" w:name="_Toc404012321"/>
      <w:bookmarkStart w:id="106" w:name="_Toc426723389"/>
      <w:bookmarkEnd w:id="103"/>
      <w:r w:rsidRPr="001040D2">
        <w:rPr>
          <w:rFonts w:cs="Arial"/>
        </w:rPr>
        <w:t>Systèmes de projection</w:t>
      </w:r>
      <w:bookmarkEnd w:id="104"/>
      <w:bookmarkEnd w:id="105"/>
      <w:bookmarkEnd w:id="106"/>
    </w:p>
    <w:p w:rsidR="00BA4290" w:rsidRDefault="00BA4290" w:rsidP="00BA4290">
      <w:pPr>
        <w:rPr>
          <w:rFonts w:cs="Arial"/>
        </w:rPr>
      </w:pPr>
      <w:r w:rsidRPr="001040D2">
        <w:rPr>
          <w:rFonts w:cs="Arial"/>
        </w:rPr>
        <w:t xml:space="preserve">Les systèmes de projections utilisés par les différentes instances de Geofibre sont les suivants : </w:t>
      </w:r>
    </w:p>
    <w:p w:rsidR="00BA4290" w:rsidRDefault="00BA4290" w:rsidP="00BA4290"/>
    <w:tbl>
      <w:tblPr>
        <w:tblStyle w:val="Grilledutableau"/>
        <w:tblW w:w="0" w:type="auto"/>
        <w:jc w:val="center"/>
        <w:tblLook w:val="04A0"/>
      </w:tblPr>
      <w:tblGrid>
        <w:gridCol w:w="1629"/>
        <w:gridCol w:w="1629"/>
        <w:gridCol w:w="1630"/>
        <w:gridCol w:w="1630"/>
        <w:gridCol w:w="1630"/>
        <w:gridCol w:w="1630"/>
      </w:tblGrid>
      <w:tr w:rsidR="00F24C12" w:rsidRPr="00F24C12" w:rsidTr="00476D98">
        <w:trPr>
          <w:jc w:val="center"/>
        </w:trPr>
        <w:tc>
          <w:tcPr>
            <w:tcW w:w="1629" w:type="dxa"/>
            <w:shd w:val="clear" w:color="auto" w:fill="8DB3E2" w:themeFill="text2" w:themeFillTint="66"/>
          </w:tcPr>
          <w:p w:rsidR="00F24C12" w:rsidRPr="00F24C12" w:rsidRDefault="001F2AEE" w:rsidP="00BA6AB2">
            <w:pPr>
              <w:jc w:val="center"/>
              <w:rPr>
                <w:rFonts w:cs="Arial"/>
                <w:b/>
                <w:szCs w:val="24"/>
              </w:rPr>
            </w:pPr>
            <w:r w:rsidRPr="001F2AEE">
              <w:rPr>
                <w:rFonts w:cs="Arial"/>
                <w:b/>
                <w:szCs w:val="24"/>
              </w:rPr>
              <w:t>Région</w:t>
            </w:r>
          </w:p>
        </w:tc>
        <w:tc>
          <w:tcPr>
            <w:tcW w:w="1629" w:type="dxa"/>
            <w:shd w:val="clear" w:color="auto" w:fill="8DB3E2" w:themeFill="text2" w:themeFillTint="66"/>
          </w:tcPr>
          <w:p w:rsidR="00F24C12" w:rsidRPr="00F24C12" w:rsidRDefault="001F2AEE" w:rsidP="00BA6AB2">
            <w:pPr>
              <w:jc w:val="center"/>
              <w:rPr>
                <w:rFonts w:cs="Arial"/>
                <w:b/>
                <w:szCs w:val="24"/>
              </w:rPr>
            </w:pPr>
            <w:r w:rsidRPr="001F2AEE">
              <w:rPr>
                <w:rFonts w:cs="Arial"/>
                <w:b/>
                <w:szCs w:val="24"/>
              </w:rPr>
              <w:t>Système géodésique</w:t>
            </w:r>
          </w:p>
        </w:tc>
        <w:tc>
          <w:tcPr>
            <w:tcW w:w="1630" w:type="dxa"/>
            <w:shd w:val="clear" w:color="auto" w:fill="8DB3E2" w:themeFill="text2" w:themeFillTint="66"/>
          </w:tcPr>
          <w:p w:rsidR="00F24C12" w:rsidRPr="00F24C12" w:rsidRDefault="00606691" w:rsidP="00BA6AB2">
            <w:pPr>
              <w:jc w:val="center"/>
              <w:rPr>
                <w:rFonts w:cs="Arial"/>
                <w:b/>
                <w:szCs w:val="24"/>
              </w:rPr>
            </w:pPr>
            <w:r w:rsidRPr="001F2AEE">
              <w:rPr>
                <w:rFonts w:cs="Arial"/>
                <w:b/>
                <w:szCs w:val="24"/>
              </w:rPr>
              <w:t>Ellipsoïde</w:t>
            </w:r>
            <w:r w:rsidR="001F2AEE" w:rsidRPr="001F2AEE">
              <w:rPr>
                <w:rFonts w:cs="Arial"/>
                <w:b/>
                <w:szCs w:val="24"/>
              </w:rPr>
              <w:t xml:space="preserve"> associé</w:t>
            </w:r>
          </w:p>
        </w:tc>
        <w:tc>
          <w:tcPr>
            <w:tcW w:w="1630" w:type="dxa"/>
            <w:shd w:val="clear" w:color="auto" w:fill="8DB3E2" w:themeFill="text2" w:themeFillTint="66"/>
          </w:tcPr>
          <w:p w:rsidR="00F24C12" w:rsidRPr="00F24C12" w:rsidRDefault="001F2AEE" w:rsidP="00BA6AB2">
            <w:pPr>
              <w:widowControl w:val="0"/>
              <w:autoSpaceDE w:val="0"/>
              <w:autoSpaceDN w:val="0"/>
              <w:adjustRightInd w:val="0"/>
              <w:jc w:val="center"/>
              <w:rPr>
                <w:rFonts w:cs="Arial"/>
                <w:b/>
                <w:szCs w:val="24"/>
              </w:rPr>
            </w:pPr>
            <w:r w:rsidRPr="001F2AEE">
              <w:rPr>
                <w:rFonts w:cs="Arial"/>
                <w:b/>
                <w:szCs w:val="24"/>
              </w:rPr>
              <w:t>Projection</w:t>
            </w:r>
          </w:p>
        </w:tc>
        <w:tc>
          <w:tcPr>
            <w:tcW w:w="1630" w:type="dxa"/>
            <w:shd w:val="clear" w:color="auto" w:fill="8DB3E2" w:themeFill="text2" w:themeFillTint="66"/>
          </w:tcPr>
          <w:p w:rsidR="00F24C12" w:rsidRPr="00F24C12" w:rsidRDefault="001F2AEE" w:rsidP="00BA6AB2">
            <w:pPr>
              <w:jc w:val="center"/>
              <w:rPr>
                <w:b/>
              </w:rPr>
            </w:pPr>
            <w:r w:rsidRPr="001F2AEE">
              <w:rPr>
                <w:b/>
              </w:rPr>
              <w:t>Référence EPSG</w:t>
            </w:r>
          </w:p>
        </w:tc>
        <w:tc>
          <w:tcPr>
            <w:tcW w:w="1630" w:type="dxa"/>
            <w:shd w:val="clear" w:color="auto" w:fill="8DB3E2" w:themeFill="text2" w:themeFillTint="66"/>
          </w:tcPr>
          <w:p w:rsidR="00F24C12" w:rsidRPr="00F24C12" w:rsidRDefault="001F2AEE" w:rsidP="00F24C12">
            <w:pPr>
              <w:jc w:val="center"/>
              <w:rPr>
                <w:b/>
              </w:rPr>
            </w:pPr>
            <w:r w:rsidRPr="001F2AEE">
              <w:rPr>
                <w:b/>
              </w:rPr>
              <w:t>Système de projection  principal ou secondaire</w:t>
            </w:r>
          </w:p>
        </w:tc>
      </w:tr>
      <w:tr w:rsidR="00BA4290" w:rsidTr="00BA6AB2">
        <w:trPr>
          <w:jc w:val="center"/>
        </w:trPr>
        <w:tc>
          <w:tcPr>
            <w:tcW w:w="1629" w:type="dxa"/>
          </w:tcPr>
          <w:p w:rsidR="00BA4290" w:rsidRDefault="00BA4290" w:rsidP="00BA6AB2">
            <w:pPr>
              <w:jc w:val="center"/>
            </w:pPr>
            <w:r w:rsidRPr="001040D2">
              <w:rPr>
                <w:rFonts w:cs="Arial"/>
                <w:szCs w:val="24"/>
              </w:rPr>
              <w:t>France métropolitaine</w:t>
            </w:r>
          </w:p>
        </w:tc>
        <w:tc>
          <w:tcPr>
            <w:tcW w:w="1629" w:type="dxa"/>
          </w:tcPr>
          <w:p w:rsidR="00BA4290" w:rsidRDefault="00BA4290" w:rsidP="00BA6AB2">
            <w:pPr>
              <w:jc w:val="center"/>
            </w:pPr>
            <w:r w:rsidRPr="001040D2">
              <w:rPr>
                <w:rFonts w:cs="Arial"/>
                <w:szCs w:val="24"/>
              </w:rPr>
              <w:t>RGF93</w:t>
            </w:r>
          </w:p>
        </w:tc>
        <w:tc>
          <w:tcPr>
            <w:tcW w:w="1630" w:type="dxa"/>
          </w:tcPr>
          <w:p w:rsidR="00BA4290" w:rsidRDefault="00BA4290" w:rsidP="00BA6AB2">
            <w:pPr>
              <w:jc w:val="center"/>
            </w:pPr>
            <w:r w:rsidRPr="001040D2">
              <w:rPr>
                <w:rFonts w:cs="Arial"/>
                <w:szCs w:val="24"/>
              </w:rPr>
              <w:t>IAG GRS 1980</w:t>
            </w:r>
          </w:p>
        </w:tc>
        <w:tc>
          <w:tcPr>
            <w:tcW w:w="1630" w:type="dxa"/>
          </w:tcPr>
          <w:p w:rsidR="001F2AEE" w:rsidRDefault="00BA4290" w:rsidP="001F2AEE">
            <w:pPr>
              <w:widowControl w:val="0"/>
              <w:autoSpaceDE w:val="0"/>
              <w:autoSpaceDN w:val="0"/>
              <w:adjustRightInd w:val="0"/>
              <w:jc w:val="center"/>
              <w:rPr>
                <w:rFonts w:cs="Arial"/>
                <w:szCs w:val="24"/>
              </w:rPr>
            </w:pPr>
            <w:r w:rsidRPr="001040D2">
              <w:rPr>
                <w:rFonts w:cs="Arial"/>
                <w:szCs w:val="24"/>
              </w:rPr>
              <w:t>Lambert 93</w:t>
            </w:r>
          </w:p>
        </w:tc>
        <w:tc>
          <w:tcPr>
            <w:tcW w:w="1630" w:type="dxa"/>
          </w:tcPr>
          <w:p w:rsidR="00BA4290" w:rsidRDefault="00BA6AB2" w:rsidP="00BA6AB2">
            <w:pPr>
              <w:jc w:val="center"/>
            </w:pPr>
            <w:r>
              <w:t>2154</w:t>
            </w:r>
          </w:p>
        </w:tc>
        <w:tc>
          <w:tcPr>
            <w:tcW w:w="1630" w:type="dxa"/>
          </w:tcPr>
          <w:p w:rsidR="00BA4290" w:rsidRDefault="00BA6AB2" w:rsidP="00BA6AB2">
            <w:pPr>
              <w:jc w:val="center"/>
            </w:pPr>
            <w:r>
              <w:t>Principal</w:t>
            </w:r>
          </w:p>
        </w:tc>
      </w:tr>
      <w:tr w:rsidR="00BA4290" w:rsidTr="00BA6AB2">
        <w:trPr>
          <w:jc w:val="center"/>
        </w:trPr>
        <w:tc>
          <w:tcPr>
            <w:tcW w:w="1629" w:type="dxa"/>
          </w:tcPr>
          <w:p w:rsidR="00BA4290" w:rsidRDefault="00BA4290" w:rsidP="00BA6AB2">
            <w:pPr>
              <w:jc w:val="center"/>
            </w:pPr>
            <w:r w:rsidRPr="001040D2">
              <w:rPr>
                <w:rFonts w:cs="Arial"/>
                <w:szCs w:val="24"/>
              </w:rPr>
              <w:t>France métropolitaine</w:t>
            </w:r>
          </w:p>
        </w:tc>
        <w:tc>
          <w:tcPr>
            <w:tcW w:w="1629" w:type="dxa"/>
          </w:tcPr>
          <w:p w:rsidR="00BA4290" w:rsidRPr="004C34A1" w:rsidRDefault="001F2AEE" w:rsidP="00BA6AB2">
            <w:pPr>
              <w:jc w:val="center"/>
              <w:rPr>
                <w:highlight w:val="yellow"/>
              </w:rPr>
            </w:pPr>
            <w:r w:rsidRPr="001F2AEE">
              <w:t>NTF</w:t>
            </w:r>
          </w:p>
        </w:tc>
        <w:tc>
          <w:tcPr>
            <w:tcW w:w="1630" w:type="dxa"/>
          </w:tcPr>
          <w:p w:rsidR="00BA4290" w:rsidRPr="004C34A1" w:rsidRDefault="00E618B7" w:rsidP="00BA6AB2">
            <w:pPr>
              <w:jc w:val="center"/>
              <w:rPr>
                <w:highlight w:val="yellow"/>
              </w:rPr>
            </w:pPr>
            <w:r>
              <w:rPr>
                <w:rFonts w:cs="Arial"/>
                <w:color w:val="252525"/>
                <w:sz w:val="21"/>
                <w:szCs w:val="21"/>
                <w:shd w:val="clear" w:color="auto" w:fill="FFFFFF"/>
              </w:rPr>
              <w:t>Clarke 1880 IGN</w:t>
            </w:r>
          </w:p>
        </w:tc>
        <w:tc>
          <w:tcPr>
            <w:tcW w:w="1630" w:type="dxa"/>
          </w:tcPr>
          <w:p w:rsidR="00BA4290" w:rsidRDefault="004C34A1" w:rsidP="00BA6AB2">
            <w:pPr>
              <w:jc w:val="center"/>
            </w:pPr>
            <w:r>
              <w:t>Lambert 2 étendu</w:t>
            </w:r>
          </w:p>
        </w:tc>
        <w:tc>
          <w:tcPr>
            <w:tcW w:w="1630" w:type="dxa"/>
          </w:tcPr>
          <w:p w:rsidR="00BA4290" w:rsidRDefault="00BA6AB2" w:rsidP="00BA6AB2">
            <w:pPr>
              <w:jc w:val="center"/>
            </w:pPr>
            <w:r>
              <w:t>NA</w:t>
            </w:r>
          </w:p>
        </w:tc>
        <w:tc>
          <w:tcPr>
            <w:tcW w:w="1630" w:type="dxa"/>
          </w:tcPr>
          <w:p w:rsidR="00BA4290" w:rsidRDefault="00BA6AB2" w:rsidP="00BA6AB2">
            <w:pPr>
              <w:jc w:val="center"/>
            </w:pPr>
            <w:r>
              <w:t>Secondaire</w:t>
            </w:r>
          </w:p>
        </w:tc>
      </w:tr>
      <w:tr w:rsidR="00BA4290" w:rsidRPr="000E236F" w:rsidTr="00BA6AB2">
        <w:trPr>
          <w:jc w:val="center"/>
        </w:trPr>
        <w:tc>
          <w:tcPr>
            <w:tcW w:w="1629" w:type="dxa"/>
          </w:tcPr>
          <w:p w:rsidR="00BA4290" w:rsidRPr="007747B8" w:rsidRDefault="001F2AEE" w:rsidP="00BA6AB2">
            <w:pPr>
              <w:jc w:val="center"/>
            </w:pPr>
            <w:r w:rsidRPr="007747B8">
              <w:rPr>
                <w:rFonts w:cs="Arial"/>
                <w:szCs w:val="24"/>
              </w:rPr>
              <w:t>Guadeloupe</w:t>
            </w:r>
          </w:p>
        </w:tc>
        <w:tc>
          <w:tcPr>
            <w:tcW w:w="1629" w:type="dxa"/>
          </w:tcPr>
          <w:p w:rsidR="00BA4290" w:rsidRPr="007747B8" w:rsidRDefault="001F2AEE" w:rsidP="00BA6AB2">
            <w:pPr>
              <w:jc w:val="center"/>
            </w:pPr>
            <w:r w:rsidRPr="007747B8">
              <w:rPr>
                <w:rFonts w:cs="Arial"/>
                <w:szCs w:val="24"/>
              </w:rPr>
              <w:t>WGS84</w:t>
            </w:r>
          </w:p>
        </w:tc>
        <w:tc>
          <w:tcPr>
            <w:tcW w:w="1630" w:type="dxa"/>
          </w:tcPr>
          <w:p w:rsidR="00BA4290" w:rsidRPr="007747B8" w:rsidRDefault="001F2AEE" w:rsidP="00BA6AB2">
            <w:pPr>
              <w:jc w:val="center"/>
            </w:pPr>
            <w:r w:rsidRPr="007747B8">
              <w:rPr>
                <w:rFonts w:cs="Arial"/>
                <w:szCs w:val="24"/>
              </w:rPr>
              <w:t>IAG GRS 1980</w:t>
            </w:r>
          </w:p>
        </w:tc>
        <w:tc>
          <w:tcPr>
            <w:tcW w:w="1630" w:type="dxa"/>
          </w:tcPr>
          <w:p w:rsidR="00BA4290" w:rsidRPr="007747B8" w:rsidRDefault="001F2AEE" w:rsidP="00BA6AB2">
            <w:pPr>
              <w:jc w:val="center"/>
            </w:pPr>
            <w:r w:rsidRPr="007747B8">
              <w:rPr>
                <w:rFonts w:cs="Arial"/>
                <w:szCs w:val="24"/>
              </w:rPr>
              <w:t>UTM Nord fuseau 20</w:t>
            </w:r>
          </w:p>
        </w:tc>
        <w:tc>
          <w:tcPr>
            <w:tcW w:w="1630" w:type="dxa"/>
          </w:tcPr>
          <w:p w:rsidR="00BA4290" w:rsidRPr="007747B8" w:rsidRDefault="001F2AEE" w:rsidP="00BA6AB2">
            <w:pPr>
              <w:jc w:val="center"/>
            </w:pPr>
            <w:r w:rsidRPr="007747B8">
              <w:rPr>
                <w:rFonts w:cs="Arial"/>
                <w:szCs w:val="24"/>
              </w:rPr>
              <w:t>32620</w:t>
            </w:r>
          </w:p>
        </w:tc>
        <w:tc>
          <w:tcPr>
            <w:tcW w:w="1630" w:type="dxa"/>
          </w:tcPr>
          <w:p w:rsidR="00BA4290" w:rsidRPr="007747B8" w:rsidRDefault="001F2AEE" w:rsidP="00BA6AB2">
            <w:pPr>
              <w:jc w:val="center"/>
            </w:pPr>
            <w:r w:rsidRPr="007747B8">
              <w:t>Principal</w:t>
            </w:r>
          </w:p>
        </w:tc>
      </w:tr>
      <w:tr w:rsidR="00BA4290" w:rsidRPr="000E236F" w:rsidTr="00BA6AB2">
        <w:trPr>
          <w:jc w:val="center"/>
        </w:trPr>
        <w:tc>
          <w:tcPr>
            <w:tcW w:w="1629" w:type="dxa"/>
          </w:tcPr>
          <w:p w:rsidR="00BA4290" w:rsidRPr="007747B8" w:rsidRDefault="001F2AEE" w:rsidP="00BA6AB2">
            <w:pPr>
              <w:jc w:val="center"/>
            </w:pPr>
            <w:r w:rsidRPr="007747B8">
              <w:rPr>
                <w:rFonts w:cs="Arial"/>
                <w:szCs w:val="24"/>
              </w:rPr>
              <w:t>Martinique</w:t>
            </w:r>
          </w:p>
        </w:tc>
        <w:tc>
          <w:tcPr>
            <w:tcW w:w="1629" w:type="dxa"/>
          </w:tcPr>
          <w:p w:rsidR="00BA4290" w:rsidRPr="007747B8" w:rsidRDefault="001F2AEE" w:rsidP="00BA6AB2">
            <w:pPr>
              <w:jc w:val="center"/>
            </w:pPr>
            <w:r w:rsidRPr="007747B8">
              <w:rPr>
                <w:rFonts w:cs="Arial"/>
                <w:szCs w:val="24"/>
              </w:rPr>
              <w:t>WGS84</w:t>
            </w:r>
          </w:p>
        </w:tc>
        <w:tc>
          <w:tcPr>
            <w:tcW w:w="1630" w:type="dxa"/>
          </w:tcPr>
          <w:p w:rsidR="00BA4290" w:rsidRPr="007747B8" w:rsidRDefault="001F2AEE" w:rsidP="00BA6AB2">
            <w:pPr>
              <w:jc w:val="center"/>
            </w:pPr>
            <w:r w:rsidRPr="007747B8">
              <w:rPr>
                <w:rFonts w:cs="Arial"/>
                <w:szCs w:val="24"/>
              </w:rPr>
              <w:t>IAG GRS 1980</w:t>
            </w:r>
          </w:p>
        </w:tc>
        <w:tc>
          <w:tcPr>
            <w:tcW w:w="1630" w:type="dxa"/>
          </w:tcPr>
          <w:p w:rsidR="00BA4290" w:rsidRPr="007747B8" w:rsidRDefault="001F2AEE" w:rsidP="00BA6AB2">
            <w:pPr>
              <w:jc w:val="center"/>
            </w:pPr>
            <w:r w:rsidRPr="007747B8">
              <w:rPr>
                <w:rFonts w:cs="Arial"/>
                <w:szCs w:val="24"/>
              </w:rPr>
              <w:t>UTM Nord fuseau 20</w:t>
            </w:r>
          </w:p>
        </w:tc>
        <w:tc>
          <w:tcPr>
            <w:tcW w:w="1630" w:type="dxa"/>
          </w:tcPr>
          <w:p w:rsidR="00BA4290" w:rsidRPr="007747B8" w:rsidRDefault="001F2AEE" w:rsidP="00BA6AB2">
            <w:pPr>
              <w:jc w:val="center"/>
            </w:pPr>
            <w:r w:rsidRPr="007747B8">
              <w:rPr>
                <w:rFonts w:cs="Arial"/>
                <w:szCs w:val="24"/>
              </w:rPr>
              <w:t>32620</w:t>
            </w:r>
          </w:p>
        </w:tc>
        <w:tc>
          <w:tcPr>
            <w:tcW w:w="1630" w:type="dxa"/>
          </w:tcPr>
          <w:p w:rsidR="00BA4290" w:rsidRPr="007747B8" w:rsidRDefault="001F2AEE" w:rsidP="00BA6AB2">
            <w:pPr>
              <w:jc w:val="center"/>
            </w:pPr>
            <w:r w:rsidRPr="007747B8">
              <w:t>Principal</w:t>
            </w:r>
          </w:p>
        </w:tc>
      </w:tr>
      <w:tr w:rsidR="00BA4290" w:rsidRPr="000E236F" w:rsidTr="00BA6AB2">
        <w:trPr>
          <w:jc w:val="center"/>
        </w:trPr>
        <w:tc>
          <w:tcPr>
            <w:tcW w:w="1629" w:type="dxa"/>
          </w:tcPr>
          <w:p w:rsidR="00BA4290" w:rsidRPr="007747B8" w:rsidRDefault="001F2AEE" w:rsidP="00BA6AB2">
            <w:pPr>
              <w:jc w:val="center"/>
            </w:pPr>
            <w:r w:rsidRPr="007747B8">
              <w:rPr>
                <w:rFonts w:cs="Arial"/>
                <w:szCs w:val="24"/>
              </w:rPr>
              <w:t>Guyane</w:t>
            </w:r>
          </w:p>
        </w:tc>
        <w:tc>
          <w:tcPr>
            <w:tcW w:w="1629" w:type="dxa"/>
          </w:tcPr>
          <w:p w:rsidR="00BA4290" w:rsidRPr="007747B8" w:rsidRDefault="001F2AEE" w:rsidP="00BA6AB2">
            <w:pPr>
              <w:jc w:val="center"/>
            </w:pPr>
            <w:r w:rsidRPr="007747B8">
              <w:rPr>
                <w:rFonts w:cs="Arial"/>
                <w:szCs w:val="24"/>
              </w:rPr>
              <w:t>RGFG95</w:t>
            </w:r>
          </w:p>
        </w:tc>
        <w:tc>
          <w:tcPr>
            <w:tcW w:w="1630" w:type="dxa"/>
          </w:tcPr>
          <w:p w:rsidR="00BA4290" w:rsidRPr="007747B8" w:rsidRDefault="001F2AEE" w:rsidP="00BA6AB2">
            <w:pPr>
              <w:jc w:val="center"/>
            </w:pPr>
            <w:r w:rsidRPr="007747B8">
              <w:rPr>
                <w:rFonts w:cs="Arial"/>
                <w:szCs w:val="24"/>
              </w:rPr>
              <w:t>IAG GRS 1980</w:t>
            </w:r>
          </w:p>
        </w:tc>
        <w:tc>
          <w:tcPr>
            <w:tcW w:w="1630" w:type="dxa"/>
          </w:tcPr>
          <w:p w:rsidR="00BA4290" w:rsidRPr="007747B8" w:rsidRDefault="001F2AEE" w:rsidP="00BA6AB2">
            <w:pPr>
              <w:jc w:val="center"/>
            </w:pPr>
            <w:r w:rsidRPr="007747B8">
              <w:rPr>
                <w:rFonts w:cs="Arial"/>
                <w:szCs w:val="24"/>
              </w:rPr>
              <w:t>UTM Nord fuseau 22</w:t>
            </w:r>
          </w:p>
        </w:tc>
        <w:tc>
          <w:tcPr>
            <w:tcW w:w="1630" w:type="dxa"/>
          </w:tcPr>
          <w:p w:rsidR="00BA4290" w:rsidRPr="007747B8" w:rsidRDefault="001F2AEE" w:rsidP="00BA6AB2">
            <w:pPr>
              <w:jc w:val="center"/>
            </w:pPr>
            <w:r w:rsidRPr="007747B8">
              <w:rPr>
                <w:rFonts w:cs="Arial"/>
                <w:szCs w:val="24"/>
              </w:rPr>
              <w:t>2972</w:t>
            </w:r>
          </w:p>
        </w:tc>
        <w:tc>
          <w:tcPr>
            <w:tcW w:w="1630" w:type="dxa"/>
          </w:tcPr>
          <w:p w:rsidR="00BA4290" w:rsidRPr="007747B8" w:rsidRDefault="001F2AEE" w:rsidP="00BA6AB2">
            <w:pPr>
              <w:jc w:val="center"/>
            </w:pPr>
            <w:r w:rsidRPr="007747B8">
              <w:t>Principal</w:t>
            </w:r>
          </w:p>
        </w:tc>
      </w:tr>
      <w:tr w:rsidR="00BA6AB2" w:rsidTr="00BA6AB2">
        <w:trPr>
          <w:jc w:val="center"/>
        </w:trPr>
        <w:tc>
          <w:tcPr>
            <w:tcW w:w="1629" w:type="dxa"/>
          </w:tcPr>
          <w:p w:rsidR="00BA6AB2" w:rsidRPr="007747B8" w:rsidRDefault="001F2AEE" w:rsidP="00BA6AB2">
            <w:pPr>
              <w:jc w:val="center"/>
            </w:pPr>
            <w:r w:rsidRPr="007747B8">
              <w:rPr>
                <w:rFonts w:cs="Arial"/>
                <w:szCs w:val="24"/>
              </w:rPr>
              <w:t>Réunion</w:t>
            </w:r>
          </w:p>
        </w:tc>
        <w:tc>
          <w:tcPr>
            <w:tcW w:w="1629" w:type="dxa"/>
          </w:tcPr>
          <w:p w:rsidR="00BA6AB2" w:rsidRPr="007747B8" w:rsidRDefault="001F2AEE" w:rsidP="00BA6AB2">
            <w:pPr>
              <w:jc w:val="center"/>
            </w:pPr>
            <w:r w:rsidRPr="007747B8">
              <w:rPr>
                <w:rFonts w:cs="Arial"/>
                <w:szCs w:val="24"/>
              </w:rPr>
              <w:t>RGR92</w:t>
            </w:r>
          </w:p>
        </w:tc>
        <w:tc>
          <w:tcPr>
            <w:tcW w:w="1630" w:type="dxa"/>
          </w:tcPr>
          <w:p w:rsidR="00BA6AB2" w:rsidRPr="007747B8" w:rsidRDefault="001F2AEE" w:rsidP="00BA6AB2">
            <w:pPr>
              <w:jc w:val="center"/>
            </w:pPr>
            <w:r w:rsidRPr="007747B8">
              <w:rPr>
                <w:rFonts w:cs="Arial"/>
                <w:szCs w:val="24"/>
              </w:rPr>
              <w:t>IAG GRS 1980</w:t>
            </w:r>
          </w:p>
        </w:tc>
        <w:tc>
          <w:tcPr>
            <w:tcW w:w="1630" w:type="dxa"/>
          </w:tcPr>
          <w:p w:rsidR="00BA6AB2" w:rsidRPr="007747B8" w:rsidRDefault="001F2AEE" w:rsidP="00BA6AB2">
            <w:pPr>
              <w:jc w:val="center"/>
            </w:pPr>
            <w:r w:rsidRPr="007747B8">
              <w:rPr>
                <w:rFonts w:cs="Arial"/>
                <w:szCs w:val="24"/>
              </w:rPr>
              <w:t>UTM Sud fuseau 40</w:t>
            </w:r>
          </w:p>
        </w:tc>
        <w:tc>
          <w:tcPr>
            <w:tcW w:w="1630" w:type="dxa"/>
          </w:tcPr>
          <w:p w:rsidR="00BA6AB2" w:rsidRPr="007747B8" w:rsidRDefault="001F2AEE" w:rsidP="00BA6AB2">
            <w:pPr>
              <w:jc w:val="center"/>
            </w:pPr>
            <w:r w:rsidRPr="007747B8">
              <w:rPr>
                <w:rFonts w:cs="Arial"/>
                <w:szCs w:val="24"/>
              </w:rPr>
              <w:t>2975</w:t>
            </w:r>
          </w:p>
        </w:tc>
        <w:tc>
          <w:tcPr>
            <w:tcW w:w="1630" w:type="dxa"/>
          </w:tcPr>
          <w:p w:rsidR="00BA6AB2" w:rsidRPr="007747B8" w:rsidRDefault="001F2AEE" w:rsidP="00BA6AB2">
            <w:pPr>
              <w:jc w:val="center"/>
            </w:pPr>
            <w:r w:rsidRPr="007747B8">
              <w:t>Principal</w:t>
            </w:r>
          </w:p>
        </w:tc>
      </w:tr>
    </w:tbl>
    <w:p w:rsidR="00BA4290" w:rsidRPr="00BA4290" w:rsidRDefault="00BA4290" w:rsidP="00BA4290"/>
    <w:p w:rsidR="001F2AEE" w:rsidRDefault="004C34A1" w:rsidP="001F2AEE">
      <w:pPr>
        <w:pStyle w:val="Titre3"/>
      </w:pPr>
      <w:bookmarkStart w:id="107" w:name="_Choix_des_systèmes"/>
      <w:bookmarkStart w:id="108" w:name="_Ref408925884"/>
      <w:bookmarkStart w:id="109" w:name="_Toc426723390"/>
      <w:bookmarkEnd w:id="107"/>
      <w:r>
        <w:t>Choix des s</w:t>
      </w:r>
      <w:r w:rsidRPr="001040D2">
        <w:t>ystèmes de projection</w:t>
      </w:r>
      <w:r>
        <w:t xml:space="preserve"> dans l’application</w:t>
      </w:r>
      <w:bookmarkEnd w:id="108"/>
      <w:bookmarkEnd w:id="109"/>
    </w:p>
    <w:p w:rsidR="003D4067" w:rsidRDefault="004C34A1" w:rsidP="004C34A1">
      <w:pPr>
        <w:rPr>
          <w:rFonts w:cs="Arial"/>
          <w:u w:color="C0C0C0"/>
        </w:rPr>
      </w:pPr>
      <w:r w:rsidRPr="001040D2">
        <w:rPr>
          <w:rFonts w:cs="Arial"/>
          <w:u w:color="C0C0C0"/>
        </w:rPr>
        <w:t>Il existe dans Geofibre des listes déroulantes permettant le choix d’un système de projection (</w:t>
      </w:r>
      <w:r w:rsidR="003D4067">
        <w:rPr>
          <w:rFonts w:cs="Arial"/>
          <w:u w:color="C0C0C0"/>
        </w:rPr>
        <w:t>localisation adresse</w:t>
      </w:r>
      <w:r w:rsidRPr="001040D2">
        <w:rPr>
          <w:rFonts w:cs="Arial"/>
          <w:u w:color="C0C0C0"/>
        </w:rPr>
        <w:t xml:space="preserve"> par exemple). </w:t>
      </w:r>
    </w:p>
    <w:p w:rsidR="003D4067" w:rsidRDefault="003D4067" w:rsidP="004C34A1">
      <w:pPr>
        <w:rPr>
          <w:rFonts w:cs="Arial"/>
          <w:u w:color="C0C0C0"/>
        </w:rPr>
      </w:pPr>
    </w:p>
    <w:p w:rsidR="001F2AEE" w:rsidRDefault="00F77B5C" w:rsidP="001F2AEE">
      <w:pPr>
        <w:jc w:val="center"/>
        <w:rPr>
          <w:rFonts w:cs="Arial"/>
          <w:u w:color="C0C0C0"/>
        </w:rPr>
      </w:pPr>
      <w:r>
        <w:rPr>
          <w:rFonts w:cs="Arial"/>
          <w:noProof/>
          <w:u w:color="C0C0C0"/>
        </w:rPr>
        <w:drawing>
          <wp:inline distT="0" distB="0" distL="0" distR="0">
            <wp:extent cx="2976245" cy="2941320"/>
            <wp:effectExtent l="19050" t="0" r="0"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976245" cy="2941320"/>
                    </a:xfrm>
                    <a:prstGeom prst="rect">
                      <a:avLst/>
                    </a:prstGeom>
                    <a:noFill/>
                    <a:ln w="9525">
                      <a:noFill/>
                      <a:miter lim="800000"/>
                      <a:headEnd/>
                      <a:tailEnd/>
                    </a:ln>
                  </pic:spPr>
                </pic:pic>
              </a:graphicData>
            </a:graphic>
          </wp:inline>
        </w:drawing>
      </w:r>
    </w:p>
    <w:p w:rsidR="008B6DD4" w:rsidRDefault="008B6DD4" w:rsidP="004C34A1">
      <w:pPr>
        <w:rPr>
          <w:rFonts w:cs="Arial"/>
          <w:u w:color="C0C0C0"/>
        </w:rPr>
      </w:pPr>
    </w:p>
    <w:p w:rsidR="008202DC" w:rsidRDefault="008202DC" w:rsidP="004C34A1">
      <w:pPr>
        <w:rPr>
          <w:rFonts w:cs="Arial"/>
          <w:u w:color="C0C0C0"/>
        </w:rPr>
      </w:pPr>
    </w:p>
    <w:p w:rsidR="008202DC" w:rsidRDefault="008202DC" w:rsidP="004C34A1">
      <w:pPr>
        <w:rPr>
          <w:rFonts w:cs="Arial"/>
          <w:u w:color="C0C0C0"/>
        </w:rPr>
      </w:pPr>
    </w:p>
    <w:p w:rsidR="008202DC" w:rsidRDefault="008202DC" w:rsidP="004C34A1">
      <w:pPr>
        <w:rPr>
          <w:rFonts w:cs="Arial"/>
          <w:u w:color="C0C0C0"/>
        </w:rPr>
      </w:pPr>
    </w:p>
    <w:p w:rsidR="008202DC" w:rsidRDefault="008202DC" w:rsidP="004C34A1">
      <w:pPr>
        <w:rPr>
          <w:rFonts w:cs="Arial"/>
          <w:u w:color="C0C0C0"/>
        </w:rPr>
      </w:pPr>
    </w:p>
    <w:p w:rsidR="001F2AEE" w:rsidRDefault="00272778" w:rsidP="001F2AEE">
      <w:pPr>
        <w:pStyle w:val="Titre4"/>
      </w:pPr>
      <w:bookmarkStart w:id="110" w:name="_Toc426723391"/>
      <w:r>
        <w:lastRenderedPageBreak/>
        <w:t>Remplissage des listes déroulantes</w:t>
      </w:r>
      <w:bookmarkEnd w:id="110"/>
    </w:p>
    <w:p w:rsidR="00272778" w:rsidRPr="007747B8" w:rsidRDefault="001F2AEE" w:rsidP="004C34A1">
      <w:pPr>
        <w:rPr>
          <w:rFonts w:cs="Arial"/>
          <w:u w:color="C0C0C0"/>
        </w:rPr>
      </w:pPr>
      <w:r w:rsidRPr="007747B8">
        <w:rPr>
          <w:rFonts w:cs="Arial"/>
          <w:u w:color="C0C0C0"/>
        </w:rPr>
        <w:t xml:space="preserve">Une méthode </w:t>
      </w:r>
      <w:r w:rsidR="00933726" w:rsidRPr="007747B8">
        <w:rPr>
          <w:rFonts w:cs="Arial"/>
          <w:u w:color="C0C0C0"/>
        </w:rPr>
        <w:t xml:space="preserve">commune </w:t>
      </w:r>
      <w:r w:rsidRPr="007747B8">
        <w:rPr>
          <w:rFonts w:cs="Arial"/>
          <w:u w:color="C0C0C0"/>
        </w:rPr>
        <w:t xml:space="preserve">permet de </w:t>
      </w:r>
      <w:r w:rsidR="00933726" w:rsidRPr="007747B8">
        <w:rPr>
          <w:rFonts w:cs="Arial"/>
          <w:u w:color="C0C0C0"/>
        </w:rPr>
        <w:t xml:space="preserve">définir les systèmes de projection disponibles pour </w:t>
      </w:r>
      <w:r w:rsidRPr="007747B8">
        <w:rPr>
          <w:rFonts w:cs="Arial"/>
          <w:u w:color="C0C0C0"/>
        </w:rPr>
        <w:t>remplir les listes déroulantes, en fonction de l’instance Geofibre.</w:t>
      </w:r>
    </w:p>
    <w:p w:rsidR="00272778" w:rsidRPr="007747B8" w:rsidRDefault="00272778" w:rsidP="004C34A1">
      <w:pPr>
        <w:rPr>
          <w:rFonts w:cs="Arial"/>
          <w:u w:color="C0C0C0"/>
        </w:rPr>
      </w:pPr>
    </w:p>
    <w:p w:rsidR="004C34A1" w:rsidRPr="007747B8" w:rsidRDefault="001F2AEE" w:rsidP="004C34A1">
      <w:pPr>
        <w:rPr>
          <w:rFonts w:cs="Arial"/>
          <w:u w:color="C0C0C0"/>
        </w:rPr>
      </w:pPr>
      <w:r w:rsidRPr="007747B8">
        <w:rPr>
          <w:rFonts w:cs="Arial"/>
          <w:u w:color="C0C0C0"/>
        </w:rPr>
        <w:t>Ces listes déroulantes sont configurées de la manière suivante :</w:t>
      </w:r>
      <w:r w:rsidR="004C34A1" w:rsidRPr="007747B8">
        <w:rPr>
          <w:rFonts w:cs="Arial"/>
          <w:u w:color="C0C0C0"/>
        </w:rPr>
        <w:t xml:space="preserve"> </w:t>
      </w:r>
    </w:p>
    <w:tbl>
      <w:tblPr>
        <w:tblStyle w:val="Grilledutableau"/>
        <w:tblW w:w="0" w:type="auto"/>
        <w:jc w:val="center"/>
        <w:tblInd w:w="-1559" w:type="dxa"/>
        <w:tblLook w:val="04A0"/>
      </w:tblPr>
      <w:tblGrid>
        <w:gridCol w:w="1651"/>
        <w:gridCol w:w="2651"/>
        <w:gridCol w:w="1528"/>
        <w:gridCol w:w="3713"/>
      </w:tblGrid>
      <w:tr w:rsidR="00272778" w:rsidRPr="007747B8" w:rsidTr="00C82C8F">
        <w:trPr>
          <w:trHeight w:val="576"/>
          <w:jc w:val="center"/>
        </w:trPr>
        <w:tc>
          <w:tcPr>
            <w:tcW w:w="1651" w:type="dxa"/>
            <w:shd w:val="clear" w:color="auto" w:fill="8DB3E2" w:themeFill="text2" w:themeFillTint="66"/>
          </w:tcPr>
          <w:p w:rsidR="001F2AEE" w:rsidRPr="007747B8" w:rsidRDefault="00272778" w:rsidP="001F2AEE">
            <w:pPr>
              <w:jc w:val="left"/>
              <w:rPr>
                <w:rFonts w:cs="Arial"/>
                <w:b/>
                <w:i/>
                <w:caps/>
                <w:color w:val="0000FF"/>
                <w:sz w:val="22"/>
                <w:szCs w:val="24"/>
              </w:rPr>
            </w:pPr>
            <w:r w:rsidRPr="007747B8">
              <w:rPr>
                <w:rFonts w:cs="Arial"/>
                <w:b/>
                <w:szCs w:val="24"/>
              </w:rPr>
              <w:t>Région</w:t>
            </w:r>
          </w:p>
        </w:tc>
        <w:tc>
          <w:tcPr>
            <w:tcW w:w="2651" w:type="dxa"/>
            <w:shd w:val="clear" w:color="auto" w:fill="8DB3E2" w:themeFill="text2" w:themeFillTint="66"/>
          </w:tcPr>
          <w:p w:rsidR="001F2AEE" w:rsidRPr="007747B8" w:rsidRDefault="00272778" w:rsidP="001F2AEE">
            <w:pPr>
              <w:widowControl w:val="0"/>
              <w:autoSpaceDE w:val="0"/>
              <w:autoSpaceDN w:val="0"/>
              <w:adjustRightInd w:val="0"/>
              <w:jc w:val="left"/>
              <w:rPr>
                <w:rFonts w:cs="Arial"/>
                <w:b/>
                <w:i/>
                <w:caps/>
                <w:color w:val="0000FF"/>
                <w:sz w:val="22"/>
                <w:szCs w:val="24"/>
              </w:rPr>
            </w:pPr>
            <w:r w:rsidRPr="007747B8">
              <w:rPr>
                <w:rFonts w:cs="Arial"/>
                <w:b/>
                <w:szCs w:val="24"/>
              </w:rPr>
              <w:t>Systèmes de projection disponibles</w:t>
            </w:r>
          </w:p>
        </w:tc>
        <w:tc>
          <w:tcPr>
            <w:tcW w:w="1407" w:type="dxa"/>
            <w:shd w:val="clear" w:color="auto" w:fill="8DB3E2" w:themeFill="text2" w:themeFillTint="66"/>
          </w:tcPr>
          <w:p w:rsidR="00272778" w:rsidRPr="007747B8" w:rsidRDefault="000E305A" w:rsidP="008E3700">
            <w:pPr>
              <w:jc w:val="left"/>
              <w:rPr>
                <w:b/>
              </w:rPr>
            </w:pPr>
            <w:r w:rsidRPr="007747B8">
              <w:rPr>
                <w:b/>
              </w:rPr>
              <w:t>Nom court</w:t>
            </w:r>
          </w:p>
        </w:tc>
        <w:tc>
          <w:tcPr>
            <w:tcW w:w="3713" w:type="dxa"/>
            <w:shd w:val="clear" w:color="auto" w:fill="8DB3E2" w:themeFill="text2" w:themeFillTint="66"/>
          </w:tcPr>
          <w:p w:rsidR="001F2AEE" w:rsidRPr="007747B8" w:rsidRDefault="00272778" w:rsidP="001F2AEE">
            <w:pPr>
              <w:jc w:val="left"/>
              <w:rPr>
                <w:b/>
                <w:i/>
                <w:caps/>
                <w:color w:val="0000FF"/>
                <w:sz w:val="22"/>
              </w:rPr>
            </w:pPr>
            <w:r w:rsidRPr="007747B8">
              <w:rPr>
                <w:b/>
              </w:rPr>
              <w:t>Système de projection sélectionné par défaut</w:t>
            </w:r>
          </w:p>
        </w:tc>
      </w:tr>
      <w:tr w:rsidR="00272778" w:rsidRPr="007747B8" w:rsidTr="00C82C8F">
        <w:trPr>
          <w:trHeight w:val="637"/>
          <w:jc w:val="center"/>
        </w:trPr>
        <w:tc>
          <w:tcPr>
            <w:tcW w:w="1651" w:type="dxa"/>
          </w:tcPr>
          <w:p w:rsidR="001F2AEE" w:rsidRPr="007747B8" w:rsidRDefault="00272778" w:rsidP="001F2AEE">
            <w:pPr>
              <w:jc w:val="left"/>
            </w:pPr>
            <w:r w:rsidRPr="007747B8">
              <w:rPr>
                <w:rFonts w:cs="Arial"/>
                <w:szCs w:val="24"/>
              </w:rPr>
              <w:t>France métropolitaine</w:t>
            </w:r>
          </w:p>
        </w:tc>
        <w:tc>
          <w:tcPr>
            <w:tcW w:w="2651" w:type="dxa"/>
          </w:tcPr>
          <w:p w:rsidR="001F2AEE" w:rsidRPr="007747B8" w:rsidRDefault="00272778" w:rsidP="001F2AEE">
            <w:pPr>
              <w:widowControl w:val="0"/>
              <w:autoSpaceDE w:val="0"/>
              <w:autoSpaceDN w:val="0"/>
              <w:adjustRightInd w:val="0"/>
              <w:jc w:val="left"/>
              <w:rPr>
                <w:rFonts w:cs="Arial"/>
                <w:szCs w:val="24"/>
              </w:rPr>
            </w:pPr>
            <w:r w:rsidRPr="007747B8">
              <w:t>Lambert 2 étendu</w:t>
            </w:r>
          </w:p>
          <w:p w:rsidR="001F2AEE" w:rsidRPr="007747B8" w:rsidRDefault="001F2AEE" w:rsidP="001F2AEE">
            <w:pPr>
              <w:widowControl w:val="0"/>
              <w:autoSpaceDE w:val="0"/>
              <w:autoSpaceDN w:val="0"/>
              <w:adjustRightInd w:val="0"/>
              <w:jc w:val="left"/>
              <w:rPr>
                <w:rFonts w:cs="Arial"/>
                <w:szCs w:val="24"/>
              </w:rPr>
            </w:pPr>
            <w:r w:rsidRPr="007747B8">
              <w:rPr>
                <w:rFonts w:cs="Arial"/>
                <w:szCs w:val="24"/>
              </w:rPr>
              <w:t>Lambert 93</w:t>
            </w:r>
          </w:p>
        </w:tc>
        <w:tc>
          <w:tcPr>
            <w:tcW w:w="1407" w:type="dxa"/>
          </w:tcPr>
          <w:p w:rsidR="007E77EF" w:rsidRPr="007747B8" w:rsidRDefault="000E305A">
            <w:pPr>
              <w:jc w:val="left"/>
            </w:pPr>
            <w:r w:rsidRPr="007747B8">
              <w:t>L2E</w:t>
            </w:r>
          </w:p>
          <w:p w:rsidR="007E77EF" w:rsidRPr="007747B8" w:rsidRDefault="000E305A">
            <w:pPr>
              <w:jc w:val="left"/>
            </w:pPr>
            <w:r w:rsidRPr="007747B8">
              <w:t>L93</w:t>
            </w:r>
          </w:p>
        </w:tc>
        <w:tc>
          <w:tcPr>
            <w:tcW w:w="3713" w:type="dxa"/>
          </w:tcPr>
          <w:p w:rsidR="001F2AEE" w:rsidRPr="007747B8" w:rsidRDefault="00272778" w:rsidP="001F2AEE">
            <w:pPr>
              <w:jc w:val="left"/>
            </w:pPr>
            <w:r w:rsidRPr="007747B8">
              <w:t>Lambert 2 étendu</w:t>
            </w:r>
          </w:p>
        </w:tc>
      </w:tr>
      <w:tr w:rsidR="00272778" w:rsidRPr="007747B8" w:rsidTr="00C82C8F">
        <w:trPr>
          <w:trHeight w:val="349"/>
          <w:jc w:val="center"/>
        </w:trPr>
        <w:tc>
          <w:tcPr>
            <w:tcW w:w="1651" w:type="dxa"/>
          </w:tcPr>
          <w:p w:rsidR="001F2AEE" w:rsidRPr="007747B8" w:rsidRDefault="001F2AEE" w:rsidP="001F2AEE">
            <w:pPr>
              <w:jc w:val="left"/>
            </w:pPr>
            <w:r w:rsidRPr="007747B8">
              <w:rPr>
                <w:rFonts w:cs="Arial"/>
                <w:szCs w:val="24"/>
              </w:rPr>
              <w:t>Guadeloupe</w:t>
            </w:r>
          </w:p>
        </w:tc>
        <w:tc>
          <w:tcPr>
            <w:tcW w:w="2651" w:type="dxa"/>
          </w:tcPr>
          <w:p w:rsidR="001F2AEE" w:rsidRPr="007747B8" w:rsidRDefault="001F2AEE" w:rsidP="001F2AEE">
            <w:pPr>
              <w:jc w:val="left"/>
            </w:pPr>
            <w:r w:rsidRPr="007747B8">
              <w:rPr>
                <w:rFonts w:cs="Arial"/>
                <w:szCs w:val="24"/>
              </w:rPr>
              <w:t>WGS84 UN20</w:t>
            </w:r>
          </w:p>
        </w:tc>
        <w:tc>
          <w:tcPr>
            <w:tcW w:w="1407" w:type="dxa"/>
          </w:tcPr>
          <w:p w:rsidR="007E77EF" w:rsidRPr="007747B8" w:rsidRDefault="000E305A">
            <w:pPr>
              <w:jc w:val="left"/>
              <w:rPr>
                <w:rFonts w:cs="Arial"/>
                <w:szCs w:val="24"/>
              </w:rPr>
            </w:pPr>
            <w:r w:rsidRPr="007747B8">
              <w:rPr>
                <w:rFonts w:cs="Arial"/>
                <w:szCs w:val="24"/>
              </w:rPr>
              <w:t>WGS84UN20</w:t>
            </w:r>
          </w:p>
        </w:tc>
        <w:tc>
          <w:tcPr>
            <w:tcW w:w="3713" w:type="dxa"/>
          </w:tcPr>
          <w:p w:rsidR="001F2AEE" w:rsidRPr="007747B8" w:rsidRDefault="001F2AEE" w:rsidP="001F2AEE">
            <w:pPr>
              <w:jc w:val="left"/>
            </w:pPr>
            <w:r w:rsidRPr="007747B8">
              <w:rPr>
                <w:rFonts w:cs="Arial"/>
                <w:szCs w:val="24"/>
              </w:rPr>
              <w:t>WGS84 UN20</w:t>
            </w:r>
          </w:p>
        </w:tc>
      </w:tr>
      <w:tr w:rsidR="00272778" w:rsidRPr="007747B8" w:rsidTr="00C82C8F">
        <w:trPr>
          <w:trHeight w:val="349"/>
          <w:jc w:val="center"/>
        </w:trPr>
        <w:tc>
          <w:tcPr>
            <w:tcW w:w="1651" w:type="dxa"/>
          </w:tcPr>
          <w:p w:rsidR="001F2AEE" w:rsidRPr="007747B8" w:rsidRDefault="001F2AEE" w:rsidP="001F2AEE">
            <w:pPr>
              <w:jc w:val="left"/>
            </w:pPr>
            <w:r w:rsidRPr="007747B8">
              <w:rPr>
                <w:rFonts w:cs="Arial"/>
                <w:szCs w:val="24"/>
              </w:rPr>
              <w:t>Martinique</w:t>
            </w:r>
          </w:p>
        </w:tc>
        <w:tc>
          <w:tcPr>
            <w:tcW w:w="2651" w:type="dxa"/>
          </w:tcPr>
          <w:p w:rsidR="001F2AEE" w:rsidRPr="007747B8" w:rsidRDefault="001F2AEE" w:rsidP="001F2AEE">
            <w:pPr>
              <w:jc w:val="left"/>
            </w:pPr>
            <w:r w:rsidRPr="007747B8">
              <w:rPr>
                <w:rFonts w:cs="Arial"/>
                <w:szCs w:val="24"/>
              </w:rPr>
              <w:t>WGS84 UN20</w:t>
            </w:r>
          </w:p>
        </w:tc>
        <w:tc>
          <w:tcPr>
            <w:tcW w:w="1407" w:type="dxa"/>
          </w:tcPr>
          <w:p w:rsidR="007E77EF" w:rsidRPr="007747B8" w:rsidRDefault="000E305A">
            <w:pPr>
              <w:jc w:val="left"/>
              <w:rPr>
                <w:rFonts w:cs="Arial"/>
                <w:szCs w:val="24"/>
              </w:rPr>
            </w:pPr>
            <w:r w:rsidRPr="007747B8">
              <w:rPr>
                <w:rFonts w:cs="Arial"/>
                <w:szCs w:val="24"/>
              </w:rPr>
              <w:t>WGS84UN20</w:t>
            </w:r>
          </w:p>
        </w:tc>
        <w:tc>
          <w:tcPr>
            <w:tcW w:w="3713" w:type="dxa"/>
          </w:tcPr>
          <w:p w:rsidR="001F2AEE" w:rsidRPr="007747B8" w:rsidRDefault="001F2AEE" w:rsidP="001F2AEE">
            <w:pPr>
              <w:jc w:val="left"/>
            </w:pPr>
            <w:r w:rsidRPr="007747B8">
              <w:rPr>
                <w:rFonts w:cs="Arial"/>
                <w:szCs w:val="24"/>
              </w:rPr>
              <w:t>WGS84 UN20</w:t>
            </w:r>
          </w:p>
        </w:tc>
      </w:tr>
      <w:tr w:rsidR="00272778" w:rsidRPr="007747B8" w:rsidTr="00C82C8F">
        <w:trPr>
          <w:trHeight w:val="349"/>
          <w:jc w:val="center"/>
        </w:trPr>
        <w:tc>
          <w:tcPr>
            <w:tcW w:w="1651" w:type="dxa"/>
          </w:tcPr>
          <w:p w:rsidR="001F2AEE" w:rsidRPr="007747B8" w:rsidRDefault="001F2AEE" w:rsidP="001F2AEE">
            <w:pPr>
              <w:jc w:val="left"/>
            </w:pPr>
            <w:r w:rsidRPr="007747B8">
              <w:rPr>
                <w:rFonts w:cs="Arial"/>
                <w:szCs w:val="24"/>
              </w:rPr>
              <w:t>Guyane</w:t>
            </w:r>
          </w:p>
        </w:tc>
        <w:tc>
          <w:tcPr>
            <w:tcW w:w="2651" w:type="dxa"/>
          </w:tcPr>
          <w:p w:rsidR="001F2AEE" w:rsidRPr="007747B8" w:rsidRDefault="001F2AEE" w:rsidP="001F2AEE">
            <w:pPr>
              <w:jc w:val="left"/>
            </w:pPr>
            <w:r w:rsidRPr="007747B8">
              <w:rPr>
                <w:rFonts w:cs="Arial"/>
                <w:szCs w:val="24"/>
              </w:rPr>
              <w:t>RGFG95 UN22</w:t>
            </w:r>
          </w:p>
        </w:tc>
        <w:tc>
          <w:tcPr>
            <w:tcW w:w="1407" w:type="dxa"/>
          </w:tcPr>
          <w:p w:rsidR="007E77EF" w:rsidRPr="007747B8" w:rsidRDefault="000E305A">
            <w:pPr>
              <w:jc w:val="left"/>
              <w:rPr>
                <w:rFonts w:cs="Arial"/>
                <w:szCs w:val="24"/>
              </w:rPr>
            </w:pPr>
            <w:r w:rsidRPr="007747B8">
              <w:rPr>
                <w:rFonts w:cs="Arial"/>
                <w:szCs w:val="24"/>
              </w:rPr>
              <w:t>RGFG95UN22</w:t>
            </w:r>
          </w:p>
        </w:tc>
        <w:tc>
          <w:tcPr>
            <w:tcW w:w="3713" w:type="dxa"/>
          </w:tcPr>
          <w:p w:rsidR="001F2AEE" w:rsidRPr="007747B8" w:rsidRDefault="001F2AEE" w:rsidP="001F2AEE">
            <w:pPr>
              <w:jc w:val="left"/>
            </w:pPr>
            <w:r w:rsidRPr="007747B8">
              <w:rPr>
                <w:rFonts w:cs="Arial"/>
                <w:szCs w:val="24"/>
              </w:rPr>
              <w:t>RGFG95 UN22</w:t>
            </w:r>
          </w:p>
        </w:tc>
      </w:tr>
      <w:tr w:rsidR="00272778" w:rsidTr="00C82C8F">
        <w:trPr>
          <w:trHeight w:val="364"/>
          <w:jc w:val="center"/>
        </w:trPr>
        <w:tc>
          <w:tcPr>
            <w:tcW w:w="1651" w:type="dxa"/>
          </w:tcPr>
          <w:p w:rsidR="001F2AEE" w:rsidRPr="007747B8" w:rsidRDefault="001F2AEE" w:rsidP="001F2AEE">
            <w:pPr>
              <w:jc w:val="left"/>
            </w:pPr>
            <w:r w:rsidRPr="007747B8">
              <w:rPr>
                <w:rFonts w:cs="Arial"/>
                <w:szCs w:val="24"/>
              </w:rPr>
              <w:t>Réunion</w:t>
            </w:r>
          </w:p>
        </w:tc>
        <w:tc>
          <w:tcPr>
            <w:tcW w:w="2651" w:type="dxa"/>
          </w:tcPr>
          <w:p w:rsidR="001F2AEE" w:rsidRPr="007747B8" w:rsidRDefault="001F2AEE" w:rsidP="001F2AEE">
            <w:pPr>
              <w:jc w:val="left"/>
            </w:pPr>
            <w:r w:rsidRPr="007747B8">
              <w:rPr>
                <w:rFonts w:cs="Arial"/>
                <w:szCs w:val="24"/>
              </w:rPr>
              <w:t>RGR92 US40</w:t>
            </w:r>
          </w:p>
        </w:tc>
        <w:tc>
          <w:tcPr>
            <w:tcW w:w="1407" w:type="dxa"/>
          </w:tcPr>
          <w:p w:rsidR="00272778" w:rsidRPr="007747B8" w:rsidRDefault="000E305A" w:rsidP="008E3700">
            <w:pPr>
              <w:jc w:val="left"/>
              <w:rPr>
                <w:rFonts w:cs="Arial"/>
                <w:szCs w:val="24"/>
              </w:rPr>
            </w:pPr>
            <w:r w:rsidRPr="007747B8">
              <w:rPr>
                <w:rFonts w:cs="Arial"/>
                <w:szCs w:val="24"/>
              </w:rPr>
              <w:t>RGR92US40</w:t>
            </w:r>
          </w:p>
        </w:tc>
        <w:tc>
          <w:tcPr>
            <w:tcW w:w="3713" w:type="dxa"/>
          </w:tcPr>
          <w:p w:rsidR="001F2AEE" w:rsidRDefault="001F2AEE" w:rsidP="001F2AEE">
            <w:pPr>
              <w:jc w:val="left"/>
            </w:pPr>
            <w:r w:rsidRPr="007747B8">
              <w:rPr>
                <w:rFonts w:cs="Arial"/>
                <w:szCs w:val="24"/>
              </w:rPr>
              <w:t>RGR92 US40</w:t>
            </w:r>
          </w:p>
        </w:tc>
      </w:tr>
    </w:tbl>
    <w:p w:rsidR="004C34A1" w:rsidRPr="009E64AD" w:rsidRDefault="004C34A1" w:rsidP="004C34A1">
      <w:pPr>
        <w:rPr>
          <w:rFonts w:cs="Arial"/>
          <w:u w:color="C0C0C0"/>
        </w:rPr>
      </w:pPr>
    </w:p>
    <w:p w:rsidR="00272778" w:rsidRDefault="00272778">
      <w:pPr>
        <w:spacing w:before="0" w:after="0"/>
        <w:jc w:val="left"/>
        <w:rPr>
          <w:rFonts w:cs="Arial"/>
          <w:b/>
          <w:caps/>
          <w:color w:val="0000FF"/>
          <w:sz w:val="24"/>
          <w:u w:color="C0C0C0"/>
        </w:rPr>
      </w:pPr>
    </w:p>
    <w:p w:rsidR="00ED1E00" w:rsidRDefault="00ED1E00">
      <w:pPr>
        <w:spacing w:before="0" w:after="0"/>
        <w:jc w:val="left"/>
        <w:rPr>
          <w:rFonts w:cs="Arial"/>
          <w:b/>
          <w:caps/>
          <w:color w:val="0000FF"/>
          <w:sz w:val="24"/>
          <w:u w:color="C0C0C0"/>
        </w:rPr>
      </w:pPr>
      <w:r>
        <w:rPr>
          <w:rFonts w:cs="Arial"/>
        </w:rPr>
        <w:br w:type="page"/>
      </w:r>
    </w:p>
    <w:p w:rsidR="00C9439F" w:rsidRPr="006C6E80" w:rsidRDefault="001F2AEE" w:rsidP="002A727D">
      <w:pPr>
        <w:pStyle w:val="Titre1"/>
        <w:rPr>
          <w:rFonts w:cs="Arial"/>
        </w:rPr>
      </w:pPr>
      <w:bookmarkStart w:id="111" w:name="_Toc426723392"/>
      <w:r w:rsidRPr="001F2AEE">
        <w:rPr>
          <w:rFonts w:cs="Arial"/>
        </w:rPr>
        <w:lastRenderedPageBreak/>
        <w:t>Modélisation des données du système</w:t>
      </w:r>
      <w:bookmarkEnd w:id="111"/>
      <w:r w:rsidRPr="001F2AEE">
        <w:rPr>
          <w:rFonts w:cs="Arial"/>
        </w:rPr>
        <w:tab/>
      </w:r>
    </w:p>
    <w:p w:rsidR="00C9439F" w:rsidRPr="007747B8" w:rsidRDefault="001F2AEE" w:rsidP="002A727D">
      <w:pPr>
        <w:pStyle w:val="Titre2"/>
        <w:rPr>
          <w:rFonts w:cs="Arial"/>
        </w:rPr>
      </w:pPr>
      <w:bookmarkStart w:id="112" w:name="_Toc393377242"/>
      <w:bookmarkStart w:id="113" w:name="_Toc426723393"/>
      <w:r w:rsidRPr="007747B8">
        <w:rPr>
          <w:rFonts w:cs="Arial"/>
        </w:rPr>
        <w:t>Schéma des données</w:t>
      </w:r>
      <w:bookmarkEnd w:id="112"/>
      <w:bookmarkEnd w:id="113"/>
    </w:p>
    <w:p w:rsidR="008A286E" w:rsidRPr="007747B8" w:rsidRDefault="003D36A7" w:rsidP="008A286E">
      <w:pPr>
        <w:pStyle w:val="Titre3"/>
      </w:pPr>
      <w:bookmarkStart w:id="114" w:name="_Toc426723394"/>
      <w:r w:rsidRPr="007747B8">
        <w:t>Tables</w:t>
      </w:r>
      <w:bookmarkEnd w:id="114"/>
    </w:p>
    <w:p w:rsidR="00D11967" w:rsidRPr="007747B8" w:rsidRDefault="001F2AEE" w:rsidP="00D11967">
      <w:pPr>
        <w:pStyle w:val="Titre4"/>
        <w:rPr>
          <w:rFonts w:cs="Arial"/>
        </w:rPr>
      </w:pPr>
      <w:bookmarkStart w:id="115" w:name="_Toc426723395"/>
      <w:r w:rsidRPr="007747B8">
        <w:t>Description de la table geofibre.</w:t>
      </w:r>
      <w:r w:rsidRPr="007747B8">
        <w:rPr>
          <w:rFonts w:cs="Arial"/>
        </w:rPr>
        <w:t>adm_log_trt</w:t>
      </w:r>
      <w:bookmarkEnd w:id="115"/>
    </w:p>
    <w:p w:rsidR="00D11967" w:rsidRPr="007747B8" w:rsidRDefault="001F2AEE" w:rsidP="00D11967">
      <w:pPr>
        <w:rPr>
          <w:rFonts w:cs="Arial"/>
        </w:rPr>
      </w:pPr>
      <w:r w:rsidRPr="007747B8">
        <w:rPr>
          <w:rFonts w:cs="Arial"/>
        </w:rPr>
        <w:t>Présence des champs suivants :</w:t>
      </w:r>
    </w:p>
    <w:p w:rsidR="001F2AEE" w:rsidRPr="007747B8" w:rsidRDefault="001F2AEE" w:rsidP="001F2AEE">
      <w:pPr>
        <w:pStyle w:val="Paragraphedeliste"/>
        <w:numPr>
          <w:ilvl w:val="0"/>
          <w:numId w:val="157"/>
        </w:numPr>
        <w:rPr>
          <w:b/>
          <w:lang w:val="en-US"/>
        </w:rPr>
      </w:pPr>
      <w:r w:rsidRPr="007747B8">
        <w:rPr>
          <w:lang w:val="en-US"/>
        </w:rPr>
        <w:t>date_debut : timestamp with time zone</w:t>
      </w:r>
    </w:p>
    <w:p w:rsidR="001F2AEE" w:rsidRPr="007747B8" w:rsidRDefault="001F2AEE" w:rsidP="001F2AEE">
      <w:pPr>
        <w:pStyle w:val="Paragraphedeliste"/>
        <w:numPr>
          <w:ilvl w:val="0"/>
          <w:numId w:val="157"/>
        </w:numPr>
        <w:rPr>
          <w:lang w:val="en-US"/>
        </w:rPr>
      </w:pPr>
      <w:r w:rsidRPr="007747B8">
        <w:rPr>
          <w:lang w:val="en-US"/>
        </w:rPr>
        <w:t>date_fin : timestamp with time zone</w:t>
      </w:r>
    </w:p>
    <w:p w:rsidR="001F2AEE" w:rsidRDefault="001F2AEE" w:rsidP="001F2AEE">
      <w:pPr>
        <w:pStyle w:val="Paragraphedeliste"/>
        <w:rPr>
          <w:b/>
          <w:lang w:val="en-US"/>
        </w:rPr>
      </w:pPr>
    </w:p>
    <w:p w:rsidR="000E20BA" w:rsidRPr="007747B8" w:rsidRDefault="000E20BA" w:rsidP="000E20BA">
      <w:pPr>
        <w:pStyle w:val="Titre4"/>
        <w:rPr>
          <w:rFonts w:cs="Arial"/>
        </w:rPr>
      </w:pPr>
      <w:bookmarkStart w:id="116" w:name="_Ref422834364"/>
      <w:bookmarkStart w:id="117" w:name="_Toc426723396"/>
      <w:r w:rsidRPr="007747B8">
        <w:t>Description de la table geofibre.</w:t>
      </w:r>
      <w:r>
        <w:rPr>
          <w:rFonts w:cs="Arial"/>
        </w:rPr>
        <w:t>adm_param_filtre</w:t>
      </w:r>
      <w:bookmarkEnd w:id="116"/>
      <w:bookmarkEnd w:id="117"/>
    </w:p>
    <w:p w:rsidR="000E20BA" w:rsidRPr="00A61A56" w:rsidRDefault="000E20BA" w:rsidP="000E20BA">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3969"/>
        <w:gridCol w:w="3574"/>
      </w:tblGrid>
      <w:tr w:rsidR="000E20BA" w:rsidRPr="00246C02" w:rsidTr="000E20BA">
        <w:tc>
          <w:tcPr>
            <w:tcW w:w="2235" w:type="dxa"/>
            <w:shd w:val="clear" w:color="auto" w:fill="A6A6A6" w:themeFill="background1" w:themeFillShade="A6"/>
          </w:tcPr>
          <w:p w:rsidR="000E20BA" w:rsidRPr="001D749C" w:rsidRDefault="000E20BA" w:rsidP="000E20BA">
            <w:pPr>
              <w:rPr>
                <w:rFonts w:cs="Arial"/>
              </w:rPr>
            </w:pPr>
            <w:r w:rsidRPr="001D749C">
              <w:rPr>
                <w:rFonts w:cs="Arial"/>
              </w:rPr>
              <w:t>Nom de la colonne</w:t>
            </w:r>
          </w:p>
        </w:tc>
        <w:tc>
          <w:tcPr>
            <w:tcW w:w="3969" w:type="dxa"/>
            <w:shd w:val="clear" w:color="auto" w:fill="A6A6A6" w:themeFill="background1" w:themeFillShade="A6"/>
          </w:tcPr>
          <w:p w:rsidR="000E20BA" w:rsidRPr="001D749C" w:rsidRDefault="000E20BA" w:rsidP="000E20BA">
            <w:pPr>
              <w:rPr>
                <w:rFonts w:cs="Arial"/>
              </w:rPr>
            </w:pPr>
            <w:r w:rsidRPr="001D749C">
              <w:rPr>
                <w:rFonts w:cs="Arial"/>
              </w:rPr>
              <w:t>Description</w:t>
            </w:r>
          </w:p>
        </w:tc>
        <w:tc>
          <w:tcPr>
            <w:tcW w:w="3574" w:type="dxa"/>
            <w:shd w:val="clear" w:color="auto" w:fill="A6A6A6" w:themeFill="background1" w:themeFillShade="A6"/>
          </w:tcPr>
          <w:p w:rsidR="000E20BA" w:rsidRPr="001D749C" w:rsidRDefault="000E20BA" w:rsidP="000E20BA">
            <w:pPr>
              <w:rPr>
                <w:rFonts w:cs="Arial"/>
              </w:rPr>
            </w:pPr>
            <w:r w:rsidRPr="001D749C">
              <w:rPr>
                <w:rFonts w:cs="Arial"/>
              </w:rPr>
              <w:t>Format</w:t>
            </w:r>
          </w:p>
        </w:tc>
      </w:tr>
      <w:tr w:rsidR="000E20BA" w:rsidRPr="001D749C" w:rsidTr="000E20BA">
        <w:tc>
          <w:tcPr>
            <w:tcW w:w="2235" w:type="dxa"/>
          </w:tcPr>
          <w:p w:rsidR="000E20BA" w:rsidRPr="001D749C" w:rsidRDefault="000E20BA" w:rsidP="000E20BA">
            <w:pPr>
              <w:rPr>
                <w:rFonts w:cs="Arial"/>
              </w:rPr>
            </w:pPr>
            <w:r w:rsidRPr="000E20BA">
              <w:rPr>
                <w:rFonts w:cs="Arial"/>
              </w:rPr>
              <w:t>couche</w:t>
            </w:r>
          </w:p>
        </w:tc>
        <w:tc>
          <w:tcPr>
            <w:tcW w:w="3969" w:type="dxa"/>
          </w:tcPr>
          <w:p w:rsidR="000E20BA" w:rsidRPr="001D749C" w:rsidRDefault="000E20BA" w:rsidP="000E20BA">
            <w:pPr>
              <w:rPr>
                <w:rFonts w:cs="Arial"/>
              </w:rPr>
            </w:pPr>
            <w:r w:rsidRPr="001D749C">
              <w:rPr>
                <w:rFonts w:cs="Arial"/>
              </w:rPr>
              <w:t xml:space="preserve">Nom </w:t>
            </w:r>
            <w:r>
              <w:rPr>
                <w:rFonts w:cs="Arial"/>
              </w:rPr>
              <w:t>de la table</w:t>
            </w:r>
          </w:p>
        </w:tc>
        <w:tc>
          <w:tcPr>
            <w:tcW w:w="3574" w:type="dxa"/>
          </w:tcPr>
          <w:p w:rsidR="000E20BA" w:rsidRPr="001D749C" w:rsidRDefault="000E20BA" w:rsidP="000E20BA">
            <w:pPr>
              <w:rPr>
                <w:rFonts w:cs="Arial"/>
              </w:rPr>
            </w:pPr>
            <w:r w:rsidRPr="001D749C">
              <w:rPr>
                <w:rFonts w:cs="Arial"/>
              </w:rPr>
              <w:t>character varying(</w:t>
            </w:r>
            <w:r>
              <w:rPr>
                <w:rFonts w:cs="Arial"/>
              </w:rPr>
              <w:t>5</w:t>
            </w:r>
            <w:r w:rsidRPr="001D749C">
              <w:rPr>
                <w:rFonts w:cs="Arial"/>
              </w:rPr>
              <w:t>0) NOT NULL</w:t>
            </w:r>
          </w:p>
        </w:tc>
      </w:tr>
      <w:tr w:rsidR="000E20BA" w:rsidRPr="001D749C" w:rsidTr="000E20BA">
        <w:trPr>
          <w:trHeight w:val="70"/>
        </w:trPr>
        <w:tc>
          <w:tcPr>
            <w:tcW w:w="2235" w:type="dxa"/>
          </w:tcPr>
          <w:p w:rsidR="000E20BA" w:rsidRPr="001D749C" w:rsidRDefault="000E20BA" w:rsidP="000E20BA">
            <w:pPr>
              <w:rPr>
                <w:rFonts w:cs="Arial"/>
              </w:rPr>
            </w:pPr>
            <w:r w:rsidRPr="000E20BA">
              <w:rPr>
                <w:rFonts w:cs="Arial"/>
              </w:rPr>
              <w:t>attribut</w:t>
            </w:r>
          </w:p>
        </w:tc>
        <w:tc>
          <w:tcPr>
            <w:tcW w:w="3969" w:type="dxa"/>
          </w:tcPr>
          <w:p w:rsidR="000E20BA" w:rsidRPr="001D749C" w:rsidRDefault="000E20BA" w:rsidP="000E20BA">
            <w:pPr>
              <w:rPr>
                <w:rFonts w:cs="Arial"/>
              </w:rPr>
            </w:pPr>
            <w:r>
              <w:rPr>
                <w:rFonts w:cs="Arial"/>
              </w:rPr>
              <w:t>Champ de la table</w:t>
            </w:r>
          </w:p>
        </w:tc>
        <w:tc>
          <w:tcPr>
            <w:tcW w:w="3574" w:type="dxa"/>
          </w:tcPr>
          <w:p w:rsidR="000E20BA" w:rsidRPr="001D749C" w:rsidRDefault="000E20BA" w:rsidP="000E20BA">
            <w:pPr>
              <w:rPr>
                <w:rFonts w:cs="Arial"/>
              </w:rPr>
            </w:pPr>
            <w:r w:rsidRPr="001D749C">
              <w:rPr>
                <w:rFonts w:cs="Arial"/>
              </w:rPr>
              <w:t>character varying(5</w:t>
            </w:r>
            <w:r>
              <w:rPr>
                <w:rFonts w:cs="Arial"/>
              </w:rPr>
              <w:t>0</w:t>
            </w:r>
            <w:r w:rsidRPr="001D749C">
              <w:rPr>
                <w:rFonts w:cs="Arial"/>
              </w:rPr>
              <w:t>) NOT NULL</w:t>
            </w:r>
          </w:p>
        </w:tc>
      </w:tr>
      <w:tr w:rsidR="000E20BA" w:rsidRPr="001D749C" w:rsidTr="000E20BA">
        <w:trPr>
          <w:trHeight w:val="70"/>
        </w:trPr>
        <w:tc>
          <w:tcPr>
            <w:tcW w:w="2235" w:type="dxa"/>
          </w:tcPr>
          <w:p w:rsidR="000E20BA" w:rsidRPr="001D749C" w:rsidRDefault="000E20BA" w:rsidP="000E20BA">
            <w:pPr>
              <w:rPr>
                <w:rFonts w:cs="Arial"/>
              </w:rPr>
            </w:pPr>
            <w:r w:rsidRPr="000E20BA">
              <w:rPr>
                <w:rFonts w:cs="Arial"/>
              </w:rPr>
              <w:t>operateur</w:t>
            </w:r>
          </w:p>
        </w:tc>
        <w:tc>
          <w:tcPr>
            <w:tcW w:w="3969" w:type="dxa"/>
          </w:tcPr>
          <w:p w:rsidR="000E20BA" w:rsidRPr="001D749C" w:rsidRDefault="000E20BA" w:rsidP="000E20BA">
            <w:pPr>
              <w:rPr>
                <w:rFonts w:cs="Arial"/>
              </w:rPr>
            </w:pPr>
            <w:r>
              <w:rPr>
                <w:rFonts w:cs="Arial"/>
              </w:rPr>
              <w:t>Opérateur logique utilisé</w:t>
            </w:r>
          </w:p>
        </w:tc>
        <w:tc>
          <w:tcPr>
            <w:tcW w:w="3574" w:type="dxa"/>
          </w:tcPr>
          <w:p w:rsidR="000E20BA" w:rsidRPr="001D749C" w:rsidRDefault="000E20BA" w:rsidP="000E20BA">
            <w:pPr>
              <w:rPr>
                <w:rFonts w:cs="Arial"/>
              </w:rPr>
            </w:pPr>
            <w:r w:rsidRPr="001D749C">
              <w:rPr>
                <w:rFonts w:cs="Arial"/>
              </w:rPr>
              <w:t>character varying(5) NOT NULL</w:t>
            </w:r>
          </w:p>
        </w:tc>
      </w:tr>
    </w:tbl>
    <w:p w:rsidR="00732702" w:rsidRDefault="00732702"/>
    <w:p w:rsidR="000E20BA" w:rsidRPr="007747B8" w:rsidRDefault="000E20BA" w:rsidP="000E20BA">
      <w:pPr>
        <w:pStyle w:val="Titre4"/>
        <w:rPr>
          <w:rFonts w:cs="Arial"/>
        </w:rPr>
      </w:pPr>
      <w:bookmarkStart w:id="118" w:name="_Ref422834308"/>
      <w:bookmarkStart w:id="119" w:name="_Toc426723397"/>
      <w:r w:rsidRPr="007747B8">
        <w:t>Description de la table geofibre.</w:t>
      </w:r>
      <w:r>
        <w:rPr>
          <w:rFonts w:cs="Arial"/>
        </w:rPr>
        <w:t>adm_param_filtre_preprog</w:t>
      </w:r>
      <w:bookmarkEnd w:id="118"/>
      <w:bookmarkEnd w:id="119"/>
    </w:p>
    <w:p w:rsidR="000E20BA" w:rsidRPr="00A61A56" w:rsidRDefault="000E20BA" w:rsidP="000E20BA">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3969"/>
        <w:gridCol w:w="3574"/>
      </w:tblGrid>
      <w:tr w:rsidR="000E20BA" w:rsidRPr="00246C02" w:rsidTr="000E20BA">
        <w:tc>
          <w:tcPr>
            <w:tcW w:w="2235" w:type="dxa"/>
            <w:shd w:val="clear" w:color="auto" w:fill="A6A6A6" w:themeFill="background1" w:themeFillShade="A6"/>
          </w:tcPr>
          <w:p w:rsidR="000E20BA" w:rsidRPr="001D749C" w:rsidRDefault="000E20BA" w:rsidP="000E20BA">
            <w:pPr>
              <w:rPr>
                <w:rFonts w:cs="Arial"/>
              </w:rPr>
            </w:pPr>
            <w:r w:rsidRPr="001D749C">
              <w:rPr>
                <w:rFonts w:cs="Arial"/>
              </w:rPr>
              <w:t>Nom de la colonne</w:t>
            </w:r>
          </w:p>
        </w:tc>
        <w:tc>
          <w:tcPr>
            <w:tcW w:w="3969" w:type="dxa"/>
            <w:shd w:val="clear" w:color="auto" w:fill="A6A6A6" w:themeFill="background1" w:themeFillShade="A6"/>
          </w:tcPr>
          <w:p w:rsidR="000E20BA" w:rsidRPr="001D749C" w:rsidRDefault="000E20BA" w:rsidP="000E20BA">
            <w:pPr>
              <w:rPr>
                <w:rFonts w:cs="Arial"/>
              </w:rPr>
            </w:pPr>
            <w:r w:rsidRPr="001D749C">
              <w:rPr>
                <w:rFonts w:cs="Arial"/>
              </w:rPr>
              <w:t>Description</w:t>
            </w:r>
          </w:p>
        </w:tc>
        <w:tc>
          <w:tcPr>
            <w:tcW w:w="3574" w:type="dxa"/>
            <w:shd w:val="clear" w:color="auto" w:fill="A6A6A6" w:themeFill="background1" w:themeFillShade="A6"/>
          </w:tcPr>
          <w:p w:rsidR="000E20BA" w:rsidRPr="001D749C" w:rsidRDefault="000E20BA" w:rsidP="000E20BA">
            <w:pPr>
              <w:rPr>
                <w:rFonts w:cs="Arial"/>
              </w:rPr>
            </w:pPr>
            <w:r w:rsidRPr="001D749C">
              <w:rPr>
                <w:rFonts w:cs="Arial"/>
              </w:rPr>
              <w:t>Format</w:t>
            </w:r>
          </w:p>
        </w:tc>
      </w:tr>
      <w:tr w:rsidR="000E20BA" w:rsidRPr="001D749C" w:rsidTr="000E20BA">
        <w:tc>
          <w:tcPr>
            <w:tcW w:w="2235" w:type="dxa"/>
          </w:tcPr>
          <w:p w:rsidR="000E20BA" w:rsidRPr="001D749C" w:rsidRDefault="000E20BA" w:rsidP="000E20BA">
            <w:pPr>
              <w:rPr>
                <w:rFonts w:cs="Arial"/>
              </w:rPr>
            </w:pPr>
            <w:r>
              <w:rPr>
                <w:rFonts w:cs="Arial"/>
              </w:rPr>
              <w:t>n</w:t>
            </w:r>
            <w:r w:rsidRPr="000E20BA">
              <w:rPr>
                <w:rFonts w:cs="Arial"/>
              </w:rPr>
              <w:t>om</w:t>
            </w:r>
          </w:p>
        </w:tc>
        <w:tc>
          <w:tcPr>
            <w:tcW w:w="3969" w:type="dxa"/>
          </w:tcPr>
          <w:p w:rsidR="000E20BA" w:rsidRDefault="000E20BA" w:rsidP="000E20BA">
            <w:pPr>
              <w:rPr>
                <w:rFonts w:cs="Arial"/>
              </w:rPr>
            </w:pPr>
            <w:r>
              <w:rPr>
                <w:rFonts w:cs="Arial"/>
              </w:rPr>
              <w:t xml:space="preserve">Nom du filtre préprogrammé </w:t>
            </w:r>
          </w:p>
          <w:p w:rsidR="000E20BA" w:rsidRPr="001D749C" w:rsidRDefault="000E20BA" w:rsidP="000E20BA">
            <w:pPr>
              <w:rPr>
                <w:rFonts w:cs="Arial"/>
              </w:rPr>
            </w:pPr>
            <w:r>
              <w:rPr>
                <w:rFonts w:cs="Arial"/>
              </w:rPr>
              <w:t>(encodé en BASE64)</w:t>
            </w:r>
          </w:p>
        </w:tc>
        <w:tc>
          <w:tcPr>
            <w:tcW w:w="3574" w:type="dxa"/>
          </w:tcPr>
          <w:p w:rsidR="000E20BA" w:rsidRPr="001D749C" w:rsidRDefault="000E20BA" w:rsidP="000E20BA">
            <w:pPr>
              <w:rPr>
                <w:rFonts w:cs="Arial"/>
              </w:rPr>
            </w:pPr>
            <w:r w:rsidRPr="001D749C">
              <w:rPr>
                <w:rFonts w:cs="Arial"/>
              </w:rPr>
              <w:t>character varying(</w:t>
            </w:r>
            <w:r>
              <w:rPr>
                <w:rFonts w:cs="Arial"/>
              </w:rPr>
              <w:t>200</w:t>
            </w:r>
            <w:r w:rsidRPr="001D749C">
              <w:rPr>
                <w:rFonts w:cs="Arial"/>
              </w:rPr>
              <w:t>) NOT NULL</w:t>
            </w:r>
          </w:p>
        </w:tc>
      </w:tr>
      <w:tr w:rsidR="000E20BA" w:rsidRPr="001D749C" w:rsidTr="000E20BA">
        <w:trPr>
          <w:trHeight w:val="70"/>
        </w:trPr>
        <w:tc>
          <w:tcPr>
            <w:tcW w:w="2235" w:type="dxa"/>
          </w:tcPr>
          <w:p w:rsidR="000E20BA" w:rsidRPr="001D749C" w:rsidRDefault="000E20BA" w:rsidP="000E20BA">
            <w:pPr>
              <w:rPr>
                <w:rFonts w:cs="Arial"/>
              </w:rPr>
            </w:pPr>
            <w:r>
              <w:rPr>
                <w:rFonts w:cs="Arial"/>
              </w:rPr>
              <w:t>couche</w:t>
            </w:r>
          </w:p>
        </w:tc>
        <w:tc>
          <w:tcPr>
            <w:tcW w:w="3969" w:type="dxa"/>
          </w:tcPr>
          <w:p w:rsidR="000E20BA" w:rsidRDefault="000E20BA" w:rsidP="000E20BA">
            <w:pPr>
              <w:rPr>
                <w:rFonts w:cs="Arial"/>
              </w:rPr>
            </w:pPr>
            <w:r>
              <w:rPr>
                <w:rFonts w:cs="Arial"/>
              </w:rPr>
              <w:t xml:space="preserve">Couche du filtre préprogrammé </w:t>
            </w:r>
          </w:p>
          <w:p w:rsidR="000E20BA" w:rsidRPr="001D749C" w:rsidRDefault="000E20BA" w:rsidP="000E20BA">
            <w:pPr>
              <w:rPr>
                <w:rFonts w:cs="Arial"/>
              </w:rPr>
            </w:pPr>
            <w:r>
              <w:rPr>
                <w:rFonts w:cs="Arial"/>
              </w:rPr>
              <w:t>(encodé en BASE64)</w:t>
            </w:r>
          </w:p>
        </w:tc>
        <w:tc>
          <w:tcPr>
            <w:tcW w:w="3574" w:type="dxa"/>
          </w:tcPr>
          <w:p w:rsidR="000E20BA" w:rsidRPr="001D749C" w:rsidRDefault="000E20BA" w:rsidP="000E20BA">
            <w:pPr>
              <w:rPr>
                <w:rFonts w:cs="Arial"/>
              </w:rPr>
            </w:pPr>
            <w:r w:rsidRPr="001D749C">
              <w:rPr>
                <w:rFonts w:cs="Arial"/>
              </w:rPr>
              <w:t>character varying(5</w:t>
            </w:r>
            <w:r>
              <w:rPr>
                <w:rFonts w:cs="Arial"/>
              </w:rPr>
              <w:t>0</w:t>
            </w:r>
            <w:r w:rsidRPr="001D749C">
              <w:rPr>
                <w:rFonts w:cs="Arial"/>
              </w:rPr>
              <w:t>) NOT NULL</w:t>
            </w:r>
          </w:p>
        </w:tc>
      </w:tr>
      <w:tr w:rsidR="000E20BA" w:rsidRPr="001D749C" w:rsidTr="000E20BA">
        <w:trPr>
          <w:trHeight w:val="70"/>
        </w:trPr>
        <w:tc>
          <w:tcPr>
            <w:tcW w:w="2235" w:type="dxa"/>
          </w:tcPr>
          <w:p w:rsidR="000E20BA" w:rsidRPr="001D749C" w:rsidRDefault="000E20BA" w:rsidP="000E20BA">
            <w:pPr>
              <w:rPr>
                <w:rFonts w:cs="Arial"/>
              </w:rPr>
            </w:pPr>
            <w:r w:rsidRPr="000E20BA">
              <w:rPr>
                <w:rFonts w:cs="Arial"/>
              </w:rPr>
              <w:t>clause_where</w:t>
            </w:r>
          </w:p>
        </w:tc>
        <w:tc>
          <w:tcPr>
            <w:tcW w:w="3969" w:type="dxa"/>
          </w:tcPr>
          <w:p w:rsidR="000E20BA" w:rsidRPr="001D749C" w:rsidRDefault="000E20BA" w:rsidP="000E20BA">
            <w:pPr>
              <w:rPr>
                <w:rFonts w:cs="Arial"/>
              </w:rPr>
            </w:pPr>
            <w:r>
              <w:rPr>
                <w:rFonts w:cs="Arial"/>
              </w:rPr>
              <w:t>Filtre (encodé en BASE64)</w:t>
            </w:r>
          </w:p>
        </w:tc>
        <w:tc>
          <w:tcPr>
            <w:tcW w:w="3574" w:type="dxa"/>
          </w:tcPr>
          <w:p w:rsidR="000E20BA" w:rsidRPr="001D749C" w:rsidRDefault="000E20BA" w:rsidP="000E20BA">
            <w:pPr>
              <w:rPr>
                <w:rFonts w:cs="Arial"/>
              </w:rPr>
            </w:pPr>
            <w:r w:rsidRPr="001D749C">
              <w:rPr>
                <w:rFonts w:cs="Arial"/>
              </w:rPr>
              <w:t>character varying(</w:t>
            </w:r>
            <w:r>
              <w:rPr>
                <w:rFonts w:cs="Arial"/>
              </w:rPr>
              <w:t>512</w:t>
            </w:r>
            <w:r w:rsidRPr="001D749C">
              <w:rPr>
                <w:rFonts w:cs="Arial"/>
              </w:rPr>
              <w:t>) NOT NULL</w:t>
            </w:r>
          </w:p>
        </w:tc>
      </w:tr>
      <w:tr w:rsidR="000E20BA" w:rsidRPr="001D749C" w:rsidTr="000E20BA">
        <w:trPr>
          <w:trHeight w:val="70"/>
        </w:trPr>
        <w:tc>
          <w:tcPr>
            <w:tcW w:w="2235" w:type="dxa"/>
          </w:tcPr>
          <w:p w:rsidR="000E20BA" w:rsidRPr="000E20BA" w:rsidRDefault="000E20BA" w:rsidP="000E20BA">
            <w:pPr>
              <w:rPr>
                <w:rFonts w:cs="Arial"/>
              </w:rPr>
            </w:pPr>
            <w:r w:rsidRPr="000E20BA">
              <w:rPr>
                <w:rFonts w:cs="Arial"/>
              </w:rPr>
              <w:t>tooltip</w:t>
            </w:r>
          </w:p>
        </w:tc>
        <w:tc>
          <w:tcPr>
            <w:tcW w:w="3969" w:type="dxa"/>
          </w:tcPr>
          <w:p w:rsidR="000E20BA" w:rsidRDefault="000E20BA" w:rsidP="000E20BA">
            <w:pPr>
              <w:rPr>
                <w:rFonts w:cs="Arial"/>
              </w:rPr>
            </w:pPr>
            <w:r>
              <w:rPr>
                <w:rFonts w:cs="Arial"/>
              </w:rPr>
              <w:t xml:space="preserve">Tooltip du filtre préprogrammé </w:t>
            </w:r>
          </w:p>
          <w:p w:rsidR="000E20BA" w:rsidRDefault="000E20BA" w:rsidP="000E20BA">
            <w:pPr>
              <w:rPr>
                <w:rFonts w:cs="Arial"/>
              </w:rPr>
            </w:pPr>
            <w:r>
              <w:rPr>
                <w:rFonts w:cs="Arial"/>
              </w:rPr>
              <w:t>(encodé en BASE64)</w:t>
            </w:r>
          </w:p>
        </w:tc>
        <w:tc>
          <w:tcPr>
            <w:tcW w:w="3574" w:type="dxa"/>
          </w:tcPr>
          <w:p w:rsidR="000E20BA" w:rsidRPr="001D749C" w:rsidRDefault="000E20BA" w:rsidP="000E20BA">
            <w:pPr>
              <w:rPr>
                <w:rFonts w:cs="Arial"/>
              </w:rPr>
            </w:pPr>
            <w:r w:rsidRPr="001D749C">
              <w:rPr>
                <w:rFonts w:cs="Arial"/>
              </w:rPr>
              <w:t>character varying(</w:t>
            </w:r>
            <w:r>
              <w:rPr>
                <w:rFonts w:cs="Arial"/>
              </w:rPr>
              <w:t>512</w:t>
            </w:r>
            <w:r w:rsidRPr="001D749C">
              <w:rPr>
                <w:rFonts w:cs="Arial"/>
              </w:rPr>
              <w:t>)</w:t>
            </w:r>
          </w:p>
        </w:tc>
      </w:tr>
    </w:tbl>
    <w:p w:rsidR="000E20BA" w:rsidRDefault="000E20BA" w:rsidP="000E20BA"/>
    <w:p w:rsidR="000E20BA" w:rsidRDefault="000E20BA" w:rsidP="000E20BA"/>
    <w:p w:rsidR="00835022" w:rsidRPr="007747B8" w:rsidRDefault="001F2AEE" w:rsidP="00835022">
      <w:pPr>
        <w:pStyle w:val="Titre4"/>
        <w:rPr>
          <w:rFonts w:cs="Arial"/>
        </w:rPr>
      </w:pPr>
      <w:bookmarkStart w:id="120" w:name="_Toc423096711"/>
      <w:bookmarkStart w:id="121" w:name="_Toc423098477"/>
      <w:bookmarkStart w:id="122" w:name="_Toc423103867"/>
      <w:bookmarkStart w:id="123" w:name="_Toc423104790"/>
      <w:bookmarkStart w:id="124" w:name="_Toc426723398"/>
      <w:bookmarkEnd w:id="120"/>
      <w:bookmarkEnd w:id="121"/>
      <w:bookmarkEnd w:id="122"/>
      <w:bookmarkEnd w:id="123"/>
      <w:r w:rsidRPr="007747B8">
        <w:t>Description de la table geofibre.</w:t>
      </w:r>
      <w:r w:rsidRPr="007747B8">
        <w:rPr>
          <w:rFonts w:cs="Arial"/>
        </w:rPr>
        <w:t>adm_sequence_dept</w:t>
      </w:r>
      <w:bookmarkEnd w:id="124"/>
    </w:p>
    <w:p w:rsidR="001F2AEE" w:rsidRPr="007747B8" w:rsidRDefault="001F2AEE" w:rsidP="001F2AEE">
      <w:pPr>
        <w:rPr>
          <w:rFonts w:cs="Arial"/>
        </w:rPr>
      </w:pPr>
      <w:r w:rsidRPr="007747B8">
        <w:rPr>
          <w:rFonts w:cs="Arial"/>
        </w:rPr>
        <w:t>Présence des champs suivants :</w:t>
      </w:r>
    </w:p>
    <w:p w:rsidR="001F2AEE" w:rsidRPr="007747B8" w:rsidRDefault="001F2AEE" w:rsidP="001F2AEE">
      <w:pPr>
        <w:pStyle w:val="Paragraphedeliste"/>
        <w:numPr>
          <w:ilvl w:val="0"/>
          <w:numId w:val="157"/>
        </w:numPr>
      </w:pPr>
      <w:r w:rsidRPr="007747B8">
        <w:rPr>
          <w:rFonts w:cs="Arial"/>
        </w:rPr>
        <w:t>dept : character varying(3) NOT NULL</w:t>
      </w:r>
    </w:p>
    <w:p w:rsidR="001F2AEE" w:rsidRDefault="001F2AEE" w:rsidP="00712FFB"/>
    <w:p w:rsidR="007B2578" w:rsidRPr="007747B8" w:rsidRDefault="007B2578" w:rsidP="007B2578">
      <w:pPr>
        <w:spacing w:before="0" w:after="0"/>
        <w:jc w:val="left"/>
        <w:rPr>
          <w:b/>
          <w:color w:val="0000FF"/>
          <w:sz w:val="18"/>
          <w:u w:val="single"/>
        </w:rPr>
      </w:pPr>
    </w:p>
    <w:p w:rsidR="007B2578" w:rsidRPr="00206EAF" w:rsidRDefault="007B2578" w:rsidP="007B2578">
      <w:pPr>
        <w:pStyle w:val="Titre4"/>
        <w:rPr>
          <w:rFonts w:cs="Arial"/>
        </w:rPr>
      </w:pPr>
      <w:bookmarkStart w:id="125" w:name="_Ref423091847"/>
      <w:bookmarkStart w:id="126" w:name="_Toc426723399"/>
      <w:r w:rsidRPr="00206EAF">
        <w:t>Description de la table geofibre.</w:t>
      </w:r>
      <w:r>
        <w:t>adm_</w:t>
      </w:r>
      <w:r w:rsidRPr="00206EAF">
        <w:rPr>
          <w:rFonts w:cs="Arial"/>
        </w:rPr>
        <w:t>rip_configuration</w:t>
      </w:r>
      <w:bookmarkEnd w:id="125"/>
      <w:bookmarkEnd w:id="126"/>
    </w:p>
    <w:p w:rsidR="007B2578" w:rsidRDefault="007B2578" w:rsidP="007B2578">
      <w:pPr>
        <w:rPr>
          <w:rFonts w:cs="Arial"/>
          <w:highlight w:val="green"/>
        </w:rPr>
      </w:pPr>
      <w:r w:rsidRPr="00206EAF">
        <w:rPr>
          <w:rFonts w:cs="Arial"/>
          <w:highlight w:val="green"/>
        </w:rPr>
        <w:t>Présence des champs suivants :</w:t>
      </w:r>
    </w:p>
    <w:p w:rsidR="007B2578" w:rsidRPr="007B2578" w:rsidRDefault="007B2578" w:rsidP="007B2578">
      <w:pPr>
        <w:pStyle w:val="Paragraphedeliste"/>
        <w:numPr>
          <w:ilvl w:val="0"/>
          <w:numId w:val="157"/>
        </w:numPr>
        <w:rPr>
          <w:highlight w:val="green"/>
          <w:lang w:val="en-US"/>
        </w:rPr>
      </w:pPr>
      <w:r w:rsidRPr="00206EAF">
        <w:rPr>
          <w:rFonts w:cs="Arial"/>
          <w:highlight w:val="green"/>
          <w:lang w:val="en-US"/>
        </w:rPr>
        <w:t>code : character varying(</w:t>
      </w:r>
      <w:r>
        <w:rPr>
          <w:rFonts w:cs="Arial"/>
          <w:highlight w:val="green"/>
          <w:lang w:val="en-US"/>
        </w:rPr>
        <w:t>50</w:t>
      </w:r>
      <w:r w:rsidRPr="00206EAF">
        <w:rPr>
          <w:rFonts w:cs="Arial"/>
          <w:highlight w:val="green"/>
          <w:lang w:val="en-US"/>
        </w:rPr>
        <w:t>) NOT NULL</w:t>
      </w:r>
      <w:r>
        <w:rPr>
          <w:rFonts w:cs="Arial"/>
          <w:highlight w:val="green"/>
          <w:lang w:val="en-US"/>
        </w:rPr>
        <w:t xml:space="preserve"> </w:t>
      </w:r>
      <w:r w:rsidRPr="00206EAF">
        <w:rPr>
          <w:rFonts w:cs="Arial"/>
          <w:highlight w:val="green"/>
          <w:lang w:val="en-US"/>
        </w:rPr>
        <w:t>(Clé primaire)</w:t>
      </w:r>
    </w:p>
    <w:p w:rsidR="007B2578" w:rsidRPr="00206EAF" w:rsidRDefault="007B2578" w:rsidP="007B2578">
      <w:pPr>
        <w:pStyle w:val="Paragraphedeliste"/>
        <w:numPr>
          <w:ilvl w:val="0"/>
          <w:numId w:val="157"/>
        </w:numPr>
        <w:rPr>
          <w:highlight w:val="green"/>
          <w:lang w:val="en-US"/>
        </w:rPr>
      </w:pPr>
      <w:r w:rsidRPr="00206EAF">
        <w:rPr>
          <w:rFonts w:cs="Arial"/>
          <w:highlight w:val="green"/>
          <w:lang w:val="en-US"/>
        </w:rPr>
        <w:t xml:space="preserve">alias : character varying(100) </w:t>
      </w:r>
    </w:p>
    <w:p w:rsidR="007B2578" w:rsidRPr="00206EAF" w:rsidRDefault="007B2578" w:rsidP="007B2578">
      <w:pPr>
        <w:pStyle w:val="Paragraphedeliste"/>
        <w:rPr>
          <w:b/>
          <w:highlight w:val="green"/>
          <w:lang w:val="en-US"/>
        </w:rPr>
      </w:pPr>
    </w:p>
    <w:p w:rsidR="007B2578" w:rsidRPr="00206EAF" w:rsidRDefault="007B2578" w:rsidP="007B2578">
      <w:pPr>
        <w:pStyle w:val="Titre4"/>
        <w:rPr>
          <w:rFonts w:cs="Arial"/>
        </w:rPr>
      </w:pPr>
      <w:bookmarkStart w:id="127" w:name="_Ref422929467"/>
      <w:bookmarkStart w:id="128" w:name="_Toc426723400"/>
      <w:r w:rsidRPr="00206EAF">
        <w:t>Description de la table geofibre.</w:t>
      </w:r>
      <w:r>
        <w:t>adm_</w:t>
      </w:r>
      <w:r w:rsidRPr="00206EAF">
        <w:rPr>
          <w:rFonts w:cs="Arial"/>
        </w:rPr>
        <w:t>rip_asso_commune</w:t>
      </w:r>
      <w:bookmarkEnd w:id="127"/>
      <w:bookmarkEnd w:id="128"/>
    </w:p>
    <w:p w:rsidR="007B2578" w:rsidRDefault="007B2578" w:rsidP="007B2578">
      <w:pPr>
        <w:rPr>
          <w:rFonts w:cs="Arial"/>
          <w:highlight w:val="green"/>
        </w:rPr>
      </w:pPr>
      <w:r w:rsidRPr="00206EAF">
        <w:rPr>
          <w:rFonts w:cs="Arial"/>
          <w:highlight w:val="green"/>
        </w:rPr>
        <w:t>Présence des champs suivants :</w:t>
      </w:r>
    </w:p>
    <w:p w:rsidR="00D04A06" w:rsidRPr="00D04A06" w:rsidRDefault="00D04A06" w:rsidP="007B2578">
      <w:pPr>
        <w:pStyle w:val="Paragraphedeliste"/>
        <w:numPr>
          <w:ilvl w:val="0"/>
          <w:numId w:val="157"/>
        </w:numPr>
        <w:rPr>
          <w:highlight w:val="green"/>
          <w:lang w:val="en-US"/>
        </w:rPr>
      </w:pPr>
      <w:r w:rsidRPr="00206EAF">
        <w:rPr>
          <w:highlight w:val="green"/>
          <w:lang w:val="en-US"/>
        </w:rPr>
        <w:t xml:space="preserve">code_com : </w:t>
      </w:r>
      <w:r w:rsidRPr="00206EAF">
        <w:rPr>
          <w:rFonts w:cs="Arial"/>
          <w:highlight w:val="green"/>
          <w:lang w:val="en-US"/>
        </w:rPr>
        <w:t>character varying(5) NOT NULL (Clé primaire)</w:t>
      </w:r>
    </w:p>
    <w:p w:rsidR="007B2578" w:rsidRPr="00206EAF" w:rsidRDefault="007B2578" w:rsidP="007B2578">
      <w:pPr>
        <w:pStyle w:val="Paragraphedeliste"/>
        <w:numPr>
          <w:ilvl w:val="0"/>
          <w:numId w:val="157"/>
        </w:numPr>
        <w:rPr>
          <w:highlight w:val="green"/>
          <w:lang w:val="en-US"/>
        </w:rPr>
      </w:pPr>
      <w:r w:rsidRPr="00206EAF">
        <w:rPr>
          <w:rFonts w:cs="Arial"/>
          <w:highlight w:val="green"/>
          <w:lang w:val="en-US"/>
        </w:rPr>
        <w:t>code : character varying(</w:t>
      </w:r>
      <w:r>
        <w:rPr>
          <w:rFonts w:cs="Arial"/>
          <w:highlight w:val="green"/>
          <w:lang w:val="en-US"/>
        </w:rPr>
        <w:t>50</w:t>
      </w:r>
      <w:r w:rsidRPr="00206EAF">
        <w:rPr>
          <w:rFonts w:cs="Arial"/>
          <w:highlight w:val="green"/>
          <w:lang w:val="en-US"/>
        </w:rPr>
        <w:t>) NOT NULL</w:t>
      </w:r>
    </w:p>
    <w:p w:rsidR="007B2578" w:rsidRPr="007B2578" w:rsidRDefault="007B2578" w:rsidP="007B2578">
      <w:pPr>
        <w:pStyle w:val="Paragraphedeliste"/>
        <w:rPr>
          <w:b/>
          <w:highlight w:val="green"/>
          <w:lang w:val="en-US"/>
        </w:rPr>
      </w:pPr>
    </w:p>
    <w:p w:rsidR="007B2578" w:rsidRPr="007B2578" w:rsidRDefault="007B2578" w:rsidP="00712FFB">
      <w:pPr>
        <w:rPr>
          <w:lang w:val="en-US"/>
        </w:rPr>
      </w:pPr>
    </w:p>
    <w:p w:rsidR="00712FFB" w:rsidRPr="007747B8" w:rsidRDefault="00712FFB" w:rsidP="00712FFB">
      <w:pPr>
        <w:pStyle w:val="Titre4"/>
        <w:rPr>
          <w:rFonts w:cs="Arial"/>
        </w:rPr>
      </w:pPr>
      <w:bookmarkStart w:id="129" w:name="_Ref422839490"/>
      <w:bookmarkStart w:id="130" w:name="_Ref422842990"/>
      <w:bookmarkStart w:id="131" w:name="_Toc426723401"/>
      <w:r w:rsidRPr="007747B8">
        <w:t>Description de la table geofibre.</w:t>
      </w:r>
      <w:bookmarkEnd w:id="129"/>
      <w:r>
        <w:rPr>
          <w:rFonts w:cs="Arial"/>
        </w:rPr>
        <w:t>adm_c3a_</w:t>
      </w:r>
      <w:r w:rsidRPr="00E308A0">
        <w:rPr>
          <w:rFonts w:cs="Arial"/>
        </w:rPr>
        <w:t>diam</w:t>
      </w:r>
      <w:bookmarkEnd w:id="130"/>
      <w:bookmarkEnd w:id="131"/>
    </w:p>
    <w:p w:rsidR="00712FFB" w:rsidRPr="00357D1F" w:rsidRDefault="00712FFB" w:rsidP="00712FFB">
      <w:pPr>
        <w:rPr>
          <w:rFonts w:cs="Arial"/>
          <w:highlight w:val="green"/>
        </w:rPr>
      </w:pPr>
      <w:r w:rsidRPr="00357D1F">
        <w:rPr>
          <w:rFonts w:cs="Arial"/>
          <w:highlight w:val="green"/>
        </w:rPr>
        <w:t>Présence des champs suivants :</w:t>
      </w:r>
    </w:p>
    <w:p w:rsidR="00712FFB" w:rsidRPr="00357D1F" w:rsidRDefault="00712FFB" w:rsidP="00712FFB">
      <w:pPr>
        <w:pStyle w:val="Paragraphedeliste"/>
        <w:numPr>
          <w:ilvl w:val="0"/>
          <w:numId w:val="157"/>
        </w:numPr>
        <w:rPr>
          <w:rFonts w:cs="Arial"/>
          <w:highlight w:val="green"/>
          <w:lang w:val="en-US"/>
        </w:rPr>
      </w:pPr>
      <w:r w:rsidRPr="00357D1F">
        <w:rPr>
          <w:rFonts w:cs="Arial"/>
          <w:highlight w:val="green"/>
          <w:lang w:val="en-US"/>
        </w:rPr>
        <w:lastRenderedPageBreak/>
        <w:t>diam_</w:t>
      </w:r>
      <w:r w:rsidRPr="00357D1F">
        <w:rPr>
          <w:highlight w:val="green"/>
          <w:lang w:val="en-US"/>
        </w:rPr>
        <w:t>source </w:t>
      </w:r>
      <w:r w:rsidRPr="00357D1F">
        <w:rPr>
          <w:rFonts w:cs="Arial"/>
          <w:highlight w:val="green"/>
          <w:lang w:val="en-US"/>
        </w:rPr>
        <w:t>: character varying(20) NOT NULL (Clé primaire)</w:t>
      </w:r>
    </w:p>
    <w:p w:rsidR="00712FFB" w:rsidRPr="00357D1F" w:rsidRDefault="00712FFB" w:rsidP="00712FFB">
      <w:pPr>
        <w:pStyle w:val="Paragraphedeliste"/>
        <w:numPr>
          <w:ilvl w:val="0"/>
          <w:numId w:val="157"/>
        </w:numPr>
        <w:rPr>
          <w:highlight w:val="green"/>
          <w:lang w:val="en-US"/>
        </w:rPr>
      </w:pPr>
      <w:r w:rsidRPr="00357D1F">
        <w:rPr>
          <w:rFonts w:cs="Arial"/>
          <w:highlight w:val="green"/>
          <w:lang w:val="en-US"/>
        </w:rPr>
        <w:t>diam_</w:t>
      </w:r>
      <w:r w:rsidRPr="00357D1F">
        <w:rPr>
          <w:highlight w:val="green"/>
          <w:lang w:val="en-US"/>
        </w:rPr>
        <w:t xml:space="preserve">cible : </w:t>
      </w:r>
      <w:r w:rsidRPr="00357D1F">
        <w:rPr>
          <w:rFonts w:cs="Arial"/>
          <w:highlight w:val="green"/>
          <w:lang w:val="en-US"/>
        </w:rPr>
        <w:t>character varying(20) NOT NULL</w:t>
      </w:r>
    </w:p>
    <w:p w:rsidR="00712FFB" w:rsidRPr="00712FFB" w:rsidRDefault="00712FFB" w:rsidP="00712FFB">
      <w:pPr>
        <w:rPr>
          <w:lang w:val="en-US"/>
        </w:rPr>
      </w:pPr>
    </w:p>
    <w:p w:rsidR="00835022" w:rsidRPr="007747B8" w:rsidRDefault="001F2AEE" w:rsidP="00835022">
      <w:pPr>
        <w:pStyle w:val="Titre4"/>
        <w:rPr>
          <w:rFonts w:cs="Arial"/>
        </w:rPr>
      </w:pPr>
      <w:bookmarkStart w:id="132" w:name="_Toc426723402"/>
      <w:r w:rsidRPr="007747B8">
        <w:t>Description de la table geofibre.</w:t>
      </w:r>
      <w:r w:rsidRPr="007747B8">
        <w:rPr>
          <w:rFonts w:cs="Arial"/>
        </w:rPr>
        <w:t>car_georoutecommune</w:t>
      </w:r>
      <w:bookmarkEnd w:id="132"/>
      <w:r w:rsidRPr="007747B8">
        <w:rPr>
          <w:rFonts w:cs="Arial"/>
        </w:rPr>
        <w:t> </w:t>
      </w:r>
    </w:p>
    <w:p w:rsidR="00835022" w:rsidRPr="007747B8" w:rsidRDefault="001F2AEE" w:rsidP="00835022">
      <w:pPr>
        <w:rPr>
          <w:rFonts w:cs="Arial"/>
        </w:rPr>
      </w:pPr>
      <w:r w:rsidRPr="007747B8">
        <w:rPr>
          <w:rFonts w:cs="Arial"/>
        </w:rPr>
        <w:t>Présence des champs suivants :</w:t>
      </w:r>
    </w:p>
    <w:p w:rsidR="00835022" w:rsidRPr="007747B8" w:rsidRDefault="001F2AEE" w:rsidP="00835022">
      <w:pPr>
        <w:pStyle w:val="Paragraphedeliste"/>
        <w:numPr>
          <w:ilvl w:val="0"/>
          <w:numId w:val="157"/>
        </w:numPr>
      </w:pPr>
      <w:r w:rsidRPr="007747B8">
        <w:rPr>
          <w:rFonts w:cs="Arial"/>
        </w:rPr>
        <w:t>dept : character varying(3) NOT NULL</w:t>
      </w:r>
    </w:p>
    <w:p w:rsidR="001F2AEE" w:rsidRPr="007747B8" w:rsidRDefault="001F2AEE" w:rsidP="001F2AEE">
      <w:pPr>
        <w:pStyle w:val="Paragraphedeliste"/>
      </w:pPr>
    </w:p>
    <w:p w:rsidR="00FF0379" w:rsidRPr="007747B8" w:rsidRDefault="001F2AEE" w:rsidP="00FF0379">
      <w:pPr>
        <w:pStyle w:val="Titre4"/>
        <w:rPr>
          <w:rFonts w:cs="Arial"/>
        </w:rPr>
      </w:pPr>
      <w:bookmarkStart w:id="133" w:name="_Toc426723403"/>
      <w:r w:rsidRPr="007747B8">
        <w:t>Description de la table geofibre.</w:t>
      </w:r>
      <w:r w:rsidRPr="007747B8">
        <w:rPr>
          <w:rFonts w:cs="Arial"/>
        </w:rPr>
        <w:t>car_zone_commedi</w:t>
      </w:r>
      <w:bookmarkEnd w:id="133"/>
      <w:r w:rsidRPr="007747B8">
        <w:rPr>
          <w:rFonts w:cs="Arial"/>
        </w:rPr>
        <w:t> </w:t>
      </w:r>
    </w:p>
    <w:p w:rsidR="00FF0379" w:rsidRPr="007747B8" w:rsidRDefault="001F2AEE" w:rsidP="00FF0379">
      <w:pPr>
        <w:pStyle w:val="Titre5"/>
      </w:pPr>
      <w:r w:rsidRPr="007747B8">
        <w:t>Triggers</w:t>
      </w:r>
    </w:p>
    <w:p w:rsidR="00FF0379" w:rsidRPr="007747B8" w:rsidRDefault="001F2AEE" w:rsidP="00FF0379">
      <w:pPr>
        <w:pStyle w:val="Titre6"/>
        <w:rPr>
          <w:lang w:val="fr-FR"/>
        </w:rPr>
      </w:pPr>
      <w:r w:rsidRPr="007747B8">
        <w:rPr>
          <w:lang w:val="fr-FR"/>
        </w:rPr>
        <w:t>Avant l’insertion en base</w:t>
      </w:r>
    </w:p>
    <w:p w:rsidR="00BF7179" w:rsidRPr="007747B8" w:rsidRDefault="001F2AEE" w:rsidP="00BF7179">
      <w:r w:rsidRPr="007747B8">
        <w:t xml:space="preserve">Calcul des champs suivants : </w:t>
      </w:r>
    </w:p>
    <w:p w:rsidR="00ED343B" w:rsidRPr="007747B8" w:rsidRDefault="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 w:rsidR="00835022" w:rsidRPr="007747B8" w:rsidRDefault="001F2AEE" w:rsidP="00835022">
      <w:pPr>
        <w:pStyle w:val="Titre4"/>
        <w:rPr>
          <w:rFonts w:cs="Arial"/>
        </w:rPr>
      </w:pPr>
      <w:bookmarkStart w:id="134" w:name="_Toc426723404"/>
      <w:r w:rsidRPr="007747B8">
        <w:t>Description de la table geofibre.</w:t>
      </w:r>
      <w:r w:rsidRPr="007747B8">
        <w:rPr>
          <w:rFonts w:cs="Arial"/>
        </w:rPr>
        <w:t>car_zone_dep</w:t>
      </w:r>
      <w:bookmarkEnd w:id="134"/>
      <w:r w:rsidRPr="007747B8">
        <w:rPr>
          <w:rFonts w:cs="Arial"/>
        </w:rPr>
        <w:t> </w:t>
      </w:r>
    </w:p>
    <w:p w:rsidR="00835022" w:rsidRPr="007747B8" w:rsidRDefault="001F2AEE" w:rsidP="00835022">
      <w:pPr>
        <w:rPr>
          <w:rFonts w:cs="Arial"/>
        </w:rPr>
      </w:pPr>
      <w:r w:rsidRPr="007747B8">
        <w:rPr>
          <w:rFonts w:cs="Arial"/>
        </w:rPr>
        <w:t>Présence des champs suivants :</w:t>
      </w:r>
    </w:p>
    <w:p w:rsidR="00835022" w:rsidRPr="007747B8" w:rsidRDefault="001F2AEE" w:rsidP="00835022">
      <w:pPr>
        <w:pStyle w:val="Paragraphedeliste"/>
        <w:numPr>
          <w:ilvl w:val="0"/>
          <w:numId w:val="157"/>
        </w:numPr>
      </w:pPr>
      <w:r w:rsidRPr="007747B8">
        <w:rPr>
          <w:rFonts w:cs="Arial"/>
        </w:rPr>
        <w:t>dept : character varying(3) NOT NULL</w:t>
      </w:r>
    </w:p>
    <w:p w:rsidR="001F2AEE" w:rsidRPr="007747B8" w:rsidRDefault="001F2AEE" w:rsidP="001F2AEE">
      <w:pPr>
        <w:ind w:left="720"/>
      </w:pPr>
    </w:p>
    <w:p w:rsidR="00AD1C3E" w:rsidRPr="007747B8" w:rsidRDefault="001F2AEE" w:rsidP="00AD1C3E">
      <w:pPr>
        <w:pStyle w:val="Titre4"/>
        <w:rPr>
          <w:rFonts w:cs="Arial"/>
        </w:rPr>
      </w:pPr>
      <w:bookmarkStart w:id="135" w:name="_Toc426723405"/>
      <w:r w:rsidRPr="007747B8">
        <w:t>Description de la table geofibre.</w:t>
      </w:r>
      <w:r w:rsidRPr="007747B8">
        <w:rPr>
          <w:rFonts w:cs="Arial"/>
        </w:rPr>
        <w:t>car_zone_iris</w:t>
      </w:r>
      <w:bookmarkEnd w:id="135"/>
      <w:r w:rsidRPr="007747B8">
        <w:rPr>
          <w:rFonts w:cs="Arial"/>
        </w:rPr>
        <w:t> </w:t>
      </w:r>
    </w:p>
    <w:p w:rsidR="00AD1C3E" w:rsidRPr="007747B8" w:rsidRDefault="001F2AEE" w:rsidP="00AD1C3E">
      <w:pPr>
        <w:pStyle w:val="Titre5"/>
      </w:pPr>
      <w:r w:rsidRPr="007747B8">
        <w:t>Triggers</w:t>
      </w:r>
    </w:p>
    <w:p w:rsidR="00AD1C3E" w:rsidRPr="007747B8" w:rsidRDefault="001F2AEE" w:rsidP="00AD1C3E">
      <w:pPr>
        <w:pStyle w:val="Titre6"/>
        <w:rPr>
          <w:lang w:val="fr-FR"/>
        </w:rPr>
      </w:pPr>
      <w:r w:rsidRPr="007747B8">
        <w:rPr>
          <w:lang w:val="fr-FR"/>
        </w:rPr>
        <w:t>Avant l’insertion en base</w:t>
      </w:r>
    </w:p>
    <w:p w:rsidR="00AD1C3E" w:rsidRPr="007747B8" w:rsidRDefault="001F2AEE" w:rsidP="00AD1C3E">
      <w:r w:rsidRPr="007747B8">
        <w:t xml:space="preserve">Calcul des champs suivants : </w:t>
      </w:r>
    </w:p>
    <w:p w:rsidR="00F52008" w:rsidRPr="007747B8" w:rsidRDefault="001F2AEE" w:rsidP="00F52008">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Pr>
        <w:ind w:left="720"/>
      </w:pPr>
    </w:p>
    <w:p w:rsidR="00AD1C3E" w:rsidRPr="007747B8" w:rsidRDefault="001F2AEE" w:rsidP="00AD1C3E">
      <w:pPr>
        <w:pStyle w:val="Titre4"/>
        <w:rPr>
          <w:rFonts w:cs="Arial"/>
        </w:rPr>
      </w:pPr>
      <w:bookmarkStart w:id="136" w:name="_Toc426723406"/>
      <w:r w:rsidRPr="007747B8">
        <w:t>Description de la table geofibre.</w:t>
      </w:r>
      <w:r w:rsidRPr="007747B8">
        <w:rPr>
          <w:rFonts w:cs="Arial"/>
        </w:rPr>
        <w:t>car_zone_mkt</w:t>
      </w:r>
      <w:bookmarkEnd w:id="136"/>
      <w:r w:rsidRPr="007747B8">
        <w:rPr>
          <w:rFonts w:cs="Arial"/>
        </w:rPr>
        <w:t> </w:t>
      </w:r>
    </w:p>
    <w:p w:rsidR="00AD1C3E" w:rsidRPr="007747B8" w:rsidRDefault="001F2AEE" w:rsidP="00AD1C3E">
      <w:pPr>
        <w:pStyle w:val="Titre5"/>
      </w:pPr>
      <w:r w:rsidRPr="007747B8">
        <w:t>Triggers</w:t>
      </w:r>
    </w:p>
    <w:p w:rsidR="00AD1C3E" w:rsidRPr="007747B8" w:rsidRDefault="001F2AEE" w:rsidP="00AD1C3E">
      <w:pPr>
        <w:pStyle w:val="Titre6"/>
        <w:rPr>
          <w:lang w:val="fr-FR"/>
        </w:rPr>
      </w:pPr>
      <w:r w:rsidRPr="007747B8">
        <w:rPr>
          <w:lang w:val="fr-FR"/>
        </w:rPr>
        <w:t>Avant l’insertion en base</w:t>
      </w:r>
    </w:p>
    <w:p w:rsidR="00AD1C3E" w:rsidRPr="007747B8" w:rsidRDefault="001F2AEE" w:rsidP="00AD1C3E">
      <w:r w:rsidRPr="007747B8">
        <w:t xml:space="preserve">Calcul des champs suivants : </w:t>
      </w:r>
    </w:p>
    <w:p w:rsidR="00AD1C3E" w:rsidRPr="007747B8" w:rsidRDefault="001F2AEE" w:rsidP="00AD1C3E">
      <w:pPr>
        <w:pStyle w:val="Paragraphedeliste"/>
        <w:numPr>
          <w:ilvl w:val="0"/>
          <w:numId w:val="157"/>
        </w:numPr>
      </w:pPr>
      <w:r w:rsidRPr="007747B8">
        <w:rPr>
          <w:rFonts w:cs="Arial"/>
        </w:rPr>
        <w:t xml:space="preserve">dept : cf. </w:t>
      </w:r>
      <w:fldSimple w:instr=" REF _Ref410135626 \h  \* MERGEFORMAT ">
        <w:r w:rsidR="00675435" w:rsidRPr="007747B8">
          <w:t>Calcul du code département</w:t>
        </w:r>
      </w:fldSimple>
      <w:r w:rsidRPr="007747B8">
        <w:rPr>
          <w:rFonts w:cs="Arial"/>
        </w:rPr>
        <w:t xml:space="preserve">  </w:t>
      </w:r>
    </w:p>
    <w:p w:rsidR="004E6780" w:rsidRPr="007747B8" w:rsidRDefault="001F2AEE" w:rsidP="004E6780">
      <w:pPr>
        <w:pStyle w:val="Paragraphedeliste"/>
        <w:numPr>
          <w:ilvl w:val="0"/>
          <w:numId w:val="157"/>
        </w:numPr>
      </w:pPr>
      <w:r w:rsidRPr="007747B8">
        <w:t>date_creation = date courante exprimée dans l’heure locale de base de données</w:t>
      </w:r>
    </w:p>
    <w:p w:rsidR="001F2AEE" w:rsidRPr="007747B8" w:rsidRDefault="001F2AEE" w:rsidP="001F2AEE">
      <w:pPr>
        <w:pStyle w:val="Paragraphedeliste"/>
      </w:pPr>
    </w:p>
    <w:p w:rsidR="00D76BCA" w:rsidRPr="007747B8" w:rsidRDefault="00D76BCA" w:rsidP="00D76BCA">
      <w:pPr>
        <w:pStyle w:val="Titre4"/>
        <w:rPr>
          <w:rFonts w:cs="Arial"/>
        </w:rPr>
      </w:pPr>
      <w:bookmarkStart w:id="137" w:name="_Description_de_la"/>
      <w:bookmarkStart w:id="138" w:name="_Toc426723407"/>
      <w:bookmarkEnd w:id="137"/>
      <w:r w:rsidRPr="007747B8">
        <w:t>Description de la table geofibre.</w:t>
      </w:r>
      <w:r w:rsidRPr="007747B8">
        <w:rPr>
          <w:rFonts w:cs="Arial"/>
        </w:rPr>
        <w:t>diff_file_traitements</w:t>
      </w:r>
      <w:bookmarkEnd w:id="138"/>
    </w:p>
    <w:p w:rsidR="00D76BCA" w:rsidRPr="007747B8" w:rsidRDefault="00D76BCA" w:rsidP="00D76BCA">
      <w:pPr>
        <w:rPr>
          <w:rFonts w:cs="Arial"/>
        </w:rPr>
      </w:pPr>
      <w:r w:rsidRPr="007747B8">
        <w:rPr>
          <w:rFonts w:cs="Arial"/>
        </w:rPr>
        <w:t>Présence des champs suivants :</w:t>
      </w:r>
    </w:p>
    <w:p w:rsidR="00D76BCA" w:rsidRPr="007747B8" w:rsidRDefault="00D76BCA" w:rsidP="00D76BCA">
      <w:pPr>
        <w:pStyle w:val="Paragraphedeliste"/>
        <w:numPr>
          <w:ilvl w:val="0"/>
          <w:numId w:val="157"/>
        </w:numPr>
        <w:spacing w:before="0" w:after="0"/>
        <w:rPr>
          <w:rFonts w:cs="Arial"/>
        </w:rPr>
      </w:pPr>
      <w:r w:rsidRPr="007747B8">
        <w:rPr>
          <w:rFonts w:cs="Arial"/>
        </w:rPr>
        <w:t>format_impression : character varying(2) (Le format de l'impression. Exemple : A0, A1, A2, A3, A4)</w:t>
      </w:r>
    </w:p>
    <w:p w:rsidR="00D76BCA" w:rsidRPr="007747B8" w:rsidRDefault="00D76BCA" w:rsidP="00D76BCA">
      <w:pPr>
        <w:pStyle w:val="Paragraphedeliste"/>
        <w:numPr>
          <w:ilvl w:val="0"/>
          <w:numId w:val="157"/>
        </w:numPr>
        <w:rPr>
          <w:rFonts w:cs="Arial"/>
        </w:rPr>
      </w:pPr>
      <w:r w:rsidRPr="007747B8">
        <w:rPr>
          <w:rFonts w:cs="Arial"/>
        </w:rPr>
        <w:t>resolution_impression : character varying(10) (La résolution de l'impression, Exemple : 96 dpi)</w:t>
      </w:r>
    </w:p>
    <w:p w:rsidR="00D76BCA" w:rsidRPr="007747B8" w:rsidRDefault="00D76BCA" w:rsidP="00D76BCA">
      <w:pPr>
        <w:pStyle w:val="Paragraphedeliste"/>
        <w:numPr>
          <w:ilvl w:val="0"/>
          <w:numId w:val="157"/>
        </w:numPr>
        <w:rPr>
          <w:rFonts w:cs="Arial"/>
        </w:rPr>
      </w:pPr>
      <w:r w:rsidRPr="007747B8">
        <w:rPr>
          <w:rFonts w:cs="Arial"/>
        </w:rPr>
        <w:t>code_com : character varying(600) (Le code des communes sur lesquelles le traitement agi)</w:t>
      </w:r>
    </w:p>
    <w:p w:rsidR="00D76BCA" w:rsidRPr="007747B8" w:rsidRDefault="00D76BCA" w:rsidP="00D76BCA">
      <w:pPr>
        <w:pStyle w:val="Paragraphedeliste"/>
        <w:numPr>
          <w:ilvl w:val="0"/>
          <w:numId w:val="157"/>
        </w:numPr>
        <w:rPr>
          <w:rFonts w:cs="Arial"/>
        </w:rPr>
      </w:pPr>
      <w:r w:rsidRPr="007747B8">
        <w:rPr>
          <w:rFonts w:cs="Arial"/>
        </w:rPr>
        <w:t>zone_geo : character varying(10) (Nom de l’instance Geofibre ayant envoyé la requête : METROPOLE,</w:t>
      </w:r>
      <w:r w:rsidR="00E41E9C">
        <w:rPr>
          <w:rFonts w:cs="Arial"/>
        </w:rPr>
        <w:t xml:space="preserve"> GUADELOUPE, MARTINIQUE, GUYANE, </w:t>
      </w:r>
      <w:r w:rsidRPr="007747B8">
        <w:rPr>
          <w:rFonts w:cs="Arial"/>
        </w:rPr>
        <w:t>REUNION)</w:t>
      </w:r>
    </w:p>
    <w:p w:rsidR="00D76BCA" w:rsidRPr="007747B8" w:rsidRDefault="00D76BCA" w:rsidP="00D76BCA">
      <w:pPr>
        <w:rPr>
          <w:rFonts w:cs="Arial"/>
        </w:rPr>
      </w:pPr>
    </w:p>
    <w:p w:rsidR="00D76BCA" w:rsidRPr="007747B8" w:rsidRDefault="00D76BCA" w:rsidP="00D76BCA">
      <w:pPr>
        <w:pStyle w:val="Titre4"/>
        <w:rPr>
          <w:rFonts w:cs="Arial"/>
        </w:rPr>
      </w:pPr>
      <w:bookmarkStart w:id="139" w:name="_Description_de_la_1"/>
      <w:bookmarkStart w:id="140" w:name="_Toc426723408"/>
      <w:bookmarkEnd w:id="139"/>
      <w:r w:rsidRPr="007747B8">
        <w:t>Description de la table geofibre.</w:t>
      </w:r>
      <w:r w:rsidRPr="007747B8">
        <w:rPr>
          <w:rFonts w:cs="Arial"/>
        </w:rPr>
        <w:t>diff_histo_traitements</w:t>
      </w:r>
      <w:bookmarkEnd w:id="140"/>
    </w:p>
    <w:p w:rsidR="00D76BCA" w:rsidRPr="007747B8" w:rsidRDefault="00D76BCA" w:rsidP="00D76BCA">
      <w:r w:rsidRPr="007747B8">
        <w:t>Cette table permet d’historiser les traitements de la table geofibre.diff_file_traitements</w:t>
      </w:r>
    </w:p>
    <w:p w:rsidR="00D76BCA" w:rsidRPr="007747B8" w:rsidRDefault="00D76BCA" w:rsidP="00D76BCA">
      <w:pPr>
        <w:rPr>
          <w:rFonts w:cs="Arial"/>
        </w:rPr>
      </w:pPr>
      <w:r w:rsidRPr="007747B8">
        <w:rPr>
          <w:rFonts w:cs="Arial"/>
        </w:rPr>
        <w:t>Présence des champs suivants :</w:t>
      </w:r>
    </w:p>
    <w:p w:rsidR="00D76BCA" w:rsidRPr="007747B8" w:rsidRDefault="00D76BCA" w:rsidP="00D76BCA">
      <w:pPr>
        <w:pStyle w:val="Paragraphedeliste"/>
        <w:numPr>
          <w:ilvl w:val="0"/>
          <w:numId w:val="157"/>
        </w:numPr>
        <w:spacing w:before="0" w:after="0"/>
        <w:rPr>
          <w:rFonts w:cs="Arial"/>
        </w:rPr>
      </w:pPr>
      <w:r w:rsidRPr="007747B8">
        <w:rPr>
          <w:rFonts w:cs="Arial"/>
        </w:rPr>
        <w:t>format_impression : character varying(2)</w:t>
      </w:r>
    </w:p>
    <w:p w:rsidR="00D76BCA" w:rsidRPr="007747B8" w:rsidRDefault="00D76BCA" w:rsidP="00D76BCA">
      <w:pPr>
        <w:pStyle w:val="Paragraphedeliste"/>
        <w:numPr>
          <w:ilvl w:val="0"/>
          <w:numId w:val="157"/>
        </w:numPr>
        <w:rPr>
          <w:rFonts w:cs="Arial"/>
        </w:rPr>
      </w:pPr>
      <w:r w:rsidRPr="007747B8">
        <w:rPr>
          <w:rFonts w:cs="Arial"/>
        </w:rPr>
        <w:t>resolution_impression : character varying(10)</w:t>
      </w:r>
    </w:p>
    <w:p w:rsidR="00D76BCA" w:rsidRPr="007747B8" w:rsidRDefault="00D76BCA" w:rsidP="00D76BCA">
      <w:pPr>
        <w:pStyle w:val="Paragraphedeliste"/>
        <w:numPr>
          <w:ilvl w:val="0"/>
          <w:numId w:val="157"/>
        </w:numPr>
        <w:rPr>
          <w:rFonts w:cs="Arial"/>
        </w:rPr>
      </w:pPr>
      <w:r w:rsidRPr="007747B8">
        <w:rPr>
          <w:rFonts w:cs="Arial"/>
        </w:rPr>
        <w:t xml:space="preserve">code_com : character varying(600) </w:t>
      </w:r>
    </w:p>
    <w:p w:rsidR="00D76BCA" w:rsidRPr="007747B8" w:rsidRDefault="00D76BCA" w:rsidP="00D76BCA">
      <w:pPr>
        <w:pStyle w:val="Paragraphedeliste"/>
        <w:numPr>
          <w:ilvl w:val="0"/>
          <w:numId w:val="157"/>
        </w:numPr>
      </w:pPr>
      <w:r w:rsidRPr="007747B8">
        <w:rPr>
          <w:rFonts w:cs="Arial"/>
        </w:rPr>
        <w:t>zone_geo : character varying(10)</w:t>
      </w:r>
      <w:r w:rsidRPr="007747B8">
        <w:t xml:space="preserve"> </w:t>
      </w:r>
    </w:p>
    <w:p w:rsidR="00D76BCA" w:rsidRPr="007747B8" w:rsidRDefault="00D76BCA" w:rsidP="001F2AEE">
      <w:pPr>
        <w:ind w:left="720"/>
      </w:pPr>
    </w:p>
    <w:p w:rsidR="00C143AF" w:rsidRPr="007747B8" w:rsidRDefault="001F2AEE" w:rsidP="00C143AF">
      <w:pPr>
        <w:pStyle w:val="Titre4"/>
        <w:rPr>
          <w:rFonts w:cs="Arial"/>
        </w:rPr>
      </w:pPr>
      <w:bookmarkStart w:id="141" w:name="_Toc426723409"/>
      <w:r w:rsidRPr="007747B8">
        <w:lastRenderedPageBreak/>
        <w:t>Description de la table geofibre.</w:t>
      </w:r>
      <w:r w:rsidRPr="007747B8">
        <w:rPr>
          <w:rFonts w:cs="Arial"/>
        </w:rPr>
        <w:t>ftth_annotation</w:t>
      </w:r>
      <w:bookmarkEnd w:id="141"/>
      <w:r w:rsidRPr="007747B8">
        <w:rPr>
          <w:rFonts w:cs="Arial"/>
        </w:rPr>
        <w:t> </w:t>
      </w:r>
    </w:p>
    <w:p w:rsidR="00C143AF" w:rsidRPr="007747B8" w:rsidRDefault="001F2AEE" w:rsidP="00C143AF">
      <w:pPr>
        <w:pStyle w:val="Titre5"/>
      </w:pPr>
      <w:r w:rsidRPr="007747B8">
        <w:t>Triggers</w:t>
      </w:r>
    </w:p>
    <w:p w:rsidR="00C143AF" w:rsidRPr="007747B8" w:rsidRDefault="001F2AEE" w:rsidP="00C143AF">
      <w:pPr>
        <w:pStyle w:val="Titre6"/>
        <w:rPr>
          <w:lang w:val="fr-FR"/>
        </w:rPr>
      </w:pPr>
      <w:r w:rsidRPr="007747B8">
        <w:rPr>
          <w:lang w:val="fr-FR"/>
        </w:rPr>
        <w:t>Avant l’insertion en base</w:t>
      </w:r>
    </w:p>
    <w:p w:rsidR="00C143AF" w:rsidRPr="007747B8" w:rsidRDefault="001F2AEE" w:rsidP="00C143AF">
      <w:r w:rsidRPr="007747B8">
        <w:t xml:space="preserve">Calcul des champs suivants : </w:t>
      </w:r>
    </w:p>
    <w:p w:rsidR="004676D0" w:rsidRPr="007747B8" w:rsidRDefault="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1F2AEE" w:rsidRPr="007747B8" w:rsidRDefault="001F2AEE" w:rsidP="001F2AEE"/>
    <w:p w:rsidR="009A0F77" w:rsidRPr="007747B8" w:rsidRDefault="001F2AEE" w:rsidP="009A0F77">
      <w:pPr>
        <w:pStyle w:val="Titre4"/>
        <w:rPr>
          <w:rFonts w:cs="Arial"/>
        </w:rPr>
      </w:pPr>
      <w:bookmarkStart w:id="142" w:name="_Toc426723410"/>
      <w:r w:rsidRPr="007747B8">
        <w:t>Description de la table geofibre.</w:t>
      </w:r>
      <w:r w:rsidRPr="007747B8">
        <w:rPr>
          <w:rFonts w:cs="Arial"/>
        </w:rPr>
        <w:t>ftth_arciti</w:t>
      </w:r>
      <w:bookmarkEnd w:id="142"/>
      <w:r w:rsidRPr="007747B8">
        <w:rPr>
          <w:rFonts w:cs="Arial"/>
        </w:rPr>
        <w:t> </w:t>
      </w:r>
    </w:p>
    <w:p w:rsidR="009A0F77" w:rsidRPr="007747B8" w:rsidRDefault="001F2AEE" w:rsidP="009A0F77">
      <w:pPr>
        <w:pStyle w:val="Titre5"/>
      </w:pPr>
      <w:r w:rsidRPr="007747B8">
        <w:t>Triggers</w:t>
      </w:r>
    </w:p>
    <w:p w:rsidR="009A0F77" w:rsidRPr="007747B8" w:rsidRDefault="001F2AEE" w:rsidP="009A0F77">
      <w:pPr>
        <w:pStyle w:val="Titre6"/>
        <w:rPr>
          <w:lang w:val="fr-FR"/>
        </w:rPr>
      </w:pPr>
      <w:r w:rsidRPr="007747B8">
        <w:rPr>
          <w:lang w:val="fr-FR"/>
        </w:rPr>
        <w:t>Avant l’insertion en base</w:t>
      </w:r>
    </w:p>
    <w:p w:rsidR="009A0F77" w:rsidRPr="007747B8" w:rsidRDefault="001F2AEE" w:rsidP="009A0F77">
      <w:r w:rsidRPr="007747B8">
        <w:t xml:space="preserve">Calcul des champs suivants : </w:t>
      </w:r>
    </w:p>
    <w:p w:rsidR="009A0F77" w:rsidRPr="007747B8" w:rsidRDefault="001F2AEE" w:rsidP="009A0F77">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C252FC" w:rsidRPr="007747B8" w:rsidRDefault="001F2AEE" w:rsidP="009A0F77">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9A0F77" w:rsidRDefault="001F2AEE" w:rsidP="009A0F77">
      <w:pPr>
        <w:pStyle w:val="Titre4"/>
        <w:rPr>
          <w:rFonts w:cs="Arial"/>
        </w:rPr>
      </w:pPr>
      <w:bookmarkStart w:id="143" w:name="_Toc426723411"/>
      <w:r w:rsidRPr="007747B8">
        <w:t>Description de la table geofibre.</w:t>
      </w:r>
      <w:r w:rsidRPr="007747B8">
        <w:rPr>
          <w:rFonts w:cs="Arial"/>
        </w:rPr>
        <w:t>ftth_cable</w:t>
      </w:r>
      <w:bookmarkEnd w:id="143"/>
      <w:r w:rsidRPr="007747B8">
        <w:rPr>
          <w:rFonts w:cs="Arial"/>
        </w:rPr>
        <w:t> </w:t>
      </w:r>
    </w:p>
    <w:p w:rsidR="00053315" w:rsidRDefault="00053315" w:rsidP="00053315">
      <w:pPr>
        <w:rPr>
          <w:rFonts w:cs="Arial"/>
        </w:rPr>
      </w:pPr>
      <w:r w:rsidRPr="007747B8">
        <w:rPr>
          <w:rFonts w:cs="Arial"/>
        </w:rPr>
        <w:t>Présence des champs suivants :</w:t>
      </w:r>
    </w:p>
    <w:p w:rsidR="00053315" w:rsidRPr="0021237C" w:rsidRDefault="00053315" w:rsidP="00053315">
      <w:pPr>
        <w:pStyle w:val="Paragraphedeliste"/>
        <w:numPr>
          <w:ilvl w:val="0"/>
          <w:numId w:val="157"/>
        </w:numPr>
        <w:spacing w:before="0" w:after="0"/>
        <w:rPr>
          <w:rFonts w:cs="Arial"/>
          <w:highlight w:val="green"/>
          <w:lang w:val="en-US"/>
        </w:rPr>
      </w:pPr>
      <w:r w:rsidRPr="000C428D">
        <w:rPr>
          <w:rFonts w:cs="Arial"/>
          <w:lang w:val="en-US"/>
        </w:rPr>
        <w:t xml:space="preserve">Id_ipon: </w:t>
      </w:r>
      <w:r w:rsidRPr="000C428D">
        <w:rPr>
          <w:rFonts w:cs="Arial"/>
        </w:rPr>
        <w:t>character</w:t>
      </w:r>
      <w:r w:rsidRPr="001D749C">
        <w:rPr>
          <w:rFonts w:cs="Arial"/>
        </w:rPr>
        <w:t xml:space="preserve"> varying</w:t>
      </w:r>
      <w:r w:rsidRPr="00FE4E1D">
        <w:rPr>
          <w:rFonts w:cs="Arial"/>
          <w:highlight w:val="green"/>
        </w:rPr>
        <w:t>(20)</w:t>
      </w:r>
    </w:p>
    <w:p w:rsidR="00053315" w:rsidRPr="00053315" w:rsidRDefault="00053315" w:rsidP="00053315"/>
    <w:p w:rsidR="009A0F77" w:rsidRPr="007747B8" w:rsidRDefault="001F2AEE" w:rsidP="009A0F77">
      <w:pPr>
        <w:pStyle w:val="Titre5"/>
      </w:pPr>
      <w:r w:rsidRPr="007747B8">
        <w:t>Triggers</w:t>
      </w:r>
    </w:p>
    <w:p w:rsidR="009A0F77" w:rsidRPr="007747B8" w:rsidRDefault="001F2AEE" w:rsidP="009A0F77">
      <w:pPr>
        <w:pStyle w:val="Titre6"/>
        <w:rPr>
          <w:lang w:val="fr-FR"/>
        </w:rPr>
      </w:pPr>
      <w:r w:rsidRPr="007747B8">
        <w:rPr>
          <w:lang w:val="fr-FR"/>
        </w:rPr>
        <w:t>Avant l’insertion en base</w:t>
      </w:r>
    </w:p>
    <w:p w:rsidR="009A0F77" w:rsidRPr="007747B8" w:rsidRDefault="001F2AEE" w:rsidP="009A0F77">
      <w:r w:rsidRPr="007747B8">
        <w:t xml:space="preserve">Calcul des champs suivants : </w:t>
      </w:r>
    </w:p>
    <w:p w:rsidR="009A0F77" w:rsidRPr="007747B8" w:rsidRDefault="001F2AEE" w:rsidP="009A0F77">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C252FC" w:rsidRPr="007747B8" w:rsidRDefault="001F2AEE" w:rsidP="00C252FC">
      <w:pPr>
        <w:pStyle w:val="Paragraphedeliste"/>
        <w:numPr>
          <w:ilvl w:val="0"/>
          <w:numId w:val="157"/>
        </w:numPr>
      </w:pPr>
      <w:r w:rsidRPr="007747B8">
        <w:t>date_creation = date courante exprimée dans l’heure locale de base de données</w:t>
      </w:r>
    </w:p>
    <w:p w:rsidR="001F2AEE" w:rsidRDefault="001F2AEE" w:rsidP="000C428D"/>
    <w:p w:rsidR="000C428D" w:rsidRPr="007747B8" w:rsidRDefault="000C428D" w:rsidP="000C428D">
      <w:pPr>
        <w:pStyle w:val="Titre5"/>
      </w:pPr>
      <w:r w:rsidRPr="007747B8">
        <w:t>Table d’audit</w:t>
      </w:r>
    </w:p>
    <w:p w:rsidR="000C428D" w:rsidRDefault="000C428D" w:rsidP="000C428D">
      <w:pPr>
        <w:rPr>
          <w:rFonts w:cs="Arial"/>
        </w:rPr>
      </w:pPr>
      <w:r w:rsidRPr="007747B8">
        <w:rPr>
          <w:rFonts w:cs="Arial"/>
        </w:rPr>
        <w:t>Présence des champs suivants :</w:t>
      </w:r>
    </w:p>
    <w:p w:rsidR="000C428D" w:rsidRPr="0021237C" w:rsidRDefault="000C428D" w:rsidP="000C428D">
      <w:pPr>
        <w:pStyle w:val="Paragraphedeliste"/>
        <w:numPr>
          <w:ilvl w:val="0"/>
          <w:numId w:val="157"/>
        </w:numPr>
        <w:spacing w:before="0" w:after="0"/>
        <w:rPr>
          <w:rFonts w:cs="Arial"/>
          <w:highlight w:val="green"/>
          <w:lang w:val="en-US"/>
        </w:rPr>
      </w:pPr>
      <w:r w:rsidRPr="000C428D">
        <w:rPr>
          <w:rFonts w:cs="Arial"/>
          <w:lang w:val="en-US"/>
        </w:rPr>
        <w:t xml:space="preserve">Id_ipon: </w:t>
      </w:r>
      <w:r w:rsidRPr="000C428D">
        <w:rPr>
          <w:rFonts w:cs="Arial"/>
        </w:rPr>
        <w:t>character</w:t>
      </w:r>
      <w:r w:rsidRPr="001D749C">
        <w:rPr>
          <w:rFonts w:cs="Arial"/>
        </w:rPr>
        <w:t xml:space="preserve"> varying</w:t>
      </w:r>
      <w:r w:rsidRPr="00FE4E1D">
        <w:rPr>
          <w:rFonts w:cs="Arial"/>
          <w:highlight w:val="green"/>
        </w:rPr>
        <w:t>(20)</w:t>
      </w:r>
    </w:p>
    <w:p w:rsidR="000C428D" w:rsidRPr="007747B8" w:rsidRDefault="000C428D" w:rsidP="000C428D"/>
    <w:p w:rsidR="001D7767" w:rsidRDefault="001F2AEE" w:rsidP="001D7767">
      <w:pPr>
        <w:pStyle w:val="Titre4"/>
        <w:rPr>
          <w:rFonts w:cs="Arial"/>
        </w:rPr>
      </w:pPr>
      <w:bookmarkStart w:id="144" w:name="_Ref423090771"/>
      <w:bookmarkStart w:id="145" w:name="_Toc426723412"/>
      <w:r w:rsidRPr="007747B8">
        <w:t>Description de la table geofibre.</w:t>
      </w:r>
      <w:r w:rsidRPr="007747B8">
        <w:rPr>
          <w:rFonts w:cs="Arial"/>
        </w:rPr>
        <w:t>ftth_cable_corbeille_attr</w:t>
      </w:r>
      <w:bookmarkEnd w:id="144"/>
      <w:bookmarkEnd w:id="145"/>
      <w:r w:rsidRPr="007747B8">
        <w:rPr>
          <w:rFonts w:cs="Arial"/>
        </w:rPr>
        <w:t> </w:t>
      </w:r>
    </w:p>
    <w:p w:rsidR="0087439F" w:rsidRPr="00A61A56" w:rsidRDefault="0087439F" w:rsidP="0087439F">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4111"/>
        <w:gridCol w:w="3574"/>
      </w:tblGrid>
      <w:tr w:rsidR="0087439F" w:rsidRPr="00246C02" w:rsidTr="0087439F">
        <w:tc>
          <w:tcPr>
            <w:tcW w:w="2093" w:type="dxa"/>
            <w:shd w:val="clear" w:color="auto" w:fill="A6A6A6" w:themeFill="background1" w:themeFillShade="A6"/>
          </w:tcPr>
          <w:p w:rsidR="0087439F" w:rsidRPr="001D749C" w:rsidRDefault="0087439F" w:rsidP="0087439F">
            <w:pPr>
              <w:rPr>
                <w:rFonts w:cs="Arial"/>
              </w:rPr>
            </w:pPr>
            <w:r w:rsidRPr="001D749C">
              <w:rPr>
                <w:rFonts w:cs="Arial"/>
              </w:rPr>
              <w:t>Nom de la colonne</w:t>
            </w:r>
          </w:p>
        </w:tc>
        <w:tc>
          <w:tcPr>
            <w:tcW w:w="4111" w:type="dxa"/>
            <w:shd w:val="clear" w:color="auto" w:fill="A6A6A6" w:themeFill="background1" w:themeFillShade="A6"/>
          </w:tcPr>
          <w:p w:rsidR="0087439F" w:rsidRPr="001D749C" w:rsidRDefault="0087439F" w:rsidP="0087439F">
            <w:pPr>
              <w:rPr>
                <w:rFonts w:cs="Arial"/>
              </w:rPr>
            </w:pPr>
            <w:r w:rsidRPr="001D749C">
              <w:rPr>
                <w:rFonts w:cs="Arial"/>
              </w:rPr>
              <w:t>Description</w:t>
            </w:r>
          </w:p>
        </w:tc>
        <w:tc>
          <w:tcPr>
            <w:tcW w:w="3574" w:type="dxa"/>
            <w:shd w:val="clear" w:color="auto" w:fill="A6A6A6" w:themeFill="background1" w:themeFillShade="A6"/>
          </w:tcPr>
          <w:p w:rsidR="0087439F" w:rsidRPr="001D749C" w:rsidRDefault="0087439F" w:rsidP="0087439F">
            <w:pPr>
              <w:rPr>
                <w:rFonts w:cs="Arial"/>
              </w:rPr>
            </w:pPr>
            <w:r w:rsidRPr="001D749C">
              <w:rPr>
                <w:rFonts w:cs="Arial"/>
              </w:rPr>
              <w:t>Format</w:t>
            </w:r>
          </w:p>
        </w:tc>
      </w:tr>
      <w:tr w:rsidR="0087439F" w:rsidRPr="001D749C" w:rsidTr="0087439F">
        <w:tc>
          <w:tcPr>
            <w:tcW w:w="2093" w:type="dxa"/>
          </w:tcPr>
          <w:p w:rsidR="0087439F" w:rsidRPr="001D749C" w:rsidRDefault="0087439F" w:rsidP="0087439F">
            <w:pPr>
              <w:rPr>
                <w:rFonts w:cs="Arial"/>
              </w:rPr>
            </w:pPr>
            <w:r w:rsidRPr="0087439F">
              <w:rPr>
                <w:rFonts w:cs="Arial"/>
              </w:rPr>
              <w:t>id_ipon</w:t>
            </w:r>
          </w:p>
        </w:tc>
        <w:tc>
          <w:tcPr>
            <w:tcW w:w="4111" w:type="dxa"/>
          </w:tcPr>
          <w:p w:rsidR="0087439F" w:rsidRPr="001D749C" w:rsidRDefault="0087439F" w:rsidP="0087439F">
            <w:pPr>
              <w:rPr>
                <w:rFonts w:cs="Arial"/>
              </w:rPr>
            </w:pPr>
            <w:r>
              <w:rPr>
                <w:rFonts w:cs="Arial"/>
              </w:rPr>
              <w:t xml:space="preserve">Objectid Ipon </w:t>
            </w:r>
            <w:r w:rsidR="00847E5F">
              <w:rPr>
                <w:rFonts w:cs="Arial"/>
              </w:rPr>
              <w:t>du câble</w:t>
            </w:r>
          </w:p>
        </w:tc>
        <w:tc>
          <w:tcPr>
            <w:tcW w:w="3574" w:type="dxa"/>
          </w:tcPr>
          <w:p w:rsidR="0087439F" w:rsidRPr="001D749C" w:rsidRDefault="0087439F" w:rsidP="0087439F">
            <w:pPr>
              <w:rPr>
                <w:rFonts w:cs="Arial"/>
              </w:rPr>
            </w:pPr>
            <w:r w:rsidRPr="001D749C">
              <w:rPr>
                <w:rFonts w:cs="Arial"/>
              </w:rPr>
              <w:t>character varying</w:t>
            </w:r>
            <w:r w:rsidR="00FE4E1D" w:rsidRPr="00FE4E1D">
              <w:rPr>
                <w:rFonts w:cs="Arial"/>
                <w:highlight w:val="green"/>
              </w:rPr>
              <w:t>(20)</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id_metier_cable</w:t>
            </w:r>
          </w:p>
        </w:tc>
        <w:tc>
          <w:tcPr>
            <w:tcW w:w="4111" w:type="dxa"/>
          </w:tcPr>
          <w:p w:rsidR="0087439F" w:rsidRPr="001D749C" w:rsidRDefault="00847E5F" w:rsidP="00D7166B">
            <w:pPr>
              <w:rPr>
                <w:rFonts w:cs="Arial"/>
              </w:rPr>
            </w:pPr>
            <w:r w:rsidRPr="00273246">
              <w:rPr>
                <w:rFonts w:cs="Arial"/>
              </w:rPr>
              <w:t>Identifiant GEOFIBRE du câble</w:t>
            </w:r>
          </w:p>
        </w:tc>
        <w:tc>
          <w:tcPr>
            <w:tcW w:w="3574" w:type="dxa"/>
          </w:tcPr>
          <w:p w:rsidR="0087439F" w:rsidRPr="001D749C" w:rsidRDefault="0087439F" w:rsidP="0087439F">
            <w:pPr>
              <w:rPr>
                <w:rFonts w:cs="Arial"/>
              </w:rPr>
            </w:pPr>
            <w:r w:rsidRPr="001D749C">
              <w:rPr>
                <w:rFonts w:cs="Arial"/>
              </w:rPr>
              <w:t>character varying(</w:t>
            </w:r>
            <w:r>
              <w:rPr>
                <w:rFonts w:cs="Arial"/>
              </w:rPr>
              <w:t>50</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id_metier_site_a</w:t>
            </w:r>
          </w:p>
        </w:tc>
        <w:tc>
          <w:tcPr>
            <w:tcW w:w="4111" w:type="dxa"/>
          </w:tcPr>
          <w:p w:rsidR="0087439F" w:rsidRPr="001D749C" w:rsidRDefault="00D7166B" w:rsidP="0087439F">
            <w:pPr>
              <w:rPr>
                <w:rFonts w:cs="Arial"/>
              </w:rPr>
            </w:pPr>
            <w:r w:rsidRPr="00273246">
              <w:rPr>
                <w:rFonts w:cs="Arial"/>
              </w:rPr>
              <w:t>Identifiant métier du site à l’extrémité A</w:t>
            </w:r>
          </w:p>
        </w:tc>
        <w:tc>
          <w:tcPr>
            <w:tcW w:w="3574" w:type="dxa"/>
          </w:tcPr>
          <w:p w:rsidR="0087439F" w:rsidRPr="001D749C" w:rsidRDefault="0087439F" w:rsidP="0087439F">
            <w:pPr>
              <w:rPr>
                <w:rFonts w:cs="Arial"/>
              </w:rPr>
            </w:pPr>
            <w:r w:rsidRPr="001D749C">
              <w:rPr>
                <w:rFonts w:cs="Arial"/>
              </w:rPr>
              <w:t>character varying(</w:t>
            </w:r>
            <w:r>
              <w:rPr>
                <w:rFonts w:cs="Arial"/>
              </w:rPr>
              <w:t>50</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type_site_a</w:t>
            </w:r>
          </w:p>
        </w:tc>
        <w:tc>
          <w:tcPr>
            <w:tcW w:w="4111" w:type="dxa"/>
          </w:tcPr>
          <w:p w:rsidR="0087439F" w:rsidRPr="001D749C" w:rsidRDefault="00D7166B" w:rsidP="0087439F">
            <w:pPr>
              <w:rPr>
                <w:rFonts w:cs="Arial"/>
              </w:rPr>
            </w:pPr>
            <w:r>
              <w:rPr>
                <w:rFonts w:cs="Arial"/>
              </w:rPr>
              <w:t xml:space="preserve">Type du site </w:t>
            </w:r>
            <w:r w:rsidRPr="00273246">
              <w:rPr>
                <w:rFonts w:cs="Arial"/>
              </w:rPr>
              <w:t>à l’extrémité A</w:t>
            </w:r>
          </w:p>
        </w:tc>
        <w:tc>
          <w:tcPr>
            <w:tcW w:w="3574" w:type="dxa"/>
          </w:tcPr>
          <w:p w:rsidR="0087439F" w:rsidRPr="001D749C" w:rsidRDefault="0087439F" w:rsidP="0087439F">
            <w:pPr>
              <w:rPr>
                <w:rFonts w:cs="Arial"/>
              </w:rPr>
            </w:pPr>
            <w:r w:rsidRPr="001D749C">
              <w:rPr>
                <w:rFonts w:cs="Arial"/>
              </w:rPr>
              <w:t>character varying(</w:t>
            </w:r>
            <w:r>
              <w:rPr>
                <w:rFonts w:cs="Arial"/>
              </w:rPr>
              <w:t>20</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id_metier_site_z</w:t>
            </w:r>
          </w:p>
        </w:tc>
        <w:tc>
          <w:tcPr>
            <w:tcW w:w="4111" w:type="dxa"/>
          </w:tcPr>
          <w:p w:rsidR="0087439F" w:rsidRPr="001D749C" w:rsidRDefault="00D7166B" w:rsidP="00D7166B">
            <w:pPr>
              <w:rPr>
                <w:rFonts w:cs="Arial"/>
              </w:rPr>
            </w:pPr>
            <w:r w:rsidRPr="00273246">
              <w:rPr>
                <w:rFonts w:cs="Arial"/>
              </w:rPr>
              <w:t xml:space="preserve">Identifiant métier du site à l’extrémité </w:t>
            </w:r>
            <w:r>
              <w:rPr>
                <w:rFonts w:cs="Arial"/>
              </w:rPr>
              <w:t>B dans Geofibre</w:t>
            </w:r>
          </w:p>
        </w:tc>
        <w:tc>
          <w:tcPr>
            <w:tcW w:w="3574" w:type="dxa"/>
          </w:tcPr>
          <w:p w:rsidR="0087439F" w:rsidRPr="001D749C" w:rsidRDefault="0087439F" w:rsidP="0087439F">
            <w:pPr>
              <w:rPr>
                <w:rFonts w:cs="Arial"/>
              </w:rPr>
            </w:pPr>
            <w:r w:rsidRPr="001D749C">
              <w:rPr>
                <w:rFonts w:cs="Arial"/>
              </w:rPr>
              <w:t>character varying(</w:t>
            </w:r>
            <w:r>
              <w:rPr>
                <w:rFonts w:cs="Arial"/>
              </w:rPr>
              <w:t>50</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type_site_z</w:t>
            </w:r>
          </w:p>
        </w:tc>
        <w:tc>
          <w:tcPr>
            <w:tcW w:w="4111" w:type="dxa"/>
          </w:tcPr>
          <w:p w:rsidR="0087439F" w:rsidRDefault="00D7166B" w:rsidP="00D7166B">
            <w:pPr>
              <w:rPr>
                <w:rFonts w:cs="Arial"/>
              </w:rPr>
            </w:pPr>
            <w:r>
              <w:rPr>
                <w:rFonts w:cs="Arial"/>
              </w:rPr>
              <w:t xml:space="preserve">Type du site </w:t>
            </w:r>
            <w:r w:rsidRPr="00273246">
              <w:rPr>
                <w:rFonts w:cs="Arial"/>
              </w:rPr>
              <w:t xml:space="preserve">à l’extrémité </w:t>
            </w:r>
            <w:r>
              <w:rPr>
                <w:rFonts w:cs="Arial"/>
              </w:rPr>
              <w:t>B dans Geofibre</w:t>
            </w:r>
          </w:p>
        </w:tc>
        <w:tc>
          <w:tcPr>
            <w:tcW w:w="3574" w:type="dxa"/>
          </w:tcPr>
          <w:p w:rsidR="0087439F" w:rsidRPr="001D749C" w:rsidRDefault="0087439F" w:rsidP="0087439F">
            <w:pPr>
              <w:rPr>
                <w:rFonts w:cs="Arial"/>
              </w:rPr>
            </w:pPr>
            <w:r w:rsidRPr="001D749C">
              <w:rPr>
                <w:rFonts w:cs="Arial"/>
              </w:rPr>
              <w:t>character varying(</w:t>
            </w:r>
            <w:r>
              <w:rPr>
                <w:rFonts w:cs="Arial"/>
              </w:rPr>
              <w:t>20</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description</w:t>
            </w:r>
          </w:p>
        </w:tc>
        <w:tc>
          <w:tcPr>
            <w:tcW w:w="4111" w:type="dxa"/>
          </w:tcPr>
          <w:p w:rsidR="0087439F" w:rsidRDefault="00D7166B" w:rsidP="0087439F">
            <w:pPr>
              <w:rPr>
                <w:rFonts w:cs="Arial"/>
              </w:rPr>
            </w:pPr>
            <w:r w:rsidRPr="00273246">
              <w:rPr>
                <w:rFonts w:cs="Arial"/>
              </w:rPr>
              <w:t>Champ description du câble (commentaires)</w:t>
            </w:r>
          </w:p>
        </w:tc>
        <w:tc>
          <w:tcPr>
            <w:tcW w:w="3574" w:type="dxa"/>
          </w:tcPr>
          <w:p w:rsidR="0087439F" w:rsidRPr="001D749C" w:rsidRDefault="0087439F" w:rsidP="0087439F">
            <w:pPr>
              <w:rPr>
                <w:rFonts w:cs="Arial"/>
              </w:rPr>
            </w:pPr>
            <w:r w:rsidRPr="001D749C">
              <w:rPr>
                <w:rFonts w:cs="Arial"/>
              </w:rPr>
              <w:t>character varying(</w:t>
            </w:r>
            <w:r>
              <w:rPr>
                <w:rFonts w:cs="Arial"/>
              </w:rPr>
              <w:t>512</w:t>
            </w:r>
            <w:r w:rsidRPr="001D749C">
              <w:rPr>
                <w:rFonts w:cs="Arial"/>
              </w:rPr>
              <w:t>)</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statut_physique</w:t>
            </w:r>
          </w:p>
        </w:tc>
        <w:tc>
          <w:tcPr>
            <w:tcW w:w="4111" w:type="dxa"/>
          </w:tcPr>
          <w:p w:rsidR="0087439F" w:rsidRDefault="00D7166B" w:rsidP="0087439F">
            <w:pPr>
              <w:rPr>
                <w:rFonts w:cs="Arial"/>
              </w:rPr>
            </w:pPr>
            <w:r>
              <w:rPr>
                <w:rFonts w:cs="Arial"/>
              </w:rPr>
              <w:t>Statut du câble</w:t>
            </w:r>
          </w:p>
        </w:tc>
        <w:tc>
          <w:tcPr>
            <w:tcW w:w="3574" w:type="dxa"/>
          </w:tcPr>
          <w:p w:rsidR="0087439F" w:rsidRPr="001D749C" w:rsidRDefault="0087439F" w:rsidP="0087439F">
            <w:pPr>
              <w:rPr>
                <w:rFonts w:cs="Arial"/>
              </w:rPr>
            </w:pPr>
            <w:r w:rsidRPr="001D749C">
              <w:rPr>
                <w:rFonts w:cs="Arial"/>
              </w:rPr>
              <w:t>character varying(</w:t>
            </w:r>
            <w:r>
              <w:rPr>
                <w:rFonts w:cs="Arial"/>
              </w:rPr>
              <w:t>1</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nb_fibre</w:t>
            </w:r>
          </w:p>
        </w:tc>
        <w:tc>
          <w:tcPr>
            <w:tcW w:w="4111" w:type="dxa"/>
          </w:tcPr>
          <w:p w:rsidR="0087439F" w:rsidRDefault="00BC62CF" w:rsidP="0087439F">
            <w:pPr>
              <w:rPr>
                <w:rFonts w:cs="Arial"/>
              </w:rPr>
            </w:pPr>
            <w:r>
              <w:rPr>
                <w:rFonts w:cs="Arial"/>
              </w:rPr>
              <w:t>Nombre de fibre composant le câble</w:t>
            </w:r>
          </w:p>
        </w:tc>
        <w:tc>
          <w:tcPr>
            <w:tcW w:w="3574" w:type="dxa"/>
          </w:tcPr>
          <w:p w:rsidR="0087439F" w:rsidRPr="001D749C" w:rsidRDefault="0087439F" w:rsidP="0087439F">
            <w:pPr>
              <w:rPr>
                <w:rFonts w:cs="Arial"/>
              </w:rPr>
            </w:pPr>
            <w:r>
              <w:rPr>
                <w:rFonts w:cs="Arial"/>
              </w:rPr>
              <w:t>numeric(10,0)</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cable_id</w:t>
            </w:r>
          </w:p>
        </w:tc>
        <w:tc>
          <w:tcPr>
            <w:tcW w:w="4111" w:type="dxa"/>
          </w:tcPr>
          <w:p w:rsidR="0087439F" w:rsidRDefault="00BC62CF" w:rsidP="0087439F">
            <w:pPr>
              <w:rPr>
                <w:rFonts w:cs="Arial"/>
              </w:rPr>
            </w:pPr>
            <w:r>
              <w:rPr>
                <w:rFonts w:cs="Arial"/>
              </w:rPr>
              <w:t>I</w:t>
            </w:r>
            <w:r w:rsidRPr="00273246">
              <w:rPr>
                <w:rFonts w:cs="Arial"/>
              </w:rPr>
              <w:t>dentification éventuelle de l’appartenance à un arbre</w:t>
            </w:r>
          </w:p>
        </w:tc>
        <w:tc>
          <w:tcPr>
            <w:tcW w:w="3574" w:type="dxa"/>
          </w:tcPr>
          <w:p w:rsidR="0087439F" w:rsidRPr="001D749C" w:rsidRDefault="0087439F" w:rsidP="0087439F">
            <w:pPr>
              <w:rPr>
                <w:rFonts w:cs="Arial"/>
              </w:rPr>
            </w:pPr>
            <w:r w:rsidRPr="001D749C">
              <w:rPr>
                <w:rFonts w:cs="Arial"/>
              </w:rPr>
              <w:t>character varying(</w:t>
            </w:r>
            <w:r>
              <w:rPr>
                <w:rFonts w:cs="Arial"/>
              </w:rPr>
              <w:t>50</w:t>
            </w:r>
            <w:r w:rsidRPr="001D749C">
              <w:rPr>
                <w:rFonts w:cs="Arial"/>
              </w:rPr>
              <w:t>)</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code_com</w:t>
            </w:r>
          </w:p>
        </w:tc>
        <w:tc>
          <w:tcPr>
            <w:tcW w:w="4111" w:type="dxa"/>
          </w:tcPr>
          <w:p w:rsidR="0087439F" w:rsidRDefault="00BC62CF" w:rsidP="0087439F">
            <w:pPr>
              <w:rPr>
                <w:rFonts w:cs="Arial"/>
              </w:rPr>
            </w:pPr>
            <w:r>
              <w:rPr>
                <w:rFonts w:cs="Arial"/>
              </w:rPr>
              <w:t>Code Insee de la ville hébergeant le câble</w:t>
            </w:r>
          </w:p>
        </w:tc>
        <w:tc>
          <w:tcPr>
            <w:tcW w:w="3574" w:type="dxa"/>
          </w:tcPr>
          <w:p w:rsidR="0087439F" w:rsidRPr="001D749C" w:rsidRDefault="0087439F" w:rsidP="0087439F">
            <w:pPr>
              <w:rPr>
                <w:rFonts w:cs="Arial"/>
              </w:rPr>
            </w:pPr>
            <w:r w:rsidRPr="001D749C">
              <w:rPr>
                <w:rFonts w:cs="Arial"/>
              </w:rPr>
              <w:t>character varying(</w:t>
            </w:r>
            <w:r>
              <w:rPr>
                <w:rFonts w:cs="Arial"/>
              </w:rPr>
              <w:t>5</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lastRenderedPageBreak/>
              <w:t>dept</w:t>
            </w:r>
          </w:p>
        </w:tc>
        <w:tc>
          <w:tcPr>
            <w:tcW w:w="4111" w:type="dxa"/>
          </w:tcPr>
          <w:p w:rsidR="0087439F" w:rsidRDefault="00BC62CF" w:rsidP="00BC62CF">
            <w:pPr>
              <w:rPr>
                <w:rFonts w:cs="Arial"/>
              </w:rPr>
            </w:pPr>
            <w:r>
              <w:rPr>
                <w:rFonts w:cs="Arial"/>
              </w:rPr>
              <w:t>Code département</w:t>
            </w:r>
          </w:p>
        </w:tc>
        <w:tc>
          <w:tcPr>
            <w:tcW w:w="3574" w:type="dxa"/>
          </w:tcPr>
          <w:p w:rsidR="0087439F" w:rsidRPr="001D749C" w:rsidRDefault="0087439F" w:rsidP="0087439F">
            <w:pPr>
              <w:rPr>
                <w:rFonts w:cs="Arial"/>
              </w:rPr>
            </w:pPr>
            <w:r w:rsidRPr="001D749C">
              <w:rPr>
                <w:rFonts w:cs="Arial"/>
              </w:rPr>
              <w:t>character varying(</w:t>
            </w:r>
            <w:r>
              <w:rPr>
                <w:rFonts w:cs="Arial"/>
              </w:rPr>
              <w:t>3</w:t>
            </w:r>
            <w:r w:rsidRPr="001D749C">
              <w:rPr>
                <w:rFonts w:cs="Arial"/>
              </w:rPr>
              <w:t>)</w:t>
            </w:r>
            <w:r>
              <w:rPr>
                <w:rFonts w:cs="Arial"/>
              </w:rPr>
              <w:t xml:space="preserve"> </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alerte</w:t>
            </w:r>
          </w:p>
        </w:tc>
        <w:tc>
          <w:tcPr>
            <w:tcW w:w="4111" w:type="dxa"/>
          </w:tcPr>
          <w:p w:rsidR="0087439F" w:rsidRDefault="00BC62CF" w:rsidP="00BC62CF">
            <w:pPr>
              <w:rPr>
                <w:rFonts w:cs="Arial"/>
              </w:rPr>
            </w:pPr>
            <w:r>
              <w:rPr>
                <w:rFonts w:cs="Arial"/>
              </w:rPr>
              <w:t>Indicateur de message d’alerte sur le câble</w:t>
            </w:r>
          </w:p>
        </w:tc>
        <w:tc>
          <w:tcPr>
            <w:tcW w:w="3574" w:type="dxa"/>
          </w:tcPr>
          <w:p w:rsidR="0087439F" w:rsidRPr="001D749C" w:rsidRDefault="0087439F" w:rsidP="0087439F">
            <w:pPr>
              <w:rPr>
                <w:rFonts w:cs="Arial"/>
              </w:rPr>
            </w:pPr>
            <w:r w:rsidRPr="001D749C">
              <w:rPr>
                <w:rFonts w:cs="Arial"/>
              </w:rPr>
              <w:t>character varying(</w:t>
            </w:r>
            <w:r>
              <w:rPr>
                <w:rFonts w:cs="Arial"/>
              </w:rPr>
              <w:t>2</w:t>
            </w:r>
            <w:r w:rsidRPr="001D749C">
              <w:rPr>
                <w:rFonts w:cs="Arial"/>
              </w:rPr>
              <w:t>)</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cause_alerte</w:t>
            </w:r>
          </w:p>
        </w:tc>
        <w:tc>
          <w:tcPr>
            <w:tcW w:w="4111" w:type="dxa"/>
          </w:tcPr>
          <w:p w:rsidR="0087439F" w:rsidRDefault="00BC62CF" w:rsidP="0087439F">
            <w:pPr>
              <w:rPr>
                <w:rFonts w:cs="Arial"/>
              </w:rPr>
            </w:pPr>
            <w:r>
              <w:rPr>
                <w:rFonts w:cs="Arial"/>
              </w:rPr>
              <w:t>Message d’alerte sur le câble</w:t>
            </w:r>
          </w:p>
        </w:tc>
        <w:tc>
          <w:tcPr>
            <w:tcW w:w="3574" w:type="dxa"/>
          </w:tcPr>
          <w:p w:rsidR="0087439F" w:rsidRPr="001D749C" w:rsidRDefault="0087439F" w:rsidP="0087439F">
            <w:pPr>
              <w:rPr>
                <w:rFonts w:cs="Arial"/>
              </w:rPr>
            </w:pPr>
            <w:r w:rsidRPr="001D749C">
              <w:rPr>
                <w:rFonts w:cs="Arial"/>
              </w:rPr>
              <w:t>character varying(</w:t>
            </w:r>
            <w:r>
              <w:rPr>
                <w:rFonts w:cs="Arial"/>
              </w:rPr>
              <w:t>1024</w:t>
            </w:r>
            <w:r w:rsidRPr="001D749C">
              <w:rPr>
                <w:rFonts w:cs="Arial"/>
              </w:rPr>
              <w:t>)</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erreur</w:t>
            </w:r>
          </w:p>
        </w:tc>
        <w:tc>
          <w:tcPr>
            <w:tcW w:w="4111" w:type="dxa"/>
          </w:tcPr>
          <w:p w:rsidR="0087439F" w:rsidRDefault="00BC62CF" w:rsidP="00BC62CF">
            <w:pPr>
              <w:rPr>
                <w:rFonts w:cs="Arial"/>
              </w:rPr>
            </w:pPr>
            <w:r>
              <w:rPr>
                <w:rFonts w:cs="Arial"/>
              </w:rPr>
              <w:t>Indicateur de message d’erreur sur le câble</w:t>
            </w:r>
          </w:p>
        </w:tc>
        <w:tc>
          <w:tcPr>
            <w:tcW w:w="3574" w:type="dxa"/>
          </w:tcPr>
          <w:p w:rsidR="0087439F" w:rsidRPr="001D749C" w:rsidRDefault="0087439F" w:rsidP="0087439F">
            <w:pPr>
              <w:rPr>
                <w:rFonts w:cs="Arial"/>
              </w:rPr>
            </w:pPr>
            <w:r w:rsidRPr="001D749C">
              <w:rPr>
                <w:rFonts w:cs="Arial"/>
              </w:rPr>
              <w:t>character varying(</w:t>
            </w:r>
            <w:r>
              <w:rPr>
                <w:rFonts w:cs="Arial"/>
              </w:rPr>
              <w:t>2</w:t>
            </w:r>
            <w:r w:rsidRPr="001D749C">
              <w:rPr>
                <w:rFonts w:cs="Arial"/>
              </w:rPr>
              <w:t>)</w:t>
            </w:r>
          </w:p>
        </w:tc>
      </w:tr>
      <w:tr w:rsidR="0087439F" w:rsidRPr="001D749C" w:rsidTr="0087439F">
        <w:trPr>
          <w:trHeight w:val="70"/>
        </w:trPr>
        <w:tc>
          <w:tcPr>
            <w:tcW w:w="2093" w:type="dxa"/>
          </w:tcPr>
          <w:p w:rsidR="0087439F" w:rsidRPr="001D749C" w:rsidRDefault="0087439F" w:rsidP="0087439F">
            <w:pPr>
              <w:rPr>
                <w:rFonts w:cs="Arial"/>
              </w:rPr>
            </w:pPr>
            <w:r w:rsidRPr="0087439F">
              <w:rPr>
                <w:rFonts w:cs="Arial"/>
              </w:rPr>
              <w:t>cause_erreur</w:t>
            </w:r>
          </w:p>
        </w:tc>
        <w:tc>
          <w:tcPr>
            <w:tcW w:w="4111" w:type="dxa"/>
          </w:tcPr>
          <w:p w:rsidR="0087439F" w:rsidRDefault="00BC62CF" w:rsidP="00BC62CF">
            <w:pPr>
              <w:rPr>
                <w:rFonts w:cs="Arial"/>
              </w:rPr>
            </w:pPr>
            <w:r>
              <w:rPr>
                <w:rFonts w:cs="Arial"/>
              </w:rPr>
              <w:t>Message d’erreur sur le câble</w:t>
            </w:r>
          </w:p>
        </w:tc>
        <w:tc>
          <w:tcPr>
            <w:tcW w:w="3574" w:type="dxa"/>
          </w:tcPr>
          <w:p w:rsidR="0087439F" w:rsidRPr="001D749C" w:rsidRDefault="0087439F" w:rsidP="0087439F">
            <w:pPr>
              <w:rPr>
                <w:rFonts w:cs="Arial"/>
              </w:rPr>
            </w:pPr>
            <w:r w:rsidRPr="001D749C">
              <w:rPr>
                <w:rFonts w:cs="Arial"/>
              </w:rPr>
              <w:t>character varying(</w:t>
            </w:r>
            <w:r>
              <w:rPr>
                <w:rFonts w:cs="Arial"/>
              </w:rPr>
              <w:t>1024</w:t>
            </w:r>
            <w:r w:rsidRPr="001D749C">
              <w:rPr>
                <w:rFonts w:cs="Arial"/>
              </w:rPr>
              <w:t>)</w:t>
            </w:r>
          </w:p>
        </w:tc>
      </w:tr>
      <w:tr w:rsidR="0087439F" w:rsidRPr="003B07B7" w:rsidTr="0087439F">
        <w:trPr>
          <w:trHeight w:val="70"/>
        </w:trPr>
        <w:tc>
          <w:tcPr>
            <w:tcW w:w="2093" w:type="dxa"/>
          </w:tcPr>
          <w:p w:rsidR="0087439F" w:rsidRPr="001D749C" w:rsidRDefault="0087439F" w:rsidP="0087439F">
            <w:pPr>
              <w:rPr>
                <w:rFonts w:cs="Arial"/>
              </w:rPr>
            </w:pPr>
            <w:r w:rsidRPr="0087439F">
              <w:rPr>
                <w:rFonts w:cs="Arial"/>
              </w:rPr>
              <w:t>date_ajout</w:t>
            </w:r>
          </w:p>
        </w:tc>
        <w:tc>
          <w:tcPr>
            <w:tcW w:w="4111" w:type="dxa"/>
          </w:tcPr>
          <w:p w:rsidR="0087439F" w:rsidRDefault="00BC62CF" w:rsidP="0087439F">
            <w:pPr>
              <w:rPr>
                <w:rFonts w:cs="Arial"/>
              </w:rPr>
            </w:pPr>
            <w:r>
              <w:rPr>
                <w:rFonts w:cs="Arial"/>
              </w:rPr>
              <w:t>D’ajout d’ajout du câble dans la corbeille</w:t>
            </w:r>
          </w:p>
        </w:tc>
        <w:tc>
          <w:tcPr>
            <w:tcW w:w="3574" w:type="dxa"/>
          </w:tcPr>
          <w:p w:rsidR="0087439F" w:rsidRPr="0087439F" w:rsidRDefault="00FE4E1D" w:rsidP="0087439F">
            <w:pPr>
              <w:rPr>
                <w:rFonts w:cs="Arial"/>
                <w:lang w:val="en-US"/>
              </w:rPr>
            </w:pPr>
            <w:r w:rsidRPr="00FE4E1D">
              <w:rPr>
                <w:rFonts w:cs="Arial"/>
                <w:lang w:val="en-US"/>
              </w:rPr>
              <w:t>timestamp with time zone NOT NULL</w:t>
            </w:r>
          </w:p>
        </w:tc>
      </w:tr>
      <w:tr w:rsidR="0087439F" w:rsidRPr="001D749C" w:rsidTr="0087439F">
        <w:trPr>
          <w:trHeight w:val="70"/>
        </w:trPr>
        <w:tc>
          <w:tcPr>
            <w:tcW w:w="2093" w:type="dxa"/>
          </w:tcPr>
          <w:p w:rsidR="0087439F" w:rsidRPr="0087439F" w:rsidRDefault="0087439F" w:rsidP="0087439F">
            <w:pPr>
              <w:rPr>
                <w:rFonts w:cs="Arial"/>
              </w:rPr>
            </w:pPr>
            <w:r w:rsidRPr="0087439F">
              <w:rPr>
                <w:rFonts w:cs="Arial"/>
              </w:rPr>
              <w:t>type_operation</w:t>
            </w:r>
          </w:p>
        </w:tc>
        <w:tc>
          <w:tcPr>
            <w:tcW w:w="4111" w:type="dxa"/>
          </w:tcPr>
          <w:p w:rsidR="0087439F" w:rsidRDefault="00847E5F" w:rsidP="0087439F">
            <w:pPr>
              <w:rPr>
                <w:rFonts w:cs="Arial"/>
              </w:rPr>
            </w:pPr>
            <w:r>
              <w:rPr>
                <w:rFonts w:cs="Arial"/>
              </w:rPr>
              <w:t>Type d’opération à effectuer sur le câble</w:t>
            </w:r>
          </w:p>
        </w:tc>
        <w:tc>
          <w:tcPr>
            <w:tcW w:w="3574" w:type="dxa"/>
          </w:tcPr>
          <w:p w:rsidR="0087439F" w:rsidRPr="001D749C" w:rsidRDefault="0087439F" w:rsidP="0087439F">
            <w:pPr>
              <w:rPr>
                <w:rFonts w:cs="Arial"/>
              </w:rPr>
            </w:pPr>
            <w:r w:rsidRPr="001D749C">
              <w:rPr>
                <w:rFonts w:cs="Arial"/>
              </w:rPr>
              <w:t>character varying(</w:t>
            </w:r>
            <w:r>
              <w:rPr>
                <w:rFonts w:cs="Arial"/>
              </w:rPr>
              <w:t>1</w:t>
            </w:r>
            <w:r w:rsidRPr="001D749C">
              <w:rPr>
                <w:rFonts w:cs="Arial"/>
              </w:rPr>
              <w:t>)</w:t>
            </w:r>
            <w:r>
              <w:rPr>
                <w:rFonts w:cs="Arial"/>
              </w:rPr>
              <w:t xml:space="preserve"> </w:t>
            </w:r>
            <w:r w:rsidRPr="001D749C">
              <w:rPr>
                <w:rFonts w:cs="Arial"/>
              </w:rPr>
              <w:t>NOT NULL</w:t>
            </w:r>
          </w:p>
        </w:tc>
      </w:tr>
      <w:tr w:rsidR="0087439F" w:rsidRPr="001D749C" w:rsidTr="0087439F">
        <w:trPr>
          <w:trHeight w:val="70"/>
        </w:trPr>
        <w:tc>
          <w:tcPr>
            <w:tcW w:w="2093" w:type="dxa"/>
          </w:tcPr>
          <w:p w:rsidR="0087439F" w:rsidRPr="0087439F" w:rsidRDefault="0087439F" w:rsidP="0087439F">
            <w:pPr>
              <w:rPr>
                <w:rFonts w:cs="Arial"/>
              </w:rPr>
            </w:pPr>
            <w:r>
              <w:rPr>
                <w:rFonts w:cs="Arial"/>
              </w:rPr>
              <w:t>l</w:t>
            </w:r>
            <w:r w:rsidRPr="0087439F">
              <w:rPr>
                <w:rFonts w:cs="Arial"/>
              </w:rPr>
              <w:t>ongueur</w:t>
            </w:r>
          </w:p>
        </w:tc>
        <w:tc>
          <w:tcPr>
            <w:tcW w:w="4111" w:type="dxa"/>
          </w:tcPr>
          <w:p w:rsidR="0087439F" w:rsidRDefault="00BC62CF" w:rsidP="0087439F">
            <w:pPr>
              <w:rPr>
                <w:rFonts w:cs="Arial"/>
              </w:rPr>
            </w:pPr>
            <w:r>
              <w:rPr>
                <w:rFonts w:cs="Arial"/>
              </w:rPr>
              <w:t>Longueur du câble en mètre</w:t>
            </w:r>
          </w:p>
        </w:tc>
        <w:tc>
          <w:tcPr>
            <w:tcW w:w="3574" w:type="dxa"/>
          </w:tcPr>
          <w:p w:rsidR="0087439F" w:rsidRPr="001D749C" w:rsidRDefault="0087439F" w:rsidP="0087439F">
            <w:pPr>
              <w:rPr>
                <w:rFonts w:cs="Arial"/>
              </w:rPr>
            </w:pPr>
            <w:r>
              <w:rPr>
                <w:rFonts w:cs="Arial"/>
              </w:rPr>
              <w:t>numeric(6,2)</w:t>
            </w:r>
          </w:p>
        </w:tc>
      </w:tr>
      <w:tr w:rsidR="0087439F" w:rsidRPr="001D749C" w:rsidTr="0087439F">
        <w:trPr>
          <w:trHeight w:val="70"/>
        </w:trPr>
        <w:tc>
          <w:tcPr>
            <w:tcW w:w="2093" w:type="dxa"/>
          </w:tcPr>
          <w:p w:rsidR="0087439F" w:rsidRPr="0087439F" w:rsidRDefault="0087439F" w:rsidP="0087439F">
            <w:pPr>
              <w:rPr>
                <w:rFonts w:cs="Arial"/>
              </w:rPr>
            </w:pPr>
            <w:r w:rsidRPr="0087439F">
              <w:rPr>
                <w:rFonts w:cs="Arial"/>
              </w:rPr>
              <w:t>auteur</w:t>
            </w:r>
          </w:p>
        </w:tc>
        <w:tc>
          <w:tcPr>
            <w:tcW w:w="4111" w:type="dxa"/>
          </w:tcPr>
          <w:p w:rsidR="0087439F" w:rsidRDefault="00BC62CF" w:rsidP="0087439F">
            <w:pPr>
              <w:rPr>
                <w:rFonts w:cs="Arial"/>
              </w:rPr>
            </w:pPr>
            <w:r>
              <w:rPr>
                <w:rFonts w:cs="Arial"/>
              </w:rPr>
              <w:t>Non renseigné</w:t>
            </w:r>
          </w:p>
        </w:tc>
        <w:tc>
          <w:tcPr>
            <w:tcW w:w="3574" w:type="dxa"/>
          </w:tcPr>
          <w:p w:rsidR="0087439F" w:rsidRPr="001D749C" w:rsidRDefault="0087439F" w:rsidP="0087439F">
            <w:pPr>
              <w:rPr>
                <w:rFonts w:cs="Arial"/>
              </w:rPr>
            </w:pPr>
            <w:r w:rsidRPr="001D749C">
              <w:rPr>
                <w:rFonts w:cs="Arial"/>
              </w:rPr>
              <w:t>character varying(</w:t>
            </w:r>
            <w:r>
              <w:rPr>
                <w:rFonts w:cs="Arial"/>
              </w:rPr>
              <w:t>50</w:t>
            </w:r>
            <w:r w:rsidRPr="001D749C">
              <w:rPr>
                <w:rFonts w:cs="Arial"/>
              </w:rPr>
              <w:t>)</w:t>
            </w:r>
          </w:p>
        </w:tc>
      </w:tr>
      <w:tr w:rsidR="00357D1F" w:rsidRPr="003B07B7" w:rsidTr="00357D1F">
        <w:trPr>
          <w:trHeight w:val="70"/>
        </w:trPr>
        <w:tc>
          <w:tcPr>
            <w:tcW w:w="2093" w:type="dxa"/>
          </w:tcPr>
          <w:p w:rsidR="00357D1F" w:rsidRPr="00686E3A" w:rsidRDefault="00357D1F" w:rsidP="00E95958">
            <w:pPr>
              <w:rPr>
                <w:rFonts w:cs="Arial"/>
                <w:highlight w:val="green"/>
              </w:rPr>
            </w:pPr>
            <w:r w:rsidRPr="00686E3A">
              <w:rPr>
                <w:rFonts w:cs="Arial"/>
                <w:highlight w:val="green"/>
              </w:rPr>
              <w:t>op</w:t>
            </w:r>
            <w:r w:rsidR="00E95958">
              <w:rPr>
                <w:rFonts w:cs="Arial"/>
                <w:highlight w:val="green"/>
              </w:rPr>
              <w:t>e</w:t>
            </w:r>
            <w:r w:rsidRPr="00686E3A">
              <w:rPr>
                <w:rFonts w:cs="Arial"/>
                <w:highlight w:val="green"/>
              </w:rPr>
              <w:t>rateur</w:t>
            </w:r>
          </w:p>
        </w:tc>
        <w:tc>
          <w:tcPr>
            <w:tcW w:w="4111" w:type="dxa"/>
          </w:tcPr>
          <w:p w:rsidR="00357D1F" w:rsidRPr="00686E3A" w:rsidRDefault="00357D1F" w:rsidP="00357D1F">
            <w:pPr>
              <w:rPr>
                <w:rFonts w:cs="Arial"/>
                <w:highlight w:val="green"/>
              </w:rPr>
            </w:pPr>
            <w:r w:rsidRPr="00686E3A">
              <w:rPr>
                <w:rFonts w:cs="Arial"/>
                <w:highlight w:val="green"/>
              </w:rPr>
              <w:t>Code de l’opérateur</w:t>
            </w:r>
          </w:p>
        </w:tc>
        <w:tc>
          <w:tcPr>
            <w:tcW w:w="3574" w:type="dxa"/>
          </w:tcPr>
          <w:p w:rsidR="00357D1F" w:rsidRPr="00DA04EE" w:rsidRDefault="00357D1F" w:rsidP="00357D1F">
            <w:pPr>
              <w:rPr>
                <w:rFonts w:cs="Arial"/>
                <w:lang w:val="en-US"/>
              </w:rPr>
            </w:pPr>
            <w:r w:rsidRPr="00DA04EE">
              <w:rPr>
                <w:rFonts w:cs="Arial"/>
                <w:highlight w:val="green"/>
                <w:lang w:val="en-US"/>
              </w:rPr>
              <w:t>character varying(50) NOT NULL DEFAULT '</w:t>
            </w:r>
            <w:r w:rsidR="00B2552C" w:rsidRPr="00B2552C">
              <w:rPr>
                <w:rFonts w:cs="Arial"/>
                <w:highlight w:val="green"/>
                <w:lang w:val="en-US"/>
              </w:rPr>
              <w:t>Orange</w:t>
            </w:r>
            <w:r w:rsidRPr="00DA04EE">
              <w:rPr>
                <w:rFonts w:cs="Arial"/>
                <w:highlight w:val="green"/>
                <w:lang w:val="en-US"/>
              </w:rPr>
              <w:t>'</w:t>
            </w:r>
          </w:p>
        </w:tc>
      </w:tr>
    </w:tbl>
    <w:p w:rsidR="001D7767" w:rsidRPr="007747B8" w:rsidRDefault="001F2AEE" w:rsidP="001D7767">
      <w:pPr>
        <w:pStyle w:val="Titre5"/>
      </w:pPr>
      <w:r w:rsidRPr="007747B8">
        <w:t>Triggers</w:t>
      </w:r>
    </w:p>
    <w:p w:rsidR="001D7767" w:rsidRPr="007747B8" w:rsidRDefault="001F2AEE" w:rsidP="001D7767">
      <w:pPr>
        <w:pStyle w:val="Titre6"/>
        <w:rPr>
          <w:lang w:val="fr-FR"/>
        </w:rPr>
      </w:pPr>
      <w:r w:rsidRPr="007747B8">
        <w:rPr>
          <w:lang w:val="fr-FR"/>
        </w:rPr>
        <w:t>Avant l’insertion en base</w:t>
      </w:r>
    </w:p>
    <w:p w:rsidR="001D7767" w:rsidRPr="007747B8" w:rsidRDefault="001F2AEE" w:rsidP="001D7767">
      <w:r w:rsidRPr="007747B8">
        <w:t xml:space="preserve">Calcul des champs suivants : </w:t>
      </w:r>
    </w:p>
    <w:p w:rsidR="001E067D" w:rsidRPr="007747B8" w:rsidRDefault="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42751E" w:rsidRPr="007747B8" w:rsidRDefault="0042751E"/>
    <w:p w:rsidR="00DE209C" w:rsidRPr="007747B8" w:rsidRDefault="001F2AEE" w:rsidP="00DE209C">
      <w:pPr>
        <w:pStyle w:val="Titre4"/>
        <w:rPr>
          <w:rFonts w:cs="Arial"/>
        </w:rPr>
      </w:pPr>
      <w:bookmarkStart w:id="146" w:name="_Toc426723413"/>
      <w:r w:rsidRPr="007747B8">
        <w:t>Description de la table geofibre.</w:t>
      </w:r>
      <w:r w:rsidRPr="007747B8">
        <w:rPr>
          <w:rFonts w:cs="Arial"/>
        </w:rPr>
        <w:t>ftth_cr_corbeille_attr</w:t>
      </w:r>
      <w:bookmarkEnd w:id="146"/>
      <w:r w:rsidRPr="007747B8">
        <w:rPr>
          <w:rFonts w:cs="Arial"/>
        </w:rPr>
        <w:t> </w:t>
      </w:r>
    </w:p>
    <w:p w:rsidR="008254F9" w:rsidRPr="00A61A56" w:rsidRDefault="008254F9" w:rsidP="008254F9">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4111"/>
        <w:gridCol w:w="3574"/>
      </w:tblGrid>
      <w:tr w:rsidR="008254F9" w:rsidRPr="00246C02" w:rsidTr="00CC495F">
        <w:tc>
          <w:tcPr>
            <w:tcW w:w="2093" w:type="dxa"/>
            <w:shd w:val="clear" w:color="auto" w:fill="A6A6A6" w:themeFill="background1" w:themeFillShade="A6"/>
          </w:tcPr>
          <w:p w:rsidR="008254F9" w:rsidRPr="001D749C" w:rsidRDefault="008254F9" w:rsidP="00CC495F">
            <w:pPr>
              <w:rPr>
                <w:rFonts w:cs="Arial"/>
              </w:rPr>
            </w:pPr>
            <w:r w:rsidRPr="001D749C">
              <w:rPr>
                <w:rFonts w:cs="Arial"/>
              </w:rPr>
              <w:t>Nom de la colonne</w:t>
            </w:r>
          </w:p>
        </w:tc>
        <w:tc>
          <w:tcPr>
            <w:tcW w:w="4111" w:type="dxa"/>
            <w:shd w:val="clear" w:color="auto" w:fill="A6A6A6" w:themeFill="background1" w:themeFillShade="A6"/>
          </w:tcPr>
          <w:p w:rsidR="008254F9" w:rsidRPr="001D749C" w:rsidRDefault="008254F9" w:rsidP="00CC495F">
            <w:pPr>
              <w:rPr>
                <w:rFonts w:cs="Arial"/>
              </w:rPr>
            </w:pPr>
            <w:r w:rsidRPr="001D749C">
              <w:rPr>
                <w:rFonts w:cs="Arial"/>
              </w:rPr>
              <w:t>Description</w:t>
            </w:r>
          </w:p>
        </w:tc>
        <w:tc>
          <w:tcPr>
            <w:tcW w:w="3574" w:type="dxa"/>
            <w:shd w:val="clear" w:color="auto" w:fill="A6A6A6" w:themeFill="background1" w:themeFillShade="A6"/>
          </w:tcPr>
          <w:p w:rsidR="008254F9" w:rsidRPr="001D749C" w:rsidRDefault="008254F9" w:rsidP="00CC495F">
            <w:pPr>
              <w:rPr>
                <w:rFonts w:cs="Arial"/>
              </w:rPr>
            </w:pPr>
            <w:r w:rsidRPr="001D749C">
              <w:rPr>
                <w:rFonts w:cs="Arial"/>
              </w:rPr>
              <w:t>Format</w:t>
            </w:r>
          </w:p>
        </w:tc>
      </w:tr>
      <w:tr w:rsidR="008254F9" w:rsidRPr="003B07B7" w:rsidTr="00CC495F">
        <w:tc>
          <w:tcPr>
            <w:tcW w:w="2093" w:type="dxa"/>
          </w:tcPr>
          <w:p w:rsidR="008254F9" w:rsidRPr="001D749C" w:rsidRDefault="008254F9" w:rsidP="00CC495F">
            <w:pPr>
              <w:rPr>
                <w:rFonts w:cs="Arial"/>
              </w:rPr>
            </w:pPr>
            <w:r w:rsidRPr="008254F9">
              <w:rPr>
                <w:rFonts w:cs="Arial"/>
              </w:rPr>
              <w:t>date_operation</w:t>
            </w:r>
          </w:p>
        </w:tc>
        <w:tc>
          <w:tcPr>
            <w:tcW w:w="4111" w:type="dxa"/>
          </w:tcPr>
          <w:p w:rsidR="008254F9" w:rsidRPr="001D749C" w:rsidRDefault="008254F9" w:rsidP="00CC495F">
            <w:pPr>
              <w:rPr>
                <w:rFonts w:cs="Arial"/>
              </w:rPr>
            </w:pPr>
          </w:p>
        </w:tc>
        <w:tc>
          <w:tcPr>
            <w:tcW w:w="3574" w:type="dxa"/>
          </w:tcPr>
          <w:p w:rsidR="008254F9" w:rsidRPr="008254F9" w:rsidRDefault="008254F9" w:rsidP="00CC495F">
            <w:pPr>
              <w:rPr>
                <w:rFonts w:cs="Arial"/>
                <w:lang w:val="en-US"/>
              </w:rPr>
            </w:pPr>
            <w:r w:rsidRPr="00C16527">
              <w:rPr>
                <w:rFonts w:cs="Arial"/>
                <w:lang w:val="en-US"/>
              </w:rPr>
              <w:t>timestamp with time zone 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ref_cable</w:t>
            </w:r>
          </w:p>
        </w:tc>
        <w:tc>
          <w:tcPr>
            <w:tcW w:w="4111" w:type="dxa"/>
          </w:tcPr>
          <w:p w:rsidR="008254F9" w:rsidRPr="001D749C" w:rsidRDefault="008254F9" w:rsidP="00CC495F">
            <w:pPr>
              <w:rPr>
                <w:rFonts w:cs="Arial"/>
              </w:rPr>
            </w:pPr>
            <w:r w:rsidRPr="00273246">
              <w:rPr>
                <w:rFonts w:cs="Arial"/>
              </w:rPr>
              <w:t>Identifiant GEOFIBRE du câble</w:t>
            </w:r>
          </w:p>
        </w:tc>
        <w:tc>
          <w:tcPr>
            <w:tcW w:w="3574" w:type="dxa"/>
          </w:tcPr>
          <w:p w:rsidR="008254F9" w:rsidRPr="001D749C" w:rsidRDefault="008254F9" w:rsidP="00CC495F">
            <w:pPr>
              <w:rPr>
                <w:rFonts w:cs="Arial"/>
              </w:rPr>
            </w:pPr>
            <w:r w:rsidRPr="001D749C">
              <w:rPr>
                <w:rFonts w:cs="Arial"/>
              </w:rPr>
              <w:t>character varying(</w:t>
            </w:r>
            <w:r>
              <w:rPr>
                <w:rFonts w:cs="Arial"/>
              </w:rPr>
              <w:t>50</w:t>
            </w:r>
            <w:r w:rsidRPr="001D749C">
              <w:rPr>
                <w:rFonts w:cs="Arial"/>
              </w:rPr>
              <w:t>)</w:t>
            </w:r>
            <w:r>
              <w:rPr>
                <w:rFonts w:cs="Arial"/>
              </w:rPr>
              <w:t xml:space="preserve"> </w:t>
            </w:r>
            <w:r w:rsidRPr="001D749C">
              <w:rPr>
                <w:rFonts w:cs="Arial"/>
              </w:rPr>
              <w:t>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id_ipon</w:t>
            </w:r>
          </w:p>
        </w:tc>
        <w:tc>
          <w:tcPr>
            <w:tcW w:w="4111" w:type="dxa"/>
          </w:tcPr>
          <w:p w:rsidR="008254F9" w:rsidRPr="001D749C" w:rsidRDefault="008254F9" w:rsidP="00CC495F">
            <w:pPr>
              <w:rPr>
                <w:rFonts w:cs="Arial"/>
              </w:rPr>
            </w:pPr>
            <w:r>
              <w:rPr>
                <w:rFonts w:cs="Arial"/>
              </w:rPr>
              <w:t>Objectid Ipon du câble</w:t>
            </w:r>
          </w:p>
        </w:tc>
        <w:tc>
          <w:tcPr>
            <w:tcW w:w="3574" w:type="dxa"/>
          </w:tcPr>
          <w:p w:rsidR="001403EA" w:rsidRDefault="008254F9">
            <w:pPr>
              <w:rPr>
                <w:rFonts w:cs="Arial"/>
              </w:rPr>
            </w:pPr>
            <w:r w:rsidRPr="001D749C">
              <w:rPr>
                <w:rFonts w:cs="Arial"/>
              </w:rPr>
              <w:t>character varying(</w:t>
            </w:r>
            <w:r w:rsidR="00FE4E1D" w:rsidRPr="00FE4E1D">
              <w:rPr>
                <w:rFonts w:cs="Arial"/>
                <w:highlight w:val="green"/>
              </w:rPr>
              <w:t>20</w:t>
            </w:r>
            <w:r w:rsidRPr="001D749C">
              <w:rPr>
                <w:rFonts w:cs="Arial"/>
              </w:rPr>
              <w:t>)</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type_operation</w:t>
            </w:r>
          </w:p>
        </w:tc>
        <w:tc>
          <w:tcPr>
            <w:tcW w:w="4111" w:type="dxa"/>
          </w:tcPr>
          <w:p w:rsidR="008254F9" w:rsidRPr="001D749C" w:rsidRDefault="008254F9" w:rsidP="00CC495F">
            <w:pPr>
              <w:rPr>
                <w:rFonts w:cs="Arial"/>
              </w:rPr>
            </w:pPr>
          </w:p>
        </w:tc>
        <w:tc>
          <w:tcPr>
            <w:tcW w:w="3574" w:type="dxa"/>
          </w:tcPr>
          <w:p w:rsidR="008254F9" w:rsidRPr="001D749C" w:rsidRDefault="008254F9" w:rsidP="00CC495F">
            <w:pPr>
              <w:rPr>
                <w:rFonts w:cs="Arial"/>
              </w:rPr>
            </w:pPr>
            <w:r w:rsidRPr="001D749C">
              <w:rPr>
                <w:rFonts w:cs="Arial"/>
              </w:rPr>
              <w:t>character varying(</w:t>
            </w:r>
            <w:r>
              <w:rPr>
                <w:rFonts w:cs="Arial"/>
              </w:rPr>
              <w:t>20</w:t>
            </w:r>
            <w:r w:rsidRPr="001D749C">
              <w:rPr>
                <w:rFonts w:cs="Arial"/>
              </w:rPr>
              <w:t>)</w:t>
            </w:r>
            <w:r>
              <w:rPr>
                <w:rFonts w:cs="Arial"/>
              </w:rPr>
              <w:t xml:space="preserve"> </w:t>
            </w:r>
            <w:r w:rsidRPr="001D749C">
              <w:rPr>
                <w:rFonts w:cs="Arial"/>
              </w:rPr>
              <w:t>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code_com</w:t>
            </w:r>
          </w:p>
        </w:tc>
        <w:tc>
          <w:tcPr>
            <w:tcW w:w="4111" w:type="dxa"/>
          </w:tcPr>
          <w:p w:rsidR="008254F9" w:rsidRPr="001D749C" w:rsidRDefault="008254F9" w:rsidP="00CC495F">
            <w:pPr>
              <w:rPr>
                <w:rFonts w:cs="Arial"/>
              </w:rPr>
            </w:pPr>
            <w:r>
              <w:rPr>
                <w:rFonts w:cs="Arial"/>
              </w:rPr>
              <w:t>Code Insee de la ville hébergeant le site extrémité A du câble</w:t>
            </w:r>
          </w:p>
        </w:tc>
        <w:tc>
          <w:tcPr>
            <w:tcW w:w="3574" w:type="dxa"/>
          </w:tcPr>
          <w:p w:rsidR="001403EA" w:rsidRDefault="008254F9">
            <w:pPr>
              <w:rPr>
                <w:rFonts w:cs="Arial"/>
              </w:rPr>
            </w:pPr>
            <w:r w:rsidRPr="001D749C">
              <w:rPr>
                <w:rFonts w:cs="Arial"/>
              </w:rPr>
              <w:t>character varying(</w:t>
            </w:r>
            <w:r>
              <w:rPr>
                <w:rFonts w:cs="Arial"/>
              </w:rPr>
              <w:t>5</w:t>
            </w:r>
            <w:r w:rsidRPr="001D749C">
              <w:rPr>
                <w:rFonts w:cs="Arial"/>
              </w:rPr>
              <w:t>)</w:t>
            </w:r>
            <w:r>
              <w:rPr>
                <w:rFonts w:cs="Arial"/>
              </w:rPr>
              <w:t xml:space="preserve"> </w:t>
            </w:r>
            <w:r w:rsidRPr="001D749C">
              <w:rPr>
                <w:rFonts w:cs="Arial"/>
              </w:rPr>
              <w:t>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niveau_message</w:t>
            </w:r>
          </w:p>
        </w:tc>
        <w:tc>
          <w:tcPr>
            <w:tcW w:w="4111" w:type="dxa"/>
          </w:tcPr>
          <w:p w:rsidR="008254F9" w:rsidRDefault="008254F9" w:rsidP="00CC495F">
            <w:pPr>
              <w:rPr>
                <w:rFonts w:cs="Arial"/>
              </w:rPr>
            </w:pPr>
          </w:p>
        </w:tc>
        <w:tc>
          <w:tcPr>
            <w:tcW w:w="3574" w:type="dxa"/>
          </w:tcPr>
          <w:p w:rsidR="001403EA" w:rsidRDefault="008254F9">
            <w:pPr>
              <w:rPr>
                <w:rFonts w:cs="Arial"/>
              </w:rPr>
            </w:pPr>
            <w:r w:rsidRPr="001D749C">
              <w:rPr>
                <w:rFonts w:cs="Arial"/>
              </w:rPr>
              <w:t>character varying(</w:t>
            </w:r>
            <w:r>
              <w:rPr>
                <w:rFonts w:cs="Arial"/>
              </w:rPr>
              <w:t>10</w:t>
            </w:r>
            <w:r w:rsidRPr="001D749C">
              <w:rPr>
                <w:rFonts w:cs="Arial"/>
              </w:rPr>
              <w:t>)</w:t>
            </w:r>
            <w:r>
              <w:rPr>
                <w:rFonts w:cs="Arial"/>
              </w:rPr>
              <w:t xml:space="preserve"> </w:t>
            </w:r>
            <w:r w:rsidRPr="001D749C">
              <w:rPr>
                <w:rFonts w:cs="Arial"/>
              </w:rPr>
              <w:t>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message</w:t>
            </w:r>
          </w:p>
        </w:tc>
        <w:tc>
          <w:tcPr>
            <w:tcW w:w="4111" w:type="dxa"/>
          </w:tcPr>
          <w:p w:rsidR="008254F9" w:rsidRDefault="008254F9" w:rsidP="00CC495F">
            <w:pPr>
              <w:rPr>
                <w:rFonts w:cs="Arial"/>
              </w:rPr>
            </w:pPr>
          </w:p>
        </w:tc>
        <w:tc>
          <w:tcPr>
            <w:tcW w:w="3574" w:type="dxa"/>
          </w:tcPr>
          <w:p w:rsidR="001403EA" w:rsidRDefault="008254F9">
            <w:pPr>
              <w:rPr>
                <w:rFonts w:cs="Arial"/>
              </w:rPr>
            </w:pPr>
            <w:r w:rsidRPr="001D749C">
              <w:rPr>
                <w:rFonts w:cs="Arial"/>
              </w:rPr>
              <w:t>character varying(</w:t>
            </w:r>
            <w:r>
              <w:rPr>
                <w:rFonts w:cs="Arial"/>
              </w:rPr>
              <w:t>1024</w:t>
            </w:r>
            <w:r w:rsidRPr="001D749C">
              <w:rPr>
                <w:rFonts w:cs="Arial"/>
              </w:rPr>
              <w:t>)</w:t>
            </w:r>
            <w:r>
              <w:rPr>
                <w:rFonts w:cs="Arial"/>
              </w:rPr>
              <w:t xml:space="preserve"> </w:t>
            </w:r>
            <w:r w:rsidRPr="001D749C">
              <w:rPr>
                <w:rFonts w:cs="Arial"/>
              </w:rPr>
              <w:t>NOT NULL</w:t>
            </w:r>
          </w:p>
        </w:tc>
      </w:tr>
      <w:tr w:rsidR="008254F9" w:rsidRPr="001D749C" w:rsidTr="00CC495F">
        <w:trPr>
          <w:trHeight w:val="70"/>
        </w:trPr>
        <w:tc>
          <w:tcPr>
            <w:tcW w:w="2093" w:type="dxa"/>
          </w:tcPr>
          <w:p w:rsidR="008254F9" w:rsidRPr="001D749C" w:rsidRDefault="008254F9" w:rsidP="00CC495F">
            <w:pPr>
              <w:rPr>
                <w:rFonts w:cs="Arial"/>
              </w:rPr>
            </w:pPr>
            <w:r w:rsidRPr="008254F9">
              <w:rPr>
                <w:rFonts w:cs="Arial"/>
              </w:rPr>
              <w:t>auteur</w:t>
            </w:r>
          </w:p>
        </w:tc>
        <w:tc>
          <w:tcPr>
            <w:tcW w:w="4111" w:type="dxa"/>
          </w:tcPr>
          <w:p w:rsidR="008254F9" w:rsidRDefault="008254F9" w:rsidP="00CC495F">
            <w:pPr>
              <w:rPr>
                <w:rFonts w:cs="Arial"/>
              </w:rPr>
            </w:pPr>
          </w:p>
        </w:tc>
        <w:tc>
          <w:tcPr>
            <w:tcW w:w="3574" w:type="dxa"/>
          </w:tcPr>
          <w:p w:rsidR="001403EA" w:rsidRDefault="008254F9">
            <w:pPr>
              <w:rPr>
                <w:rFonts w:cs="Arial"/>
              </w:rPr>
            </w:pPr>
            <w:r w:rsidRPr="001D749C">
              <w:rPr>
                <w:rFonts w:cs="Arial"/>
              </w:rPr>
              <w:t>character varying(</w:t>
            </w:r>
            <w:r>
              <w:rPr>
                <w:rFonts w:cs="Arial"/>
              </w:rPr>
              <w:t>50</w:t>
            </w:r>
            <w:r w:rsidRPr="001D749C">
              <w:rPr>
                <w:rFonts w:cs="Arial"/>
              </w:rPr>
              <w:t>)</w:t>
            </w:r>
            <w:r>
              <w:rPr>
                <w:rFonts w:cs="Arial"/>
              </w:rPr>
              <w:t xml:space="preserve"> </w:t>
            </w:r>
            <w:r w:rsidRPr="001D749C">
              <w:rPr>
                <w:rFonts w:cs="Arial"/>
              </w:rPr>
              <w:t>NOT NULL</w:t>
            </w:r>
          </w:p>
        </w:tc>
      </w:tr>
    </w:tbl>
    <w:p w:rsidR="001F2AEE" w:rsidRPr="007747B8" w:rsidRDefault="001F2AEE" w:rsidP="001F2AEE">
      <w:pPr>
        <w:ind w:left="720"/>
      </w:pPr>
    </w:p>
    <w:p w:rsidR="00415762" w:rsidRDefault="001F2AEE" w:rsidP="00415762">
      <w:pPr>
        <w:pStyle w:val="Titre4"/>
        <w:rPr>
          <w:rFonts w:cs="Arial"/>
        </w:rPr>
      </w:pPr>
      <w:bookmarkStart w:id="147" w:name="_Toc426723414"/>
      <w:r w:rsidRPr="007747B8">
        <w:t>Description de la table geofibre.</w:t>
      </w:r>
      <w:r w:rsidRPr="007747B8">
        <w:rPr>
          <w:rFonts w:cs="Arial"/>
        </w:rPr>
        <w:t>ftth_parcours</w:t>
      </w:r>
      <w:bookmarkEnd w:id="147"/>
      <w:r w:rsidRPr="007747B8">
        <w:rPr>
          <w:rFonts w:cs="Arial"/>
        </w:rPr>
        <w:t> </w:t>
      </w:r>
    </w:p>
    <w:p w:rsidR="0021237C" w:rsidRDefault="0021237C" w:rsidP="0021237C">
      <w:pPr>
        <w:rPr>
          <w:rFonts w:cs="Arial"/>
        </w:rPr>
      </w:pPr>
      <w:r w:rsidRPr="007747B8">
        <w:rPr>
          <w:rFonts w:cs="Arial"/>
        </w:rPr>
        <w:t>Présence des champs suivants :</w:t>
      </w:r>
    </w:p>
    <w:p w:rsidR="0021237C" w:rsidRPr="0021237C" w:rsidRDefault="0021237C" w:rsidP="0021237C">
      <w:pPr>
        <w:pStyle w:val="Paragraphedeliste"/>
        <w:numPr>
          <w:ilvl w:val="0"/>
          <w:numId w:val="157"/>
        </w:numPr>
        <w:spacing w:before="0" w:after="0"/>
        <w:rPr>
          <w:rFonts w:cs="Arial"/>
          <w:highlight w:val="green"/>
          <w:lang w:val="en-US"/>
        </w:rPr>
      </w:pPr>
      <w:r w:rsidRPr="0021237C">
        <w:rPr>
          <w:rFonts w:cs="Arial"/>
          <w:highlight w:val="green"/>
          <w:lang w:val="en-US"/>
        </w:rPr>
        <w:t>operateur : character varying(6) NOT NULL</w:t>
      </w:r>
      <w:r w:rsidRPr="0021237C">
        <w:rPr>
          <w:highlight w:val="green"/>
          <w:lang w:val="en-US"/>
        </w:rPr>
        <w:t xml:space="preserve"> </w:t>
      </w:r>
      <w:r w:rsidRPr="0021237C">
        <w:rPr>
          <w:rFonts w:cs="Arial"/>
          <w:highlight w:val="green"/>
          <w:lang w:val="en-US"/>
        </w:rPr>
        <w:t>DEFAULT 'Orange'</w:t>
      </w:r>
    </w:p>
    <w:p w:rsidR="00415762" w:rsidRPr="007747B8" w:rsidRDefault="001F2AEE" w:rsidP="00415762">
      <w:pPr>
        <w:pStyle w:val="Titre5"/>
      </w:pPr>
      <w:r w:rsidRPr="007747B8">
        <w:t>Triggers</w:t>
      </w:r>
    </w:p>
    <w:p w:rsidR="00415762" w:rsidRPr="007747B8" w:rsidRDefault="001F2AEE" w:rsidP="00415762">
      <w:pPr>
        <w:pStyle w:val="Titre6"/>
        <w:rPr>
          <w:lang w:val="fr-FR"/>
        </w:rPr>
      </w:pPr>
      <w:r w:rsidRPr="007747B8">
        <w:rPr>
          <w:lang w:val="fr-FR"/>
        </w:rPr>
        <w:t>Avant l’insertion en base</w:t>
      </w:r>
    </w:p>
    <w:p w:rsidR="00415762" w:rsidRPr="007747B8" w:rsidRDefault="001F2AEE" w:rsidP="00415762">
      <w:r w:rsidRPr="007747B8">
        <w:t xml:space="preserve">Calcul des champs suivants : </w:t>
      </w:r>
    </w:p>
    <w:p w:rsidR="00F93A55" w:rsidRPr="007747B8" w:rsidRDefault="00F93A55" w:rsidP="00F93A55">
      <w:pPr>
        <w:pStyle w:val="Paragraphedeliste"/>
        <w:numPr>
          <w:ilvl w:val="0"/>
          <w:numId w:val="157"/>
        </w:numPr>
      </w:pPr>
      <w:r w:rsidRPr="007747B8">
        <w:rPr>
          <w:rFonts w:cs="Arial"/>
        </w:rPr>
        <w:t xml:space="preserve">dept : cf. </w:t>
      </w:r>
      <w:hyperlink w:anchor="_Calcul_du_code_1" w:history="1">
        <w:r w:rsidRPr="007747B8">
          <w:rPr>
            <w:rStyle w:val="Lienhypertexte"/>
            <w:rFonts w:cs="Arial"/>
          </w:rPr>
          <w:t>Calcul du code département</w:t>
        </w:r>
      </w:hyperlink>
      <w:r w:rsidRPr="007747B8">
        <w:rPr>
          <w:rFonts w:cs="Arial"/>
        </w:rPr>
        <w:t xml:space="preserve">  </w:t>
      </w:r>
    </w:p>
    <w:p w:rsidR="00A47FA9" w:rsidRDefault="001F2AEE" w:rsidP="00A47FA9">
      <w:pPr>
        <w:pStyle w:val="Paragraphedeliste"/>
        <w:numPr>
          <w:ilvl w:val="0"/>
          <w:numId w:val="157"/>
        </w:numPr>
      </w:pPr>
      <w:r w:rsidRPr="007747B8">
        <w:t>date_creation = date courante exprimée dans l’heure locale de base de données</w:t>
      </w:r>
    </w:p>
    <w:p w:rsidR="00BB389A" w:rsidRDefault="00BB389A" w:rsidP="00BB389A">
      <w:pPr>
        <w:spacing w:before="0" w:after="0"/>
        <w:ind w:left="720"/>
        <w:rPr>
          <w:rFonts w:cs="Arial"/>
          <w:highlight w:val="green"/>
        </w:rPr>
      </w:pPr>
    </w:p>
    <w:p w:rsidR="00BB389A" w:rsidRPr="007747B8" w:rsidRDefault="00BB389A" w:rsidP="00BB389A">
      <w:pPr>
        <w:pStyle w:val="Titre5"/>
      </w:pPr>
      <w:r w:rsidRPr="007747B8">
        <w:t>Table d’audit</w:t>
      </w:r>
    </w:p>
    <w:p w:rsidR="00BB389A" w:rsidRDefault="00BB389A" w:rsidP="00BB389A">
      <w:pPr>
        <w:rPr>
          <w:rFonts w:cs="Arial"/>
        </w:rPr>
      </w:pPr>
      <w:r w:rsidRPr="007747B8">
        <w:rPr>
          <w:rFonts w:cs="Arial"/>
        </w:rPr>
        <w:t>Présence des champs suivants :</w:t>
      </w:r>
    </w:p>
    <w:p w:rsidR="00BB389A" w:rsidRPr="0021237C" w:rsidRDefault="00BB389A" w:rsidP="00BB389A">
      <w:pPr>
        <w:pStyle w:val="Paragraphedeliste"/>
        <w:numPr>
          <w:ilvl w:val="0"/>
          <w:numId w:val="157"/>
        </w:numPr>
        <w:spacing w:before="0" w:after="0"/>
        <w:rPr>
          <w:rFonts w:cs="Arial"/>
          <w:highlight w:val="green"/>
          <w:lang w:val="en-US"/>
        </w:rPr>
      </w:pPr>
      <w:r w:rsidRPr="0021237C">
        <w:rPr>
          <w:rFonts w:cs="Arial"/>
          <w:highlight w:val="green"/>
          <w:lang w:val="en-US"/>
        </w:rPr>
        <w:t>o</w:t>
      </w:r>
      <w:r w:rsidR="00F32C8A">
        <w:rPr>
          <w:rFonts w:cs="Arial"/>
          <w:highlight w:val="green"/>
          <w:lang w:val="en-US"/>
        </w:rPr>
        <w:t>perateur : character varying(6)</w:t>
      </w:r>
    </w:p>
    <w:p w:rsidR="00732702" w:rsidRPr="00BB389A" w:rsidRDefault="00732702">
      <w:pPr>
        <w:pStyle w:val="Paragraphedeliste"/>
        <w:rPr>
          <w:lang w:val="en-US"/>
        </w:rPr>
      </w:pPr>
    </w:p>
    <w:p w:rsidR="00535114" w:rsidRPr="007747B8" w:rsidRDefault="001F2AEE" w:rsidP="00535114">
      <w:pPr>
        <w:pStyle w:val="Titre4"/>
      </w:pPr>
      <w:bookmarkStart w:id="148" w:name="_Toc426723415"/>
      <w:r w:rsidRPr="007747B8">
        <w:lastRenderedPageBreak/>
        <w:t>Description de la table geofibre.ftth_pf</w:t>
      </w:r>
      <w:bookmarkEnd w:id="148"/>
    </w:p>
    <w:p w:rsidR="00535114" w:rsidRPr="007747B8" w:rsidRDefault="001F2AEE" w:rsidP="00535114">
      <w:pPr>
        <w:rPr>
          <w:rFonts w:cs="Arial"/>
        </w:rPr>
      </w:pPr>
      <w:r w:rsidRPr="007747B8">
        <w:rPr>
          <w:rFonts w:cs="Arial"/>
        </w:rPr>
        <w:t>Présence des champs suivants :</w:t>
      </w:r>
    </w:p>
    <w:p w:rsidR="001F2AEE" w:rsidRPr="007747B8" w:rsidRDefault="001F2AEE" w:rsidP="001F2AEE">
      <w:pPr>
        <w:pStyle w:val="Paragraphedeliste"/>
        <w:numPr>
          <w:ilvl w:val="0"/>
          <w:numId w:val="157"/>
        </w:numPr>
        <w:rPr>
          <w:lang w:val="en-US"/>
        </w:rPr>
      </w:pPr>
      <w:r w:rsidRPr="007747B8">
        <w:rPr>
          <w:lang w:val="en-US"/>
        </w:rPr>
        <w:t xml:space="preserve">date_pmpa : </w:t>
      </w:r>
      <w:r w:rsidR="003D36A7" w:rsidRPr="007747B8">
        <w:rPr>
          <w:lang w:val="en-US"/>
        </w:rPr>
        <w:t>timestamp with time zone</w:t>
      </w:r>
    </w:p>
    <w:p w:rsidR="00A660C8" w:rsidRPr="007747B8" w:rsidRDefault="001F2AEE" w:rsidP="00A660C8">
      <w:pPr>
        <w:pStyle w:val="Titre5"/>
      </w:pPr>
      <w:r w:rsidRPr="007747B8">
        <w:t>Triggers</w:t>
      </w:r>
    </w:p>
    <w:p w:rsidR="00A660C8" w:rsidRPr="007747B8" w:rsidRDefault="001F2AEE" w:rsidP="00A660C8">
      <w:pPr>
        <w:pStyle w:val="Titre6"/>
        <w:rPr>
          <w:lang w:val="fr-FR"/>
        </w:rPr>
      </w:pPr>
      <w:r w:rsidRPr="007747B8">
        <w:rPr>
          <w:lang w:val="fr-FR"/>
        </w:rPr>
        <w:t>Avant l’insertion en base</w:t>
      </w:r>
    </w:p>
    <w:p w:rsidR="00A660C8" w:rsidRPr="007747B8" w:rsidRDefault="001F2AEE" w:rsidP="00A660C8">
      <w:r w:rsidRPr="007747B8">
        <w:t xml:space="preserve">Calcul des champs suivants : </w:t>
      </w:r>
    </w:p>
    <w:p w:rsidR="001F2AEE" w:rsidRPr="007747B8" w:rsidRDefault="003D36A7" w:rsidP="001F2AEE">
      <w:pPr>
        <w:pStyle w:val="Paragraphedeliste"/>
        <w:numPr>
          <w:ilvl w:val="0"/>
          <w:numId w:val="157"/>
        </w:numPr>
      </w:pPr>
      <w:r w:rsidRPr="007747B8">
        <w:rPr>
          <w:rFonts w:cs="Arial"/>
        </w:rPr>
        <w:t xml:space="preserve">dept : cf. </w:t>
      </w:r>
      <w:hyperlink w:anchor="_Calcul_du_code_1" w:history="1">
        <w:r w:rsidR="001F2AEE" w:rsidRPr="007747B8">
          <w:rPr>
            <w:rStyle w:val="Lienhypertexte"/>
            <w:rFonts w:cs="Arial"/>
          </w:rPr>
          <w:t>Calcul du code département</w:t>
        </w:r>
      </w:hyperlink>
      <w:r w:rsidR="001F2AEE" w:rsidRPr="007747B8">
        <w:rPr>
          <w:rFonts w:cs="Arial"/>
        </w:rPr>
        <w:t xml:space="preserve">  </w:t>
      </w:r>
    </w:p>
    <w:p w:rsidR="00A47FA9" w:rsidRPr="007747B8" w:rsidRDefault="001F2AEE" w:rsidP="00A47FA9">
      <w:pPr>
        <w:pStyle w:val="Paragraphedeliste"/>
        <w:numPr>
          <w:ilvl w:val="0"/>
          <w:numId w:val="157"/>
        </w:numPr>
      </w:pPr>
      <w:r w:rsidRPr="007747B8">
        <w:t>date_creation = date courante exprimée dans l’heure locale de base de données</w:t>
      </w:r>
    </w:p>
    <w:p w:rsidR="00B20F38" w:rsidRPr="007747B8" w:rsidRDefault="001F2AEE" w:rsidP="00B20F38">
      <w:pPr>
        <w:pStyle w:val="Titre5"/>
      </w:pPr>
      <w:r w:rsidRPr="007747B8">
        <w:t>Table d’audit</w:t>
      </w:r>
    </w:p>
    <w:p w:rsidR="00B20F38" w:rsidRPr="007747B8" w:rsidRDefault="001F2AEE" w:rsidP="00B20F38">
      <w:pPr>
        <w:pStyle w:val="Paragraphedeliste"/>
        <w:numPr>
          <w:ilvl w:val="0"/>
          <w:numId w:val="157"/>
        </w:numPr>
        <w:rPr>
          <w:lang w:val="en-US"/>
        </w:rPr>
      </w:pPr>
      <w:r w:rsidRPr="007747B8">
        <w:rPr>
          <w:lang w:val="en-US"/>
        </w:rPr>
        <w:t>date_pmpa : timestamp with time zone</w:t>
      </w:r>
    </w:p>
    <w:p w:rsidR="001F2AEE" w:rsidRDefault="001F2AEE" w:rsidP="001F2AEE">
      <w:pPr>
        <w:pStyle w:val="Paragraphedeliste"/>
        <w:rPr>
          <w:lang w:val="en-US"/>
        </w:rPr>
      </w:pPr>
    </w:p>
    <w:p w:rsidR="00B1694A" w:rsidRPr="007747B8" w:rsidRDefault="00B1694A" w:rsidP="00B1694A">
      <w:pPr>
        <w:pStyle w:val="Titre4"/>
      </w:pPr>
      <w:bookmarkStart w:id="149" w:name="_Ref422479091"/>
      <w:bookmarkStart w:id="150" w:name="_Toc426723416"/>
      <w:r w:rsidRPr="00B1694A">
        <w:t>Description de la table geofibre.ftth_point_technique_attr</w:t>
      </w:r>
      <w:bookmarkEnd w:id="149"/>
      <w:bookmarkEnd w:id="150"/>
    </w:p>
    <w:p w:rsidR="005B75E8" w:rsidRDefault="00A61A56">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4425"/>
        <w:gridCol w:w="3260"/>
      </w:tblGrid>
      <w:tr w:rsidR="00A61A56" w:rsidRPr="001D749C" w:rsidTr="00A61A56">
        <w:tc>
          <w:tcPr>
            <w:tcW w:w="2093" w:type="dxa"/>
            <w:shd w:val="clear" w:color="auto" w:fill="BFBFBF" w:themeFill="background1" w:themeFillShade="BF"/>
          </w:tcPr>
          <w:p w:rsidR="00A61A56" w:rsidRPr="001D749C" w:rsidRDefault="00A61A56" w:rsidP="00A06896">
            <w:pPr>
              <w:rPr>
                <w:rFonts w:cs="Arial"/>
              </w:rPr>
            </w:pPr>
            <w:r w:rsidRPr="001D749C">
              <w:rPr>
                <w:rFonts w:cs="Arial"/>
              </w:rPr>
              <w:t>Nom de la colonne</w:t>
            </w:r>
          </w:p>
        </w:tc>
        <w:tc>
          <w:tcPr>
            <w:tcW w:w="4425" w:type="dxa"/>
            <w:shd w:val="clear" w:color="auto" w:fill="BFBFBF" w:themeFill="background1" w:themeFillShade="BF"/>
          </w:tcPr>
          <w:p w:rsidR="00A61A56" w:rsidRPr="001D749C" w:rsidRDefault="00A61A56" w:rsidP="00A06896">
            <w:pPr>
              <w:rPr>
                <w:rFonts w:cs="Arial"/>
              </w:rPr>
            </w:pPr>
            <w:r w:rsidRPr="001D749C">
              <w:rPr>
                <w:rFonts w:cs="Arial"/>
              </w:rPr>
              <w:t>Description</w:t>
            </w:r>
          </w:p>
        </w:tc>
        <w:tc>
          <w:tcPr>
            <w:tcW w:w="3260" w:type="dxa"/>
            <w:shd w:val="clear" w:color="auto" w:fill="BFBFBF" w:themeFill="background1" w:themeFillShade="BF"/>
          </w:tcPr>
          <w:p w:rsidR="00A61A56" w:rsidRPr="001D749C" w:rsidRDefault="00A61A56" w:rsidP="00A06896">
            <w:pPr>
              <w:rPr>
                <w:rFonts w:cs="Arial"/>
              </w:rPr>
            </w:pPr>
            <w:r w:rsidRPr="001D749C">
              <w:rPr>
                <w:rFonts w:cs="Arial"/>
              </w:rPr>
              <w:t>Format</w:t>
            </w:r>
          </w:p>
        </w:tc>
      </w:tr>
      <w:tr w:rsidR="00A61A56" w:rsidRPr="001D749C" w:rsidTr="00A61A56">
        <w:tc>
          <w:tcPr>
            <w:tcW w:w="2093" w:type="dxa"/>
          </w:tcPr>
          <w:p w:rsidR="00A61A56" w:rsidRPr="001D749C" w:rsidRDefault="00A61A56" w:rsidP="00A06896">
            <w:pPr>
              <w:rPr>
                <w:rFonts w:cs="Arial"/>
              </w:rPr>
            </w:pPr>
            <w:r w:rsidRPr="001D749C">
              <w:rPr>
                <w:rFonts w:cs="Arial"/>
              </w:rPr>
              <w:t>type_site</w:t>
            </w:r>
          </w:p>
        </w:tc>
        <w:tc>
          <w:tcPr>
            <w:tcW w:w="4425" w:type="dxa"/>
          </w:tcPr>
          <w:p w:rsidR="00A61A56" w:rsidRPr="001D749C" w:rsidRDefault="00A61A56" w:rsidP="00A06896">
            <w:pPr>
              <w:rPr>
                <w:rFonts w:cs="Arial"/>
              </w:rPr>
            </w:pPr>
            <w:r w:rsidRPr="001D749C">
              <w:rPr>
                <w:rFonts w:cs="Arial"/>
              </w:rPr>
              <w:t xml:space="preserve">Type du site support </w:t>
            </w:r>
          </w:p>
        </w:tc>
        <w:tc>
          <w:tcPr>
            <w:tcW w:w="3260" w:type="dxa"/>
          </w:tcPr>
          <w:p w:rsidR="00A61A56" w:rsidRPr="001D749C" w:rsidRDefault="00A61A56" w:rsidP="00A06896">
            <w:pPr>
              <w:rPr>
                <w:rFonts w:cs="Arial"/>
              </w:rPr>
            </w:pPr>
            <w:r w:rsidRPr="001D749C">
              <w:rPr>
                <w:rFonts w:cs="Arial"/>
              </w:rPr>
              <w:t>character varying(20) NOT NULL</w:t>
            </w:r>
          </w:p>
        </w:tc>
      </w:tr>
      <w:tr w:rsidR="00A61A56" w:rsidRPr="001D749C" w:rsidTr="00A61A56">
        <w:trPr>
          <w:trHeight w:val="70"/>
        </w:trPr>
        <w:tc>
          <w:tcPr>
            <w:tcW w:w="2093" w:type="dxa"/>
          </w:tcPr>
          <w:p w:rsidR="00A61A56" w:rsidRPr="001D749C" w:rsidRDefault="00A61A56" w:rsidP="00A06896">
            <w:pPr>
              <w:rPr>
                <w:rFonts w:cs="Arial"/>
              </w:rPr>
            </w:pPr>
            <w:r w:rsidRPr="001D749C">
              <w:rPr>
                <w:rFonts w:cs="Arial"/>
              </w:rPr>
              <w:t>id_metier_site</w:t>
            </w:r>
          </w:p>
        </w:tc>
        <w:tc>
          <w:tcPr>
            <w:tcW w:w="4425" w:type="dxa"/>
          </w:tcPr>
          <w:p w:rsidR="00A61A56" w:rsidRPr="001D749C" w:rsidRDefault="00A61A56" w:rsidP="00A06896">
            <w:pPr>
              <w:rPr>
                <w:rFonts w:cs="Arial"/>
              </w:rPr>
            </w:pPr>
            <w:r w:rsidRPr="001D749C">
              <w:rPr>
                <w:rFonts w:cs="Arial"/>
              </w:rPr>
              <w:t>Id métier du site support</w:t>
            </w:r>
          </w:p>
        </w:tc>
        <w:tc>
          <w:tcPr>
            <w:tcW w:w="3260" w:type="dxa"/>
          </w:tcPr>
          <w:p w:rsidR="00A61A56" w:rsidRPr="001D749C" w:rsidRDefault="00A61A56" w:rsidP="00A06896">
            <w:pPr>
              <w:rPr>
                <w:rFonts w:cs="Arial"/>
              </w:rPr>
            </w:pPr>
            <w:r w:rsidRPr="001D749C">
              <w:rPr>
                <w:rFonts w:cs="Arial"/>
              </w:rPr>
              <w:t>character varying(50) NOT NULL</w:t>
            </w:r>
          </w:p>
        </w:tc>
      </w:tr>
      <w:tr w:rsidR="00A61A56" w:rsidRPr="001D749C" w:rsidTr="00A61A56">
        <w:trPr>
          <w:trHeight w:val="70"/>
        </w:trPr>
        <w:tc>
          <w:tcPr>
            <w:tcW w:w="2093" w:type="dxa"/>
          </w:tcPr>
          <w:p w:rsidR="00A61A56" w:rsidRPr="001D749C" w:rsidRDefault="00A61A56" w:rsidP="00A06896">
            <w:pPr>
              <w:rPr>
                <w:rFonts w:cs="Arial"/>
              </w:rPr>
            </w:pPr>
            <w:r w:rsidRPr="001D749C">
              <w:rPr>
                <w:rFonts w:cs="Arial"/>
              </w:rPr>
              <w:t>ref_pt</w:t>
            </w:r>
          </w:p>
        </w:tc>
        <w:tc>
          <w:tcPr>
            <w:tcW w:w="4425" w:type="dxa"/>
          </w:tcPr>
          <w:p w:rsidR="00A61A56" w:rsidRPr="001D749C" w:rsidRDefault="00A61A56" w:rsidP="00A06896">
            <w:pPr>
              <w:rPr>
                <w:rFonts w:cs="Arial"/>
              </w:rPr>
            </w:pPr>
            <w:r w:rsidRPr="001D749C">
              <w:rPr>
                <w:rFonts w:cs="Arial"/>
              </w:rPr>
              <w:t>Référence du PT</w:t>
            </w:r>
          </w:p>
        </w:tc>
        <w:tc>
          <w:tcPr>
            <w:tcW w:w="3260" w:type="dxa"/>
          </w:tcPr>
          <w:p w:rsidR="00A61A56" w:rsidRPr="001D749C" w:rsidRDefault="00A61A56" w:rsidP="00A06896">
            <w:pPr>
              <w:rPr>
                <w:rFonts w:cs="Arial"/>
              </w:rPr>
            </w:pPr>
            <w:r w:rsidRPr="001D749C">
              <w:rPr>
                <w:rFonts w:cs="Arial"/>
              </w:rPr>
              <w:t>character varying(25) NOT NULL</w:t>
            </w:r>
          </w:p>
        </w:tc>
      </w:tr>
      <w:tr w:rsidR="00A61A56" w:rsidRPr="001D749C" w:rsidTr="00A61A56">
        <w:trPr>
          <w:trHeight w:val="70"/>
        </w:trPr>
        <w:tc>
          <w:tcPr>
            <w:tcW w:w="2093" w:type="dxa"/>
          </w:tcPr>
          <w:p w:rsidR="00A61A56" w:rsidRPr="001D749C" w:rsidRDefault="00A61A56" w:rsidP="00A06896">
            <w:pPr>
              <w:rPr>
                <w:rFonts w:cs="Arial"/>
              </w:rPr>
            </w:pPr>
            <w:r w:rsidRPr="001D749C">
              <w:rPr>
                <w:rFonts w:cs="Arial"/>
              </w:rPr>
              <w:t>objectid_ipon</w:t>
            </w:r>
          </w:p>
        </w:tc>
        <w:tc>
          <w:tcPr>
            <w:tcW w:w="4425" w:type="dxa"/>
          </w:tcPr>
          <w:p w:rsidR="00A61A56" w:rsidRPr="001D749C" w:rsidRDefault="00A61A56" w:rsidP="00A06896">
            <w:pPr>
              <w:rPr>
                <w:rFonts w:cs="Arial"/>
              </w:rPr>
            </w:pPr>
            <w:r w:rsidRPr="001D749C">
              <w:rPr>
                <w:rFonts w:cs="Arial"/>
              </w:rPr>
              <w:t>Identifiant IPON du PT</w:t>
            </w:r>
          </w:p>
        </w:tc>
        <w:tc>
          <w:tcPr>
            <w:tcW w:w="3260" w:type="dxa"/>
          </w:tcPr>
          <w:p w:rsidR="00A61A56" w:rsidRPr="001D749C" w:rsidRDefault="00A61A56" w:rsidP="00A06896">
            <w:pPr>
              <w:rPr>
                <w:rFonts w:cs="Arial"/>
              </w:rPr>
            </w:pPr>
            <w:r w:rsidRPr="001D749C">
              <w:rPr>
                <w:rFonts w:cs="Arial"/>
              </w:rPr>
              <w:t>character varying(20)</w:t>
            </w:r>
          </w:p>
        </w:tc>
      </w:tr>
      <w:tr w:rsidR="00A61A56" w:rsidRPr="001D749C" w:rsidTr="00A61A56">
        <w:trPr>
          <w:trHeight w:val="70"/>
        </w:trPr>
        <w:tc>
          <w:tcPr>
            <w:tcW w:w="2093" w:type="dxa"/>
          </w:tcPr>
          <w:p w:rsidR="00A61A56" w:rsidRPr="001D749C" w:rsidRDefault="00A61A56" w:rsidP="00A06896">
            <w:pPr>
              <w:rPr>
                <w:rFonts w:cs="Arial"/>
              </w:rPr>
            </w:pPr>
            <w:r w:rsidRPr="001D749C">
              <w:rPr>
                <w:rFonts w:cs="Arial"/>
              </w:rPr>
              <w:t>code_com</w:t>
            </w:r>
          </w:p>
        </w:tc>
        <w:tc>
          <w:tcPr>
            <w:tcW w:w="4425" w:type="dxa"/>
          </w:tcPr>
          <w:p w:rsidR="00A61A56" w:rsidRPr="001D749C" w:rsidRDefault="00A61A56" w:rsidP="00A06896">
            <w:pPr>
              <w:rPr>
                <w:rFonts w:cs="Arial"/>
              </w:rPr>
            </w:pPr>
            <w:r w:rsidRPr="001D749C">
              <w:rPr>
                <w:rFonts w:cs="Arial"/>
              </w:rPr>
              <w:t>Code INSEE du PT</w:t>
            </w:r>
          </w:p>
        </w:tc>
        <w:tc>
          <w:tcPr>
            <w:tcW w:w="3260" w:type="dxa"/>
          </w:tcPr>
          <w:p w:rsidR="00A61A56" w:rsidRPr="001D749C" w:rsidRDefault="00A61A56" w:rsidP="00A06896">
            <w:pPr>
              <w:rPr>
                <w:rFonts w:cs="Arial"/>
              </w:rPr>
            </w:pPr>
            <w:r w:rsidRPr="001D749C">
              <w:rPr>
                <w:rFonts w:cs="Arial"/>
              </w:rPr>
              <w:t>character varying(5)</w:t>
            </w:r>
          </w:p>
        </w:tc>
      </w:tr>
      <w:tr w:rsidR="00A61A56" w:rsidRPr="001D749C" w:rsidTr="00A61A56">
        <w:trPr>
          <w:trHeight w:val="70"/>
        </w:trPr>
        <w:tc>
          <w:tcPr>
            <w:tcW w:w="2093" w:type="dxa"/>
          </w:tcPr>
          <w:p w:rsidR="00A61A56" w:rsidRPr="001D749C" w:rsidRDefault="00A61A56" w:rsidP="00A06896">
            <w:pPr>
              <w:rPr>
                <w:rFonts w:cs="Arial"/>
              </w:rPr>
            </w:pPr>
            <w:r w:rsidRPr="001D749C">
              <w:rPr>
                <w:rFonts w:cs="Arial"/>
              </w:rPr>
              <w:t>id_ftth</w:t>
            </w:r>
          </w:p>
        </w:tc>
        <w:tc>
          <w:tcPr>
            <w:tcW w:w="4425" w:type="dxa"/>
          </w:tcPr>
          <w:p w:rsidR="00A61A56" w:rsidRPr="001D749C" w:rsidRDefault="00A61A56" w:rsidP="00A06896">
            <w:pPr>
              <w:rPr>
                <w:rFonts w:cs="Arial"/>
              </w:rPr>
            </w:pPr>
            <w:r w:rsidRPr="001D749C">
              <w:rPr>
                <w:rFonts w:cs="Arial"/>
              </w:rPr>
              <w:t>Identifiant unique du PT</w:t>
            </w:r>
            <w:r w:rsidR="00606691">
              <w:rPr>
                <w:rFonts w:cs="Arial"/>
              </w:rPr>
              <w:t xml:space="preserve"> </w:t>
            </w:r>
            <w:r w:rsidRPr="001D749C">
              <w:rPr>
                <w:rFonts w:cs="Arial"/>
              </w:rPr>
              <w:t>(ajouté en G1R3 pour l’onglet documentation des projets, la création du champ en serial remplit automatiquement la valeur pour les données existantes)</w:t>
            </w:r>
          </w:p>
        </w:tc>
        <w:tc>
          <w:tcPr>
            <w:tcW w:w="3260" w:type="dxa"/>
          </w:tcPr>
          <w:p w:rsidR="00A61A56" w:rsidRPr="001D749C" w:rsidRDefault="00A61A56" w:rsidP="00A06896">
            <w:pPr>
              <w:rPr>
                <w:rFonts w:cs="Arial"/>
              </w:rPr>
            </w:pPr>
            <w:r w:rsidRPr="001D749C">
              <w:rPr>
                <w:rFonts w:cs="Arial"/>
              </w:rPr>
              <w:t>serial NOT NULL</w:t>
            </w:r>
          </w:p>
        </w:tc>
      </w:tr>
      <w:tr w:rsidR="00A61A56" w:rsidRPr="003B07B7" w:rsidTr="00A61A56">
        <w:trPr>
          <w:trHeight w:val="70"/>
        </w:trPr>
        <w:tc>
          <w:tcPr>
            <w:tcW w:w="2093" w:type="dxa"/>
          </w:tcPr>
          <w:p w:rsidR="005B75E8" w:rsidRDefault="00FE4E1D">
            <w:pPr>
              <w:rPr>
                <w:rFonts w:cs="Arial"/>
                <w:highlight w:val="green"/>
              </w:rPr>
            </w:pPr>
            <w:r w:rsidRPr="00FE4E1D">
              <w:rPr>
                <w:rFonts w:cs="Arial"/>
                <w:highlight w:val="green"/>
              </w:rPr>
              <w:t>operateur</w:t>
            </w:r>
          </w:p>
        </w:tc>
        <w:tc>
          <w:tcPr>
            <w:tcW w:w="4425" w:type="dxa"/>
          </w:tcPr>
          <w:p w:rsidR="00A61A56" w:rsidRPr="00A61A56" w:rsidRDefault="00FE4E1D" w:rsidP="00A06896">
            <w:pPr>
              <w:rPr>
                <w:rFonts w:cs="Arial"/>
                <w:highlight w:val="green"/>
              </w:rPr>
            </w:pPr>
            <w:r w:rsidRPr="00FE4E1D">
              <w:rPr>
                <w:rFonts w:cs="Arial"/>
                <w:highlight w:val="green"/>
              </w:rPr>
              <w:t>Opérateur associé au point technique.</w:t>
            </w:r>
          </w:p>
        </w:tc>
        <w:tc>
          <w:tcPr>
            <w:tcW w:w="3260" w:type="dxa"/>
          </w:tcPr>
          <w:p w:rsidR="005B75E8" w:rsidRDefault="00357D1F" w:rsidP="00A806D8">
            <w:pPr>
              <w:rPr>
                <w:rFonts w:cs="Arial"/>
                <w:lang w:val="en-US"/>
              </w:rPr>
            </w:pPr>
            <w:r w:rsidRPr="00DA04EE">
              <w:rPr>
                <w:rFonts w:cs="Arial"/>
                <w:highlight w:val="green"/>
                <w:lang w:val="en-US"/>
              </w:rPr>
              <w:t xml:space="preserve">character varying(50) NOT NULL DEFAULT </w:t>
            </w:r>
            <w:r w:rsidR="00A806D8" w:rsidRPr="00DA04EE">
              <w:rPr>
                <w:rFonts w:cs="Arial"/>
                <w:highlight w:val="green"/>
                <w:lang w:val="en-US"/>
              </w:rPr>
              <w:t>'</w:t>
            </w:r>
            <w:r w:rsidR="00A806D8">
              <w:rPr>
                <w:rFonts w:cs="Arial"/>
                <w:highlight w:val="green"/>
                <w:lang w:val="en-US"/>
              </w:rPr>
              <w:t>Orange</w:t>
            </w:r>
            <w:r w:rsidR="00A806D8" w:rsidRPr="00DA04EE">
              <w:rPr>
                <w:rFonts w:cs="Arial"/>
                <w:highlight w:val="green"/>
                <w:lang w:val="en-US"/>
              </w:rPr>
              <w:t>'</w:t>
            </w:r>
          </w:p>
        </w:tc>
      </w:tr>
    </w:tbl>
    <w:p w:rsidR="00A61A56" w:rsidRPr="002A7A19" w:rsidRDefault="00A61A56" w:rsidP="001F2AEE">
      <w:pPr>
        <w:pStyle w:val="Paragraphedeliste"/>
        <w:rPr>
          <w:lang w:val="en-US"/>
        </w:rPr>
      </w:pPr>
    </w:p>
    <w:p w:rsidR="00CC495F" w:rsidRDefault="00CC495F" w:rsidP="00CC495F">
      <w:pPr>
        <w:pStyle w:val="Titre5"/>
      </w:pPr>
      <w:r>
        <w:t>Contraintes</w:t>
      </w:r>
    </w:p>
    <w:p w:rsidR="00732702" w:rsidRDefault="00CC495F">
      <w:pPr>
        <w:pStyle w:val="Paragraphedeliste"/>
        <w:numPr>
          <w:ilvl w:val="0"/>
          <w:numId w:val="157"/>
        </w:numPr>
      </w:pPr>
      <w:r>
        <w:t xml:space="preserve">Clé primaire : </w:t>
      </w:r>
    </w:p>
    <w:p w:rsidR="00732702" w:rsidRDefault="00FE4E1D">
      <w:pPr>
        <w:pStyle w:val="Paragraphedeliste"/>
        <w:numPr>
          <w:ilvl w:val="1"/>
          <w:numId w:val="157"/>
        </w:numPr>
      </w:pPr>
      <w:r w:rsidRPr="00FE4E1D">
        <w:rPr>
          <w:b/>
          <w:i/>
        </w:rPr>
        <w:t xml:space="preserve">pk_ftth_point_technique_attr </w:t>
      </w:r>
      <w:r w:rsidR="00CC495F">
        <w:t xml:space="preserve">constituée des champs </w:t>
      </w:r>
      <w:r w:rsidR="00CC495F" w:rsidRPr="00CC495F">
        <w:t>(type_site, id_metier_site, ref_pt</w:t>
      </w:r>
      <w:r w:rsidR="00CC495F">
        <w:t>,</w:t>
      </w:r>
      <w:r w:rsidRPr="00FE4E1D">
        <w:rPr>
          <w:highlight w:val="green"/>
        </w:rPr>
        <w:t>, operateur</w:t>
      </w:r>
      <w:r w:rsidR="00CC495F" w:rsidRPr="00CC495F">
        <w:t>)</w:t>
      </w:r>
    </w:p>
    <w:p w:rsidR="00A61A56" w:rsidRPr="00CC495F" w:rsidRDefault="00A61A56" w:rsidP="001F2AEE">
      <w:pPr>
        <w:pStyle w:val="Paragraphedeliste"/>
      </w:pPr>
    </w:p>
    <w:p w:rsidR="00C82695" w:rsidRPr="007747B8" w:rsidRDefault="001F2AEE" w:rsidP="00C82695">
      <w:pPr>
        <w:pStyle w:val="Titre4"/>
        <w:rPr>
          <w:rFonts w:cs="Arial"/>
        </w:rPr>
      </w:pPr>
      <w:bookmarkStart w:id="151" w:name="_Toc426723417"/>
      <w:r w:rsidRPr="007747B8">
        <w:t>Description de la table geofibre.</w:t>
      </w:r>
      <w:r w:rsidRPr="007747B8">
        <w:rPr>
          <w:rFonts w:cs="Arial"/>
        </w:rPr>
        <w:t>ftth_projet</w:t>
      </w:r>
      <w:bookmarkEnd w:id="151"/>
      <w:r w:rsidRPr="007747B8">
        <w:rPr>
          <w:rFonts w:cs="Arial"/>
        </w:rPr>
        <w:t> </w:t>
      </w:r>
    </w:p>
    <w:p w:rsidR="00C82695" w:rsidRPr="007747B8" w:rsidRDefault="001F2AEE" w:rsidP="00C82695">
      <w:pPr>
        <w:pStyle w:val="Titre5"/>
      </w:pPr>
      <w:r w:rsidRPr="007747B8">
        <w:t>Triggers</w:t>
      </w:r>
    </w:p>
    <w:p w:rsidR="00C82695" w:rsidRPr="007747B8" w:rsidRDefault="001F2AEE" w:rsidP="00C82695">
      <w:pPr>
        <w:pStyle w:val="Titre6"/>
        <w:rPr>
          <w:lang w:val="fr-FR"/>
        </w:rPr>
      </w:pPr>
      <w:r w:rsidRPr="007747B8">
        <w:rPr>
          <w:lang w:val="fr-FR"/>
        </w:rPr>
        <w:t>Avant l’insertion en base</w:t>
      </w:r>
    </w:p>
    <w:p w:rsidR="00C82695" w:rsidRPr="007747B8" w:rsidRDefault="001F2AEE" w:rsidP="00C82695">
      <w:r w:rsidRPr="007747B8">
        <w:t>Calcul des champs suivants</w:t>
      </w:r>
      <w:r w:rsidR="00A047C1" w:rsidRPr="007747B8">
        <w:t xml:space="preserve"> </w:t>
      </w:r>
      <w:r w:rsidRPr="007747B8">
        <w:t xml:space="preserve">: </w:t>
      </w:r>
    </w:p>
    <w:p w:rsidR="00C82695" w:rsidRPr="007747B8" w:rsidRDefault="001F2AEE" w:rsidP="00C82695">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A47FA9" w:rsidRPr="007747B8" w:rsidRDefault="001F2AEE" w:rsidP="00A47FA9">
      <w:pPr>
        <w:pStyle w:val="Paragraphedeliste"/>
        <w:numPr>
          <w:ilvl w:val="0"/>
          <w:numId w:val="157"/>
        </w:numPr>
      </w:pPr>
      <w:r w:rsidRPr="007747B8">
        <w:t>date_creation = date courante exprimée dans l’heure locale de base de données</w:t>
      </w:r>
    </w:p>
    <w:p w:rsidR="001F2AEE" w:rsidRPr="007747B8" w:rsidRDefault="001F2AEE" w:rsidP="001F2AEE">
      <w:pPr>
        <w:pStyle w:val="Paragraphedeliste"/>
      </w:pPr>
    </w:p>
    <w:p w:rsidR="00246C02" w:rsidRPr="007747B8" w:rsidRDefault="00246C02" w:rsidP="00246C02">
      <w:pPr>
        <w:pStyle w:val="Titre4"/>
        <w:rPr>
          <w:rFonts w:cs="Arial"/>
        </w:rPr>
      </w:pPr>
      <w:bookmarkStart w:id="152" w:name="_Toc408825745"/>
      <w:bookmarkStart w:id="153" w:name="_Toc408921401"/>
      <w:bookmarkStart w:id="154" w:name="_Toc409528973"/>
      <w:bookmarkStart w:id="155" w:name="_Toc409529271"/>
      <w:bookmarkStart w:id="156" w:name="_Toc409529566"/>
      <w:bookmarkStart w:id="157" w:name="_Toc409529863"/>
      <w:bookmarkStart w:id="158" w:name="_Toc410031670"/>
      <w:bookmarkStart w:id="159" w:name="_Toc412218243"/>
      <w:bookmarkStart w:id="160" w:name="_Toc412222114"/>
      <w:bookmarkStart w:id="161" w:name="_Toc412222567"/>
      <w:bookmarkStart w:id="162" w:name="_Toc412223261"/>
      <w:bookmarkStart w:id="163" w:name="_Toc426723418"/>
      <w:bookmarkEnd w:id="152"/>
      <w:bookmarkEnd w:id="153"/>
      <w:bookmarkEnd w:id="154"/>
      <w:bookmarkEnd w:id="155"/>
      <w:bookmarkEnd w:id="156"/>
      <w:bookmarkEnd w:id="157"/>
      <w:bookmarkEnd w:id="158"/>
      <w:bookmarkEnd w:id="159"/>
      <w:bookmarkEnd w:id="160"/>
      <w:bookmarkEnd w:id="161"/>
      <w:bookmarkEnd w:id="162"/>
      <w:r w:rsidRPr="007747B8">
        <w:t>Description de la table geofibre.</w:t>
      </w:r>
      <w:r w:rsidRPr="001D749C">
        <w:rPr>
          <w:rFonts w:cs="Arial"/>
        </w:rPr>
        <w:t>ftth_projet_objets_attr</w:t>
      </w:r>
      <w:bookmarkEnd w:id="163"/>
      <w:r w:rsidRPr="007747B8">
        <w:rPr>
          <w:rFonts w:cs="Arial"/>
        </w:rPr>
        <w:t> </w:t>
      </w:r>
    </w:p>
    <w:p w:rsidR="00246C02" w:rsidRPr="00A61A56" w:rsidRDefault="00246C02" w:rsidP="00246C02">
      <w:pPr>
        <w:rPr>
          <w:rFonts w:cs="Arial"/>
        </w:rPr>
      </w:pPr>
      <w:r w:rsidRPr="007747B8">
        <w:rPr>
          <w:rFonts w:cs="Arial"/>
        </w:rPr>
        <w:t>Présence des champs suivants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59"/>
        <w:gridCol w:w="3260"/>
      </w:tblGrid>
      <w:tr w:rsidR="00246C02" w:rsidRPr="00246C02" w:rsidTr="00246C02">
        <w:tc>
          <w:tcPr>
            <w:tcW w:w="3259" w:type="dxa"/>
            <w:shd w:val="clear" w:color="auto" w:fill="A6A6A6" w:themeFill="background1" w:themeFillShade="A6"/>
          </w:tcPr>
          <w:p w:rsidR="00246C02" w:rsidRPr="001D749C" w:rsidRDefault="00246C02" w:rsidP="00A95D9C">
            <w:pPr>
              <w:rPr>
                <w:rFonts w:cs="Arial"/>
              </w:rPr>
            </w:pPr>
            <w:r w:rsidRPr="001D749C">
              <w:rPr>
                <w:rFonts w:cs="Arial"/>
              </w:rPr>
              <w:t>Nom de la colonne</w:t>
            </w:r>
          </w:p>
        </w:tc>
        <w:tc>
          <w:tcPr>
            <w:tcW w:w="3259" w:type="dxa"/>
            <w:shd w:val="clear" w:color="auto" w:fill="A6A6A6" w:themeFill="background1" w:themeFillShade="A6"/>
          </w:tcPr>
          <w:p w:rsidR="00246C02" w:rsidRPr="001D749C" w:rsidRDefault="00246C02" w:rsidP="00A95D9C">
            <w:pPr>
              <w:rPr>
                <w:rFonts w:cs="Arial"/>
              </w:rPr>
            </w:pPr>
            <w:r w:rsidRPr="001D749C">
              <w:rPr>
                <w:rFonts w:cs="Arial"/>
              </w:rPr>
              <w:t>Description</w:t>
            </w:r>
          </w:p>
        </w:tc>
        <w:tc>
          <w:tcPr>
            <w:tcW w:w="3260" w:type="dxa"/>
            <w:shd w:val="clear" w:color="auto" w:fill="A6A6A6" w:themeFill="background1" w:themeFillShade="A6"/>
          </w:tcPr>
          <w:p w:rsidR="00246C02" w:rsidRPr="001D749C" w:rsidRDefault="00246C02" w:rsidP="00A95D9C">
            <w:pPr>
              <w:rPr>
                <w:rFonts w:cs="Arial"/>
              </w:rPr>
            </w:pPr>
            <w:r w:rsidRPr="001D749C">
              <w:rPr>
                <w:rFonts w:cs="Arial"/>
              </w:rPr>
              <w:t>Format</w:t>
            </w:r>
          </w:p>
        </w:tc>
      </w:tr>
      <w:tr w:rsidR="00246C02" w:rsidRPr="001D749C" w:rsidTr="00A95D9C">
        <w:tc>
          <w:tcPr>
            <w:tcW w:w="3259" w:type="dxa"/>
          </w:tcPr>
          <w:p w:rsidR="00246C02" w:rsidRPr="001D749C" w:rsidRDefault="00246C02" w:rsidP="00A95D9C">
            <w:pPr>
              <w:rPr>
                <w:rFonts w:cs="Arial"/>
              </w:rPr>
            </w:pPr>
            <w:r w:rsidRPr="001D749C">
              <w:rPr>
                <w:rFonts w:cs="Arial"/>
              </w:rPr>
              <w:t>code_projet</w:t>
            </w:r>
          </w:p>
        </w:tc>
        <w:tc>
          <w:tcPr>
            <w:tcW w:w="3259" w:type="dxa"/>
          </w:tcPr>
          <w:p w:rsidR="00246C02" w:rsidRPr="001D749C" w:rsidRDefault="00246C02" w:rsidP="00A95D9C">
            <w:pPr>
              <w:rPr>
                <w:rFonts w:cs="Arial"/>
              </w:rPr>
            </w:pPr>
            <w:r w:rsidRPr="001D749C">
              <w:rPr>
                <w:rFonts w:cs="Arial"/>
              </w:rPr>
              <w:t>Nom du projet</w:t>
            </w:r>
          </w:p>
        </w:tc>
        <w:tc>
          <w:tcPr>
            <w:tcW w:w="3260" w:type="dxa"/>
          </w:tcPr>
          <w:p w:rsidR="00246C02" w:rsidRPr="001D749C" w:rsidRDefault="00246C02" w:rsidP="00A95D9C">
            <w:pPr>
              <w:rPr>
                <w:rFonts w:cs="Arial"/>
              </w:rPr>
            </w:pPr>
            <w:r w:rsidRPr="001D749C">
              <w:rPr>
                <w:rFonts w:cs="Arial"/>
              </w:rPr>
              <w:t>character varying(20) NOT NULL</w:t>
            </w:r>
          </w:p>
        </w:tc>
      </w:tr>
      <w:tr w:rsidR="00246C02" w:rsidRPr="001D749C" w:rsidTr="00A95D9C">
        <w:trPr>
          <w:trHeight w:val="70"/>
        </w:trPr>
        <w:tc>
          <w:tcPr>
            <w:tcW w:w="3259" w:type="dxa"/>
          </w:tcPr>
          <w:p w:rsidR="00246C02" w:rsidRPr="001D749C" w:rsidRDefault="00246C02" w:rsidP="00A95D9C">
            <w:pPr>
              <w:rPr>
                <w:rFonts w:cs="Arial"/>
              </w:rPr>
            </w:pPr>
            <w:r w:rsidRPr="001D749C">
              <w:rPr>
                <w:rFonts w:cs="Arial"/>
              </w:rPr>
              <w:t>code_com</w:t>
            </w:r>
          </w:p>
        </w:tc>
        <w:tc>
          <w:tcPr>
            <w:tcW w:w="3259" w:type="dxa"/>
          </w:tcPr>
          <w:p w:rsidR="00246C02" w:rsidRPr="001D749C" w:rsidRDefault="00246C02" w:rsidP="00A95D9C">
            <w:pPr>
              <w:rPr>
                <w:rFonts w:cs="Arial"/>
              </w:rPr>
            </w:pPr>
            <w:r w:rsidRPr="001D749C">
              <w:rPr>
                <w:rFonts w:cs="Arial"/>
              </w:rPr>
              <w:t>Code INSEE du projet</w:t>
            </w:r>
          </w:p>
        </w:tc>
        <w:tc>
          <w:tcPr>
            <w:tcW w:w="3260" w:type="dxa"/>
          </w:tcPr>
          <w:p w:rsidR="00246C02" w:rsidRPr="001D749C" w:rsidRDefault="00246C02" w:rsidP="00A95D9C">
            <w:pPr>
              <w:rPr>
                <w:rFonts w:cs="Arial"/>
              </w:rPr>
            </w:pPr>
            <w:r w:rsidRPr="001D749C">
              <w:rPr>
                <w:rFonts w:cs="Arial"/>
              </w:rPr>
              <w:t>character varying(5) NOT NULL</w:t>
            </w:r>
          </w:p>
        </w:tc>
      </w:tr>
      <w:tr w:rsidR="00246C02" w:rsidRPr="001D749C" w:rsidTr="00A95D9C">
        <w:trPr>
          <w:trHeight w:val="70"/>
        </w:trPr>
        <w:tc>
          <w:tcPr>
            <w:tcW w:w="3259" w:type="dxa"/>
          </w:tcPr>
          <w:p w:rsidR="00246C02" w:rsidRPr="001D749C" w:rsidRDefault="00246C02" w:rsidP="00A95D9C">
            <w:pPr>
              <w:rPr>
                <w:rFonts w:cs="Arial"/>
              </w:rPr>
            </w:pPr>
            <w:r w:rsidRPr="001D749C">
              <w:rPr>
                <w:rFonts w:cs="Arial"/>
              </w:rPr>
              <w:t>type_obj_associe</w:t>
            </w:r>
          </w:p>
        </w:tc>
        <w:tc>
          <w:tcPr>
            <w:tcW w:w="3259" w:type="dxa"/>
          </w:tcPr>
          <w:p w:rsidR="00246C02" w:rsidRPr="001D749C" w:rsidRDefault="00246C02" w:rsidP="00A95D9C">
            <w:pPr>
              <w:rPr>
                <w:rFonts w:cs="Arial"/>
              </w:rPr>
            </w:pPr>
            <w:r w:rsidRPr="001D749C">
              <w:rPr>
                <w:rFonts w:cs="Arial"/>
              </w:rPr>
              <w:t>Type de l’objet associé</w:t>
            </w:r>
          </w:p>
        </w:tc>
        <w:tc>
          <w:tcPr>
            <w:tcW w:w="3260" w:type="dxa"/>
          </w:tcPr>
          <w:p w:rsidR="00246C02" w:rsidRPr="001D749C" w:rsidRDefault="00246C02" w:rsidP="00A95D9C">
            <w:pPr>
              <w:rPr>
                <w:rFonts w:cs="Arial"/>
              </w:rPr>
            </w:pPr>
            <w:r w:rsidRPr="001D749C">
              <w:rPr>
                <w:rFonts w:cs="Arial"/>
              </w:rPr>
              <w:t>character varying(50) NOT NULL</w:t>
            </w:r>
          </w:p>
        </w:tc>
      </w:tr>
      <w:tr w:rsidR="00246C02" w:rsidRPr="001D749C" w:rsidTr="00A95D9C">
        <w:trPr>
          <w:trHeight w:val="70"/>
        </w:trPr>
        <w:tc>
          <w:tcPr>
            <w:tcW w:w="3259" w:type="dxa"/>
          </w:tcPr>
          <w:p w:rsidR="00246C02" w:rsidRPr="001D749C" w:rsidRDefault="00246C02" w:rsidP="00A95D9C">
            <w:pPr>
              <w:rPr>
                <w:rFonts w:cs="Arial"/>
              </w:rPr>
            </w:pPr>
            <w:r w:rsidRPr="001D749C">
              <w:rPr>
                <w:rFonts w:cs="Arial"/>
              </w:rPr>
              <w:lastRenderedPageBreak/>
              <w:t>id_ftth_obj_associe</w:t>
            </w:r>
          </w:p>
        </w:tc>
        <w:tc>
          <w:tcPr>
            <w:tcW w:w="3259" w:type="dxa"/>
          </w:tcPr>
          <w:p w:rsidR="00246C02" w:rsidRPr="001D749C" w:rsidRDefault="00246C02" w:rsidP="00A95D9C">
            <w:pPr>
              <w:rPr>
                <w:rFonts w:cs="Arial"/>
              </w:rPr>
            </w:pPr>
            <w:r w:rsidRPr="001D749C">
              <w:rPr>
                <w:rFonts w:cs="Arial"/>
              </w:rPr>
              <w:t>Id FTTH de l’objet associé</w:t>
            </w:r>
          </w:p>
        </w:tc>
        <w:tc>
          <w:tcPr>
            <w:tcW w:w="3260" w:type="dxa"/>
          </w:tcPr>
          <w:p w:rsidR="00246C02" w:rsidRPr="001D749C" w:rsidRDefault="00246C02" w:rsidP="00A95D9C">
            <w:pPr>
              <w:rPr>
                <w:rFonts w:cs="Arial"/>
              </w:rPr>
            </w:pPr>
            <w:r w:rsidRPr="001D749C">
              <w:rPr>
                <w:rFonts w:cs="Arial"/>
              </w:rPr>
              <w:t>integer NOT NULL</w:t>
            </w:r>
          </w:p>
        </w:tc>
      </w:tr>
      <w:tr w:rsidR="00246C02" w:rsidRPr="001D749C" w:rsidTr="00A95D9C">
        <w:trPr>
          <w:trHeight w:val="70"/>
        </w:trPr>
        <w:tc>
          <w:tcPr>
            <w:tcW w:w="3259" w:type="dxa"/>
          </w:tcPr>
          <w:p w:rsidR="00246C02" w:rsidRPr="001D749C" w:rsidRDefault="00246C02" w:rsidP="00A95D9C">
            <w:pPr>
              <w:rPr>
                <w:rFonts w:cs="Arial"/>
              </w:rPr>
            </w:pPr>
            <w:r w:rsidRPr="001D749C">
              <w:rPr>
                <w:rFonts w:cs="Arial"/>
              </w:rPr>
              <w:t>onglet_documentation</w:t>
            </w:r>
          </w:p>
        </w:tc>
        <w:tc>
          <w:tcPr>
            <w:tcW w:w="3259" w:type="dxa"/>
          </w:tcPr>
          <w:p w:rsidR="00246C02" w:rsidRPr="001D749C" w:rsidRDefault="00246C02" w:rsidP="00A95D9C">
            <w:pPr>
              <w:rPr>
                <w:rFonts w:cs="Arial"/>
              </w:rPr>
            </w:pPr>
            <w:r w:rsidRPr="001D749C">
              <w:rPr>
                <w:rFonts w:cs="Arial"/>
              </w:rPr>
              <w:t>Indique si l’objet est associé via l’onglet documentation (ajouté en G1R3 pour l’onglet documentation, valorisé par défaut à false)</w:t>
            </w:r>
          </w:p>
        </w:tc>
        <w:tc>
          <w:tcPr>
            <w:tcW w:w="3260" w:type="dxa"/>
          </w:tcPr>
          <w:p w:rsidR="00246C02" w:rsidRPr="001D749C" w:rsidRDefault="00246C02" w:rsidP="00A95D9C">
            <w:pPr>
              <w:rPr>
                <w:rFonts w:cs="Arial"/>
              </w:rPr>
            </w:pPr>
            <w:r w:rsidRPr="001D749C">
              <w:rPr>
                <w:rFonts w:cs="Arial"/>
              </w:rPr>
              <w:t>boolean NOT NULL</w:t>
            </w:r>
          </w:p>
        </w:tc>
      </w:tr>
      <w:tr w:rsidR="00246C02" w:rsidRPr="001D749C" w:rsidTr="00A95D9C">
        <w:trPr>
          <w:trHeight w:val="70"/>
        </w:trPr>
        <w:tc>
          <w:tcPr>
            <w:tcW w:w="3259" w:type="dxa"/>
          </w:tcPr>
          <w:p w:rsidR="00246C02" w:rsidRPr="001D749C" w:rsidRDefault="00246C02" w:rsidP="00A95D9C">
            <w:pPr>
              <w:rPr>
                <w:rFonts w:cs="Arial"/>
              </w:rPr>
            </w:pPr>
            <w:r w:rsidRPr="001D749C">
              <w:rPr>
                <w:rFonts w:cs="Arial"/>
              </w:rPr>
              <w:t>id_ftth_pf_du_pt</w:t>
            </w:r>
          </w:p>
        </w:tc>
        <w:tc>
          <w:tcPr>
            <w:tcW w:w="3259" w:type="dxa"/>
          </w:tcPr>
          <w:p w:rsidR="005B75E8" w:rsidRDefault="00606691">
            <w:pPr>
              <w:rPr>
                <w:rFonts w:cs="Arial"/>
              </w:rPr>
            </w:pPr>
            <w:r w:rsidRPr="001D749C">
              <w:rPr>
                <w:rFonts w:cs="Arial"/>
              </w:rPr>
              <w:t>Uniquement</w:t>
            </w:r>
            <w:r w:rsidR="00246C02" w:rsidRPr="001D749C">
              <w:rPr>
                <w:rFonts w:cs="Arial"/>
              </w:rPr>
              <w:t xml:space="preserve"> pour les PTs, id FTTH du PF lié au PT (ajouté en G1R3 pour l’onglet documentation)</w:t>
            </w:r>
          </w:p>
        </w:tc>
        <w:tc>
          <w:tcPr>
            <w:tcW w:w="3260" w:type="dxa"/>
          </w:tcPr>
          <w:p w:rsidR="00246C02" w:rsidRPr="001D749C" w:rsidRDefault="00246C02" w:rsidP="00A95D9C">
            <w:pPr>
              <w:rPr>
                <w:rFonts w:cs="Arial"/>
              </w:rPr>
            </w:pPr>
            <w:r w:rsidRPr="001D749C">
              <w:rPr>
                <w:rFonts w:cs="Arial"/>
              </w:rPr>
              <w:t>integer</w:t>
            </w:r>
          </w:p>
        </w:tc>
      </w:tr>
    </w:tbl>
    <w:p w:rsidR="00732702" w:rsidRDefault="00732702"/>
    <w:p w:rsidR="001F2AEE" w:rsidRPr="007747B8" w:rsidRDefault="00751E28" w:rsidP="001F2AEE">
      <w:pPr>
        <w:pStyle w:val="Titre4"/>
      </w:pPr>
      <w:bookmarkStart w:id="164" w:name="_Toc426723419"/>
      <w:r w:rsidRPr="007747B8">
        <w:t>Description de la table geofibre.ftth_site_appui_erdf</w:t>
      </w:r>
      <w:bookmarkEnd w:id="164"/>
    </w:p>
    <w:p w:rsidR="00A95AE6" w:rsidRPr="007747B8" w:rsidRDefault="001F2AEE" w:rsidP="00A95AE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9908F0" w:rsidRPr="007747B8" w:rsidRDefault="009908F0" w:rsidP="009908F0">
      <w:pPr>
        <w:pStyle w:val="Paragraphedeliste"/>
        <w:numPr>
          <w:ilvl w:val="0"/>
          <w:numId w:val="157"/>
        </w:numPr>
        <w:spacing w:before="0" w:after="0"/>
        <w:rPr>
          <w:rFonts w:cs="Arial"/>
        </w:rPr>
      </w:pPr>
      <w:r w:rsidRPr="007747B8">
        <w:rPr>
          <w:rFonts w:cs="Arial"/>
        </w:rPr>
        <w:t>coord_x2 : numeric(12,2) </w:t>
      </w:r>
      <w:r w:rsidR="001318CC" w:rsidRPr="007747B8">
        <w:rPr>
          <w:rFonts w:cs="Arial"/>
        </w:rPr>
        <w:t>(Coordonnée X en Lambert 2 Etendu dans la base Geofibre métropole, dans le système de projection de référence dans les autres)</w:t>
      </w:r>
    </w:p>
    <w:p w:rsidR="009908F0" w:rsidRPr="007747B8" w:rsidRDefault="009908F0" w:rsidP="009908F0">
      <w:pPr>
        <w:pStyle w:val="Paragraphedeliste"/>
        <w:numPr>
          <w:ilvl w:val="0"/>
          <w:numId w:val="157"/>
        </w:numPr>
        <w:spacing w:before="0" w:after="0"/>
        <w:rPr>
          <w:rFonts w:cs="Arial"/>
        </w:rPr>
      </w:pPr>
      <w:r w:rsidRPr="007747B8">
        <w:rPr>
          <w:rFonts w:cs="Arial"/>
        </w:rPr>
        <w:t>coord_y2 : numeric(12,2)</w:t>
      </w:r>
      <w:r w:rsidR="001318CC" w:rsidRPr="007747B8">
        <w:rPr>
          <w:rFonts w:cs="Arial"/>
        </w:rPr>
        <w:t> (Coordonnée Y en Lambert 2 Etendu dans la base Geofibre métropole, dans le système de projection de référence dans les autres)</w:t>
      </w:r>
    </w:p>
    <w:p w:rsidR="00211F16" w:rsidRDefault="001F2AEE" w:rsidP="00211F16">
      <w:pPr>
        <w:pStyle w:val="Paragraphedeliste"/>
        <w:numPr>
          <w:ilvl w:val="0"/>
          <w:numId w:val="157"/>
        </w:numPr>
      </w:pPr>
      <w:r w:rsidRPr="007747B8">
        <w:t>num_appui : character varying(7)</w:t>
      </w:r>
      <w:r w:rsidR="00211F16" w:rsidRPr="00211F16">
        <w:t xml:space="preserve"> </w:t>
      </w:r>
    </w:p>
    <w:p w:rsidR="001F2AEE" w:rsidRPr="00A806D8" w:rsidRDefault="0020075E" w:rsidP="00211F16">
      <w:pPr>
        <w:pStyle w:val="Paragraphedeliste"/>
        <w:numPr>
          <w:ilvl w:val="0"/>
          <w:numId w:val="157"/>
        </w:numPr>
        <w:rPr>
          <w:highlight w:val="green"/>
          <w:lang w:val="en-US"/>
        </w:rPr>
      </w:pPr>
      <w:r w:rsidRPr="0020075E">
        <w:rPr>
          <w:rFonts w:cs="Arial"/>
          <w:highlight w:val="green"/>
          <w:lang w:val="en-US"/>
        </w:rPr>
        <w:t>deployeur : character varying(50) NOT NULL</w:t>
      </w:r>
      <w:r w:rsidR="00A806D8">
        <w:rPr>
          <w:rFonts w:cs="Arial"/>
          <w:highlight w:val="green"/>
          <w:lang w:val="en-US"/>
        </w:rPr>
        <w:t xml:space="preserve"> </w:t>
      </w:r>
      <w:r w:rsidR="00A806D8" w:rsidRPr="00DA04EE">
        <w:rPr>
          <w:rFonts w:cs="Arial"/>
          <w:highlight w:val="green"/>
          <w:lang w:val="en-US"/>
        </w:rPr>
        <w:t>DEFAULT '</w:t>
      </w:r>
      <w:r w:rsidR="00A806D8">
        <w:rPr>
          <w:rFonts w:cs="Arial"/>
          <w:highlight w:val="green"/>
          <w:lang w:val="en-US"/>
        </w:rPr>
        <w:t>Orange</w:t>
      </w:r>
      <w:r w:rsidR="00A806D8" w:rsidRPr="00DA04EE">
        <w:rPr>
          <w:rFonts w:cs="Arial"/>
          <w:highlight w:val="green"/>
          <w:lang w:val="en-US"/>
        </w:rPr>
        <w:t>'</w:t>
      </w:r>
    </w:p>
    <w:p w:rsidR="003F300E" w:rsidRPr="007747B8" w:rsidRDefault="001F2AEE" w:rsidP="003F300E">
      <w:pPr>
        <w:pStyle w:val="Titre5"/>
      </w:pPr>
      <w:r w:rsidRPr="007747B8">
        <w:t>Triggers</w:t>
      </w:r>
    </w:p>
    <w:p w:rsidR="001F2AEE" w:rsidRPr="007747B8" w:rsidRDefault="001F2AEE" w:rsidP="001F2AEE">
      <w:pPr>
        <w:pStyle w:val="Titre6"/>
      </w:pPr>
      <w:r w:rsidRPr="007747B8">
        <w:rPr>
          <w:lang w:val="fr-FR"/>
        </w:rPr>
        <w:t>Avant l’insertion en base</w:t>
      </w:r>
    </w:p>
    <w:p w:rsidR="001F2AEE" w:rsidRPr="007747B8" w:rsidRDefault="001F2AEE" w:rsidP="001F2AEE">
      <w:r w:rsidRPr="007747B8">
        <w:t xml:space="preserve">Calcul des champs suivants : </w:t>
      </w:r>
    </w:p>
    <w:p w:rsidR="003F300E" w:rsidRPr="007747B8" w:rsidRDefault="001F2AEE" w:rsidP="003F300E">
      <w:pPr>
        <w:pStyle w:val="Paragraphedeliste"/>
        <w:numPr>
          <w:ilvl w:val="0"/>
          <w:numId w:val="157"/>
        </w:numPr>
        <w:spacing w:before="0" w:after="0"/>
        <w:rPr>
          <w:rFonts w:cs="Arial"/>
        </w:rPr>
      </w:pPr>
      <w:r w:rsidRPr="007747B8">
        <w:rPr>
          <w:rFonts w:cs="Arial"/>
        </w:rPr>
        <w:t xml:space="preserve">coord_x </w:t>
      </w:r>
      <w:r w:rsidR="001318CC" w:rsidRPr="007747B8">
        <w:rPr>
          <w:rFonts w:cs="Arial"/>
        </w:rPr>
        <w:t xml:space="preserve">= </w:t>
      </w:r>
      <w:r w:rsidRPr="007747B8">
        <w:rPr>
          <w:rFonts w:cs="Arial"/>
        </w:rPr>
        <w:t>Coordonnée X récupérée depuis la géométrie, sans reprojection</w:t>
      </w:r>
    </w:p>
    <w:p w:rsidR="003F300E" w:rsidRPr="007747B8" w:rsidRDefault="001F2AEE" w:rsidP="003F300E">
      <w:pPr>
        <w:pStyle w:val="Paragraphedeliste"/>
        <w:numPr>
          <w:ilvl w:val="0"/>
          <w:numId w:val="157"/>
        </w:numPr>
        <w:spacing w:before="0" w:after="0"/>
        <w:rPr>
          <w:rFonts w:cs="Arial"/>
        </w:rPr>
      </w:pPr>
      <w:r w:rsidRPr="007747B8">
        <w:rPr>
          <w:rFonts w:cs="Arial"/>
        </w:rPr>
        <w:t xml:space="preserve">coord_y </w:t>
      </w:r>
      <w:r w:rsidR="001318CC"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318CC" w:rsidRPr="007747B8">
        <w:rPr>
          <w:rFonts w:cs="Arial"/>
        </w:rPr>
        <w:t xml:space="preserve">= </w:t>
      </w:r>
      <w:r w:rsidRPr="007747B8">
        <w:rPr>
          <w:rFonts w:cs="Arial"/>
        </w:rPr>
        <w:t xml:space="preserve">Coordonnée retournée par la </w:t>
      </w:r>
      <w:hyperlink w:anchor="_Fonction_getCoord_X2" w:history="1">
        <w:r w:rsidRPr="007747B8">
          <w:rPr>
            <w:rStyle w:val="Lienhypertexte"/>
            <w:rFonts w:cs="Arial"/>
          </w:rPr>
          <w:t>Fonction getCoord_X2</w:t>
        </w:r>
      </w:hyperlink>
    </w:p>
    <w:p w:rsidR="009908F0" w:rsidRPr="007747B8" w:rsidRDefault="001318CC" w:rsidP="009908F0">
      <w:pPr>
        <w:pStyle w:val="Paragraphedeliste"/>
        <w:numPr>
          <w:ilvl w:val="0"/>
          <w:numId w:val="157"/>
        </w:numPr>
        <w:spacing w:before="0" w:after="0"/>
        <w:rPr>
          <w:rFonts w:cs="Arial"/>
        </w:rPr>
      </w:pPr>
      <w:r w:rsidRPr="007747B8">
        <w:rPr>
          <w:rFonts w:cs="Arial"/>
        </w:rPr>
        <w:t xml:space="preserve">coord_y2 = </w:t>
      </w:r>
      <w:r w:rsidR="009908F0" w:rsidRPr="007747B8">
        <w:rPr>
          <w:rFonts w:cs="Arial"/>
        </w:rPr>
        <w:t xml:space="preserve">Coordonnée retournée par la </w:t>
      </w:r>
      <w:hyperlink w:anchor="_Fonction_getCoord_Y2" w:history="1">
        <w:r w:rsidR="009908F0" w:rsidRPr="007747B8">
          <w:rPr>
            <w:rStyle w:val="Lienhypertexte"/>
            <w:rFonts w:cs="Arial"/>
          </w:rPr>
          <w:t>Fonction getCoord_Y2</w:t>
        </w:r>
      </w:hyperlink>
    </w:p>
    <w:p w:rsidR="00C82695" w:rsidRPr="007747B8" w:rsidRDefault="001F2AEE" w:rsidP="00C82695">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8170F8" w:rsidRPr="007747B8" w:rsidRDefault="001F2AEE" w:rsidP="008170F8">
      <w:pPr>
        <w:pStyle w:val="Paragraphedeliste"/>
        <w:numPr>
          <w:ilvl w:val="0"/>
          <w:numId w:val="157"/>
        </w:numPr>
      </w:pPr>
      <w:r w:rsidRPr="007747B8">
        <w:t>date_creation = date courante exprimée dans l’heure locale de base de données</w:t>
      </w:r>
    </w:p>
    <w:p w:rsidR="003F300E" w:rsidRPr="007747B8" w:rsidRDefault="001F2AEE" w:rsidP="003F300E">
      <w:pPr>
        <w:pStyle w:val="Titre6"/>
        <w:rPr>
          <w:lang w:val="fr-FR"/>
        </w:rPr>
      </w:pPr>
      <w:r w:rsidRPr="007747B8">
        <w:rPr>
          <w:lang w:val="fr-FR"/>
        </w:rPr>
        <w:t>Après l’insertion en base</w:t>
      </w:r>
    </w:p>
    <w:p w:rsidR="003F300E" w:rsidRPr="007747B8" w:rsidRDefault="001F2AEE" w:rsidP="003F300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1F2AEE" w:rsidRPr="007747B8" w:rsidRDefault="001F2AEE" w:rsidP="001F2AEE">
      <w:pPr>
        <w:pStyle w:val="Paragraphedeliste"/>
        <w:numPr>
          <w:ilvl w:val="0"/>
          <w:numId w:val="157"/>
        </w:numPr>
        <w:spacing w:before="0" w:after="0"/>
      </w:pPr>
      <w:r w:rsidRPr="007747B8">
        <w:rPr>
          <w:rFonts w:cs="Arial"/>
        </w:rPr>
        <w:t>coord_y2 : numeric(12,2)</w:t>
      </w:r>
      <w:r w:rsidRPr="007747B8">
        <w:t xml:space="preserve"> </w:t>
      </w:r>
    </w:p>
    <w:p w:rsidR="001F2AEE" w:rsidRPr="007747B8" w:rsidRDefault="001F2AEE" w:rsidP="001F2AEE">
      <w:pPr>
        <w:pStyle w:val="Paragraphedeliste"/>
        <w:spacing w:before="0" w:after="0"/>
      </w:pPr>
    </w:p>
    <w:p w:rsidR="001F2AEE" w:rsidRPr="007747B8" w:rsidRDefault="003D36A7" w:rsidP="001F2AEE">
      <w:pPr>
        <w:pStyle w:val="Titre4"/>
      </w:pPr>
      <w:bookmarkStart w:id="165" w:name="_Toc426723420"/>
      <w:r w:rsidRPr="007747B8">
        <w:t>Description de la table geofibre.ftth_site_appui_ft</w:t>
      </w:r>
      <w:bookmarkEnd w:id="165"/>
    </w:p>
    <w:p w:rsidR="00A95AE6" w:rsidRPr="007747B8" w:rsidRDefault="001F2AEE" w:rsidP="00A95AE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1318CC" w:rsidRPr="007747B8" w:rsidRDefault="001318CC" w:rsidP="001318CC">
      <w:pPr>
        <w:pStyle w:val="Paragraphedeliste"/>
        <w:numPr>
          <w:ilvl w:val="0"/>
          <w:numId w:val="157"/>
        </w:numPr>
        <w:spacing w:before="0" w:after="0"/>
        <w:rPr>
          <w:rFonts w:cs="Arial"/>
        </w:rPr>
      </w:pPr>
      <w:r w:rsidRPr="007747B8">
        <w:rPr>
          <w:rFonts w:cs="Arial"/>
        </w:rPr>
        <w:t>coord_x2 : numeric(12,2)  (Coordonnée X en Lambert 2 Etendu dans la base Geofibre métropole, dans le système de projection de référence dans les autres)</w:t>
      </w:r>
    </w:p>
    <w:p w:rsidR="001318CC" w:rsidRPr="007747B8" w:rsidRDefault="001318CC" w:rsidP="001318CC">
      <w:pPr>
        <w:pStyle w:val="Paragraphedeliste"/>
        <w:numPr>
          <w:ilvl w:val="0"/>
          <w:numId w:val="157"/>
        </w:numPr>
        <w:spacing w:before="0" w:after="0"/>
        <w:rPr>
          <w:rFonts w:cs="Arial"/>
        </w:rPr>
      </w:pPr>
      <w:r w:rsidRPr="007747B8">
        <w:rPr>
          <w:rFonts w:cs="Arial"/>
        </w:rPr>
        <w:t>coord_y2 : numeric(12,2)  (Coordonnée Y en Lambert 2 Etendu dans la base Geofibre métropole, dans le système de projection de référence dans les autres)</w:t>
      </w:r>
    </w:p>
    <w:p w:rsidR="00211F16" w:rsidRDefault="001F2AEE" w:rsidP="00211F16">
      <w:pPr>
        <w:pStyle w:val="Paragraphedeliste"/>
        <w:numPr>
          <w:ilvl w:val="0"/>
          <w:numId w:val="157"/>
        </w:numPr>
        <w:spacing w:before="0" w:after="0"/>
        <w:rPr>
          <w:rFonts w:cs="Arial"/>
        </w:rPr>
      </w:pPr>
      <w:r w:rsidRPr="007747B8">
        <w:rPr>
          <w:rFonts w:cs="Arial"/>
        </w:rPr>
        <w:t>modif_geo : numeric(1,0) NOT NULL DEFAULT 0 (Information de modification géographique par rapport à l’appui dupliqué)</w:t>
      </w:r>
      <w:r w:rsidR="00211F16" w:rsidRPr="00211F16">
        <w:rPr>
          <w:rFonts w:cs="Arial"/>
        </w:rPr>
        <w:t xml:space="preserve"> </w:t>
      </w:r>
    </w:p>
    <w:p w:rsidR="001F2AEE"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Calcul des champs suivants</w:t>
      </w:r>
      <w:r w:rsidR="00A047C1" w:rsidRPr="007747B8">
        <w:t xml:space="preserve"> </w:t>
      </w:r>
      <w:r w:rsidRPr="007747B8">
        <w:t xml:space="preserve">: </w:t>
      </w:r>
    </w:p>
    <w:p w:rsidR="007B4334" w:rsidRPr="007747B8" w:rsidRDefault="001F2AEE" w:rsidP="007B4334">
      <w:pPr>
        <w:pStyle w:val="Paragraphedeliste"/>
        <w:numPr>
          <w:ilvl w:val="0"/>
          <w:numId w:val="157"/>
        </w:numPr>
        <w:spacing w:before="0" w:after="0"/>
        <w:rPr>
          <w:rFonts w:cs="Arial"/>
        </w:rPr>
      </w:pPr>
      <w:r w:rsidRPr="007747B8">
        <w:rPr>
          <w:rFonts w:cs="Arial"/>
        </w:rPr>
        <w:lastRenderedPageBreak/>
        <w:t xml:space="preserve">coord_x </w:t>
      </w:r>
      <w:r w:rsidR="001318CC" w:rsidRPr="007747B8">
        <w:rPr>
          <w:rFonts w:cs="Arial"/>
        </w:rPr>
        <w:t xml:space="preserve">= </w:t>
      </w:r>
      <w:r w:rsidRPr="007747B8">
        <w:rPr>
          <w:rFonts w:cs="Arial"/>
        </w:rPr>
        <w:t>Coordonnée X récupérée depuis la géométrie, sans reprojection</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coord_y </w:t>
      </w:r>
      <w:r w:rsidR="001318CC"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318CC" w:rsidRPr="007747B8">
        <w:rPr>
          <w:rFonts w:cs="Arial"/>
        </w:rPr>
        <w:t xml:space="preserve">= </w:t>
      </w:r>
      <w:r w:rsidRPr="007747B8">
        <w:rPr>
          <w:rFonts w:cs="Arial"/>
        </w:rPr>
        <w:t xml:space="preserve">Coordonnée retournée par la </w:t>
      </w:r>
      <w:hyperlink w:anchor="_Fonction_getCoord_X2" w:history="1">
        <w:r w:rsidRPr="007747B8">
          <w:rPr>
            <w:rStyle w:val="Lienhypertexte"/>
            <w:rFonts w:cs="Arial"/>
          </w:rPr>
          <w:t>Fonction getCoord_X2</w:t>
        </w:r>
      </w:hyperlink>
    </w:p>
    <w:p w:rsidR="009908F0" w:rsidRPr="007747B8" w:rsidRDefault="001318CC" w:rsidP="009908F0">
      <w:pPr>
        <w:pStyle w:val="Paragraphedeliste"/>
        <w:numPr>
          <w:ilvl w:val="0"/>
          <w:numId w:val="157"/>
        </w:numPr>
        <w:spacing w:before="0" w:after="0"/>
        <w:rPr>
          <w:rFonts w:cs="Arial"/>
        </w:rPr>
      </w:pPr>
      <w:r w:rsidRPr="007747B8">
        <w:rPr>
          <w:rFonts w:cs="Arial"/>
        </w:rPr>
        <w:t xml:space="preserve">coord_y2 = </w:t>
      </w:r>
      <w:r w:rsidR="009908F0" w:rsidRPr="007747B8">
        <w:rPr>
          <w:rFonts w:cs="Arial"/>
        </w:rPr>
        <w:t xml:space="preserve">(Coordonnée retournée par la </w:t>
      </w:r>
      <w:hyperlink w:anchor="_Fonction_getCoord_Y2" w:history="1">
        <w:r w:rsidR="009908F0" w:rsidRPr="007747B8">
          <w:rPr>
            <w:rStyle w:val="Lienhypertexte"/>
            <w:rFonts w:cs="Arial"/>
          </w:rPr>
          <w:t>Fonction getCoord_Y2</w:t>
        </w:r>
      </w:hyperlink>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8170F8" w:rsidRPr="007747B8" w:rsidRDefault="001F2AEE" w:rsidP="008170F8">
      <w:pPr>
        <w:pStyle w:val="Paragraphedeliste"/>
        <w:numPr>
          <w:ilvl w:val="0"/>
          <w:numId w:val="157"/>
        </w:numPr>
      </w:pPr>
      <w:r w:rsidRPr="007747B8">
        <w:t>date_creation = date courante exprimée dans l’heure locale de base de données</w:t>
      </w:r>
    </w:p>
    <w:p w:rsidR="007B4334" w:rsidRPr="007747B8" w:rsidRDefault="001F2AEE" w:rsidP="007B4334">
      <w:pPr>
        <w:pStyle w:val="Titre6"/>
        <w:rPr>
          <w:lang w:val="fr-FR"/>
        </w:rPr>
      </w:pPr>
      <w:r w:rsidRPr="007747B8">
        <w:rPr>
          <w:lang w:val="fr-FR"/>
        </w:rPr>
        <w:t>Après l’insertion en base</w:t>
      </w:r>
    </w:p>
    <w:p w:rsidR="007B4334" w:rsidRPr="007747B8" w:rsidRDefault="001F2AEE" w:rsidP="007B4334">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1F2AEE" w:rsidRPr="007747B8" w:rsidRDefault="001F2AEE" w:rsidP="001F2AEE">
      <w:pPr>
        <w:pStyle w:val="Paragraphedeliste"/>
        <w:numPr>
          <w:ilvl w:val="0"/>
          <w:numId w:val="157"/>
        </w:numPr>
      </w:pPr>
      <w:r w:rsidRPr="007747B8">
        <w:rPr>
          <w:rFonts w:cs="Arial"/>
        </w:rPr>
        <w:t>coord_y2 : numeric(12,2)</w:t>
      </w:r>
    </w:p>
    <w:p w:rsidR="001F2AEE" w:rsidRPr="007747B8" w:rsidRDefault="001F2AEE" w:rsidP="001F2AEE">
      <w:pPr>
        <w:pStyle w:val="Paragraphedeliste"/>
      </w:pPr>
    </w:p>
    <w:p w:rsidR="008A286E" w:rsidRPr="007747B8" w:rsidRDefault="001F2AEE" w:rsidP="008A286E">
      <w:pPr>
        <w:pStyle w:val="Titre4"/>
      </w:pPr>
      <w:bookmarkStart w:id="166" w:name="_Toc426723421"/>
      <w:r w:rsidRPr="007747B8">
        <w:t>Description de la table geofibre.ftth_site_armoire</w:t>
      </w:r>
      <w:bookmarkEnd w:id="166"/>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211F16" w:rsidRDefault="001F2AEE" w:rsidP="00211F16">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r w:rsidR="00211F16" w:rsidRPr="00211F16">
        <w:rPr>
          <w:rFonts w:cs="Arial"/>
        </w:rPr>
        <w:t xml:space="preserve"> </w:t>
      </w:r>
    </w:p>
    <w:p w:rsidR="001F2AEE" w:rsidRPr="00054570"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054570">
        <w:rPr>
          <w:rFonts w:cs="Arial"/>
          <w:highlight w:val="green"/>
          <w:lang w:val="en-US"/>
        </w:rPr>
        <w:t xml:space="preserve"> </w:t>
      </w:r>
      <w:r w:rsidR="00054570" w:rsidRPr="00CF5BF9">
        <w:rPr>
          <w:rFonts w:cs="Arial"/>
          <w:highlight w:val="green"/>
          <w:lang w:val="en-US"/>
        </w:rPr>
        <w:t>DEFAULT 'Orange'</w:t>
      </w: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Calcul des champs suivants</w:t>
      </w:r>
      <w:r w:rsidR="00A047C1" w:rsidRPr="007747B8">
        <w:t xml:space="preserve"> </w:t>
      </w:r>
      <w:r w:rsidRPr="007747B8">
        <w:t xml:space="preserve">: </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coord_x </w:t>
      </w:r>
      <w:r w:rsidR="001318CC" w:rsidRPr="007747B8">
        <w:rPr>
          <w:rFonts w:cs="Arial"/>
        </w:rPr>
        <w:t xml:space="preserve">= </w:t>
      </w:r>
      <w:r w:rsidRPr="007747B8">
        <w:rPr>
          <w:rFonts w:cs="Arial"/>
        </w:rPr>
        <w:t>Coordonnée X récupérée depuis la géométrie, sans reprojection</w:t>
      </w:r>
    </w:p>
    <w:p w:rsidR="001F2AEE" w:rsidRPr="007747B8" w:rsidRDefault="001F2AEE" w:rsidP="001F2AEE">
      <w:pPr>
        <w:pStyle w:val="Paragraphedeliste"/>
        <w:numPr>
          <w:ilvl w:val="0"/>
          <w:numId w:val="157"/>
        </w:numPr>
        <w:spacing w:before="0" w:after="0"/>
        <w:rPr>
          <w:rFonts w:cs="Arial"/>
        </w:rPr>
      </w:pPr>
      <w:r w:rsidRPr="007747B8">
        <w:rPr>
          <w:rFonts w:cs="Arial"/>
        </w:rPr>
        <w:t xml:space="preserve">coord_y </w:t>
      </w:r>
      <w:r w:rsidR="001318CC" w:rsidRPr="007747B8">
        <w:rPr>
          <w:rFonts w:cs="Arial"/>
        </w:rPr>
        <w:t xml:space="preserve">= </w:t>
      </w:r>
      <w:r w:rsidRPr="007747B8">
        <w:rPr>
          <w:rFonts w:cs="Arial"/>
        </w:rPr>
        <w:t>Coordonnée Y récupérée depuis la géométrie, sans reprojection</w:t>
      </w:r>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2D1A60" w:rsidRPr="007747B8" w:rsidRDefault="001F2AEE" w:rsidP="002D1A60">
      <w:pPr>
        <w:pStyle w:val="Paragraphedeliste"/>
        <w:numPr>
          <w:ilvl w:val="0"/>
          <w:numId w:val="157"/>
        </w:numPr>
      </w:pPr>
      <w:r w:rsidRPr="007747B8">
        <w:t>date_creation = date courante exprimée dans l’heure locale de base de données</w:t>
      </w:r>
    </w:p>
    <w:p w:rsidR="007B4334" w:rsidRPr="007747B8" w:rsidRDefault="001F2AEE" w:rsidP="007B4334">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1F2AEE" w:rsidRPr="007747B8" w:rsidRDefault="001F2AEE" w:rsidP="001F2AE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1F2AEE" w:rsidRPr="007747B8" w:rsidRDefault="001F2AEE" w:rsidP="001F2AEE"/>
    <w:p w:rsidR="008A286E" w:rsidRPr="007747B8" w:rsidRDefault="001F2AEE" w:rsidP="008A286E">
      <w:pPr>
        <w:pStyle w:val="Titre4"/>
      </w:pPr>
      <w:bookmarkStart w:id="167" w:name="_Toc426723422"/>
      <w:r w:rsidRPr="007747B8">
        <w:t>Description de la table geofibre.ftth_site_autre</w:t>
      </w:r>
      <w:bookmarkEnd w:id="167"/>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211F16" w:rsidRDefault="001F2AEE" w:rsidP="00211F16">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r w:rsidR="00211F16" w:rsidRPr="00211F16">
        <w:rPr>
          <w:rFonts w:cs="Arial"/>
        </w:rPr>
        <w:t xml:space="preserve"> </w:t>
      </w:r>
    </w:p>
    <w:p w:rsidR="00CF5BF9" w:rsidRPr="00CF5BF9" w:rsidRDefault="0020075E" w:rsidP="00CF5BF9">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1F2AEE" w:rsidRPr="00357D1F" w:rsidRDefault="001F2AEE" w:rsidP="00CF5BF9">
      <w:pPr>
        <w:pStyle w:val="Paragraphedeliste"/>
        <w:spacing w:before="0" w:after="0"/>
        <w:rPr>
          <w:rFonts w:cs="Arial"/>
          <w:lang w:val="en-US"/>
        </w:rPr>
      </w:pP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Calcul des champs suivants</w:t>
      </w:r>
      <w:r w:rsidR="00A047C1" w:rsidRPr="007747B8">
        <w:t xml:space="preserve"> </w:t>
      </w:r>
      <w:r w:rsidRPr="007747B8">
        <w:t xml:space="preserve">: </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coord_x </w:t>
      </w:r>
      <w:r w:rsidR="001318CC" w:rsidRPr="007747B8">
        <w:rPr>
          <w:rFonts w:cs="Arial"/>
        </w:rPr>
        <w:t xml:space="preserve">= </w:t>
      </w:r>
      <w:r w:rsidRPr="007747B8">
        <w:rPr>
          <w:rFonts w:cs="Arial"/>
        </w:rPr>
        <w:t>Coordonnée X récupérée depuis la géométrie, sans reprojection</w:t>
      </w:r>
    </w:p>
    <w:p w:rsidR="001F2AEE" w:rsidRPr="007747B8" w:rsidRDefault="001F2AEE" w:rsidP="001F2AEE">
      <w:pPr>
        <w:pStyle w:val="Paragraphedeliste"/>
        <w:numPr>
          <w:ilvl w:val="0"/>
          <w:numId w:val="157"/>
        </w:numPr>
        <w:spacing w:before="0" w:after="0"/>
        <w:rPr>
          <w:rFonts w:cs="Arial"/>
        </w:rPr>
      </w:pPr>
      <w:r w:rsidRPr="007747B8">
        <w:rPr>
          <w:rFonts w:cs="Arial"/>
        </w:rPr>
        <w:t xml:space="preserve">coord_y </w:t>
      </w:r>
      <w:r w:rsidR="001318CC" w:rsidRPr="007747B8">
        <w:rPr>
          <w:rFonts w:cs="Arial"/>
        </w:rPr>
        <w:t xml:space="preserve">= </w:t>
      </w:r>
      <w:r w:rsidRPr="007747B8">
        <w:rPr>
          <w:rFonts w:cs="Arial"/>
        </w:rPr>
        <w:t>Coordonnée Y récupérée depuis la géométrie, sans reprojection</w:t>
      </w:r>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2D1A60" w:rsidRPr="007747B8" w:rsidRDefault="001F2AEE" w:rsidP="002D1A60">
      <w:pPr>
        <w:pStyle w:val="Paragraphedeliste"/>
        <w:numPr>
          <w:ilvl w:val="0"/>
          <w:numId w:val="157"/>
        </w:numPr>
      </w:pPr>
      <w:r w:rsidRPr="007747B8">
        <w:t>date_creation = date courante exprimée dans l’heure locale de base de données</w:t>
      </w:r>
    </w:p>
    <w:p w:rsidR="007B4334" w:rsidRPr="007747B8" w:rsidRDefault="001F2AEE" w:rsidP="007B4334">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lastRenderedPageBreak/>
        <w:t>coord_y : numeric(12,2)</w:t>
      </w:r>
    </w:p>
    <w:p w:rsidR="001F2AEE" w:rsidRPr="007747B8" w:rsidRDefault="001F2AEE" w:rsidP="001F2AEE"/>
    <w:p w:rsidR="008A286E" w:rsidRPr="007747B8" w:rsidRDefault="001F2AEE" w:rsidP="008A286E">
      <w:pPr>
        <w:pStyle w:val="Titre4"/>
      </w:pPr>
      <w:bookmarkStart w:id="168" w:name="_Toc426723423"/>
      <w:r w:rsidRPr="007747B8">
        <w:t>Description de la table geofibre.ftth_site_cd_video</w:t>
      </w:r>
      <w:bookmarkEnd w:id="168"/>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211F16" w:rsidRDefault="001F2AEE" w:rsidP="00211F16">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r w:rsidR="00211F16" w:rsidRPr="00211F16">
        <w:rPr>
          <w:rFonts w:cs="Arial"/>
        </w:rPr>
        <w:t xml:space="preserve"> </w:t>
      </w:r>
    </w:p>
    <w:p w:rsidR="001F2AEE"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Calcul des champs suivants</w:t>
      </w:r>
      <w:r w:rsidR="00A047C1" w:rsidRPr="007747B8">
        <w:t xml:space="preserve"> </w:t>
      </w:r>
      <w:r w:rsidRPr="007747B8">
        <w:t xml:space="preserve">: </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1F2AEE" w:rsidRPr="007747B8" w:rsidRDefault="001F2AEE" w:rsidP="001F2AEE">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B4975" w:rsidRPr="007747B8" w:rsidRDefault="001F2AEE" w:rsidP="003B4975">
      <w:pPr>
        <w:pStyle w:val="Paragraphedeliste"/>
        <w:numPr>
          <w:ilvl w:val="0"/>
          <w:numId w:val="157"/>
        </w:numPr>
      </w:pPr>
      <w:r w:rsidRPr="007747B8">
        <w:t>date_creation = date courante exprimée dans l’heure locale de base de données</w:t>
      </w:r>
    </w:p>
    <w:p w:rsidR="007B4334" w:rsidRPr="007747B8" w:rsidRDefault="001F2AEE" w:rsidP="007B4334">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1F2AEE" w:rsidRPr="007747B8" w:rsidRDefault="001F2AEE" w:rsidP="001F2AEE"/>
    <w:p w:rsidR="00C710B5" w:rsidRPr="007747B8" w:rsidRDefault="001F2AEE" w:rsidP="00C710B5">
      <w:pPr>
        <w:pStyle w:val="Titre4"/>
      </w:pPr>
      <w:bookmarkStart w:id="169" w:name="_Toc426723424"/>
      <w:r w:rsidRPr="007747B8">
        <w:t>Description de la table geofibre.ftth_site_chambre</w:t>
      </w:r>
      <w:bookmarkEnd w:id="169"/>
    </w:p>
    <w:p w:rsidR="00C710B5" w:rsidRPr="007747B8" w:rsidRDefault="001F2AEE" w:rsidP="00C710B5">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1255EE" w:rsidRPr="007747B8" w:rsidRDefault="001255EE" w:rsidP="001255EE">
      <w:pPr>
        <w:pStyle w:val="Paragraphedeliste"/>
        <w:numPr>
          <w:ilvl w:val="0"/>
          <w:numId w:val="157"/>
        </w:numPr>
        <w:spacing w:before="0" w:after="0"/>
        <w:rPr>
          <w:rFonts w:cs="Arial"/>
        </w:rPr>
      </w:pPr>
      <w:r w:rsidRPr="007747B8">
        <w:rPr>
          <w:rFonts w:cs="Arial"/>
        </w:rPr>
        <w:t>coord_x2 : numeric(12,2)  (Coordonnée X en Lambert 2 Etendu dans la base Geofibre métropole, dans le système de projection de référence dans les autres)</w:t>
      </w:r>
    </w:p>
    <w:p w:rsidR="001255EE" w:rsidRPr="007747B8" w:rsidRDefault="001255EE" w:rsidP="001255EE">
      <w:pPr>
        <w:pStyle w:val="Paragraphedeliste"/>
        <w:numPr>
          <w:ilvl w:val="0"/>
          <w:numId w:val="157"/>
        </w:numPr>
        <w:spacing w:before="0" w:after="0"/>
        <w:rPr>
          <w:rFonts w:cs="Arial"/>
        </w:rPr>
      </w:pPr>
      <w:r w:rsidRPr="007747B8">
        <w:rPr>
          <w:rFonts w:cs="Arial"/>
        </w:rPr>
        <w:t>coord_y2 : numeric(12,2)  (Coordonnée Y en Lambert 2 Etendu dans la base Geofibre métropole, dans le système de projection de référence dans les autres)</w:t>
      </w:r>
    </w:p>
    <w:p w:rsidR="00211F16" w:rsidRDefault="001F2AEE" w:rsidP="00211F16">
      <w:pPr>
        <w:pStyle w:val="Paragraphedeliste"/>
        <w:numPr>
          <w:ilvl w:val="0"/>
          <w:numId w:val="157"/>
        </w:numPr>
        <w:spacing w:before="0" w:after="0"/>
        <w:rPr>
          <w:rFonts w:cs="Arial"/>
        </w:rPr>
      </w:pPr>
      <w:r w:rsidRPr="007747B8">
        <w:rPr>
          <w:rFonts w:cs="Arial"/>
        </w:rPr>
        <w:t>modif_geo : numeric(1,0) NOT NULL DEFAULT 0 (Information de modification géographique par rapport à l’appui dupliqué)</w:t>
      </w:r>
      <w:r w:rsidR="00211F16" w:rsidRPr="00211F16">
        <w:rPr>
          <w:rFonts w:cs="Arial"/>
        </w:rPr>
        <w:t xml:space="preserve"> </w:t>
      </w:r>
    </w:p>
    <w:p w:rsidR="001F2AEE"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 xml:space="preserve">Calcul des champs suivants : </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255EE" w:rsidRPr="007747B8">
        <w:rPr>
          <w:rFonts w:cs="Arial"/>
        </w:rPr>
        <w:t xml:space="preserve">= </w:t>
      </w:r>
      <w:r w:rsidR="001F2AEE" w:rsidRPr="007747B8">
        <w:rPr>
          <w:rFonts w:cs="Arial"/>
        </w:rPr>
        <w:t xml:space="preserve">Coordonnée retournée par la </w:t>
      </w:r>
      <w:hyperlink w:anchor="_Fonction_getCoord_X2" w:history="1">
        <w:r w:rsidR="001F2AEE" w:rsidRPr="007747B8">
          <w:rPr>
            <w:rStyle w:val="Lienhypertexte"/>
            <w:rFonts w:cs="Arial"/>
          </w:rPr>
          <w:t>Fonction getCoord_X2</w:t>
        </w:r>
      </w:hyperlink>
    </w:p>
    <w:p w:rsidR="009908F0" w:rsidRPr="007747B8" w:rsidRDefault="009908F0" w:rsidP="009908F0">
      <w:pPr>
        <w:pStyle w:val="Paragraphedeliste"/>
        <w:numPr>
          <w:ilvl w:val="0"/>
          <w:numId w:val="157"/>
        </w:numPr>
        <w:spacing w:before="0" w:after="0"/>
        <w:rPr>
          <w:rFonts w:cs="Arial"/>
        </w:rPr>
      </w:pPr>
      <w:r w:rsidRPr="007747B8">
        <w:rPr>
          <w:rFonts w:cs="Arial"/>
        </w:rPr>
        <w:t>coord_y2</w:t>
      </w:r>
      <w:r w:rsidR="001255EE" w:rsidRPr="007747B8">
        <w:rPr>
          <w:rFonts w:cs="Arial"/>
        </w:rPr>
        <w:t xml:space="preserve"> = </w:t>
      </w:r>
      <w:r w:rsidR="001F2AEE" w:rsidRPr="007747B8">
        <w:rPr>
          <w:rFonts w:cs="Arial"/>
        </w:rPr>
        <w:t xml:space="preserve">Coordonnée retournée par la </w:t>
      </w:r>
      <w:hyperlink w:anchor="_Fonction_getCoord_Y2" w:history="1">
        <w:r w:rsidR="001F2AEE" w:rsidRPr="007747B8">
          <w:rPr>
            <w:rStyle w:val="Lienhypertexte"/>
            <w:rFonts w:cs="Arial"/>
          </w:rPr>
          <w:t>Fonction getCoord_Y2</w:t>
        </w:r>
      </w:hyperlink>
    </w:p>
    <w:p w:rsidR="008F3195" w:rsidRPr="007747B8" w:rsidRDefault="001F2AEE" w:rsidP="008F3195">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1F2AEE" w:rsidRPr="00ED1E00" w:rsidRDefault="001F2AEE" w:rsidP="00ED1E00">
      <w:pPr>
        <w:pStyle w:val="Paragraphedeliste"/>
        <w:numPr>
          <w:ilvl w:val="0"/>
          <w:numId w:val="157"/>
        </w:numPr>
      </w:pPr>
      <w:r w:rsidRPr="007747B8">
        <w:t>date_creation = date courante exprimée dans l’heure locale de base de données</w:t>
      </w:r>
    </w:p>
    <w:p w:rsidR="007B4334" w:rsidRPr="007747B8" w:rsidRDefault="001F2AEE" w:rsidP="007B4334">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C710B5" w:rsidRPr="007747B8" w:rsidRDefault="001F2AEE" w:rsidP="00C710B5">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5739E4" w:rsidRPr="007747B8" w:rsidRDefault="001F2AEE" w:rsidP="005739E4">
      <w:pPr>
        <w:pStyle w:val="Paragraphedeliste"/>
        <w:numPr>
          <w:ilvl w:val="0"/>
          <w:numId w:val="157"/>
        </w:numPr>
      </w:pPr>
      <w:r w:rsidRPr="007747B8">
        <w:rPr>
          <w:rFonts w:cs="Arial"/>
        </w:rPr>
        <w:t>coord_y2 : numeric(12,2)</w:t>
      </w:r>
    </w:p>
    <w:p w:rsidR="008A286E" w:rsidRPr="007747B8" w:rsidRDefault="008A286E"/>
    <w:p w:rsidR="001F2AEE" w:rsidRPr="007747B8" w:rsidRDefault="003D36A7" w:rsidP="001F2AEE">
      <w:pPr>
        <w:pStyle w:val="Titre4"/>
      </w:pPr>
      <w:bookmarkStart w:id="170" w:name="_Toc426723425"/>
      <w:r w:rsidRPr="007747B8">
        <w:t>Description de la table geofibre.ftth_site_immeuble</w:t>
      </w:r>
      <w:bookmarkEnd w:id="170"/>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lastRenderedPageBreak/>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1255EE" w:rsidRPr="007747B8" w:rsidRDefault="001255EE" w:rsidP="001255EE">
      <w:pPr>
        <w:pStyle w:val="Paragraphedeliste"/>
        <w:numPr>
          <w:ilvl w:val="0"/>
          <w:numId w:val="157"/>
        </w:numPr>
        <w:spacing w:before="0" w:after="0"/>
        <w:rPr>
          <w:rFonts w:cs="Arial"/>
        </w:rPr>
      </w:pPr>
      <w:r w:rsidRPr="007747B8">
        <w:rPr>
          <w:rFonts w:cs="Arial"/>
        </w:rPr>
        <w:t>coord_x2 : numeric(12,2)  (Coordonnée X en Lambert 2 Etendu dans la base Geofibre métropole, dans le système de projection de référence dans les autres)</w:t>
      </w:r>
    </w:p>
    <w:p w:rsidR="001255EE" w:rsidRPr="007747B8" w:rsidRDefault="001255EE" w:rsidP="001255EE">
      <w:pPr>
        <w:pStyle w:val="Paragraphedeliste"/>
        <w:numPr>
          <w:ilvl w:val="0"/>
          <w:numId w:val="157"/>
        </w:numPr>
        <w:spacing w:before="0" w:after="0"/>
        <w:rPr>
          <w:rFonts w:cs="Arial"/>
        </w:rPr>
      </w:pPr>
      <w:r w:rsidRPr="007747B8">
        <w:rPr>
          <w:rFonts w:cs="Arial"/>
        </w:rPr>
        <w:t>coord_y2 : numeric(12,2)  (Coordonnée Y en Lambert 2 Etendu dans la base Geofibre métropole, dans le système de projection de référence dans les autres)</w:t>
      </w:r>
    </w:p>
    <w:p w:rsidR="001F2AEE" w:rsidRPr="007747B8" w:rsidRDefault="001F2AEE" w:rsidP="001F2AEE">
      <w:pPr>
        <w:pStyle w:val="Paragraphedeliste"/>
        <w:numPr>
          <w:ilvl w:val="0"/>
          <w:numId w:val="157"/>
        </w:numPr>
        <w:rPr>
          <w:lang w:val="en-US"/>
        </w:rPr>
      </w:pPr>
      <w:r w:rsidRPr="007747B8">
        <w:rPr>
          <w:rFonts w:cs="Arial"/>
          <w:lang w:val="en-US"/>
        </w:rPr>
        <w:t>dept : character varying(3) NOT NULL</w:t>
      </w:r>
    </w:p>
    <w:p w:rsidR="003007F0" w:rsidRPr="007747B8" w:rsidRDefault="001F2AEE">
      <w:pPr>
        <w:pStyle w:val="Paragraphedeliste"/>
        <w:numPr>
          <w:ilvl w:val="0"/>
          <w:numId w:val="157"/>
        </w:numPr>
        <w:rPr>
          <w:rFonts w:cs="Arial"/>
        </w:rPr>
      </w:pPr>
      <w:r w:rsidRPr="007747B8">
        <w:rPr>
          <w:rFonts w:cs="Arial"/>
          <w:i/>
        </w:rPr>
        <w:t>type_voie</w:t>
      </w:r>
      <w:r w:rsidR="00B01A3E" w:rsidRPr="007747B8">
        <w:rPr>
          <w:rFonts w:cs="Arial"/>
        </w:rPr>
        <w:t xml:space="preserve"> : </w:t>
      </w:r>
      <w:r w:rsidRPr="007747B8">
        <w:rPr>
          <w:rFonts w:cs="Arial"/>
        </w:rPr>
        <w:t xml:space="preserve">character varying(20) </w:t>
      </w:r>
    </w:p>
    <w:p w:rsidR="00211F16" w:rsidRPr="00211F16" w:rsidRDefault="001F2AEE" w:rsidP="00211F16">
      <w:pPr>
        <w:pStyle w:val="Paragraphedeliste"/>
        <w:numPr>
          <w:ilvl w:val="0"/>
          <w:numId w:val="157"/>
        </w:numPr>
        <w:rPr>
          <w:rFonts w:cs="Arial"/>
          <w:sz w:val="22"/>
        </w:rPr>
      </w:pPr>
      <w:r w:rsidRPr="007747B8">
        <w:rPr>
          <w:rFonts w:cs="Arial"/>
          <w:i/>
        </w:rPr>
        <w:t>numéro</w:t>
      </w:r>
      <w:r w:rsidR="00B01A3E" w:rsidRPr="007747B8">
        <w:rPr>
          <w:rFonts w:cs="Arial"/>
        </w:rPr>
        <w:t xml:space="preserve"> : </w:t>
      </w:r>
      <w:r w:rsidRPr="007747B8">
        <w:rPr>
          <w:rFonts w:cs="Arial"/>
        </w:rPr>
        <w:t>character varying</w:t>
      </w:r>
      <w:r w:rsidR="00B01A3E" w:rsidRPr="007747B8">
        <w:rPr>
          <w:rFonts w:cs="Arial"/>
        </w:rPr>
        <w:t xml:space="preserve">, </w:t>
      </w:r>
      <w:r w:rsidRPr="007747B8">
        <w:rPr>
          <w:rFonts w:cs="Arial"/>
        </w:rPr>
        <w:t>stocké sur 10 caractères.</w:t>
      </w:r>
    </w:p>
    <w:p w:rsidR="00211F16" w:rsidRPr="00CF5BF9" w:rsidRDefault="0020075E" w:rsidP="00211F16">
      <w:pPr>
        <w:pStyle w:val="Paragraphedeliste"/>
        <w:numPr>
          <w:ilvl w:val="0"/>
          <w:numId w:val="157"/>
        </w:numPr>
        <w:rPr>
          <w:rFonts w:cs="Arial"/>
          <w:sz w:val="22"/>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r w:rsidR="00F929EF">
        <w:rPr>
          <w:rFonts w:cs="Arial"/>
          <w:highlight w:val="green"/>
          <w:lang w:val="en-US"/>
        </w:rPr>
        <w:t>'</w:t>
      </w:r>
    </w:p>
    <w:p w:rsidR="007B4334" w:rsidRPr="007747B8" w:rsidRDefault="001F2AEE" w:rsidP="007B4334">
      <w:pPr>
        <w:pStyle w:val="Titre5"/>
      </w:pPr>
      <w:r w:rsidRPr="007747B8">
        <w:t>Triggers</w:t>
      </w:r>
    </w:p>
    <w:p w:rsidR="007B4334" w:rsidRPr="007747B8" w:rsidRDefault="001F2AEE" w:rsidP="007B4334">
      <w:pPr>
        <w:pStyle w:val="Titre6"/>
        <w:rPr>
          <w:lang w:val="fr-FR"/>
        </w:rPr>
      </w:pPr>
      <w:bookmarkStart w:id="171" w:name="_Avant_l’insertion_en"/>
      <w:bookmarkEnd w:id="171"/>
      <w:r w:rsidRPr="007747B8">
        <w:rPr>
          <w:lang w:val="fr-FR"/>
        </w:rPr>
        <w:t>Avant l’insertion en base</w:t>
      </w:r>
    </w:p>
    <w:p w:rsidR="007B4334" w:rsidRPr="007747B8" w:rsidRDefault="001F2AEE" w:rsidP="007B4334">
      <w:r w:rsidRPr="007747B8">
        <w:t xml:space="preserve">Calcul des champs suivants : </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7B4334" w:rsidRPr="007747B8" w:rsidRDefault="001F2AEE" w:rsidP="007B4334">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255EE" w:rsidRPr="007747B8">
        <w:rPr>
          <w:rFonts w:cs="Arial"/>
        </w:rPr>
        <w:t xml:space="preserve">= </w:t>
      </w:r>
      <w:r w:rsidRPr="007747B8">
        <w:rPr>
          <w:rFonts w:cs="Arial"/>
        </w:rPr>
        <w:t xml:space="preserve">Coordonnée retournée par la </w:t>
      </w:r>
      <w:hyperlink w:anchor="_Fonction_getCoord_X2" w:history="1">
        <w:r w:rsidRPr="007747B8">
          <w:rPr>
            <w:rStyle w:val="Lienhypertexte"/>
            <w:rFonts w:cs="Arial"/>
          </w:rPr>
          <w:t>Fonction getCoord_X2</w:t>
        </w:r>
      </w:hyperlink>
    </w:p>
    <w:p w:rsidR="009908F0" w:rsidRPr="007747B8" w:rsidRDefault="009908F0" w:rsidP="009908F0">
      <w:pPr>
        <w:pStyle w:val="Paragraphedeliste"/>
        <w:numPr>
          <w:ilvl w:val="0"/>
          <w:numId w:val="157"/>
        </w:numPr>
        <w:spacing w:before="0" w:after="0"/>
        <w:rPr>
          <w:rFonts w:cs="Arial"/>
        </w:rPr>
      </w:pPr>
      <w:r w:rsidRPr="007747B8">
        <w:rPr>
          <w:rFonts w:cs="Arial"/>
        </w:rPr>
        <w:t>coord_y2 </w:t>
      </w:r>
      <w:r w:rsidR="001255EE" w:rsidRPr="007747B8">
        <w:rPr>
          <w:rFonts w:cs="Arial"/>
        </w:rPr>
        <w:t xml:space="preserve">= </w:t>
      </w:r>
      <w:r w:rsidRPr="007747B8">
        <w:rPr>
          <w:rFonts w:cs="Arial"/>
        </w:rPr>
        <w:t xml:space="preserve">Coordonnée retournée par la </w:t>
      </w:r>
      <w:hyperlink w:anchor="_Fonction_getCoord_Y2" w:history="1">
        <w:r w:rsidRPr="007747B8">
          <w:rPr>
            <w:rStyle w:val="Lienhypertexte"/>
            <w:rFonts w:cs="Arial"/>
          </w:rPr>
          <w:t>Fonction getCoord_Y2</w:t>
        </w:r>
      </w:hyperlink>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B4975" w:rsidRPr="007747B8" w:rsidRDefault="001F2AEE" w:rsidP="003B4975">
      <w:pPr>
        <w:pStyle w:val="Paragraphedeliste"/>
        <w:numPr>
          <w:ilvl w:val="0"/>
          <w:numId w:val="157"/>
        </w:numPr>
      </w:pPr>
      <w:r w:rsidRPr="007747B8">
        <w:t>date_creation = date courante exprimée dans l’heure locale de base de données</w:t>
      </w:r>
    </w:p>
    <w:p w:rsidR="007B4334" w:rsidRPr="007747B8" w:rsidRDefault="007B4334" w:rsidP="007B4334">
      <w:pPr>
        <w:pStyle w:val="Paragraphedeliste"/>
      </w:pPr>
    </w:p>
    <w:p w:rsidR="007B4334" w:rsidRPr="007747B8" w:rsidRDefault="001F2AEE" w:rsidP="007B4334">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B5445E" w:rsidRPr="007747B8" w:rsidRDefault="001F2AEE" w:rsidP="00B5445E">
      <w:pPr>
        <w:pStyle w:val="Titre5"/>
      </w:pPr>
      <w:bookmarkStart w:id="172" w:name="_Toc408236759"/>
      <w:bookmarkStart w:id="173" w:name="_Toc408301346"/>
      <w:bookmarkStart w:id="174" w:name="_Toc408407551"/>
      <w:bookmarkEnd w:id="172"/>
      <w:bookmarkEnd w:id="173"/>
      <w:bookmarkEnd w:id="174"/>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5739E4" w:rsidRPr="007747B8" w:rsidRDefault="001F2AEE" w:rsidP="005739E4">
      <w:pPr>
        <w:pStyle w:val="Paragraphedeliste"/>
        <w:numPr>
          <w:ilvl w:val="0"/>
          <w:numId w:val="157"/>
        </w:numPr>
      </w:pPr>
      <w:r w:rsidRPr="007747B8">
        <w:rPr>
          <w:rFonts w:cs="Arial"/>
        </w:rPr>
        <w:t>coord_y2 : numeric(12,2)</w:t>
      </w:r>
    </w:p>
    <w:p w:rsidR="003A42B5" w:rsidRPr="007747B8" w:rsidRDefault="001F2AEE" w:rsidP="003A42B5">
      <w:pPr>
        <w:pStyle w:val="Paragraphedeliste"/>
        <w:numPr>
          <w:ilvl w:val="0"/>
          <w:numId w:val="157"/>
        </w:numPr>
      </w:pPr>
      <w:r w:rsidRPr="007747B8">
        <w:rPr>
          <w:rFonts w:cs="Arial"/>
        </w:rPr>
        <w:t>dept : character varying(3)</w:t>
      </w:r>
    </w:p>
    <w:p w:rsidR="001F2AEE" w:rsidRPr="007747B8" w:rsidRDefault="001F2AEE" w:rsidP="001F2AEE">
      <w:pPr>
        <w:pStyle w:val="Paragraphedeliste"/>
      </w:pPr>
    </w:p>
    <w:p w:rsidR="001F2AEE" w:rsidRPr="007747B8" w:rsidRDefault="003D36A7" w:rsidP="001F2AEE">
      <w:pPr>
        <w:pStyle w:val="Titre4"/>
      </w:pPr>
      <w:bookmarkStart w:id="175" w:name="_Toc426723426"/>
      <w:r w:rsidRPr="007747B8">
        <w:t>Description de la table geofibre.ftth_site_mairie</w:t>
      </w:r>
      <w:bookmarkEnd w:id="175"/>
    </w:p>
    <w:p w:rsidR="00455A44" w:rsidRPr="007747B8" w:rsidRDefault="001F2AEE" w:rsidP="00455A44">
      <w:pPr>
        <w:rPr>
          <w:rFonts w:cs="Arial"/>
        </w:rPr>
      </w:pPr>
      <w:r w:rsidRPr="007747B8">
        <w:rPr>
          <w:rFonts w:cs="Arial"/>
        </w:rPr>
        <w:t>Présence des champs suivants :</w:t>
      </w:r>
    </w:p>
    <w:p w:rsidR="00455A44" w:rsidRPr="007747B8" w:rsidRDefault="001F2AEE" w:rsidP="00455A44">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211F16" w:rsidRDefault="001F2AEE" w:rsidP="00211F16">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r w:rsidR="00211F16" w:rsidRPr="00211F16">
        <w:rPr>
          <w:rFonts w:cs="Arial"/>
        </w:rPr>
        <w:t xml:space="preserve"> </w:t>
      </w:r>
    </w:p>
    <w:p w:rsidR="00455A44"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7B4334" w:rsidRPr="007747B8" w:rsidRDefault="001F2AEE" w:rsidP="007B4334">
      <w:pPr>
        <w:pStyle w:val="Titre5"/>
      </w:pPr>
      <w:r w:rsidRPr="007747B8">
        <w:t>Triggers</w:t>
      </w:r>
    </w:p>
    <w:p w:rsidR="007B4334" w:rsidRPr="007747B8" w:rsidRDefault="001F2AEE" w:rsidP="007B4334">
      <w:pPr>
        <w:pStyle w:val="Titre6"/>
        <w:rPr>
          <w:lang w:val="fr-FR"/>
        </w:rPr>
      </w:pPr>
      <w:r w:rsidRPr="007747B8">
        <w:rPr>
          <w:lang w:val="fr-FR"/>
        </w:rPr>
        <w:t>Avant l’insertion en base</w:t>
      </w:r>
    </w:p>
    <w:p w:rsidR="007B4334" w:rsidRPr="007747B8" w:rsidRDefault="001F2AEE" w:rsidP="007B4334">
      <w:r w:rsidRPr="007747B8">
        <w:t xml:space="preserve">Calcul des champs suivants : </w:t>
      </w:r>
    </w:p>
    <w:p w:rsidR="007B4334" w:rsidRPr="007747B8" w:rsidRDefault="001F2AEE" w:rsidP="007B4334">
      <w:pPr>
        <w:pStyle w:val="Paragraphedeliste"/>
        <w:numPr>
          <w:ilvl w:val="0"/>
          <w:numId w:val="157"/>
        </w:numPr>
        <w:spacing w:before="0" w:after="0"/>
        <w:rPr>
          <w:rFonts w:cs="Arial"/>
        </w:rPr>
      </w:pPr>
      <w:r w:rsidRPr="007747B8">
        <w:rPr>
          <w:rFonts w:cs="Arial"/>
        </w:rPr>
        <w:t>coord_x (Coordonnée X récupérée depuis la géométrie, sans reprojection)</w:t>
      </w:r>
    </w:p>
    <w:p w:rsidR="001F2AEE" w:rsidRPr="007747B8" w:rsidRDefault="001F2AEE" w:rsidP="001F2AEE">
      <w:pPr>
        <w:pStyle w:val="Paragraphedeliste"/>
        <w:numPr>
          <w:ilvl w:val="0"/>
          <w:numId w:val="157"/>
        </w:numPr>
        <w:spacing w:before="0" w:after="0"/>
        <w:rPr>
          <w:rFonts w:cs="Arial"/>
        </w:rPr>
      </w:pPr>
      <w:r w:rsidRPr="007747B8">
        <w:rPr>
          <w:rFonts w:cs="Arial"/>
        </w:rPr>
        <w:t>coord_y (Coordonnée Y récupérée depuis la géométrie, sans reprojection)</w:t>
      </w:r>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B4975" w:rsidRPr="007747B8" w:rsidRDefault="001F2AEE" w:rsidP="003B4975">
      <w:pPr>
        <w:pStyle w:val="Paragraphedeliste"/>
        <w:numPr>
          <w:ilvl w:val="0"/>
          <w:numId w:val="157"/>
        </w:numPr>
      </w:pPr>
      <w:r w:rsidRPr="007747B8">
        <w:t>date_creation = date courante exprimée dans l’heure locale de base de données</w:t>
      </w:r>
    </w:p>
    <w:p w:rsidR="001F2AEE" w:rsidRPr="007747B8" w:rsidRDefault="001F2AEE" w:rsidP="001F2AEE">
      <w:pPr>
        <w:pStyle w:val="Paragraphedeliste"/>
      </w:pPr>
    </w:p>
    <w:p w:rsidR="007B4334" w:rsidRPr="007747B8" w:rsidRDefault="001F2AEE" w:rsidP="007B4334">
      <w:pPr>
        <w:pStyle w:val="Titre6"/>
        <w:rPr>
          <w:lang w:val="fr-FR"/>
        </w:rPr>
      </w:pPr>
      <w:r w:rsidRPr="007747B8">
        <w:rPr>
          <w:lang w:val="fr-FR"/>
        </w:rPr>
        <w:t>Après l’insertion en base</w:t>
      </w:r>
    </w:p>
    <w:p w:rsidR="001F2AEE" w:rsidRPr="007747B8" w:rsidRDefault="003D36A7" w:rsidP="001F2AE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1F2AEE" w:rsidRPr="007747B8" w:rsidRDefault="001F2AEE" w:rsidP="001F2AEE"/>
    <w:p w:rsidR="008A286E" w:rsidRPr="007747B8" w:rsidRDefault="001F2AEE" w:rsidP="008A286E">
      <w:pPr>
        <w:pStyle w:val="Titre4"/>
      </w:pPr>
      <w:bookmarkStart w:id="176" w:name="_Toc426723427"/>
      <w:r w:rsidRPr="007747B8">
        <w:t>Description de la table geofibre.ftth_site_nra</w:t>
      </w:r>
      <w:bookmarkEnd w:id="176"/>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lastRenderedPageBreak/>
        <w:t>coord_y : numeric(12,2)  (Coordonnée Y exprimée dans le système de projection de référence)</w:t>
      </w:r>
    </w:p>
    <w:p w:rsidR="001255EE" w:rsidRPr="007747B8" w:rsidRDefault="001255EE" w:rsidP="001255EE">
      <w:pPr>
        <w:pStyle w:val="Paragraphedeliste"/>
        <w:numPr>
          <w:ilvl w:val="0"/>
          <w:numId w:val="157"/>
        </w:numPr>
        <w:spacing w:before="0" w:after="0"/>
        <w:rPr>
          <w:rFonts w:cs="Arial"/>
        </w:rPr>
      </w:pPr>
      <w:r w:rsidRPr="007747B8">
        <w:rPr>
          <w:rFonts w:cs="Arial"/>
        </w:rPr>
        <w:t>coord_x2 : numeric(12,2)  (Coordonnée X en Lambert 2 Etendu dans la base Geofibre métropole, dans le système de projection de référence dans les autres)</w:t>
      </w:r>
    </w:p>
    <w:p w:rsidR="001255EE" w:rsidRPr="007747B8" w:rsidRDefault="001255EE" w:rsidP="001255EE">
      <w:pPr>
        <w:pStyle w:val="Paragraphedeliste"/>
        <w:numPr>
          <w:ilvl w:val="0"/>
          <w:numId w:val="157"/>
        </w:numPr>
        <w:spacing w:before="0" w:after="0"/>
        <w:rPr>
          <w:rFonts w:cs="Arial"/>
        </w:rPr>
      </w:pPr>
      <w:r w:rsidRPr="007747B8">
        <w:rPr>
          <w:rFonts w:cs="Arial"/>
        </w:rPr>
        <w:t>coord_y2 : numeric(12,2)  (Coordonnée Y en Lambert 2 Etendu dans la base Geofibre métropole, dans le système de projection de référence dans les autres)</w:t>
      </w:r>
    </w:p>
    <w:p w:rsidR="00211F16" w:rsidRDefault="001F2AEE" w:rsidP="00211F16">
      <w:pPr>
        <w:pStyle w:val="Paragraphedeliste"/>
        <w:numPr>
          <w:ilvl w:val="0"/>
          <w:numId w:val="157"/>
        </w:numPr>
        <w:spacing w:before="0" w:after="0"/>
        <w:rPr>
          <w:rFonts w:cs="Arial"/>
        </w:rPr>
      </w:pPr>
      <w:r w:rsidRPr="007747B8">
        <w:rPr>
          <w:rFonts w:cs="Arial"/>
        </w:rPr>
        <w:t>modif_geo : numeric(1,0) NOT NULL DEFAULT 0 (Information de modification géographique par rapport à l’appui dupliqué)</w:t>
      </w:r>
      <w:r w:rsidR="00211F16" w:rsidRPr="00211F16">
        <w:rPr>
          <w:rFonts w:cs="Arial"/>
        </w:rPr>
        <w:t xml:space="preserve"> </w:t>
      </w:r>
    </w:p>
    <w:p w:rsidR="001F2AEE"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897CA2" w:rsidRPr="007747B8" w:rsidRDefault="001F2AEE" w:rsidP="00897CA2">
      <w:pPr>
        <w:pStyle w:val="Titre5"/>
      </w:pPr>
      <w:r w:rsidRPr="007747B8">
        <w:t>Triggers</w:t>
      </w:r>
    </w:p>
    <w:p w:rsidR="00897CA2" w:rsidRPr="007747B8" w:rsidRDefault="001F2AEE" w:rsidP="00897CA2">
      <w:pPr>
        <w:pStyle w:val="Titre6"/>
        <w:rPr>
          <w:lang w:val="fr-FR"/>
        </w:rPr>
      </w:pPr>
      <w:r w:rsidRPr="007747B8">
        <w:rPr>
          <w:lang w:val="fr-FR"/>
        </w:rPr>
        <w:t>Avant l’insertion en base</w:t>
      </w:r>
    </w:p>
    <w:p w:rsidR="00897CA2" w:rsidRPr="007747B8" w:rsidRDefault="001F2AEE" w:rsidP="00897CA2">
      <w:r w:rsidRPr="007747B8">
        <w:t xml:space="preserve">Calcul des champs suivants : </w:t>
      </w:r>
    </w:p>
    <w:p w:rsidR="00897CA2" w:rsidRPr="007747B8" w:rsidRDefault="001F2AEE" w:rsidP="00897CA2">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897CA2" w:rsidRPr="007747B8" w:rsidRDefault="001F2AEE" w:rsidP="00897CA2">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255EE" w:rsidRPr="007747B8">
        <w:rPr>
          <w:rFonts w:cs="Arial"/>
        </w:rPr>
        <w:t xml:space="preserve">= </w:t>
      </w:r>
      <w:r w:rsidRPr="007747B8">
        <w:rPr>
          <w:rFonts w:cs="Arial"/>
        </w:rPr>
        <w:t xml:space="preserve">Coordonnée retournée par la </w:t>
      </w:r>
      <w:hyperlink w:anchor="_Fonction_getCoord_X2" w:history="1">
        <w:r w:rsidRPr="007747B8">
          <w:rPr>
            <w:rStyle w:val="Lienhypertexte"/>
            <w:rFonts w:cs="Arial"/>
          </w:rPr>
          <w:t>Fonction getCoord_X2</w:t>
        </w:r>
      </w:hyperlink>
    </w:p>
    <w:p w:rsidR="009908F0" w:rsidRPr="007747B8" w:rsidRDefault="009908F0" w:rsidP="009908F0">
      <w:pPr>
        <w:pStyle w:val="Paragraphedeliste"/>
        <w:numPr>
          <w:ilvl w:val="0"/>
          <w:numId w:val="157"/>
        </w:numPr>
        <w:spacing w:before="0" w:after="0"/>
        <w:rPr>
          <w:rFonts w:cs="Arial"/>
        </w:rPr>
      </w:pPr>
      <w:r w:rsidRPr="007747B8">
        <w:rPr>
          <w:rFonts w:cs="Arial"/>
        </w:rPr>
        <w:t>coord_y2 </w:t>
      </w:r>
      <w:r w:rsidR="001255EE" w:rsidRPr="007747B8">
        <w:rPr>
          <w:rFonts w:cs="Arial"/>
        </w:rPr>
        <w:t xml:space="preserve">= </w:t>
      </w:r>
      <w:r w:rsidRPr="007747B8">
        <w:rPr>
          <w:rFonts w:cs="Arial"/>
        </w:rPr>
        <w:t xml:space="preserve">Coordonnée retournée par la </w:t>
      </w:r>
      <w:hyperlink w:anchor="_Fonction_getCoord_Y2" w:history="1">
        <w:r w:rsidRPr="007747B8">
          <w:rPr>
            <w:rStyle w:val="Lienhypertexte"/>
            <w:rFonts w:cs="Arial"/>
          </w:rPr>
          <w:t>Fonction getCoord_Y2</w:t>
        </w:r>
      </w:hyperlink>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B4975" w:rsidRPr="007747B8" w:rsidRDefault="001F2AEE" w:rsidP="003B4975">
      <w:pPr>
        <w:pStyle w:val="Paragraphedeliste"/>
        <w:numPr>
          <w:ilvl w:val="0"/>
          <w:numId w:val="157"/>
        </w:numPr>
      </w:pPr>
      <w:r w:rsidRPr="007747B8">
        <w:t>date_creation = date courante exprimée dans l’heure locale de base de données</w:t>
      </w:r>
    </w:p>
    <w:p w:rsidR="00897CA2" w:rsidRPr="007747B8" w:rsidRDefault="001F2AEE" w:rsidP="00897CA2">
      <w:pPr>
        <w:pStyle w:val="Titre6"/>
        <w:rPr>
          <w:lang w:val="fr-FR"/>
        </w:rPr>
      </w:pPr>
      <w:r w:rsidRPr="007747B8">
        <w:rPr>
          <w:lang w:val="fr-FR"/>
        </w:rPr>
        <w:t>Après l’insertion en base</w:t>
      </w:r>
    </w:p>
    <w:p w:rsidR="00897CA2" w:rsidRPr="007747B8" w:rsidRDefault="001F2AEE" w:rsidP="00897CA2">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1F2AEE" w:rsidRPr="007747B8" w:rsidRDefault="001F2AEE" w:rsidP="001F2AEE">
      <w:pPr>
        <w:pStyle w:val="Paragraphedeliste"/>
        <w:numPr>
          <w:ilvl w:val="0"/>
          <w:numId w:val="157"/>
        </w:numPr>
      </w:pPr>
      <w:r w:rsidRPr="007747B8">
        <w:rPr>
          <w:rFonts w:cs="Arial"/>
        </w:rPr>
        <w:t>coord_y2 : numeric(12,2)</w:t>
      </w:r>
    </w:p>
    <w:p w:rsidR="001F2AEE" w:rsidRPr="007747B8" w:rsidRDefault="001F2AEE" w:rsidP="001F2AEE">
      <w:pPr>
        <w:pStyle w:val="Paragraphedeliste"/>
      </w:pPr>
    </w:p>
    <w:p w:rsidR="001F2AEE" w:rsidRPr="007747B8" w:rsidRDefault="00751E28" w:rsidP="001F2AEE">
      <w:pPr>
        <w:pStyle w:val="Titre4"/>
      </w:pPr>
      <w:bookmarkStart w:id="177" w:name="_Toc426723428"/>
      <w:r w:rsidRPr="007747B8">
        <w:t>Description de la table geofibre.ftth_site_shelter</w:t>
      </w:r>
      <w:bookmarkEnd w:id="177"/>
    </w:p>
    <w:p w:rsidR="00455A44" w:rsidRPr="007747B8" w:rsidRDefault="001F2AEE" w:rsidP="00455A44">
      <w:pPr>
        <w:rPr>
          <w:rFonts w:cs="Arial"/>
        </w:rPr>
      </w:pPr>
      <w:r w:rsidRPr="007747B8">
        <w:rPr>
          <w:rFonts w:cs="Arial"/>
        </w:rPr>
        <w:t>Présence des champs suivants :</w:t>
      </w:r>
    </w:p>
    <w:p w:rsidR="00455A44" w:rsidRPr="007747B8" w:rsidRDefault="001F2AEE" w:rsidP="00455A44">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211F16" w:rsidRPr="00211F16" w:rsidRDefault="003D36A7" w:rsidP="00211F16">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211F16"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'Orange'</w:t>
      </w:r>
    </w:p>
    <w:p w:rsidR="00897CA2" w:rsidRPr="007747B8" w:rsidRDefault="001F2AEE" w:rsidP="00897CA2">
      <w:pPr>
        <w:pStyle w:val="Titre5"/>
      </w:pPr>
      <w:r w:rsidRPr="007747B8">
        <w:t>Triggers</w:t>
      </w:r>
    </w:p>
    <w:p w:rsidR="00897CA2" w:rsidRPr="007747B8" w:rsidRDefault="001F2AEE" w:rsidP="00897CA2">
      <w:pPr>
        <w:pStyle w:val="Titre6"/>
        <w:rPr>
          <w:lang w:val="fr-FR"/>
        </w:rPr>
      </w:pPr>
      <w:r w:rsidRPr="007747B8">
        <w:rPr>
          <w:lang w:val="fr-FR"/>
        </w:rPr>
        <w:t>Avant l’insertion en base</w:t>
      </w:r>
    </w:p>
    <w:p w:rsidR="00897CA2" w:rsidRPr="007747B8" w:rsidRDefault="001F2AEE" w:rsidP="00897CA2">
      <w:r w:rsidRPr="007747B8">
        <w:t xml:space="preserve">Calcul des champs suivants : </w:t>
      </w:r>
    </w:p>
    <w:p w:rsidR="00897CA2" w:rsidRPr="007747B8" w:rsidRDefault="001F2AEE" w:rsidP="00897CA2">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1F2AEE" w:rsidRPr="007747B8" w:rsidRDefault="001F2AEE" w:rsidP="001F2AEE">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6B105B" w:rsidRPr="007747B8" w:rsidRDefault="001F2AEE" w:rsidP="006B105B">
      <w:pPr>
        <w:pStyle w:val="Paragraphedeliste"/>
        <w:numPr>
          <w:ilvl w:val="0"/>
          <w:numId w:val="157"/>
        </w:numPr>
      </w:pPr>
      <w:r w:rsidRPr="007747B8">
        <w:t>date_creation = date courante exprimée dans l’heure locale de base de données</w:t>
      </w:r>
    </w:p>
    <w:p w:rsidR="00897CA2" w:rsidRPr="007747B8" w:rsidRDefault="001F2AEE" w:rsidP="00897CA2">
      <w:pPr>
        <w:pStyle w:val="Titre6"/>
        <w:rPr>
          <w:lang w:val="fr-FR"/>
        </w:rPr>
      </w:pPr>
      <w:r w:rsidRPr="007747B8">
        <w:rPr>
          <w:lang w:val="fr-FR"/>
        </w:rPr>
        <w:t>Après l’insertion en base</w:t>
      </w:r>
    </w:p>
    <w:p w:rsidR="001F2AEE" w:rsidRPr="007747B8" w:rsidRDefault="003D36A7" w:rsidP="001F2AE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1F2AEE" w:rsidRPr="007747B8" w:rsidRDefault="001F2AEE" w:rsidP="001F2AEE"/>
    <w:p w:rsidR="008A286E" w:rsidRPr="007747B8" w:rsidRDefault="001F2AEE" w:rsidP="008A286E">
      <w:pPr>
        <w:pStyle w:val="Titre4"/>
      </w:pPr>
      <w:bookmarkStart w:id="178" w:name="_Toc426723429"/>
      <w:r w:rsidRPr="007747B8">
        <w:t>Description de la table geofibre.ftth_site_sr</w:t>
      </w:r>
      <w:bookmarkEnd w:id="178"/>
    </w:p>
    <w:p w:rsidR="00FD4466" w:rsidRPr="007747B8" w:rsidRDefault="001F2AEE" w:rsidP="00FD4466">
      <w:pPr>
        <w:rPr>
          <w:rFonts w:cs="Arial"/>
        </w:rPr>
      </w:pPr>
      <w:r w:rsidRPr="007747B8">
        <w:rPr>
          <w:rFonts w:cs="Arial"/>
        </w:rPr>
        <w:t>Présence des champs suivants :</w:t>
      </w:r>
    </w:p>
    <w:p w:rsidR="001F2AEE" w:rsidRPr="007747B8" w:rsidRDefault="001F2AEE" w:rsidP="001F2AEE">
      <w:pPr>
        <w:pStyle w:val="Paragraphedeliste"/>
        <w:numPr>
          <w:ilvl w:val="0"/>
          <w:numId w:val="157"/>
        </w:numPr>
        <w:spacing w:before="0" w:after="0"/>
        <w:rPr>
          <w:rFonts w:cs="Arial"/>
        </w:rPr>
      </w:pPr>
      <w:r w:rsidRPr="007747B8">
        <w:rPr>
          <w:rFonts w:cs="Arial"/>
        </w:rPr>
        <w:t>coord_x : numeric(12,2)  (Coordonnée X exprimée dans le système de projection de référence)</w:t>
      </w:r>
    </w:p>
    <w:p w:rsidR="001F2AEE" w:rsidRPr="007747B8" w:rsidRDefault="001F2AEE" w:rsidP="001F2AEE">
      <w:pPr>
        <w:pStyle w:val="Paragraphedeliste"/>
        <w:numPr>
          <w:ilvl w:val="0"/>
          <w:numId w:val="157"/>
        </w:numPr>
        <w:spacing w:before="0" w:after="0"/>
        <w:rPr>
          <w:rFonts w:cs="Arial"/>
        </w:rPr>
      </w:pPr>
      <w:r w:rsidRPr="007747B8">
        <w:rPr>
          <w:rFonts w:cs="Arial"/>
        </w:rPr>
        <w:t>coord_y : numeric(12,2)  (Coordonnée Y exprimée dans le système de projection de référence)</w:t>
      </w:r>
    </w:p>
    <w:p w:rsidR="001255EE" w:rsidRPr="007747B8" w:rsidRDefault="001255EE" w:rsidP="001255EE">
      <w:pPr>
        <w:pStyle w:val="Paragraphedeliste"/>
        <w:numPr>
          <w:ilvl w:val="0"/>
          <w:numId w:val="157"/>
        </w:numPr>
        <w:spacing w:before="0" w:after="0"/>
        <w:rPr>
          <w:rFonts w:cs="Arial"/>
        </w:rPr>
      </w:pPr>
      <w:r w:rsidRPr="007747B8">
        <w:rPr>
          <w:rFonts w:cs="Arial"/>
        </w:rPr>
        <w:t>coord_x2 : numeric(12,2)  (Coordonnée X en Lambert 2 Etendu dans la base Geofibre métropole, dans le système de projection de référence dans les autres)</w:t>
      </w:r>
    </w:p>
    <w:p w:rsidR="001255EE" w:rsidRPr="007747B8" w:rsidRDefault="001255EE" w:rsidP="001255EE">
      <w:pPr>
        <w:pStyle w:val="Paragraphedeliste"/>
        <w:numPr>
          <w:ilvl w:val="0"/>
          <w:numId w:val="157"/>
        </w:numPr>
        <w:spacing w:before="0" w:after="0"/>
        <w:rPr>
          <w:rFonts w:cs="Arial"/>
        </w:rPr>
      </w:pPr>
      <w:r w:rsidRPr="007747B8">
        <w:rPr>
          <w:rFonts w:cs="Arial"/>
        </w:rPr>
        <w:t>coord_y2 : numeric(12,2)  (Coordonnée Y en Lambert 2 Etendu dans la base Geofibre métropole, dans le système de projection de référence dans les autres)</w:t>
      </w:r>
    </w:p>
    <w:p w:rsidR="00211F16" w:rsidRDefault="001F2AEE" w:rsidP="00211F16">
      <w:pPr>
        <w:pStyle w:val="Paragraphedeliste"/>
        <w:numPr>
          <w:ilvl w:val="0"/>
          <w:numId w:val="157"/>
        </w:numPr>
        <w:spacing w:before="0" w:after="0"/>
        <w:rPr>
          <w:rFonts w:cs="Arial"/>
        </w:rPr>
      </w:pPr>
      <w:r w:rsidRPr="007747B8">
        <w:rPr>
          <w:rFonts w:cs="Arial"/>
        </w:rPr>
        <w:lastRenderedPageBreak/>
        <w:t>modif_geo : numeric(1,0) NOT NULL DEFAULT 0 (Information de modification géographique par rapport à l’appui dupliqué)</w:t>
      </w:r>
      <w:r w:rsidR="00211F16" w:rsidRPr="00211F16">
        <w:rPr>
          <w:rFonts w:cs="Arial"/>
        </w:rPr>
        <w:t xml:space="preserve"> </w:t>
      </w:r>
    </w:p>
    <w:p w:rsidR="001F2AEE" w:rsidRPr="00CF5BF9" w:rsidRDefault="0020075E" w:rsidP="00211F16">
      <w:pPr>
        <w:pStyle w:val="Paragraphedeliste"/>
        <w:numPr>
          <w:ilvl w:val="0"/>
          <w:numId w:val="157"/>
        </w:numPr>
        <w:spacing w:before="0" w:after="0"/>
        <w:rPr>
          <w:rFonts w:cs="Arial"/>
          <w:highlight w:val="green"/>
          <w:lang w:val="en-US"/>
        </w:rPr>
      </w:pPr>
      <w:r w:rsidRPr="0020075E">
        <w:rPr>
          <w:rFonts w:cs="Arial"/>
          <w:highlight w:val="green"/>
          <w:lang w:val="en-US"/>
        </w:rPr>
        <w:t>deployeur : character varying(50) NOT NULL</w:t>
      </w:r>
      <w:r w:rsidR="00CF5BF9" w:rsidRPr="00CF5BF9">
        <w:rPr>
          <w:rFonts w:cs="Arial"/>
          <w:highlight w:val="green"/>
          <w:lang w:val="en-US"/>
        </w:rPr>
        <w:t xml:space="preserve"> DEFAULT '</w:t>
      </w:r>
      <w:r w:rsidR="00F929EF">
        <w:rPr>
          <w:rFonts w:cs="Arial"/>
          <w:highlight w:val="green"/>
          <w:lang w:val="en-US"/>
        </w:rPr>
        <w:t>Orange'</w:t>
      </w:r>
    </w:p>
    <w:p w:rsidR="00897CA2" w:rsidRPr="007747B8" w:rsidRDefault="001F2AEE" w:rsidP="00897CA2">
      <w:pPr>
        <w:pStyle w:val="Titre5"/>
      </w:pPr>
      <w:r w:rsidRPr="007747B8">
        <w:t>Triggers</w:t>
      </w:r>
    </w:p>
    <w:p w:rsidR="00897CA2" w:rsidRPr="007747B8" w:rsidRDefault="001F2AEE" w:rsidP="00897CA2">
      <w:pPr>
        <w:pStyle w:val="Titre6"/>
        <w:rPr>
          <w:lang w:val="fr-FR"/>
        </w:rPr>
      </w:pPr>
      <w:r w:rsidRPr="007747B8">
        <w:rPr>
          <w:lang w:val="fr-FR"/>
        </w:rPr>
        <w:t>Avant l’insertion en base</w:t>
      </w:r>
    </w:p>
    <w:p w:rsidR="00897CA2" w:rsidRPr="007747B8" w:rsidRDefault="001F2AEE" w:rsidP="00897CA2">
      <w:r w:rsidRPr="007747B8">
        <w:t xml:space="preserve">Calcul des champs suivants : </w:t>
      </w:r>
    </w:p>
    <w:p w:rsidR="00897CA2" w:rsidRPr="007747B8" w:rsidRDefault="001F2AEE" w:rsidP="00897CA2">
      <w:pPr>
        <w:pStyle w:val="Paragraphedeliste"/>
        <w:numPr>
          <w:ilvl w:val="0"/>
          <w:numId w:val="157"/>
        </w:numPr>
        <w:spacing w:before="0" w:after="0"/>
        <w:rPr>
          <w:rFonts w:cs="Arial"/>
        </w:rPr>
      </w:pPr>
      <w:r w:rsidRPr="007747B8">
        <w:rPr>
          <w:rFonts w:cs="Arial"/>
        </w:rPr>
        <w:t xml:space="preserve">coord_x </w:t>
      </w:r>
      <w:r w:rsidR="001255EE" w:rsidRPr="007747B8">
        <w:rPr>
          <w:rFonts w:cs="Arial"/>
        </w:rPr>
        <w:t xml:space="preserve">= </w:t>
      </w:r>
      <w:r w:rsidRPr="007747B8">
        <w:rPr>
          <w:rFonts w:cs="Arial"/>
        </w:rPr>
        <w:t>Coordonnée X récupérée depuis la géométrie, sans reprojection</w:t>
      </w:r>
    </w:p>
    <w:p w:rsidR="00897CA2" w:rsidRPr="007747B8" w:rsidRDefault="001F2AEE" w:rsidP="00897CA2">
      <w:pPr>
        <w:pStyle w:val="Paragraphedeliste"/>
        <w:numPr>
          <w:ilvl w:val="0"/>
          <w:numId w:val="157"/>
        </w:numPr>
        <w:spacing w:before="0" w:after="0"/>
        <w:rPr>
          <w:rFonts w:cs="Arial"/>
        </w:rPr>
      </w:pPr>
      <w:r w:rsidRPr="007747B8">
        <w:rPr>
          <w:rFonts w:cs="Arial"/>
        </w:rPr>
        <w:t xml:space="preserve">coord_y </w:t>
      </w:r>
      <w:r w:rsidR="001255EE" w:rsidRPr="007747B8">
        <w:rPr>
          <w:rFonts w:cs="Arial"/>
        </w:rPr>
        <w:t xml:space="preserve">= </w:t>
      </w:r>
      <w:r w:rsidRPr="007747B8">
        <w:rPr>
          <w:rFonts w:cs="Arial"/>
        </w:rPr>
        <w:t>Coordonnée Y récupérée depuis la géométrie, sans reprojection</w:t>
      </w:r>
    </w:p>
    <w:p w:rsidR="009908F0" w:rsidRPr="007747B8" w:rsidRDefault="009908F0" w:rsidP="009908F0">
      <w:pPr>
        <w:pStyle w:val="Paragraphedeliste"/>
        <w:numPr>
          <w:ilvl w:val="0"/>
          <w:numId w:val="157"/>
        </w:numPr>
        <w:spacing w:before="0" w:after="0"/>
        <w:rPr>
          <w:rFonts w:cs="Arial"/>
        </w:rPr>
      </w:pPr>
      <w:r w:rsidRPr="007747B8">
        <w:rPr>
          <w:rFonts w:cs="Arial"/>
        </w:rPr>
        <w:t xml:space="preserve">coord_x2 </w:t>
      </w:r>
      <w:r w:rsidR="001255EE" w:rsidRPr="007747B8">
        <w:rPr>
          <w:rFonts w:cs="Arial"/>
        </w:rPr>
        <w:t xml:space="preserve">= </w:t>
      </w:r>
      <w:r w:rsidRPr="007747B8">
        <w:rPr>
          <w:rFonts w:cs="Arial"/>
        </w:rPr>
        <w:t xml:space="preserve">Coordonnée retournée par la </w:t>
      </w:r>
      <w:hyperlink w:anchor="_Fonction_getCoord_X2" w:history="1">
        <w:r w:rsidRPr="007747B8">
          <w:rPr>
            <w:rStyle w:val="Lienhypertexte"/>
            <w:rFonts w:cs="Arial"/>
          </w:rPr>
          <w:t>Fonction getCoord_X2</w:t>
        </w:r>
      </w:hyperlink>
    </w:p>
    <w:p w:rsidR="009908F0" w:rsidRPr="007747B8" w:rsidRDefault="001255EE" w:rsidP="009908F0">
      <w:pPr>
        <w:pStyle w:val="Paragraphedeliste"/>
        <w:numPr>
          <w:ilvl w:val="0"/>
          <w:numId w:val="157"/>
        </w:numPr>
        <w:spacing w:before="0" w:after="0"/>
        <w:rPr>
          <w:rFonts w:cs="Arial"/>
        </w:rPr>
      </w:pPr>
      <w:r w:rsidRPr="007747B8">
        <w:rPr>
          <w:rFonts w:cs="Arial"/>
        </w:rPr>
        <w:t xml:space="preserve">coord_y2 =  </w:t>
      </w:r>
      <w:r w:rsidR="009908F0" w:rsidRPr="007747B8">
        <w:rPr>
          <w:rFonts w:cs="Arial"/>
        </w:rPr>
        <w:t xml:space="preserve">Coordonnée retournée par la </w:t>
      </w:r>
      <w:hyperlink w:anchor="_Fonction_getCoord_Y2" w:history="1">
        <w:r w:rsidR="009908F0" w:rsidRPr="007747B8">
          <w:rPr>
            <w:rStyle w:val="Lienhypertexte"/>
            <w:rFonts w:cs="Arial"/>
          </w:rPr>
          <w:t>Fonction getCoord_Y2</w:t>
        </w:r>
      </w:hyperlink>
    </w:p>
    <w:p w:rsidR="001F2AEE" w:rsidRPr="007747B8" w:rsidRDefault="001F2AEE" w:rsidP="001F2AE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6B105B" w:rsidRPr="007747B8" w:rsidRDefault="001F2AEE" w:rsidP="006B105B">
      <w:pPr>
        <w:pStyle w:val="Paragraphedeliste"/>
        <w:numPr>
          <w:ilvl w:val="0"/>
          <w:numId w:val="157"/>
        </w:numPr>
      </w:pPr>
      <w:r w:rsidRPr="007747B8">
        <w:t>date_creation = date courante exprimée dans l’heure locale de base de données</w:t>
      </w:r>
    </w:p>
    <w:p w:rsidR="001F2AEE" w:rsidRPr="007747B8" w:rsidRDefault="001F2AEE" w:rsidP="001F2AEE">
      <w:pPr>
        <w:pStyle w:val="Paragraphedeliste"/>
      </w:pPr>
    </w:p>
    <w:p w:rsidR="00897CA2" w:rsidRPr="007747B8" w:rsidRDefault="001F2AEE" w:rsidP="00897CA2">
      <w:pPr>
        <w:pStyle w:val="Titre6"/>
        <w:rPr>
          <w:lang w:val="fr-FR"/>
        </w:rPr>
      </w:pPr>
      <w:r w:rsidRPr="007747B8">
        <w:rPr>
          <w:lang w:val="fr-FR"/>
        </w:rPr>
        <w:t>Après l’insertion en base</w:t>
      </w:r>
    </w:p>
    <w:p w:rsidR="001F2AEE" w:rsidRPr="007747B8" w:rsidRDefault="001F2AEE" w:rsidP="001F2AEE">
      <w:r w:rsidRPr="007747B8">
        <w:t>Insertion des données dans la table d’audit (cf. ci-dessous).</w:t>
      </w:r>
    </w:p>
    <w:p w:rsidR="00B5445E" w:rsidRPr="007747B8" w:rsidRDefault="001F2AEE" w:rsidP="00B5445E">
      <w:pPr>
        <w:pStyle w:val="Titre5"/>
      </w:pPr>
      <w:r w:rsidRPr="007747B8">
        <w:t>Table d’audit</w:t>
      </w:r>
    </w:p>
    <w:p w:rsidR="005739E4" w:rsidRPr="007747B8" w:rsidRDefault="001F2AEE" w:rsidP="005739E4">
      <w:pPr>
        <w:pStyle w:val="Paragraphedeliste"/>
        <w:numPr>
          <w:ilvl w:val="0"/>
          <w:numId w:val="157"/>
        </w:numPr>
        <w:spacing w:before="0" w:after="0"/>
        <w:rPr>
          <w:rFonts w:cs="Arial"/>
        </w:rPr>
      </w:pPr>
      <w:r w:rsidRPr="007747B8">
        <w:rPr>
          <w:rFonts w:cs="Arial"/>
        </w:rPr>
        <w:t>coord_x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coord_y : numeric(12,2)</w:t>
      </w:r>
    </w:p>
    <w:p w:rsidR="005739E4" w:rsidRPr="007747B8" w:rsidRDefault="001F2AEE" w:rsidP="005739E4">
      <w:pPr>
        <w:pStyle w:val="Paragraphedeliste"/>
        <w:numPr>
          <w:ilvl w:val="0"/>
          <w:numId w:val="157"/>
        </w:numPr>
        <w:spacing w:before="0" w:after="0"/>
        <w:rPr>
          <w:rFonts w:cs="Arial"/>
        </w:rPr>
      </w:pPr>
      <w:r w:rsidRPr="007747B8">
        <w:rPr>
          <w:rFonts w:cs="Arial"/>
        </w:rPr>
        <w:t>coord_x2 : numeric(12,2)</w:t>
      </w:r>
    </w:p>
    <w:p w:rsidR="005739E4" w:rsidRPr="007747B8" w:rsidRDefault="001F2AEE" w:rsidP="005739E4">
      <w:pPr>
        <w:pStyle w:val="Paragraphedeliste"/>
        <w:numPr>
          <w:ilvl w:val="0"/>
          <w:numId w:val="157"/>
        </w:numPr>
      </w:pPr>
      <w:r w:rsidRPr="007747B8">
        <w:rPr>
          <w:rFonts w:cs="Arial"/>
        </w:rPr>
        <w:t>coord_y2 : numeric(12,2)</w:t>
      </w:r>
    </w:p>
    <w:p w:rsidR="001F2AEE" w:rsidRPr="007747B8" w:rsidRDefault="001F2AEE" w:rsidP="001F2AEE">
      <w:pPr>
        <w:ind w:left="720"/>
      </w:pPr>
    </w:p>
    <w:p w:rsidR="008C2155" w:rsidRPr="007747B8" w:rsidRDefault="001F2AEE" w:rsidP="008C2155">
      <w:pPr>
        <w:pStyle w:val="Titre4"/>
        <w:rPr>
          <w:rFonts w:cs="Arial"/>
        </w:rPr>
      </w:pPr>
      <w:bookmarkStart w:id="179" w:name="_Toc426723430"/>
      <w:r w:rsidRPr="007747B8">
        <w:t>Description de la table geofibre.</w:t>
      </w:r>
      <w:r w:rsidRPr="007747B8">
        <w:rPr>
          <w:rFonts w:cs="Arial"/>
        </w:rPr>
        <w:t>ftth_zone_eligibilite</w:t>
      </w:r>
      <w:bookmarkEnd w:id="179"/>
      <w:r w:rsidRPr="007747B8">
        <w:rPr>
          <w:rFonts w:cs="Arial"/>
        </w:rPr>
        <w:t> </w:t>
      </w:r>
    </w:p>
    <w:p w:rsidR="008C2155" w:rsidRPr="007747B8" w:rsidRDefault="001F2AEE" w:rsidP="008C2155">
      <w:pPr>
        <w:pStyle w:val="Titre5"/>
      </w:pPr>
      <w:r w:rsidRPr="007747B8">
        <w:t>Triggers</w:t>
      </w:r>
    </w:p>
    <w:p w:rsidR="008C2155" w:rsidRPr="007747B8" w:rsidRDefault="001F2AEE" w:rsidP="008C2155">
      <w:pPr>
        <w:pStyle w:val="Titre6"/>
        <w:rPr>
          <w:lang w:val="fr-FR"/>
        </w:rPr>
      </w:pPr>
      <w:r w:rsidRPr="007747B8">
        <w:rPr>
          <w:lang w:val="fr-FR"/>
        </w:rPr>
        <w:t>Avant l’insertion en base</w:t>
      </w:r>
    </w:p>
    <w:p w:rsidR="008C2155" w:rsidRPr="007747B8" w:rsidRDefault="001F2AEE" w:rsidP="008C2155">
      <w:r w:rsidRPr="007747B8">
        <w:t xml:space="preserve">Calcul des champs suivants : </w:t>
      </w:r>
    </w:p>
    <w:p w:rsidR="008C2155" w:rsidRPr="007747B8" w:rsidRDefault="001F2AEE" w:rsidP="008C2155">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6B105B" w:rsidRPr="007747B8" w:rsidRDefault="001F2AEE" w:rsidP="006B105B">
      <w:pPr>
        <w:pStyle w:val="Paragraphedeliste"/>
        <w:numPr>
          <w:ilvl w:val="0"/>
          <w:numId w:val="157"/>
        </w:numPr>
      </w:pPr>
      <w:r w:rsidRPr="007747B8">
        <w:t>date_creation = date courante exprimée dans l’heure locale de base de données</w:t>
      </w:r>
    </w:p>
    <w:p w:rsidR="001F2AEE" w:rsidRPr="007747B8" w:rsidRDefault="001F2AEE" w:rsidP="001F2AEE"/>
    <w:p w:rsidR="00242F63" w:rsidRPr="007747B8" w:rsidRDefault="001F2AEE" w:rsidP="00242F63">
      <w:pPr>
        <w:pStyle w:val="Titre4"/>
        <w:rPr>
          <w:rFonts w:cs="Arial"/>
        </w:rPr>
      </w:pPr>
      <w:bookmarkStart w:id="180" w:name="_Toc426723431"/>
      <w:r w:rsidRPr="007747B8">
        <w:t>Description de la table geofibre.</w:t>
      </w:r>
      <w:r w:rsidRPr="007747B8">
        <w:rPr>
          <w:rFonts w:cs="Arial"/>
        </w:rPr>
        <w:t>ftth_zone_recalage</w:t>
      </w:r>
      <w:bookmarkEnd w:id="180"/>
      <w:r w:rsidRPr="007747B8">
        <w:rPr>
          <w:rFonts w:cs="Arial"/>
        </w:rPr>
        <w:t> </w:t>
      </w:r>
    </w:p>
    <w:p w:rsidR="00242F63" w:rsidRPr="007747B8" w:rsidRDefault="001F2AEE" w:rsidP="00242F63">
      <w:pPr>
        <w:pStyle w:val="Titre5"/>
      </w:pPr>
      <w:r w:rsidRPr="007747B8">
        <w:t>Triggers</w:t>
      </w:r>
    </w:p>
    <w:p w:rsidR="00242F63" w:rsidRPr="007747B8" w:rsidRDefault="001F2AEE" w:rsidP="00242F63">
      <w:pPr>
        <w:pStyle w:val="Titre6"/>
        <w:rPr>
          <w:lang w:val="fr-FR"/>
        </w:rPr>
      </w:pPr>
      <w:r w:rsidRPr="007747B8">
        <w:rPr>
          <w:lang w:val="fr-FR"/>
        </w:rPr>
        <w:t>Avant l’insertion en base</w:t>
      </w:r>
    </w:p>
    <w:p w:rsidR="00242F63" w:rsidRPr="007747B8" w:rsidRDefault="001F2AEE" w:rsidP="00242F63">
      <w:r w:rsidRPr="007747B8">
        <w:t xml:space="preserve">Calcul des champs suivants : </w:t>
      </w:r>
    </w:p>
    <w:p w:rsidR="00242F63" w:rsidRPr="007747B8" w:rsidRDefault="001F2AEE" w:rsidP="00242F63">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6B105B" w:rsidRPr="007747B8" w:rsidRDefault="001F2AEE" w:rsidP="006B105B">
      <w:pPr>
        <w:pStyle w:val="Paragraphedeliste"/>
        <w:numPr>
          <w:ilvl w:val="0"/>
          <w:numId w:val="157"/>
        </w:numPr>
      </w:pPr>
      <w:r w:rsidRPr="007747B8">
        <w:t>date_creation = date courante exprimée dans l’heure locale de base de données</w:t>
      </w:r>
    </w:p>
    <w:p w:rsidR="001F2AEE" w:rsidRPr="007747B8" w:rsidRDefault="001F2AEE" w:rsidP="001F2AEE"/>
    <w:p w:rsidR="00030FEA" w:rsidRPr="007747B8" w:rsidRDefault="001F2AEE" w:rsidP="00030FEA">
      <w:pPr>
        <w:pStyle w:val="Titre4"/>
        <w:rPr>
          <w:rFonts w:cs="Arial"/>
        </w:rPr>
      </w:pPr>
      <w:bookmarkStart w:id="181" w:name="_Toc426723432"/>
      <w:r w:rsidRPr="007747B8">
        <w:t>Description de la table geofibre.</w:t>
      </w:r>
      <w:r w:rsidRPr="007747B8">
        <w:rPr>
          <w:rFonts w:cs="Arial"/>
        </w:rPr>
        <w:t>ftth_zone_sd</w:t>
      </w:r>
      <w:bookmarkEnd w:id="181"/>
      <w:r w:rsidRPr="007747B8">
        <w:rPr>
          <w:rFonts w:cs="Arial"/>
        </w:rPr>
        <w:t> </w:t>
      </w:r>
    </w:p>
    <w:p w:rsidR="00030FEA" w:rsidRPr="007747B8" w:rsidRDefault="001F2AEE" w:rsidP="00030FEA">
      <w:pPr>
        <w:pStyle w:val="Titre5"/>
      </w:pPr>
      <w:r w:rsidRPr="007747B8">
        <w:t>Triggers</w:t>
      </w:r>
    </w:p>
    <w:p w:rsidR="00030FEA" w:rsidRPr="007747B8" w:rsidRDefault="001F2AEE" w:rsidP="00030FEA">
      <w:pPr>
        <w:pStyle w:val="Titre6"/>
        <w:rPr>
          <w:lang w:val="fr-FR"/>
        </w:rPr>
      </w:pPr>
      <w:r w:rsidRPr="007747B8">
        <w:rPr>
          <w:lang w:val="fr-FR"/>
        </w:rPr>
        <w:t>Avant l’insertion en base</w:t>
      </w:r>
    </w:p>
    <w:p w:rsidR="00030FEA" w:rsidRPr="007747B8" w:rsidRDefault="001F2AEE" w:rsidP="00030FEA">
      <w:r w:rsidRPr="007747B8">
        <w:t xml:space="preserve">Calcul des champs suivants : </w:t>
      </w:r>
    </w:p>
    <w:p w:rsidR="00030FEA" w:rsidRPr="007747B8" w:rsidRDefault="001F2AEE" w:rsidP="00030FEA">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32D32" w:rsidRPr="007747B8" w:rsidRDefault="001F2AEE" w:rsidP="00332D32">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8F7F0A" w:rsidRPr="007747B8" w:rsidRDefault="001F2AEE" w:rsidP="008F7F0A">
      <w:pPr>
        <w:pStyle w:val="Titre4"/>
        <w:rPr>
          <w:rFonts w:cs="Arial"/>
        </w:rPr>
      </w:pPr>
      <w:bookmarkStart w:id="182" w:name="_Toc426723433"/>
      <w:r w:rsidRPr="007747B8">
        <w:t>Description de la table geofibre.</w:t>
      </w:r>
      <w:r w:rsidRPr="007747B8">
        <w:rPr>
          <w:rFonts w:cs="Arial"/>
        </w:rPr>
        <w:t>ftth_zone_travail</w:t>
      </w:r>
      <w:bookmarkEnd w:id="182"/>
      <w:r w:rsidRPr="007747B8">
        <w:rPr>
          <w:rFonts w:cs="Arial"/>
        </w:rPr>
        <w:t> </w:t>
      </w:r>
    </w:p>
    <w:p w:rsidR="008F7F0A" w:rsidRPr="007747B8" w:rsidRDefault="001F2AEE" w:rsidP="008F7F0A">
      <w:pPr>
        <w:pStyle w:val="Titre5"/>
      </w:pPr>
      <w:r w:rsidRPr="007747B8">
        <w:t>Triggers</w:t>
      </w:r>
    </w:p>
    <w:p w:rsidR="008F7F0A" w:rsidRPr="007747B8" w:rsidRDefault="001F2AEE" w:rsidP="008F7F0A">
      <w:pPr>
        <w:pStyle w:val="Titre6"/>
        <w:rPr>
          <w:lang w:val="fr-FR"/>
        </w:rPr>
      </w:pPr>
      <w:r w:rsidRPr="007747B8">
        <w:rPr>
          <w:lang w:val="fr-FR"/>
        </w:rPr>
        <w:t>Avant l’insertion en base</w:t>
      </w:r>
    </w:p>
    <w:p w:rsidR="008F7F0A" w:rsidRPr="007747B8" w:rsidRDefault="001F2AEE" w:rsidP="008F7F0A">
      <w:r w:rsidRPr="007747B8">
        <w:t xml:space="preserve">Calcul des champs suivants : </w:t>
      </w:r>
    </w:p>
    <w:p w:rsidR="008F7F0A" w:rsidRPr="007747B8" w:rsidRDefault="001F2AEE" w:rsidP="008F7F0A">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332D32" w:rsidRPr="007747B8" w:rsidRDefault="001F2AEE" w:rsidP="00332D32">
      <w:pPr>
        <w:pStyle w:val="Paragraphedeliste"/>
        <w:numPr>
          <w:ilvl w:val="0"/>
          <w:numId w:val="157"/>
        </w:numPr>
      </w:pPr>
      <w:r w:rsidRPr="007747B8">
        <w:lastRenderedPageBreak/>
        <w:t>date_creation = date courante exprimée dans l’heure locale de base de données</w:t>
      </w:r>
    </w:p>
    <w:p w:rsidR="001F2AEE" w:rsidRPr="007747B8" w:rsidRDefault="001F2AEE" w:rsidP="001F2AEE"/>
    <w:p w:rsidR="00964E24" w:rsidRPr="007747B8" w:rsidRDefault="001F2AEE" w:rsidP="00964E24">
      <w:pPr>
        <w:pStyle w:val="Titre4"/>
        <w:rPr>
          <w:rFonts w:cs="Arial"/>
        </w:rPr>
      </w:pPr>
      <w:bookmarkStart w:id="183" w:name="_Toc426723434"/>
      <w:r w:rsidRPr="007747B8">
        <w:t>Description de la table geofibre.</w:t>
      </w:r>
      <w:r w:rsidRPr="007747B8">
        <w:rPr>
          <w:rFonts w:cs="Arial"/>
        </w:rPr>
        <w:t>ifr_appui</w:t>
      </w:r>
      <w:bookmarkEnd w:id="183"/>
      <w:r w:rsidRPr="007747B8">
        <w:rPr>
          <w:rFonts w:cs="Arial"/>
        </w:rPr>
        <w:t> </w:t>
      </w:r>
    </w:p>
    <w:p w:rsidR="00964E24" w:rsidRPr="007747B8" w:rsidRDefault="001F2AEE" w:rsidP="00964E24">
      <w:pPr>
        <w:pStyle w:val="Titre5"/>
      </w:pPr>
      <w:r w:rsidRPr="007747B8">
        <w:t>Triggers</w:t>
      </w:r>
    </w:p>
    <w:p w:rsidR="00964E24" w:rsidRPr="007747B8" w:rsidRDefault="001F2AEE" w:rsidP="00964E24">
      <w:pPr>
        <w:pStyle w:val="Titre6"/>
        <w:rPr>
          <w:lang w:val="fr-FR"/>
        </w:rPr>
      </w:pPr>
      <w:r w:rsidRPr="007747B8">
        <w:rPr>
          <w:lang w:val="fr-FR"/>
        </w:rPr>
        <w:t>Avant l’insertion en base</w:t>
      </w:r>
    </w:p>
    <w:p w:rsidR="00964E24" w:rsidRPr="007747B8" w:rsidRDefault="001F2AEE" w:rsidP="00964E24">
      <w:r w:rsidRPr="007747B8">
        <w:t xml:space="preserve">Calcul des champs suivants : </w:t>
      </w:r>
    </w:p>
    <w:p w:rsidR="00964E24" w:rsidRPr="007747B8" w:rsidRDefault="001F2AEE" w:rsidP="00964E24">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1F2AEE" w:rsidRPr="007747B8" w:rsidRDefault="001F2AEE" w:rsidP="001F2AEE">
      <w:pPr>
        <w:pStyle w:val="Paragraphedeliste"/>
      </w:pPr>
    </w:p>
    <w:p w:rsidR="00964E24" w:rsidRPr="007747B8" w:rsidRDefault="001F2AEE" w:rsidP="00964E24">
      <w:pPr>
        <w:pStyle w:val="Titre4"/>
        <w:rPr>
          <w:rFonts w:cs="Arial"/>
        </w:rPr>
      </w:pPr>
      <w:bookmarkStart w:id="184" w:name="_Toc426723435"/>
      <w:r w:rsidRPr="007747B8">
        <w:t>Description de la table geofibre.</w:t>
      </w:r>
      <w:r w:rsidRPr="007747B8">
        <w:rPr>
          <w:rFonts w:cs="Arial"/>
        </w:rPr>
        <w:t>ifr_arciti</w:t>
      </w:r>
      <w:bookmarkEnd w:id="184"/>
      <w:r w:rsidRPr="007747B8">
        <w:rPr>
          <w:rFonts w:cs="Arial"/>
        </w:rPr>
        <w:t> </w:t>
      </w:r>
    </w:p>
    <w:p w:rsidR="00964E24" w:rsidRPr="007747B8" w:rsidRDefault="001F2AEE" w:rsidP="00964E24">
      <w:pPr>
        <w:pStyle w:val="Titre5"/>
      </w:pPr>
      <w:r w:rsidRPr="007747B8">
        <w:t>Triggers</w:t>
      </w:r>
    </w:p>
    <w:p w:rsidR="00964E24" w:rsidRPr="007747B8" w:rsidRDefault="001F2AEE" w:rsidP="00964E24">
      <w:pPr>
        <w:pStyle w:val="Titre6"/>
        <w:rPr>
          <w:lang w:val="fr-FR"/>
        </w:rPr>
      </w:pPr>
      <w:r w:rsidRPr="007747B8">
        <w:rPr>
          <w:lang w:val="fr-FR"/>
        </w:rPr>
        <w:t>Avant l’insertion en base</w:t>
      </w:r>
    </w:p>
    <w:p w:rsidR="00964E24" w:rsidRPr="007747B8" w:rsidRDefault="001F2AEE" w:rsidP="00964E24">
      <w:r w:rsidRPr="007747B8">
        <w:t xml:space="preserve">Calcul des champs suivants : </w:t>
      </w:r>
    </w:p>
    <w:p w:rsidR="00964E24" w:rsidRPr="007747B8" w:rsidRDefault="001F2AEE" w:rsidP="00964E24">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A23AC9" w:rsidRPr="007747B8" w:rsidRDefault="00A23AC9" w:rsidP="00A23AC9">
      <w:pPr>
        <w:pStyle w:val="Paragraphedeliste"/>
        <w:numPr>
          <w:ilvl w:val="0"/>
          <w:numId w:val="157"/>
        </w:numPr>
      </w:pPr>
      <w:r w:rsidRPr="007747B8">
        <w:t>date_creation = date courante exprimée dans l’heure locale de base de données</w:t>
      </w:r>
    </w:p>
    <w:p w:rsidR="001F2AEE" w:rsidRPr="007747B8" w:rsidRDefault="001F2AEE" w:rsidP="001F2AEE">
      <w:pPr>
        <w:pStyle w:val="Paragraphedeliste"/>
      </w:pPr>
    </w:p>
    <w:p w:rsidR="001F2AEE" w:rsidRPr="007747B8" w:rsidRDefault="001F2AEE" w:rsidP="001F2AEE">
      <w:pPr>
        <w:ind w:left="720"/>
      </w:pPr>
    </w:p>
    <w:p w:rsidR="0090682A" w:rsidRPr="007747B8" w:rsidRDefault="001F2AEE" w:rsidP="0090682A">
      <w:pPr>
        <w:pStyle w:val="Titre4"/>
        <w:rPr>
          <w:rFonts w:cs="Arial"/>
        </w:rPr>
      </w:pPr>
      <w:bookmarkStart w:id="185" w:name="_Toc426723436"/>
      <w:r w:rsidRPr="007747B8">
        <w:t>Description de la table geofibre.</w:t>
      </w:r>
      <w:r w:rsidRPr="007747B8">
        <w:rPr>
          <w:rFonts w:cs="Arial"/>
        </w:rPr>
        <w:t>ifr_chambre</w:t>
      </w:r>
      <w:bookmarkEnd w:id="185"/>
      <w:r w:rsidRPr="007747B8">
        <w:rPr>
          <w:rFonts w:cs="Arial"/>
        </w:rPr>
        <w:t> </w:t>
      </w:r>
    </w:p>
    <w:p w:rsidR="0090682A" w:rsidRPr="007747B8" w:rsidRDefault="001F2AEE" w:rsidP="0090682A">
      <w:pPr>
        <w:pStyle w:val="Titre5"/>
      </w:pPr>
      <w:r w:rsidRPr="007747B8">
        <w:t>Triggers</w:t>
      </w:r>
    </w:p>
    <w:p w:rsidR="0090682A" w:rsidRPr="007747B8" w:rsidRDefault="001F2AEE" w:rsidP="0090682A">
      <w:pPr>
        <w:pStyle w:val="Titre6"/>
        <w:rPr>
          <w:lang w:val="fr-FR"/>
        </w:rPr>
      </w:pPr>
      <w:r w:rsidRPr="007747B8">
        <w:rPr>
          <w:lang w:val="fr-FR"/>
        </w:rPr>
        <w:t>Avant l’insertion en base</w:t>
      </w:r>
    </w:p>
    <w:p w:rsidR="0090682A" w:rsidRPr="007747B8" w:rsidRDefault="001F2AEE" w:rsidP="0090682A">
      <w:r w:rsidRPr="007747B8">
        <w:t xml:space="preserve">Calcul des champs suivants : </w:t>
      </w:r>
    </w:p>
    <w:p w:rsidR="0090682A" w:rsidRPr="007747B8" w:rsidRDefault="001F2AEE" w:rsidP="0090682A">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6E578F" w:rsidRPr="007747B8" w:rsidRDefault="006E578F" w:rsidP="006E578F">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C23362" w:rsidRPr="007747B8" w:rsidRDefault="001F2AEE" w:rsidP="00C23362">
      <w:pPr>
        <w:pStyle w:val="Titre4"/>
        <w:rPr>
          <w:rFonts w:cs="Arial"/>
        </w:rPr>
      </w:pPr>
      <w:bookmarkStart w:id="186" w:name="_Toc426723437"/>
      <w:r w:rsidRPr="007747B8">
        <w:t>Description de la table geofibre.</w:t>
      </w:r>
      <w:r w:rsidRPr="007747B8">
        <w:rPr>
          <w:rFonts w:cs="Arial"/>
        </w:rPr>
        <w:t>ifr_contour</w:t>
      </w:r>
      <w:bookmarkEnd w:id="186"/>
      <w:r w:rsidRPr="007747B8">
        <w:rPr>
          <w:rFonts w:cs="Arial"/>
        </w:rPr>
        <w:t> </w:t>
      </w:r>
    </w:p>
    <w:p w:rsidR="00C23362" w:rsidRPr="007747B8" w:rsidRDefault="001F2AEE" w:rsidP="00C23362">
      <w:pPr>
        <w:pStyle w:val="Titre5"/>
      </w:pPr>
      <w:r w:rsidRPr="007747B8">
        <w:t>Triggers</w:t>
      </w:r>
    </w:p>
    <w:p w:rsidR="00C23362" w:rsidRPr="007747B8" w:rsidRDefault="001F2AEE" w:rsidP="00C23362">
      <w:pPr>
        <w:pStyle w:val="Titre6"/>
        <w:rPr>
          <w:lang w:val="fr-FR"/>
        </w:rPr>
      </w:pPr>
      <w:r w:rsidRPr="007747B8">
        <w:rPr>
          <w:lang w:val="fr-FR"/>
        </w:rPr>
        <w:t>Avant l’insertion en base</w:t>
      </w:r>
    </w:p>
    <w:p w:rsidR="00C23362" w:rsidRPr="007747B8" w:rsidRDefault="001F2AEE" w:rsidP="00C23362">
      <w:r w:rsidRPr="007747B8">
        <w:t xml:space="preserve">Calcul des champs suivants : </w:t>
      </w:r>
    </w:p>
    <w:p w:rsidR="00C23362" w:rsidRPr="007747B8" w:rsidRDefault="001F2AEE" w:rsidP="00C23362">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r w:rsidRPr="007747B8">
        <w:rPr>
          <w:rFonts w:cs="Arial"/>
        </w:rPr>
        <w:t xml:space="preserve"> </w:t>
      </w:r>
    </w:p>
    <w:p w:rsidR="001D110D" w:rsidRPr="007747B8" w:rsidRDefault="001D110D" w:rsidP="001D110D">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27747B" w:rsidRPr="007747B8" w:rsidRDefault="001F2AEE" w:rsidP="0027747B">
      <w:pPr>
        <w:pStyle w:val="Titre4"/>
        <w:rPr>
          <w:rFonts w:cs="Arial"/>
        </w:rPr>
      </w:pPr>
      <w:bookmarkStart w:id="187" w:name="_Toc426723438"/>
      <w:r w:rsidRPr="007747B8">
        <w:t>Description de la table geofibre.</w:t>
      </w:r>
      <w:r w:rsidRPr="007747B8">
        <w:rPr>
          <w:rFonts w:cs="Arial"/>
        </w:rPr>
        <w:t>ifr_habilpo</w:t>
      </w:r>
      <w:bookmarkEnd w:id="187"/>
      <w:r w:rsidRPr="007747B8">
        <w:rPr>
          <w:rFonts w:cs="Arial"/>
        </w:rPr>
        <w:t> </w:t>
      </w:r>
    </w:p>
    <w:p w:rsidR="0027747B" w:rsidRPr="007747B8" w:rsidRDefault="001F2AEE" w:rsidP="0027747B">
      <w:pPr>
        <w:pStyle w:val="Titre5"/>
      </w:pPr>
      <w:r w:rsidRPr="007747B8">
        <w:t>Triggers</w:t>
      </w:r>
    </w:p>
    <w:p w:rsidR="0027747B" w:rsidRPr="007747B8" w:rsidRDefault="001F2AEE" w:rsidP="0027747B">
      <w:pPr>
        <w:pStyle w:val="Titre6"/>
        <w:rPr>
          <w:lang w:val="fr-FR"/>
        </w:rPr>
      </w:pPr>
      <w:r w:rsidRPr="007747B8">
        <w:rPr>
          <w:lang w:val="fr-FR"/>
        </w:rPr>
        <w:t>Avant l’insertion en base</w:t>
      </w:r>
    </w:p>
    <w:p w:rsidR="0027747B" w:rsidRPr="007747B8" w:rsidRDefault="001F2AEE" w:rsidP="0027747B">
      <w:r w:rsidRPr="007747B8">
        <w:t xml:space="preserve">Calcul des champs suivants : </w:t>
      </w:r>
    </w:p>
    <w:p w:rsidR="0027747B" w:rsidRPr="007747B8" w:rsidRDefault="001F2AEE" w:rsidP="0027747B">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D110D" w:rsidRPr="007747B8" w:rsidRDefault="001D110D" w:rsidP="001D110D">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2A30CB" w:rsidRPr="007747B8" w:rsidRDefault="001F2AEE" w:rsidP="002A30CB">
      <w:pPr>
        <w:pStyle w:val="Titre4"/>
        <w:rPr>
          <w:rFonts w:cs="Arial"/>
        </w:rPr>
      </w:pPr>
      <w:bookmarkStart w:id="188" w:name="_Toc426723439"/>
      <w:r w:rsidRPr="007747B8">
        <w:t>Description de la table geofibre.</w:t>
      </w:r>
      <w:r w:rsidRPr="007747B8">
        <w:rPr>
          <w:rFonts w:cs="Arial"/>
        </w:rPr>
        <w:t>ifr_habilte</w:t>
      </w:r>
      <w:bookmarkEnd w:id="188"/>
      <w:r w:rsidRPr="007747B8">
        <w:rPr>
          <w:rFonts w:cs="Arial"/>
        </w:rPr>
        <w:t> </w:t>
      </w:r>
    </w:p>
    <w:p w:rsidR="002A30CB" w:rsidRPr="007747B8" w:rsidRDefault="001F2AEE" w:rsidP="002A30CB">
      <w:pPr>
        <w:pStyle w:val="Titre5"/>
      </w:pPr>
      <w:r w:rsidRPr="007747B8">
        <w:t>Triggers</w:t>
      </w:r>
    </w:p>
    <w:p w:rsidR="002A30CB" w:rsidRPr="007747B8" w:rsidRDefault="001F2AEE" w:rsidP="002A30CB">
      <w:pPr>
        <w:pStyle w:val="Titre6"/>
        <w:rPr>
          <w:lang w:val="fr-FR"/>
        </w:rPr>
      </w:pPr>
      <w:r w:rsidRPr="007747B8">
        <w:rPr>
          <w:lang w:val="fr-FR"/>
        </w:rPr>
        <w:t>Avant l’insertion en base</w:t>
      </w:r>
    </w:p>
    <w:p w:rsidR="002A30CB" w:rsidRPr="007747B8" w:rsidRDefault="001F2AEE" w:rsidP="002A30CB">
      <w:r w:rsidRPr="007747B8">
        <w:t xml:space="preserve">Calcul des champs suivants : </w:t>
      </w:r>
    </w:p>
    <w:p w:rsidR="002A30CB" w:rsidRPr="007747B8" w:rsidRDefault="001F2AEE" w:rsidP="002A30CB">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D110D" w:rsidRPr="007747B8" w:rsidRDefault="001D110D" w:rsidP="001D110D">
      <w:pPr>
        <w:pStyle w:val="Paragraphedeliste"/>
        <w:numPr>
          <w:ilvl w:val="0"/>
          <w:numId w:val="157"/>
        </w:numPr>
      </w:pPr>
      <w:r w:rsidRPr="007747B8">
        <w:t>date_creation = date courante exprimée dans l’heure locale de base de données</w:t>
      </w:r>
    </w:p>
    <w:p w:rsidR="001F2AEE" w:rsidRPr="007747B8" w:rsidRDefault="001F2AEE" w:rsidP="001F2AEE">
      <w:pPr>
        <w:ind w:left="720"/>
      </w:pPr>
    </w:p>
    <w:p w:rsidR="00B3044B" w:rsidRPr="007747B8" w:rsidRDefault="001F2AEE" w:rsidP="00B3044B">
      <w:pPr>
        <w:pStyle w:val="Titre4"/>
        <w:rPr>
          <w:rFonts w:cs="Arial"/>
        </w:rPr>
      </w:pPr>
      <w:bookmarkStart w:id="189" w:name="_Toc426723440"/>
      <w:r w:rsidRPr="007747B8">
        <w:lastRenderedPageBreak/>
        <w:t>Description de la table geofibre.</w:t>
      </w:r>
      <w:r w:rsidRPr="007747B8">
        <w:rPr>
          <w:rFonts w:cs="Arial"/>
        </w:rPr>
        <w:t>ifr_nra</w:t>
      </w:r>
      <w:bookmarkEnd w:id="189"/>
      <w:r w:rsidRPr="007747B8">
        <w:rPr>
          <w:rFonts w:cs="Arial"/>
        </w:rPr>
        <w:t> </w:t>
      </w:r>
    </w:p>
    <w:p w:rsidR="00B3044B" w:rsidRPr="007747B8" w:rsidRDefault="001F2AEE" w:rsidP="00B3044B">
      <w:pPr>
        <w:pStyle w:val="Titre5"/>
      </w:pPr>
      <w:r w:rsidRPr="007747B8">
        <w:t>Triggers</w:t>
      </w:r>
    </w:p>
    <w:p w:rsidR="00B3044B" w:rsidRPr="007747B8" w:rsidRDefault="001F2AEE" w:rsidP="00B3044B">
      <w:pPr>
        <w:pStyle w:val="Titre6"/>
        <w:rPr>
          <w:lang w:val="fr-FR"/>
        </w:rPr>
      </w:pPr>
      <w:r w:rsidRPr="007747B8">
        <w:rPr>
          <w:lang w:val="fr-FR"/>
        </w:rPr>
        <w:t>Avant l’insertion en base</w:t>
      </w:r>
    </w:p>
    <w:p w:rsidR="00B3044B" w:rsidRPr="007747B8" w:rsidRDefault="001F2AEE" w:rsidP="00B3044B">
      <w:r w:rsidRPr="007747B8">
        <w:t xml:space="preserve">Calcul des champs suivants : </w:t>
      </w:r>
    </w:p>
    <w:p w:rsidR="00B3044B" w:rsidRPr="007747B8" w:rsidRDefault="001F2AEE" w:rsidP="00B3044B">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 w:rsidR="00C31ACE" w:rsidRPr="007747B8" w:rsidRDefault="001F2AEE" w:rsidP="00C31ACE">
      <w:pPr>
        <w:pStyle w:val="Titre4"/>
        <w:rPr>
          <w:rFonts w:cs="Arial"/>
        </w:rPr>
      </w:pPr>
      <w:bookmarkStart w:id="190" w:name="_Toc426723441"/>
      <w:r w:rsidRPr="007747B8">
        <w:t>Description de la table geofibre.</w:t>
      </w:r>
      <w:r w:rsidRPr="007747B8">
        <w:rPr>
          <w:rFonts w:cs="Arial"/>
        </w:rPr>
        <w:t>ifr_pit</w:t>
      </w:r>
      <w:bookmarkEnd w:id="190"/>
      <w:r w:rsidRPr="007747B8">
        <w:rPr>
          <w:rFonts w:cs="Arial"/>
        </w:rPr>
        <w:t> </w:t>
      </w:r>
    </w:p>
    <w:p w:rsidR="00C31ACE" w:rsidRPr="007747B8" w:rsidRDefault="001F2AEE" w:rsidP="00C31ACE">
      <w:pPr>
        <w:pStyle w:val="Titre5"/>
      </w:pPr>
      <w:r w:rsidRPr="007747B8">
        <w:t>Triggers</w:t>
      </w:r>
    </w:p>
    <w:p w:rsidR="00C31ACE" w:rsidRPr="007747B8" w:rsidRDefault="001F2AEE" w:rsidP="00C31ACE">
      <w:pPr>
        <w:pStyle w:val="Titre6"/>
        <w:rPr>
          <w:lang w:val="fr-FR"/>
        </w:rPr>
      </w:pPr>
      <w:r w:rsidRPr="007747B8">
        <w:rPr>
          <w:lang w:val="fr-FR"/>
        </w:rPr>
        <w:t>Avant l’insertion en base</w:t>
      </w:r>
    </w:p>
    <w:p w:rsidR="00C31ACE" w:rsidRPr="007747B8" w:rsidRDefault="001F2AEE" w:rsidP="00C31ACE">
      <w:r w:rsidRPr="007747B8">
        <w:t xml:space="preserve">Calcul des champs suivants : </w:t>
      </w:r>
    </w:p>
    <w:p w:rsidR="00C31ACE" w:rsidRPr="007747B8" w:rsidRDefault="001F2AEE" w:rsidP="00C31AC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D110D" w:rsidRPr="007747B8" w:rsidRDefault="001D110D" w:rsidP="001D110D">
      <w:pPr>
        <w:pStyle w:val="Paragraphedeliste"/>
        <w:numPr>
          <w:ilvl w:val="0"/>
          <w:numId w:val="157"/>
        </w:numPr>
      </w:pPr>
      <w:r w:rsidRPr="007747B8">
        <w:t>date_creation = date courante exprimée dans l’heure locale de base de données</w:t>
      </w:r>
    </w:p>
    <w:p w:rsidR="00C31ACE" w:rsidRPr="007747B8" w:rsidRDefault="00C31ACE">
      <w:pPr>
        <w:spacing w:before="0" w:after="0"/>
        <w:jc w:val="left"/>
      </w:pPr>
    </w:p>
    <w:p w:rsidR="00C31ACE" w:rsidRPr="007747B8" w:rsidRDefault="001F2AEE" w:rsidP="00C31ACE">
      <w:pPr>
        <w:pStyle w:val="Titre4"/>
        <w:rPr>
          <w:rFonts w:cs="Arial"/>
        </w:rPr>
      </w:pPr>
      <w:bookmarkStart w:id="191" w:name="_Toc426723442"/>
      <w:r w:rsidRPr="007747B8">
        <w:t>Description de la table geofibre.</w:t>
      </w:r>
      <w:r w:rsidRPr="007747B8">
        <w:rPr>
          <w:rFonts w:cs="Arial"/>
        </w:rPr>
        <w:t>ifr_sr</w:t>
      </w:r>
      <w:bookmarkEnd w:id="191"/>
      <w:r w:rsidRPr="007747B8">
        <w:rPr>
          <w:rFonts w:cs="Arial"/>
        </w:rPr>
        <w:t> </w:t>
      </w:r>
    </w:p>
    <w:p w:rsidR="00C31ACE" w:rsidRPr="007747B8" w:rsidRDefault="001F2AEE" w:rsidP="00C31ACE">
      <w:pPr>
        <w:pStyle w:val="Titre5"/>
      </w:pPr>
      <w:r w:rsidRPr="007747B8">
        <w:t>Triggers</w:t>
      </w:r>
    </w:p>
    <w:p w:rsidR="00C31ACE" w:rsidRPr="007747B8" w:rsidRDefault="001F2AEE" w:rsidP="00C31ACE">
      <w:pPr>
        <w:pStyle w:val="Titre6"/>
        <w:rPr>
          <w:lang w:val="fr-FR"/>
        </w:rPr>
      </w:pPr>
      <w:r w:rsidRPr="007747B8">
        <w:rPr>
          <w:lang w:val="fr-FR"/>
        </w:rPr>
        <w:t>Avant l’insertion en base</w:t>
      </w:r>
    </w:p>
    <w:p w:rsidR="00C31ACE" w:rsidRPr="007747B8" w:rsidRDefault="001F2AEE" w:rsidP="00C31ACE">
      <w:r w:rsidRPr="007747B8">
        <w:t xml:space="preserve">Calcul des champs suivants : </w:t>
      </w:r>
    </w:p>
    <w:p w:rsidR="00C31ACE" w:rsidRPr="007747B8" w:rsidRDefault="001F2AEE" w:rsidP="00C31ACE">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Pr>
        <w:ind w:left="720"/>
      </w:pPr>
    </w:p>
    <w:p w:rsidR="005069F4" w:rsidRPr="007747B8" w:rsidRDefault="001F2AEE" w:rsidP="005069F4">
      <w:pPr>
        <w:pStyle w:val="Titre4"/>
        <w:rPr>
          <w:rFonts w:cs="Arial"/>
        </w:rPr>
      </w:pPr>
      <w:bookmarkStart w:id="192" w:name="_Toc426723443"/>
      <w:r w:rsidRPr="007747B8">
        <w:t>Description de la table geofibre.</w:t>
      </w:r>
      <w:r w:rsidRPr="007747B8">
        <w:rPr>
          <w:rFonts w:cs="Arial"/>
        </w:rPr>
        <w:t>ifr_zone_nra</w:t>
      </w:r>
      <w:bookmarkEnd w:id="192"/>
      <w:r w:rsidRPr="007747B8">
        <w:rPr>
          <w:rFonts w:cs="Arial"/>
        </w:rPr>
        <w:t> </w:t>
      </w:r>
    </w:p>
    <w:p w:rsidR="005069F4" w:rsidRPr="007747B8" w:rsidRDefault="001F2AEE" w:rsidP="005069F4">
      <w:pPr>
        <w:pStyle w:val="Titre5"/>
      </w:pPr>
      <w:r w:rsidRPr="007747B8">
        <w:t>Triggers</w:t>
      </w:r>
    </w:p>
    <w:p w:rsidR="005069F4" w:rsidRPr="007747B8" w:rsidRDefault="001F2AEE" w:rsidP="005069F4">
      <w:pPr>
        <w:pStyle w:val="Titre6"/>
        <w:rPr>
          <w:lang w:val="fr-FR"/>
        </w:rPr>
      </w:pPr>
      <w:r w:rsidRPr="007747B8">
        <w:rPr>
          <w:lang w:val="fr-FR"/>
        </w:rPr>
        <w:t>Avant l’insertion en base</w:t>
      </w:r>
    </w:p>
    <w:p w:rsidR="005069F4" w:rsidRPr="007747B8" w:rsidRDefault="001F2AEE" w:rsidP="005069F4">
      <w:r w:rsidRPr="007747B8">
        <w:t xml:space="preserve">Calcul des champs suivants : </w:t>
      </w:r>
    </w:p>
    <w:p w:rsidR="005069F4" w:rsidRPr="007747B8" w:rsidRDefault="001F2AEE" w:rsidP="005069F4">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Pr>
        <w:ind w:left="720"/>
      </w:pPr>
    </w:p>
    <w:p w:rsidR="002F61FD" w:rsidRPr="007747B8" w:rsidRDefault="001F2AEE" w:rsidP="002F61FD">
      <w:pPr>
        <w:pStyle w:val="Titre4"/>
        <w:rPr>
          <w:rFonts w:cs="Arial"/>
        </w:rPr>
      </w:pPr>
      <w:bookmarkStart w:id="193" w:name="_Toc426723444"/>
      <w:r w:rsidRPr="007747B8">
        <w:t>Description de la table geofibre.</w:t>
      </w:r>
      <w:r w:rsidRPr="007747B8">
        <w:rPr>
          <w:rFonts w:cs="Arial"/>
        </w:rPr>
        <w:t>ifr_zone_sr</w:t>
      </w:r>
      <w:bookmarkEnd w:id="193"/>
      <w:r w:rsidRPr="007747B8">
        <w:rPr>
          <w:rFonts w:cs="Arial"/>
        </w:rPr>
        <w:t> </w:t>
      </w:r>
    </w:p>
    <w:p w:rsidR="002F61FD" w:rsidRPr="007747B8" w:rsidRDefault="001F2AEE" w:rsidP="002F61FD">
      <w:pPr>
        <w:pStyle w:val="Titre5"/>
      </w:pPr>
      <w:r w:rsidRPr="007747B8">
        <w:t>Triggers</w:t>
      </w:r>
    </w:p>
    <w:p w:rsidR="002F61FD" w:rsidRPr="007747B8" w:rsidRDefault="001F2AEE" w:rsidP="002F61FD">
      <w:pPr>
        <w:pStyle w:val="Titre6"/>
        <w:rPr>
          <w:lang w:val="fr-FR"/>
        </w:rPr>
      </w:pPr>
      <w:r w:rsidRPr="007747B8">
        <w:rPr>
          <w:lang w:val="fr-FR"/>
        </w:rPr>
        <w:t>Avant l’insertion en base</w:t>
      </w:r>
    </w:p>
    <w:p w:rsidR="002F61FD" w:rsidRPr="007747B8" w:rsidRDefault="001F2AEE" w:rsidP="002F61FD">
      <w:r w:rsidRPr="007747B8">
        <w:t xml:space="preserve">Calcul des champs suivants : </w:t>
      </w:r>
    </w:p>
    <w:p w:rsidR="002F61FD" w:rsidRPr="007747B8" w:rsidRDefault="001F2AEE" w:rsidP="002F61FD">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F2AEE" w:rsidRPr="007747B8" w:rsidRDefault="001F2AEE" w:rsidP="001F2AEE"/>
    <w:p w:rsidR="00D5343C" w:rsidRPr="007747B8" w:rsidRDefault="001F2AEE" w:rsidP="00D5343C">
      <w:pPr>
        <w:pStyle w:val="Titre4"/>
        <w:rPr>
          <w:rFonts w:cs="Arial"/>
        </w:rPr>
      </w:pPr>
      <w:bookmarkStart w:id="194" w:name="_Toc426723445"/>
      <w:r w:rsidRPr="007747B8">
        <w:t>Description de la table geofibre.</w:t>
      </w:r>
      <w:r w:rsidRPr="007747B8">
        <w:rPr>
          <w:rFonts w:cs="Arial"/>
        </w:rPr>
        <w:t>ifr_zoneut</w:t>
      </w:r>
      <w:bookmarkEnd w:id="194"/>
      <w:r w:rsidRPr="007747B8">
        <w:rPr>
          <w:rFonts w:cs="Arial"/>
        </w:rPr>
        <w:t> </w:t>
      </w:r>
    </w:p>
    <w:p w:rsidR="00D5343C" w:rsidRPr="007747B8" w:rsidRDefault="001F2AEE" w:rsidP="00D5343C">
      <w:pPr>
        <w:pStyle w:val="Titre5"/>
      </w:pPr>
      <w:r w:rsidRPr="007747B8">
        <w:t>Triggers</w:t>
      </w:r>
    </w:p>
    <w:p w:rsidR="00D5343C" w:rsidRPr="007747B8" w:rsidRDefault="001F2AEE" w:rsidP="00D5343C">
      <w:pPr>
        <w:pStyle w:val="Titre6"/>
        <w:rPr>
          <w:lang w:val="fr-FR"/>
        </w:rPr>
      </w:pPr>
      <w:r w:rsidRPr="007747B8">
        <w:rPr>
          <w:lang w:val="fr-FR"/>
        </w:rPr>
        <w:t>Avant l’insertion en base</w:t>
      </w:r>
    </w:p>
    <w:p w:rsidR="00D5343C" w:rsidRPr="007747B8" w:rsidRDefault="001F2AEE" w:rsidP="00D5343C">
      <w:r w:rsidRPr="007747B8">
        <w:t xml:space="preserve">Calcul des champs suivants : </w:t>
      </w:r>
    </w:p>
    <w:p w:rsidR="00D5343C" w:rsidRPr="007747B8" w:rsidRDefault="001F2AEE" w:rsidP="00D5343C">
      <w:pPr>
        <w:pStyle w:val="Paragraphedeliste"/>
        <w:numPr>
          <w:ilvl w:val="0"/>
          <w:numId w:val="157"/>
        </w:numPr>
      </w:pPr>
      <w:r w:rsidRPr="007747B8">
        <w:rPr>
          <w:rFonts w:cs="Arial"/>
        </w:rPr>
        <w:t xml:space="preserve">dept : cf. </w:t>
      </w:r>
      <w:hyperlink w:anchor="_Calcul_du_code_1" w:history="1">
        <w:r w:rsidR="003D36A7" w:rsidRPr="007747B8">
          <w:rPr>
            <w:rStyle w:val="Lienhypertexte"/>
            <w:rFonts w:cs="Arial"/>
          </w:rPr>
          <w:t>Calcul du code département</w:t>
        </w:r>
      </w:hyperlink>
    </w:p>
    <w:p w:rsidR="001D110D" w:rsidRPr="007747B8" w:rsidRDefault="001D110D" w:rsidP="001D110D">
      <w:pPr>
        <w:pStyle w:val="Paragraphedeliste"/>
        <w:numPr>
          <w:ilvl w:val="0"/>
          <w:numId w:val="157"/>
        </w:numPr>
      </w:pPr>
      <w:r w:rsidRPr="007747B8">
        <w:t>date_creation = date courante exprimée dans l’heure locale de base de données</w:t>
      </w:r>
    </w:p>
    <w:p w:rsidR="009130C3" w:rsidRDefault="009130C3">
      <w:pPr>
        <w:spacing w:before="0" w:after="0"/>
        <w:jc w:val="left"/>
      </w:pPr>
    </w:p>
    <w:p w:rsidR="009130C3" w:rsidRPr="009130C3" w:rsidRDefault="009130C3" w:rsidP="009130C3">
      <w:pPr>
        <w:pStyle w:val="Titre4"/>
        <w:rPr>
          <w:rFonts w:cs="Arial"/>
          <w:highlight w:val="green"/>
        </w:rPr>
      </w:pPr>
      <w:bookmarkStart w:id="195" w:name="_Toc426723446"/>
      <w:r w:rsidRPr="009130C3">
        <w:rPr>
          <w:highlight w:val="green"/>
        </w:rPr>
        <w:t xml:space="preserve">Description de la table geofibre. </w:t>
      </w:r>
      <w:r w:rsidRPr="009130C3">
        <w:rPr>
          <w:rFonts w:cs="Arial"/>
          <w:highlight w:val="green"/>
        </w:rPr>
        <w:t>pmpa_histo_extract</w:t>
      </w:r>
      <w:bookmarkEnd w:id="195"/>
      <w:r w:rsidRPr="009130C3">
        <w:rPr>
          <w:rFonts w:cs="Arial"/>
          <w:highlight w:val="green"/>
        </w:rPr>
        <w:t> </w:t>
      </w:r>
    </w:p>
    <w:p w:rsidR="009130C3" w:rsidRPr="009130C3" w:rsidRDefault="009130C3" w:rsidP="009130C3">
      <w:pPr>
        <w:rPr>
          <w:rFonts w:cs="Arial"/>
          <w:highlight w:val="green"/>
          <w:lang w:val="en-US"/>
        </w:rPr>
      </w:pPr>
      <w:r w:rsidRPr="009130C3">
        <w:rPr>
          <w:rFonts w:cs="Arial"/>
          <w:highlight w:val="green"/>
          <w:lang w:val="en-US"/>
        </w:rPr>
        <w:t>Présence des champs suivants :</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id_metier_pf character varying(50)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id_ipon character varying(50),</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code_com character varying(5)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type_site character varying(20)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list_immeuble character varying,</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lastRenderedPageBreak/>
        <w:t xml:space="preserve"> etat_pf character varying(10)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type_pf character varying(10)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id_metier_site character varying(50)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zm_lot character varying(2),</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zm_code character varying(5)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zm_annee_prog integer,</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vers_ingenierie character varying(5) NOT NULL,</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libelle_ing character varying(50),</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pf_rattachement character varying(50),</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modif_ze character varying(1),</w:t>
      </w:r>
    </w:p>
    <w:p w:rsidR="009130C3" w:rsidRPr="009130C3" w:rsidRDefault="009130C3" w:rsidP="009130C3">
      <w:pPr>
        <w:pStyle w:val="Paragraphedeliste"/>
        <w:numPr>
          <w:ilvl w:val="0"/>
          <w:numId w:val="157"/>
        </w:numPr>
        <w:spacing w:before="0" w:after="0"/>
        <w:jc w:val="left"/>
        <w:rPr>
          <w:highlight w:val="green"/>
          <w:lang w:val="en-US"/>
        </w:rPr>
      </w:pPr>
      <w:r w:rsidRPr="009130C3">
        <w:rPr>
          <w:highlight w:val="green"/>
          <w:lang w:val="en-US"/>
        </w:rPr>
        <w:t xml:space="preserve"> operateur character varying(50),</w:t>
      </w:r>
    </w:p>
    <w:p w:rsidR="000E20BA" w:rsidRPr="009130C3" w:rsidRDefault="009130C3" w:rsidP="009130C3">
      <w:pPr>
        <w:pStyle w:val="Paragraphedeliste"/>
        <w:numPr>
          <w:ilvl w:val="0"/>
          <w:numId w:val="157"/>
        </w:numPr>
        <w:spacing w:before="0" w:after="0"/>
        <w:jc w:val="left"/>
        <w:rPr>
          <w:b/>
          <w:color w:val="0000FF"/>
          <w:sz w:val="18"/>
          <w:u w:val="single"/>
          <w:lang w:val="en-US"/>
        </w:rPr>
      </w:pPr>
      <w:r w:rsidRPr="009130C3">
        <w:rPr>
          <w:highlight w:val="green"/>
          <w:lang w:val="en-US"/>
        </w:rPr>
        <w:t xml:space="preserve"> date_extract timestamp with time zone,</w:t>
      </w:r>
      <w:r w:rsidR="003817B4" w:rsidRPr="009130C3">
        <w:rPr>
          <w:lang w:val="en-US"/>
        </w:rPr>
        <w:br w:type="page"/>
      </w:r>
    </w:p>
    <w:p w:rsidR="005A2F64" w:rsidRDefault="003D36A7">
      <w:pPr>
        <w:pStyle w:val="Titre3"/>
      </w:pPr>
      <w:bookmarkStart w:id="196" w:name="_Toc426723447"/>
      <w:r w:rsidRPr="007747B8">
        <w:lastRenderedPageBreak/>
        <w:t>Vues</w:t>
      </w:r>
      <w:bookmarkEnd w:id="196"/>
    </w:p>
    <w:p w:rsidR="0058656B" w:rsidRPr="007747B8" w:rsidRDefault="0058656B" w:rsidP="0058656B">
      <w:pPr>
        <w:pStyle w:val="Titre4"/>
        <w:rPr>
          <w:rFonts w:cs="Arial"/>
        </w:rPr>
      </w:pPr>
      <w:bookmarkStart w:id="197" w:name="_Toc426723448"/>
      <w:r w:rsidRPr="007747B8">
        <w:t>Description de la vue geofibre.</w:t>
      </w:r>
      <w:r w:rsidRPr="0058656B">
        <w:rPr>
          <w:rFonts w:cs="Arial"/>
        </w:rPr>
        <w:t>v_extract_opgc_parcours</w:t>
      </w:r>
      <w:bookmarkEnd w:id="197"/>
    </w:p>
    <w:p w:rsidR="0058656B" w:rsidRPr="00FA5C38" w:rsidRDefault="0058656B" w:rsidP="0058656B">
      <w:pPr>
        <w:rPr>
          <w:rFonts w:cs="Arial"/>
          <w:highlight w:val="green"/>
        </w:rPr>
      </w:pPr>
      <w:r w:rsidRPr="00FA5C38">
        <w:rPr>
          <w:rFonts w:cs="Arial"/>
          <w:highlight w:val="green"/>
        </w:rPr>
        <w:t>Présence des champs suivants :</w:t>
      </w:r>
    </w:p>
    <w:p w:rsidR="0058656B" w:rsidRPr="000801F6" w:rsidRDefault="0058656B" w:rsidP="000801F6">
      <w:pPr>
        <w:pStyle w:val="Paragraphedeliste"/>
        <w:numPr>
          <w:ilvl w:val="0"/>
          <w:numId w:val="157"/>
        </w:numPr>
        <w:jc w:val="left"/>
        <w:rPr>
          <w:highlight w:val="green"/>
        </w:rPr>
      </w:pPr>
      <w:r w:rsidRPr="000801F6">
        <w:rPr>
          <w:highlight w:val="green"/>
        </w:rPr>
        <w:t xml:space="preserve">Objectid : objectid du parcours issu du champ </w:t>
      </w:r>
      <w:r w:rsidRPr="000801F6">
        <w:rPr>
          <w:i/>
          <w:highlight w:val="green"/>
        </w:rPr>
        <w:t>geofibre.ftth_parcours.objectid</w:t>
      </w:r>
    </w:p>
    <w:p w:rsidR="0058656B" w:rsidRPr="000801F6" w:rsidRDefault="0058656B" w:rsidP="000801F6">
      <w:pPr>
        <w:pStyle w:val="Paragraphedeliste"/>
        <w:numPr>
          <w:ilvl w:val="0"/>
          <w:numId w:val="157"/>
        </w:numPr>
        <w:jc w:val="left"/>
        <w:rPr>
          <w:highlight w:val="green"/>
        </w:rPr>
      </w:pPr>
      <w:r w:rsidRPr="000801F6">
        <w:rPr>
          <w:highlight w:val="green"/>
        </w:rPr>
        <w:t>Shape</w:t>
      </w:r>
      <w:r w:rsidR="002E1E7E">
        <w:rPr>
          <w:highlight w:val="green"/>
        </w:rPr>
        <w:t xml:space="preserve"> : géométrie du parcours issue du champ </w:t>
      </w:r>
      <w:r w:rsidR="002E1E7E">
        <w:rPr>
          <w:i/>
          <w:highlight w:val="green"/>
        </w:rPr>
        <w:t>geofibre.ftth_parcours.shape</w:t>
      </w:r>
    </w:p>
    <w:p w:rsidR="0058656B" w:rsidRPr="000801F6" w:rsidRDefault="002E1E7E" w:rsidP="000801F6">
      <w:pPr>
        <w:pStyle w:val="Paragraphedeliste"/>
        <w:numPr>
          <w:ilvl w:val="0"/>
          <w:numId w:val="157"/>
        </w:numPr>
        <w:jc w:val="left"/>
        <w:rPr>
          <w:highlight w:val="green"/>
        </w:rPr>
      </w:pPr>
      <w:r>
        <w:rPr>
          <w:highlight w:val="green"/>
        </w:rPr>
        <w:t xml:space="preserve">Id_proprietaire : ID du propriétaire du parcours issu du champ </w:t>
      </w:r>
      <w:r>
        <w:rPr>
          <w:i/>
          <w:highlight w:val="green"/>
        </w:rPr>
        <w:t>geofibre.ftth_parcours.id_proprietaire</w:t>
      </w:r>
    </w:p>
    <w:p w:rsidR="000801F6" w:rsidRPr="000801F6" w:rsidRDefault="000801F6" w:rsidP="000801F6">
      <w:pPr>
        <w:pStyle w:val="Paragraphedeliste"/>
        <w:numPr>
          <w:ilvl w:val="0"/>
          <w:numId w:val="157"/>
        </w:numPr>
        <w:jc w:val="left"/>
        <w:rPr>
          <w:highlight w:val="green"/>
        </w:rPr>
      </w:pPr>
      <w:r w:rsidRPr="000801F6">
        <w:rPr>
          <w:highlight w:val="green"/>
        </w:rPr>
        <w:t xml:space="preserve">Code_projet : Code du projet issu du champ </w:t>
      </w:r>
      <w:r w:rsidRPr="000801F6">
        <w:rPr>
          <w:i/>
          <w:highlight w:val="green"/>
        </w:rPr>
        <w:t>geofibre.ftth_projet_objets_attr.code_projet</w:t>
      </w:r>
    </w:p>
    <w:p w:rsidR="000801F6" w:rsidRPr="000801F6" w:rsidRDefault="000801F6" w:rsidP="000801F6">
      <w:pPr>
        <w:pStyle w:val="Paragraphedeliste"/>
        <w:numPr>
          <w:ilvl w:val="0"/>
          <w:numId w:val="157"/>
        </w:numPr>
        <w:jc w:val="left"/>
        <w:rPr>
          <w:highlight w:val="green"/>
        </w:rPr>
      </w:pPr>
      <w:r w:rsidRPr="000801F6">
        <w:rPr>
          <w:highlight w:val="green"/>
        </w:rPr>
        <w:t>Code_com : Code</w:t>
      </w:r>
      <w:r w:rsidR="0086772A">
        <w:rPr>
          <w:highlight w:val="green"/>
        </w:rPr>
        <w:t xml:space="preserve"> </w:t>
      </w:r>
      <w:r w:rsidRPr="000801F6">
        <w:rPr>
          <w:highlight w:val="green"/>
        </w:rPr>
        <w:t>com</w:t>
      </w:r>
      <w:r w:rsidR="0086772A">
        <w:rPr>
          <w:highlight w:val="green"/>
        </w:rPr>
        <w:t>mune</w:t>
      </w:r>
      <w:r w:rsidRPr="000801F6">
        <w:rPr>
          <w:highlight w:val="green"/>
        </w:rPr>
        <w:t xml:space="preserve"> du projet issu du champ </w:t>
      </w:r>
      <w:r w:rsidRPr="000801F6">
        <w:rPr>
          <w:i/>
          <w:highlight w:val="green"/>
        </w:rPr>
        <w:t>geofibre.ftth_projet_objets_attr.code_com</w:t>
      </w:r>
    </w:p>
    <w:p w:rsidR="000801F6" w:rsidRPr="000801F6" w:rsidRDefault="000801F6" w:rsidP="000801F6">
      <w:pPr>
        <w:pStyle w:val="Paragraphedeliste"/>
        <w:numPr>
          <w:ilvl w:val="0"/>
          <w:numId w:val="157"/>
        </w:numPr>
        <w:jc w:val="left"/>
        <w:rPr>
          <w:highlight w:val="green"/>
        </w:rPr>
      </w:pPr>
      <w:r w:rsidRPr="000801F6">
        <w:rPr>
          <w:highlight w:val="green"/>
        </w:rPr>
        <w:t>Id_ftth_cable : Id</w:t>
      </w:r>
      <w:r w:rsidR="0086772A">
        <w:rPr>
          <w:highlight w:val="green"/>
        </w:rPr>
        <w:t xml:space="preserve">entifiant </w:t>
      </w:r>
      <w:r w:rsidRPr="000801F6">
        <w:rPr>
          <w:highlight w:val="green"/>
        </w:rPr>
        <w:t xml:space="preserve">FTTH du cable issu du champ </w:t>
      </w:r>
      <w:r w:rsidRPr="000801F6">
        <w:rPr>
          <w:i/>
          <w:highlight w:val="green"/>
        </w:rPr>
        <w:t>geofibre.ftth_parcours_cable_attr.id_ftth_cable</w:t>
      </w:r>
    </w:p>
    <w:p w:rsidR="000801F6" w:rsidRPr="000801F6" w:rsidRDefault="000801F6" w:rsidP="000801F6">
      <w:pPr>
        <w:pStyle w:val="Paragraphedeliste"/>
        <w:numPr>
          <w:ilvl w:val="0"/>
          <w:numId w:val="157"/>
        </w:numPr>
        <w:jc w:val="left"/>
        <w:rPr>
          <w:highlight w:val="green"/>
        </w:rPr>
      </w:pPr>
      <w:r w:rsidRPr="000801F6">
        <w:rPr>
          <w:highlight w:val="green"/>
        </w:rPr>
        <w:t>Id_ftth_parcours : Id</w:t>
      </w:r>
      <w:r w:rsidR="0086772A">
        <w:rPr>
          <w:highlight w:val="green"/>
        </w:rPr>
        <w:t>entifiant</w:t>
      </w:r>
      <w:r w:rsidRPr="000801F6">
        <w:rPr>
          <w:highlight w:val="green"/>
        </w:rPr>
        <w:t xml:space="preserve"> FTTH du parcours issu du champ </w:t>
      </w:r>
      <w:r w:rsidRPr="000801F6">
        <w:rPr>
          <w:i/>
          <w:highlight w:val="green"/>
        </w:rPr>
        <w:t>geofibre.ftth_parcours_cable_attr.id_ftth_parcours</w:t>
      </w:r>
    </w:p>
    <w:p w:rsidR="000801F6" w:rsidRPr="000801F6" w:rsidRDefault="000801F6" w:rsidP="000801F6">
      <w:pPr>
        <w:pStyle w:val="Paragraphedeliste"/>
        <w:numPr>
          <w:ilvl w:val="0"/>
          <w:numId w:val="157"/>
        </w:numPr>
        <w:jc w:val="left"/>
        <w:rPr>
          <w:highlight w:val="green"/>
        </w:rPr>
      </w:pPr>
      <w:r w:rsidRPr="000801F6">
        <w:rPr>
          <w:highlight w:val="green"/>
        </w:rPr>
        <w:t xml:space="preserve">code_com_intersects : liste des code commune intersectant le parcours </w:t>
      </w:r>
      <w:r w:rsidR="0086772A">
        <w:rPr>
          <w:highlight w:val="green"/>
        </w:rPr>
        <w:t xml:space="preserve">issu du champ </w:t>
      </w:r>
      <w:r w:rsidR="0086772A" w:rsidRPr="0086772A">
        <w:rPr>
          <w:i/>
          <w:highlight w:val="green"/>
        </w:rPr>
        <w:t>geofibre.car_georoutecommune.code_com</w:t>
      </w:r>
    </w:p>
    <w:p w:rsidR="0058656B" w:rsidRPr="000801F6" w:rsidRDefault="0058656B" w:rsidP="000801F6">
      <w:pPr>
        <w:pStyle w:val="Paragraphedeliste"/>
        <w:numPr>
          <w:ilvl w:val="0"/>
          <w:numId w:val="157"/>
        </w:numPr>
        <w:jc w:val="left"/>
        <w:rPr>
          <w:highlight w:val="green"/>
        </w:rPr>
      </w:pPr>
      <w:r w:rsidRPr="000801F6">
        <w:rPr>
          <w:highlight w:val="green"/>
        </w:rPr>
        <w:t xml:space="preserve">mode_pose : mode de pose du parcours, calculé par la fonction </w:t>
      </w:r>
      <w:r w:rsidR="00FA5C38" w:rsidRPr="000801F6">
        <w:rPr>
          <w:highlight w:val="green"/>
        </w:rPr>
        <w:t>de</w:t>
      </w:r>
      <w:r w:rsidR="00FA5C38" w:rsidRPr="000801F6">
        <w:rPr>
          <w:b/>
          <w:highlight w:val="green"/>
        </w:rPr>
        <w:t xml:space="preserve"> «</w:t>
      </w:r>
      <w:r w:rsidR="000801F6" w:rsidRPr="000801F6">
        <w:rPr>
          <w:b/>
          <w:highlight w:val="green"/>
        </w:rPr>
        <w:t xml:space="preserve"> </w:t>
      </w:r>
      <w:fldSimple w:instr=" REF _Ref422150961 \h  \* MERGEFORMAT ">
        <w:r w:rsidR="00675435" w:rsidRPr="00675435">
          <w:rPr>
            <w:b/>
            <w:highlight w:val="green"/>
          </w:rPr>
          <w:t>Calcul du mode de pose des parcours (Annexe D8)</w:t>
        </w:r>
      </w:fldSimple>
      <w:r w:rsidR="000801F6" w:rsidRPr="000801F6">
        <w:rPr>
          <w:b/>
          <w:highlight w:val="green"/>
        </w:rPr>
        <w:t> »</w:t>
      </w:r>
    </w:p>
    <w:p w:rsidR="0058656B" w:rsidRPr="0058656B" w:rsidRDefault="0058656B" w:rsidP="000801F6">
      <w:pPr>
        <w:pStyle w:val="Paragraphedeliste"/>
      </w:pPr>
    </w:p>
    <w:p w:rsidR="001F2AEE" w:rsidRPr="007747B8" w:rsidRDefault="003D36A7" w:rsidP="001F2AEE">
      <w:pPr>
        <w:pStyle w:val="Titre4"/>
        <w:rPr>
          <w:rFonts w:cs="Arial"/>
        </w:rPr>
      </w:pPr>
      <w:bookmarkStart w:id="198" w:name="_Toc426723449"/>
      <w:r w:rsidRPr="007747B8">
        <w:t>Description de la vue geofibre.</w:t>
      </w:r>
      <w:r w:rsidR="00751E28" w:rsidRPr="007747B8">
        <w:rPr>
          <w:rFonts w:cs="Arial"/>
        </w:rPr>
        <w:t>v_extraction_ssipon</w:t>
      </w:r>
      <w:bookmarkEnd w:id="198"/>
    </w:p>
    <w:p w:rsidR="00B43FE9" w:rsidRPr="007747B8" w:rsidRDefault="001F2AEE" w:rsidP="00B43FE9">
      <w:pPr>
        <w:rPr>
          <w:rFonts w:cs="Arial"/>
        </w:rPr>
      </w:pPr>
      <w:r w:rsidRPr="007747B8">
        <w:rPr>
          <w:rFonts w:cs="Arial"/>
        </w:rPr>
        <w:t>Présence des champs suivants :</w:t>
      </w:r>
    </w:p>
    <w:p w:rsidR="00B43FE9" w:rsidRPr="007747B8" w:rsidRDefault="001F2AEE" w:rsidP="00B43FE9">
      <w:pPr>
        <w:pStyle w:val="Paragraphedeliste"/>
        <w:numPr>
          <w:ilvl w:val="0"/>
          <w:numId w:val="157"/>
        </w:numPr>
        <w:spacing w:before="0" w:after="0"/>
        <w:rPr>
          <w:rFonts w:cs="Arial"/>
        </w:rPr>
      </w:pPr>
      <w:r w:rsidRPr="007747B8">
        <w:rPr>
          <w:rFonts w:cs="Arial"/>
        </w:rPr>
        <w:t>coord_x (Coordonnée X exprimée dans le système de projection défini dans le champ « projection »)</w:t>
      </w:r>
    </w:p>
    <w:p w:rsidR="00B43FE9" w:rsidRPr="007747B8" w:rsidRDefault="001F2AEE" w:rsidP="00B43FE9">
      <w:pPr>
        <w:pStyle w:val="Paragraphedeliste"/>
        <w:numPr>
          <w:ilvl w:val="0"/>
          <w:numId w:val="157"/>
        </w:numPr>
        <w:spacing w:before="0" w:after="0"/>
        <w:rPr>
          <w:rFonts w:cs="Arial"/>
        </w:rPr>
      </w:pPr>
      <w:r w:rsidRPr="007747B8">
        <w:rPr>
          <w:rFonts w:cs="Arial"/>
        </w:rPr>
        <w:t>coord_y (Coordonnée Y exprimée dans le système de projection défini dans le champ « projection »)</w:t>
      </w:r>
    </w:p>
    <w:p w:rsidR="00B43FE9" w:rsidRPr="007747B8" w:rsidRDefault="001F2AEE" w:rsidP="00B43FE9">
      <w:pPr>
        <w:pStyle w:val="Paragraphedeliste"/>
        <w:numPr>
          <w:ilvl w:val="0"/>
          <w:numId w:val="157"/>
        </w:numPr>
        <w:spacing w:before="0" w:after="0"/>
        <w:rPr>
          <w:rFonts w:cs="Arial"/>
        </w:rPr>
      </w:pPr>
      <w:r w:rsidRPr="007747B8">
        <w:rPr>
          <w:rFonts w:cs="Arial"/>
        </w:rPr>
        <w:t xml:space="preserve">projection : (Système de projection des coordonnées X et Y stockées dans cette vue) </w:t>
      </w:r>
    </w:p>
    <w:p w:rsidR="001F2AEE" w:rsidRPr="007747B8" w:rsidRDefault="001F2AEE" w:rsidP="001F2AEE">
      <w:pPr>
        <w:pStyle w:val="Paragraphedeliste"/>
        <w:numPr>
          <w:ilvl w:val="1"/>
          <w:numId w:val="157"/>
        </w:numPr>
        <w:spacing w:before="0" w:after="0"/>
        <w:rPr>
          <w:rFonts w:cs="Arial"/>
        </w:rPr>
      </w:pPr>
      <w:r w:rsidRPr="007747B8">
        <w:rPr>
          <w:rFonts w:cs="Arial"/>
        </w:rPr>
        <w:t xml:space="preserve">Lambert 2 Etendu dans la base Geofibre métropole </w:t>
      </w:r>
    </w:p>
    <w:p w:rsidR="001F2AEE" w:rsidRPr="007747B8" w:rsidRDefault="001F2AEE" w:rsidP="001F2AEE">
      <w:pPr>
        <w:pStyle w:val="Paragraphedeliste"/>
        <w:numPr>
          <w:ilvl w:val="2"/>
          <w:numId w:val="157"/>
        </w:numPr>
        <w:spacing w:before="0" w:after="0"/>
        <w:rPr>
          <w:rFonts w:cs="Arial"/>
        </w:rPr>
      </w:pPr>
      <w:r w:rsidRPr="007747B8">
        <w:rPr>
          <w:rFonts w:cs="Arial"/>
        </w:rPr>
        <w:t>les coordonnées X et Y sont reprojetées du Lambert 93 vers le Lambert 2 Etendu via la fonction SQL (st_transform) Postgis (la fonction équivalente ESRI, n’utilisant pas la bonne méthode pour cette reprojection)</w:t>
      </w:r>
    </w:p>
    <w:p w:rsidR="001F2AEE" w:rsidRPr="007747B8" w:rsidRDefault="001F2AEE" w:rsidP="001F2AEE">
      <w:pPr>
        <w:pStyle w:val="Paragraphedeliste"/>
        <w:numPr>
          <w:ilvl w:val="1"/>
          <w:numId w:val="157"/>
        </w:numPr>
        <w:spacing w:before="0" w:after="0"/>
        <w:rPr>
          <w:rFonts w:cs="Arial"/>
        </w:rPr>
      </w:pPr>
      <w:r w:rsidRPr="007747B8">
        <w:rPr>
          <w:rFonts w:cs="Arial"/>
        </w:rPr>
        <w:t>WGS84UN20 dans les bases Geofibre Guadeloupe et Martinique</w:t>
      </w:r>
    </w:p>
    <w:p w:rsidR="001F2AEE" w:rsidRPr="007747B8" w:rsidRDefault="001F2AEE" w:rsidP="001F2AEE">
      <w:pPr>
        <w:pStyle w:val="Paragraphedeliste"/>
        <w:numPr>
          <w:ilvl w:val="2"/>
          <w:numId w:val="157"/>
        </w:numPr>
        <w:spacing w:before="0" w:after="0"/>
        <w:rPr>
          <w:rFonts w:cs="Arial"/>
        </w:rPr>
      </w:pPr>
      <w:r w:rsidRPr="007747B8">
        <w:rPr>
          <w:rFonts w:cs="Arial"/>
        </w:rPr>
        <w:t>les coordonnées sont récupérées depuis la géométrie, sans reprojection</w:t>
      </w:r>
    </w:p>
    <w:p w:rsidR="00B43FE9" w:rsidRPr="007747B8" w:rsidRDefault="001F2AEE" w:rsidP="00B43FE9">
      <w:pPr>
        <w:pStyle w:val="Paragraphedeliste"/>
        <w:numPr>
          <w:ilvl w:val="1"/>
          <w:numId w:val="157"/>
        </w:numPr>
        <w:spacing w:before="0" w:after="0"/>
        <w:rPr>
          <w:rFonts w:cs="Arial"/>
        </w:rPr>
      </w:pPr>
      <w:r w:rsidRPr="007747B8">
        <w:rPr>
          <w:rFonts w:cs="Arial"/>
        </w:rPr>
        <w:t>RGFG95UN22 dans la base Geofibre Guyane</w:t>
      </w:r>
    </w:p>
    <w:p w:rsidR="001F2AEE" w:rsidRPr="007747B8" w:rsidRDefault="001F2AEE" w:rsidP="001F2AEE">
      <w:pPr>
        <w:pStyle w:val="Paragraphedeliste"/>
        <w:numPr>
          <w:ilvl w:val="2"/>
          <w:numId w:val="157"/>
        </w:numPr>
        <w:spacing w:before="0" w:after="0"/>
        <w:rPr>
          <w:rFonts w:cs="Arial"/>
        </w:rPr>
      </w:pPr>
      <w:r w:rsidRPr="007747B8">
        <w:rPr>
          <w:rFonts w:cs="Arial"/>
        </w:rPr>
        <w:t>les coordonnées sont récupérées depuis la géométrie, sans reprojection</w:t>
      </w:r>
    </w:p>
    <w:p w:rsidR="001F2AEE" w:rsidRPr="007747B8" w:rsidRDefault="001F2AEE" w:rsidP="001F2AEE">
      <w:pPr>
        <w:pStyle w:val="Paragraphedeliste"/>
        <w:numPr>
          <w:ilvl w:val="1"/>
          <w:numId w:val="157"/>
        </w:numPr>
        <w:spacing w:before="0" w:after="0"/>
        <w:rPr>
          <w:rFonts w:cs="Arial"/>
        </w:rPr>
      </w:pPr>
      <w:r w:rsidRPr="007747B8">
        <w:rPr>
          <w:rFonts w:cs="Arial"/>
        </w:rPr>
        <w:t>RGR92US40</w:t>
      </w:r>
      <w:r w:rsidR="003D36A7" w:rsidRPr="007747B8">
        <w:rPr>
          <w:rFonts w:cs="Arial"/>
        </w:rPr>
        <w:t xml:space="preserve"> dans la base Geofibre Réunion</w:t>
      </w:r>
    </w:p>
    <w:p w:rsidR="0041352C" w:rsidRPr="007747B8" w:rsidRDefault="001F2AEE" w:rsidP="0041352C">
      <w:pPr>
        <w:pStyle w:val="Paragraphedeliste"/>
        <w:numPr>
          <w:ilvl w:val="2"/>
          <w:numId w:val="157"/>
        </w:numPr>
        <w:spacing w:before="0" w:after="0"/>
        <w:rPr>
          <w:rFonts w:cs="Arial"/>
        </w:rPr>
      </w:pPr>
      <w:r w:rsidRPr="007747B8">
        <w:rPr>
          <w:rFonts w:cs="Arial"/>
        </w:rPr>
        <w:t>les coordonnées sont récupérées depuis la géométrie, sans reprojection</w:t>
      </w:r>
    </w:p>
    <w:p w:rsidR="001F2AEE" w:rsidRPr="007747B8" w:rsidRDefault="001F2AEE" w:rsidP="001F2AEE"/>
    <w:p w:rsidR="008136F1" w:rsidRPr="007747B8" w:rsidRDefault="003D36A7" w:rsidP="008136F1">
      <w:pPr>
        <w:pStyle w:val="Titre3"/>
      </w:pPr>
      <w:bookmarkStart w:id="199" w:name="_Toc426723450"/>
      <w:r w:rsidRPr="007747B8">
        <w:t>Droits</w:t>
      </w:r>
      <w:bookmarkEnd w:id="199"/>
    </w:p>
    <w:p w:rsidR="001F2AEE" w:rsidRPr="007747B8" w:rsidRDefault="003D36A7" w:rsidP="001F2AEE">
      <w:pPr>
        <w:pStyle w:val="Titre4"/>
      </w:pPr>
      <w:bookmarkStart w:id="200" w:name="_Toc426723451"/>
      <w:r w:rsidRPr="007747B8">
        <w:t>Groupe « Lecture »</w:t>
      </w:r>
      <w:bookmarkEnd w:id="200"/>
    </w:p>
    <w:p w:rsidR="001F2AEE" w:rsidRPr="007747B8" w:rsidRDefault="001F2AEE" w:rsidP="001F2AEE">
      <w:pPr>
        <w:spacing w:before="0" w:after="0"/>
        <w:rPr>
          <w:rFonts w:cs="Arial"/>
        </w:rPr>
      </w:pPr>
      <w:r w:rsidRPr="007747B8">
        <w:rPr>
          <w:rFonts w:cs="Arial"/>
        </w:rPr>
        <w:t xml:space="preserve">Le groupe « lecture » bénéficie des droits pour réaliser des SELECT uniquement (lecture seule), sur l’ensemble des tables du schéma </w:t>
      </w:r>
      <w:r w:rsidRPr="007747B8">
        <w:rPr>
          <w:rFonts w:cs="Arial"/>
          <w:i/>
        </w:rPr>
        <w:t>geofibre</w:t>
      </w:r>
      <w:r w:rsidRPr="007747B8">
        <w:rPr>
          <w:rFonts w:cs="Arial"/>
        </w:rPr>
        <w:t>.</w:t>
      </w:r>
    </w:p>
    <w:p w:rsidR="001F2AEE" w:rsidRPr="007747B8" w:rsidRDefault="001F2AEE" w:rsidP="001F2AEE">
      <w:pPr>
        <w:spacing w:before="0" w:after="0"/>
        <w:rPr>
          <w:rFonts w:cs="Arial"/>
        </w:rPr>
      </w:pPr>
    </w:p>
    <w:p w:rsidR="001F2AEE" w:rsidRPr="007747B8" w:rsidRDefault="00751E28" w:rsidP="001F2AEE">
      <w:pPr>
        <w:spacing w:before="0" w:after="0"/>
        <w:rPr>
          <w:rFonts w:cs="Arial"/>
        </w:rPr>
      </w:pPr>
      <w:r w:rsidRPr="007747B8">
        <w:rPr>
          <w:rFonts w:cs="Arial"/>
        </w:rPr>
        <w:t>L’ensemble des rôles de connexion</w:t>
      </w:r>
      <w:r w:rsidR="00E978C7" w:rsidRPr="007747B8">
        <w:rPr>
          <w:rFonts w:cs="Arial"/>
        </w:rPr>
        <w:t xml:space="preserve"> suivant, sont affectés au groupe « lecture » et </w:t>
      </w:r>
      <w:r w:rsidR="00676580" w:rsidRPr="007747B8">
        <w:rPr>
          <w:rFonts w:cs="Arial"/>
        </w:rPr>
        <w:t>bénéficie</w:t>
      </w:r>
      <w:r w:rsidR="009F09C7" w:rsidRPr="007747B8">
        <w:rPr>
          <w:rFonts w:cs="Arial"/>
        </w:rPr>
        <w:t>nt de ces mêmes droits</w:t>
      </w:r>
      <w:r w:rsidR="007435CD" w:rsidRPr="007747B8">
        <w:rPr>
          <w:rFonts w:cs="Arial"/>
        </w:rPr>
        <w:t> :</w:t>
      </w:r>
    </w:p>
    <w:p w:rsidR="00F93A55" w:rsidRPr="007747B8" w:rsidRDefault="001F2AEE" w:rsidP="001F2AEE">
      <w:pPr>
        <w:pStyle w:val="Paragraphedeliste"/>
        <w:numPr>
          <w:ilvl w:val="0"/>
          <w:numId w:val="157"/>
        </w:numPr>
        <w:rPr>
          <w:rFonts w:cs="Arial"/>
        </w:rPr>
      </w:pPr>
      <w:bookmarkStart w:id="201" w:name="_Toc408825759"/>
      <w:bookmarkStart w:id="202" w:name="_Toc408921415"/>
      <w:bookmarkStart w:id="203" w:name="_Toc409528987"/>
      <w:bookmarkStart w:id="204" w:name="_Toc409529285"/>
      <w:bookmarkStart w:id="205" w:name="_Toc409529580"/>
      <w:bookmarkStart w:id="206" w:name="_Toc409529877"/>
      <w:bookmarkStart w:id="207" w:name="_Toc410031684"/>
      <w:bookmarkEnd w:id="201"/>
      <w:bookmarkEnd w:id="202"/>
      <w:bookmarkEnd w:id="203"/>
      <w:bookmarkEnd w:id="204"/>
      <w:bookmarkEnd w:id="205"/>
      <w:bookmarkEnd w:id="206"/>
      <w:bookmarkEnd w:id="207"/>
      <w:r w:rsidRPr="007747B8">
        <w:rPr>
          <w:rFonts w:cs="Arial"/>
        </w:rPr>
        <w:t>Moe</w:t>
      </w:r>
    </w:p>
    <w:p w:rsidR="001F2AEE" w:rsidRDefault="001F2AEE" w:rsidP="001F2AEE">
      <w:pPr>
        <w:pStyle w:val="Paragraphedeliste"/>
        <w:numPr>
          <w:ilvl w:val="0"/>
          <w:numId w:val="157"/>
        </w:numPr>
      </w:pPr>
      <w:r w:rsidRPr="007747B8">
        <w:t>Support</w:t>
      </w:r>
    </w:p>
    <w:p w:rsidR="00ED1E00" w:rsidRPr="007747B8" w:rsidRDefault="00ED1E00" w:rsidP="00ED1E00">
      <w:pPr>
        <w:pStyle w:val="Paragraphedeliste"/>
      </w:pPr>
    </w:p>
    <w:p w:rsidR="008A286E" w:rsidRPr="006C6E80" w:rsidRDefault="001F2AEE" w:rsidP="008A286E">
      <w:pPr>
        <w:pStyle w:val="Titre2"/>
        <w:rPr>
          <w:rFonts w:cs="Arial"/>
        </w:rPr>
      </w:pPr>
      <w:bookmarkStart w:id="208" w:name="_Toc408921416"/>
      <w:bookmarkStart w:id="209" w:name="_Toc409528988"/>
      <w:bookmarkStart w:id="210" w:name="_Toc409529286"/>
      <w:bookmarkStart w:id="211" w:name="_Toc409529581"/>
      <w:bookmarkStart w:id="212" w:name="_Toc409529878"/>
      <w:bookmarkStart w:id="213" w:name="_Toc410031685"/>
      <w:bookmarkStart w:id="214" w:name="_Toc412218275"/>
      <w:bookmarkStart w:id="215" w:name="_Toc412222146"/>
      <w:bookmarkStart w:id="216" w:name="_Toc412222599"/>
      <w:bookmarkStart w:id="217" w:name="_Toc412223293"/>
      <w:bookmarkStart w:id="218" w:name="_Toc426723452"/>
      <w:bookmarkStart w:id="219" w:name="_Toc249417269"/>
      <w:bookmarkEnd w:id="208"/>
      <w:bookmarkEnd w:id="209"/>
      <w:bookmarkEnd w:id="210"/>
      <w:bookmarkEnd w:id="211"/>
      <w:bookmarkEnd w:id="212"/>
      <w:bookmarkEnd w:id="213"/>
      <w:bookmarkEnd w:id="214"/>
      <w:bookmarkEnd w:id="215"/>
      <w:bookmarkEnd w:id="216"/>
      <w:bookmarkEnd w:id="217"/>
      <w:r w:rsidRPr="001F2AEE">
        <w:rPr>
          <w:rFonts w:cs="Arial"/>
        </w:rPr>
        <w:t>Fonctions</w:t>
      </w:r>
      <w:bookmarkEnd w:id="218"/>
    </w:p>
    <w:p w:rsidR="001F2AEE" w:rsidRPr="007747B8" w:rsidRDefault="001F2AEE" w:rsidP="001F2AEE">
      <w:pPr>
        <w:pStyle w:val="Titre3"/>
      </w:pPr>
      <w:bookmarkStart w:id="220" w:name="_Calcul_du_code_1"/>
      <w:bookmarkStart w:id="221" w:name="_Ref410135626"/>
      <w:bookmarkStart w:id="222" w:name="_Toc426723453"/>
      <w:bookmarkEnd w:id="220"/>
      <w:r w:rsidRPr="007747B8">
        <w:t>Calcul du code département</w:t>
      </w:r>
      <w:bookmarkEnd w:id="221"/>
      <w:bookmarkEnd w:id="222"/>
    </w:p>
    <w:p w:rsidR="001F2AEE" w:rsidRPr="007747B8" w:rsidRDefault="001F2AEE" w:rsidP="001F2AEE">
      <w:r w:rsidRPr="007747B8">
        <w:t>Une fonction présente en base de données permet de calculer un code département à partir d’un code commune (</w:t>
      </w:r>
      <w:r w:rsidRPr="007747B8">
        <w:rPr>
          <w:b/>
        </w:rPr>
        <w:t>code_com</w:t>
      </w:r>
      <w:r w:rsidRPr="007747B8">
        <w:t>) fourni en entrée.</w:t>
      </w:r>
    </w:p>
    <w:p w:rsidR="001F2AEE" w:rsidRPr="007747B8" w:rsidRDefault="001F2AEE" w:rsidP="001F2AEE">
      <w:r w:rsidRPr="007747B8">
        <w:t xml:space="preserve">Cette fonction récupère les n premiers caractères du </w:t>
      </w:r>
      <w:r w:rsidRPr="007747B8">
        <w:rPr>
          <w:b/>
        </w:rPr>
        <w:t>code_com</w:t>
      </w:r>
      <w:r w:rsidRPr="007747B8">
        <w:t>.</w:t>
      </w:r>
    </w:p>
    <w:p w:rsidR="001F2AEE" w:rsidRPr="007747B8" w:rsidRDefault="001F2AEE" w:rsidP="001F2AEE">
      <w:r w:rsidRPr="007747B8">
        <w:t>Le nombre n de caractères à récupérer correspond à la valeur du paramètre « </w:t>
      </w:r>
      <w:r w:rsidRPr="007747B8">
        <w:rPr>
          <w:b/>
        </w:rPr>
        <w:t xml:space="preserve">Geofibre.nb_caract_dept </w:t>
      </w:r>
      <w:r w:rsidRPr="007747B8">
        <w:t xml:space="preserve">» défini en base de données (cf. </w:t>
      </w:r>
      <w:hyperlink w:anchor="_Config_Geofibre.xls" w:history="1">
        <w:r w:rsidR="00FB6F6A" w:rsidRPr="007747B8">
          <w:rPr>
            <w:rStyle w:val="Lienhypertexte"/>
          </w:rPr>
          <w:t>Config_Geofibre.xls</w:t>
        </w:r>
      </w:hyperlink>
      <w:r w:rsidRPr="007747B8">
        <w:t>)</w:t>
      </w:r>
      <w:r w:rsidR="00FB6F6A" w:rsidRPr="007747B8">
        <w:t>.</w:t>
      </w:r>
    </w:p>
    <w:p w:rsidR="001F2AEE" w:rsidRPr="007747B8" w:rsidRDefault="001F2AEE" w:rsidP="001F2AEE"/>
    <w:p w:rsidR="00765872" w:rsidRPr="007747B8" w:rsidRDefault="00765872" w:rsidP="00765872">
      <w:pPr>
        <w:pStyle w:val="Titre3"/>
      </w:pPr>
      <w:bookmarkStart w:id="223" w:name="_Toc426723454"/>
      <w:r w:rsidRPr="007747B8">
        <w:lastRenderedPageBreak/>
        <w:t>Calcul des champs coord_x2 et coord_y2</w:t>
      </w:r>
      <w:bookmarkEnd w:id="223"/>
    </w:p>
    <w:p w:rsidR="001F2AEE" w:rsidRPr="007747B8" w:rsidRDefault="00095550" w:rsidP="001F2AEE">
      <w:pPr>
        <w:pStyle w:val="Titre4"/>
      </w:pPr>
      <w:bookmarkStart w:id="224" w:name="_Fonction_getCoord_X2"/>
      <w:bookmarkStart w:id="225" w:name="_Toc426723455"/>
      <w:bookmarkEnd w:id="224"/>
      <w:r w:rsidRPr="007747B8">
        <w:t>Fonction getCoord_X2</w:t>
      </w:r>
      <w:bookmarkEnd w:id="225"/>
    </w:p>
    <w:p w:rsidR="001F2AEE" w:rsidRPr="007747B8" w:rsidRDefault="00765872" w:rsidP="001F2AEE">
      <w:r w:rsidRPr="007747B8">
        <w:t>Une fonction présente en base de données retourne la valeur attendue du champ coord_x</w:t>
      </w:r>
      <w:r w:rsidR="00095550" w:rsidRPr="007747B8">
        <w:t>2</w:t>
      </w:r>
      <w:r w:rsidRPr="007747B8">
        <w:t xml:space="preserve"> à partir d’une </w:t>
      </w:r>
      <w:r w:rsidR="00751E28" w:rsidRPr="007747B8">
        <w:t>géométrie</w:t>
      </w:r>
      <w:r w:rsidR="00E978C7" w:rsidRPr="007747B8">
        <w:t xml:space="preserve"> (</w:t>
      </w:r>
      <w:r w:rsidR="001F2AEE" w:rsidRPr="007747B8">
        <w:rPr>
          <w:b/>
        </w:rPr>
        <w:t>shape</w:t>
      </w:r>
      <w:r w:rsidR="00751E28" w:rsidRPr="007747B8">
        <w:t>) fourni</w:t>
      </w:r>
      <w:r w:rsidR="00E978C7" w:rsidRPr="007747B8">
        <w:t>e en entrée.</w:t>
      </w:r>
    </w:p>
    <w:p w:rsidR="001F2AEE" w:rsidRPr="007747B8" w:rsidRDefault="00676580" w:rsidP="001F2AEE">
      <w:r w:rsidRPr="007747B8">
        <w:t xml:space="preserve">Cette fonction dépend de la base de données sur laquelle elle se trouve. </w:t>
      </w:r>
    </w:p>
    <w:p w:rsidR="001F2AEE" w:rsidRPr="007747B8" w:rsidRDefault="001F2AEE" w:rsidP="001F2AEE"/>
    <w:p w:rsidR="001F2AEE" w:rsidRPr="007747B8" w:rsidRDefault="001F2AEE" w:rsidP="001F2AEE">
      <w:pPr>
        <w:pStyle w:val="Paragraphedeliste"/>
        <w:numPr>
          <w:ilvl w:val="0"/>
          <w:numId w:val="157"/>
        </w:numPr>
        <w:spacing w:before="0" w:after="0"/>
        <w:rPr>
          <w:rFonts w:cs="Arial"/>
        </w:rPr>
      </w:pPr>
      <w:r w:rsidRPr="007747B8">
        <w:rPr>
          <w:rFonts w:cs="Arial"/>
        </w:rPr>
        <w:t xml:space="preserve">Dans la base Geofibre métropole </w:t>
      </w:r>
    </w:p>
    <w:p w:rsidR="001F2AEE" w:rsidRPr="007747B8" w:rsidRDefault="001F2AEE" w:rsidP="001F2AEE">
      <w:pPr>
        <w:pStyle w:val="Paragraphedeliste"/>
        <w:numPr>
          <w:ilvl w:val="1"/>
          <w:numId w:val="157"/>
        </w:numPr>
        <w:spacing w:before="0" w:after="0"/>
        <w:rPr>
          <w:rFonts w:cs="Arial"/>
        </w:rPr>
      </w:pPr>
      <w:r w:rsidRPr="007747B8">
        <w:rPr>
          <w:rFonts w:cs="Arial"/>
        </w:rPr>
        <w:t>la coordonnée X est reprojetée du Lambert 93 vers le Lambert 2 Etendu via la fonction SQL (st_transform) Postgis (la fonction équivalente ESRI, n’utilisant pas la bonne méthode pour cette reprojection)</w:t>
      </w:r>
    </w:p>
    <w:p w:rsidR="001F2AEE" w:rsidRPr="007747B8" w:rsidRDefault="001F2AEE" w:rsidP="001F2AEE">
      <w:pPr>
        <w:pStyle w:val="Paragraphedeliste"/>
        <w:numPr>
          <w:ilvl w:val="0"/>
          <w:numId w:val="157"/>
        </w:numPr>
        <w:spacing w:before="0" w:after="0"/>
        <w:rPr>
          <w:rFonts w:cs="Arial"/>
        </w:rPr>
      </w:pPr>
      <w:r w:rsidRPr="007747B8">
        <w:rPr>
          <w:rFonts w:cs="Arial"/>
        </w:rPr>
        <w:t>Dans les autres bases Geofibre</w:t>
      </w:r>
    </w:p>
    <w:p w:rsidR="001F2AEE" w:rsidRPr="007747B8" w:rsidRDefault="001F2AEE" w:rsidP="001F2AEE">
      <w:pPr>
        <w:pStyle w:val="Paragraphedeliste"/>
        <w:numPr>
          <w:ilvl w:val="1"/>
          <w:numId w:val="157"/>
        </w:numPr>
        <w:spacing w:before="0" w:after="0"/>
        <w:rPr>
          <w:rFonts w:cs="Arial"/>
        </w:rPr>
      </w:pPr>
      <w:r w:rsidRPr="007747B8">
        <w:rPr>
          <w:rFonts w:cs="Arial"/>
        </w:rPr>
        <w:t>la coordonnée X est récupérée depuis la géométrie, sans reprojection</w:t>
      </w:r>
    </w:p>
    <w:p w:rsidR="001F2AEE" w:rsidRPr="007747B8" w:rsidRDefault="001F2AEE" w:rsidP="001F2AEE">
      <w:pPr>
        <w:ind w:left="720"/>
      </w:pPr>
    </w:p>
    <w:p w:rsidR="00095550" w:rsidRPr="007747B8" w:rsidRDefault="00095550" w:rsidP="00095550">
      <w:pPr>
        <w:pStyle w:val="Titre4"/>
      </w:pPr>
      <w:bookmarkStart w:id="226" w:name="_Fonction_getCoord_Y2"/>
      <w:bookmarkStart w:id="227" w:name="_Toc426723456"/>
      <w:bookmarkEnd w:id="226"/>
      <w:r w:rsidRPr="007747B8">
        <w:t>Fonction getCoord_Y2</w:t>
      </w:r>
      <w:bookmarkEnd w:id="227"/>
    </w:p>
    <w:p w:rsidR="00501039" w:rsidRPr="007747B8" w:rsidRDefault="00501039" w:rsidP="00501039">
      <w:r w:rsidRPr="007747B8">
        <w:t>Une fonction présente en base de données retourne la valeur attendue du champ coord_y2 à partir d’une géométrie (</w:t>
      </w:r>
      <w:r w:rsidRPr="007747B8">
        <w:rPr>
          <w:b/>
        </w:rPr>
        <w:t>shape</w:t>
      </w:r>
      <w:r w:rsidRPr="007747B8">
        <w:t>) fournie en entrée.</w:t>
      </w:r>
    </w:p>
    <w:p w:rsidR="00501039" w:rsidRPr="007747B8" w:rsidRDefault="00501039" w:rsidP="00501039">
      <w:r w:rsidRPr="007747B8">
        <w:t xml:space="preserve">Cette fonction dépend de la base de données sur laquelle elle se trouve. </w:t>
      </w:r>
    </w:p>
    <w:p w:rsidR="00501039" w:rsidRPr="007747B8" w:rsidRDefault="00501039" w:rsidP="00501039"/>
    <w:p w:rsidR="00501039" w:rsidRPr="007747B8" w:rsidRDefault="00501039" w:rsidP="00501039">
      <w:pPr>
        <w:pStyle w:val="Paragraphedeliste"/>
        <w:numPr>
          <w:ilvl w:val="0"/>
          <w:numId w:val="157"/>
        </w:numPr>
        <w:spacing w:before="0" w:after="0"/>
        <w:rPr>
          <w:rFonts w:cs="Arial"/>
        </w:rPr>
      </w:pPr>
      <w:r w:rsidRPr="007747B8">
        <w:rPr>
          <w:rFonts w:cs="Arial"/>
        </w:rPr>
        <w:t xml:space="preserve">Dans la base Geofibre métropole </w:t>
      </w:r>
    </w:p>
    <w:p w:rsidR="00501039" w:rsidRPr="007747B8" w:rsidRDefault="00501039" w:rsidP="00501039">
      <w:pPr>
        <w:pStyle w:val="Paragraphedeliste"/>
        <w:numPr>
          <w:ilvl w:val="1"/>
          <w:numId w:val="157"/>
        </w:numPr>
        <w:spacing w:before="0" w:after="0"/>
        <w:rPr>
          <w:rFonts w:cs="Arial"/>
        </w:rPr>
      </w:pPr>
      <w:r w:rsidRPr="007747B8">
        <w:rPr>
          <w:rFonts w:cs="Arial"/>
        </w:rPr>
        <w:t>la coordonnée Y est reprojetée du Lambert 93 vers le Lambert 2 Etendu via la fonction SQL (st_transform) Postgis (la fonction équivalente ESRI, n’utilisant pas la bonne méthode pour cette reprojection)</w:t>
      </w:r>
    </w:p>
    <w:p w:rsidR="00501039" w:rsidRPr="007747B8" w:rsidRDefault="00501039" w:rsidP="00501039">
      <w:pPr>
        <w:pStyle w:val="Paragraphedeliste"/>
        <w:numPr>
          <w:ilvl w:val="0"/>
          <w:numId w:val="157"/>
        </w:numPr>
        <w:spacing w:before="0" w:after="0"/>
        <w:rPr>
          <w:rFonts w:cs="Arial"/>
        </w:rPr>
      </w:pPr>
      <w:r w:rsidRPr="007747B8">
        <w:rPr>
          <w:rFonts w:cs="Arial"/>
        </w:rPr>
        <w:t>Dans les autres bases Geofibre</w:t>
      </w:r>
    </w:p>
    <w:p w:rsidR="00501039" w:rsidRPr="007747B8" w:rsidRDefault="00501039" w:rsidP="00501039">
      <w:pPr>
        <w:pStyle w:val="Paragraphedeliste"/>
        <w:numPr>
          <w:ilvl w:val="1"/>
          <w:numId w:val="157"/>
        </w:numPr>
        <w:spacing w:before="0" w:after="0"/>
        <w:rPr>
          <w:rFonts w:cs="Arial"/>
        </w:rPr>
      </w:pPr>
      <w:r w:rsidRPr="007747B8">
        <w:rPr>
          <w:rFonts w:cs="Arial"/>
        </w:rPr>
        <w:t>la coordonnée Y est récupérée depuis la géométrie, sans reprojection</w:t>
      </w:r>
    </w:p>
    <w:p w:rsidR="00954E41" w:rsidRPr="00206EAF" w:rsidRDefault="00FE4E1D" w:rsidP="00954E41">
      <w:pPr>
        <w:pStyle w:val="Titre3"/>
      </w:pPr>
      <w:bookmarkStart w:id="228" w:name="_Ref422150961"/>
      <w:bookmarkStart w:id="229" w:name="_Toc426723457"/>
      <w:r w:rsidRPr="00206EAF">
        <w:t>Calcul du mode de pose des parcours (Annexe D8)</w:t>
      </w:r>
      <w:bookmarkEnd w:id="228"/>
      <w:bookmarkEnd w:id="229"/>
    </w:p>
    <w:p w:rsidR="00EA327D" w:rsidRPr="00D7166B" w:rsidRDefault="00D7166B" w:rsidP="00954E41">
      <w:pPr>
        <w:rPr>
          <w:highlight w:val="green"/>
        </w:rPr>
      </w:pPr>
      <w:r>
        <w:rPr>
          <w:highlight w:val="green"/>
        </w:rPr>
        <w:t xml:space="preserve">La </w:t>
      </w:r>
      <w:r w:rsidR="00FE4E1D" w:rsidRPr="00FE4E1D">
        <w:rPr>
          <w:highlight w:val="green"/>
        </w:rPr>
        <w:t>fonction</w:t>
      </w:r>
      <w:r>
        <w:rPr>
          <w:highlight w:val="green"/>
        </w:rPr>
        <w:t xml:space="preserve"> </w:t>
      </w:r>
      <w:r w:rsidR="00FE4E1D" w:rsidRPr="00FE4E1D">
        <w:rPr>
          <w:b/>
          <w:highlight w:val="green"/>
        </w:rPr>
        <w:t>ft_get_annexed8_mode_pose</w:t>
      </w:r>
      <w:r w:rsidR="00FE4E1D" w:rsidRPr="00FE4E1D">
        <w:rPr>
          <w:highlight w:val="green"/>
        </w:rPr>
        <w:t xml:space="preserve"> présente en base de données retourne la valeur attendue du champ mode_pose des parcours pour l’annexe D8 à partir de ses sites extrémités.</w:t>
      </w:r>
    </w:p>
    <w:p w:rsidR="00954E41" w:rsidRPr="007747B8" w:rsidRDefault="00FE4E1D" w:rsidP="00954E41">
      <w:r w:rsidRPr="00FE4E1D">
        <w:rPr>
          <w:highlight w:val="green"/>
        </w:rPr>
        <w:t>Les différentes valeurs retournées par cette fonction sont listées dans le fichier ci-dessous.</w:t>
      </w:r>
    </w:p>
    <w:bookmarkStart w:id="230" w:name="_MON_1495889953"/>
    <w:bookmarkEnd w:id="230"/>
    <w:p w:rsidR="00954E41" w:rsidRDefault="00EB28C4" w:rsidP="001F2AEE">
      <w:r w:rsidRPr="00C024EB">
        <w:rPr>
          <w:rFonts w:cs="Arial"/>
        </w:rPr>
        <w:object w:dxaOrig="1551"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pt;height:49.4pt" o:ole="">
            <v:imagedata r:id="rId24" o:title=""/>
          </v:shape>
          <o:OLEObject Type="Embed" ProgID="Excel.Sheet.12" ShapeID="_x0000_i1026" DrawAspect="Icon" ObjectID="_1501403374" r:id="rId25"/>
        </w:object>
      </w:r>
    </w:p>
    <w:p w:rsidR="00954E41" w:rsidRPr="007747B8" w:rsidRDefault="00954E41" w:rsidP="001F2AEE"/>
    <w:p w:rsidR="00D67A60" w:rsidRPr="001D749C" w:rsidRDefault="00D8332D" w:rsidP="002A727D">
      <w:pPr>
        <w:pStyle w:val="Titre1"/>
        <w:rPr>
          <w:rFonts w:cs="Arial"/>
        </w:rPr>
      </w:pPr>
      <w:bookmarkStart w:id="231" w:name="_Toc393377244"/>
      <w:bookmarkStart w:id="232" w:name="_Toc426723458"/>
      <w:r w:rsidRPr="001D749C">
        <w:rPr>
          <w:rFonts w:cs="Arial"/>
        </w:rPr>
        <w:t>Description des composants</w:t>
      </w:r>
      <w:bookmarkEnd w:id="219"/>
      <w:bookmarkEnd w:id="231"/>
      <w:bookmarkEnd w:id="232"/>
    </w:p>
    <w:p w:rsidR="004409C8" w:rsidRDefault="004409C8" w:rsidP="004409C8">
      <w:pPr>
        <w:pStyle w:val="Titre2"/>
        <w:keepLines w:val="0"/>
        <w:tabs>
          <w:tab w:val="clear" w:pos="720"/>
        </w:tabs>
        <w:spacing w:before="60" w:line="240" w:lineRule="exact"/>
        <w:ind w:left="567" w:hanging="567"/>
        <w:jc w:val="both"/>
        <w:rPr>
          <w:rFonts w:cs="Arial"/>
        </w:rPr>
      </w:pPr>
      <w:bookmarkStart w:id="233" w:name="_Ref423098946"/>
      <w:bookmarkStart w:id="234" w:name="_Ref423098947"/>
      <w:bookmarkStart w:id="235" w:name="_Toc426723459"/>
      <w:bookmarkStart w:id="236" w:name="_Toc393377245"/>
      <w:r>
        <w:rPr>
          <w:rFonts w:cs="Arial"/>
        </w:rPr>
        <w:t>Description des champs par composants</w:t>
      </w:r>
      <w:bookmarkEnd w:id="233"/>
      <w:bookmarkEnd w:id="234"/>
      <w:bookmarkEnd w:id="235"/>
    </w:p>
    <w:p w:rsidR="00F77B5C" w:rsidRDefault="00CB59E8">
      <w:r>
        <w:object w:dxaOrig="1551" w:dyaOrig="991">
          <v:shape id="_x0000_i1027" type="#_x0000_t75" style="width:77.85pt;height:49.4pt" o:ole="">
            <v:imagedata r:id="rId26" o:title=""/>
          </v:shape>
          <o:OLEObject Type="Embed" ProgID="Excel.Sheet.12" ShapeID="_x0000_i1027" DrawAspect="Icon" ObjectID="_1501403375" r:id="rId27"/>
        </w:object>
      </w:r>
    </w:p>
    <w:p w:rsidR="00F77B5C" w:rsidRDefault="00F77B5C"/>
    <w:p w:rsidR="00F77B5C" w:rsidRDefault="00F77B5C">
      <w:r>
        <w:t>Note : Seuls les widgets ayant subi une modification depuis la G1R6 sont listés dans ce fichier.</w:t>
      </w:r>
    </w:p>
    <w:p w:rsidR="003007F0" w:rsidRDefault="003007F0"/>
    <w:p w:rsidR="00B712CD" w:rsidRDefault="00B712CD" w:rsidP="00B712CD">
      <w:pPr>
        <w:pStyle w:val="Titre2"/>
        <w:keepLines w:val="0"/>
        <w:tabs>
          <w:tab w:val="clear" w:pos="720"/>
        </w:tabs>
        <w:spacing w:before="60" w:line="240" w:lineRule="exact"/>
        <w:ind w:left="567" w:hanging="567"/>
        <w:jc w:val="both"/>
        <w:rPr>
          <w:rFonts w:cs="Arial"/>
        </w:rPr>
      </w:pPr>
      <w:bookmarkStart w:id="237" w:name="_Toc426723460"/>
      <w:r>
        <w:rPr>
          <w:rFonts w:cs="Arial"/>
        </w:rPr>
        <w:t>Page de connexion</w:t>
      </w:r>
      <w:bookmarkEnd w:id="237"/>
    </w:p>
    <w:p w:rsidR="00B712CD" w:rsidRDefault="00B712CD" w:rsidP="00B712CD">
      <w:r>
        <w:t>L’accès à l’application se fait de manière centralisée en appelant la page login.jsp.</w:t>
      </w:r>
    </w:p>
    <w:p w:rsidR="00B712CD" w:rsidRDefault="00B712CD" w:rsidP="00B712CD">
      <w:pPr>
        <w:pStyle w:val="Titre3"/>
      </w:pPr>
      <w:bookmarkStart w:id="238" w:name="_Toc426723461"/>
      <w:r>
        <w:t>Gestion des erreurs</w:t>
      </w:r>
      <w:bookmarkEnd w:id="238"/>
    </w:p>
    <w:p w:rsidR="00B712CD" w:rsidRDefault="00B712CD" w:rsidP="00B712CD">
      <w:r w:rsidRPr="00446C92">
        <w:rPr>
          <w:b/>
          <w:i/>
        </w:rPr>
        <w:t>Cette partie ne présente pas encore de description</w:t>
      </w:r>
      <w:r w:rsidR="00926B61">
        <w:rPr>
          <w:b/>
          <w:i/>
        </w:rPr>
        <w:t xml:space="preserve"> </w:t>
      </w:r>
      <w:r w:rsidR="00926B61" w:rsidRPr="00926B61">
        <w:rPr>
          <w:b/>
          <w:i/>
        </w:rPr>
        <w:t>(aucun impact en G1R6)</w:t>
      </w:r>
      <w:r w:rsidRPr="00446C92">
        <w:rPr>
          <w:b/>
          <w:i/>
        </w:rPr>
        <w:t>.</w:t>
      </w:r>
    </w:p>
    <w:p w:rsidR="00B712CD" w:rsidRDefault="00B712CD" w:rsidP="00B712CD"/>
    <w:p w:rsidR="00B712CD" w:rsidRDefault="00B712CD" w:rsidP="00B712CD">
      <w:pPr>
        <w:pStyle w:val="Titre3"/>
      </w:pPr>
      <w:bookmarkStart w:id="239" w:name="_Connexion_via_le"/>
      <w:bookmarkStart w:id="240" w:name="_Toc426723462"/>
      <w:bookmarkEnd w:id="239"/>
      <w:r w:rsidRPr="000A2E74">
        <w:t>Connexion via le gassi</w:t>
      </w:r>
      <w:bookmarkEnd w:id="240"/>
    </w:p>
    <w:p w:rsidR="00B712CD" w:rsidRDefault="00B712CD" w:rsidP="00B712CD">
      <w:r w:rsidRPr="002C143C">
        <w:t xml:space="preserve">L’accès à l’application Geofibre s’effectue via </w:t>
      </w:r>
      <w:r>
        <w:t>un</w:t>
      </w:r>
      <w:r w:rsidRPr="002C143C">
        <w:t xml:space="preserve"> lien GASSI. </w:t>
      </w:r>
    </w:p>
    <w:p w:rsidR="00B712CD" w:rsidRPr="007747B8" w:rsidRDefault="00B712CD" w:rsidP="00B712CD">
      <w:r w:rsidRPr="007747B8">
        <w:t>Le Gassi valorise les paramètres suivants :</w:t>
      </w:r>
    </w:p>
    <w:p w:rsidR="00B712CD" w:rsidRPr="007747B8" w:rsidRDefault="00B712CD" w:rsidP="00B712CD">
      <w:pPr>
        <w:pStyle w:val="Paragraphedeliste"/>
        <w:numPr>
          <w:ilvl w:val="0"/>
          <w:numId w:val="169"/>
        </w:numPr>
      </w:pPr>
      <w:r w:rsidRPr="007747B8">
        <w:lastRenderedPageBreak/>
        <w:t>sm_universalid : indique le code alliance de l’utilisateur</w:t>
      </w:r>
    </w:p>
    <w:p w:rsidR="00B712CD" w:rsidRPr="007747B8" w:rsidRDefault="001F2AEE" w:rsidP="00B712CD">
      <w:pPr>
        <w:pStyle w:val="Paragraphedeliste"/>
        <w:numPr>
          <w:ilvl w:val="0"/>
          <w:numId w:val="169"/>
        </w:numPr>
      </w:pPr>
      <w:r w:rsidRPr="007747B8">
        <w:t>ftusercredentials : indique les zones pour lesquelles l’utilisateur est habilité. Les zones sont séparées par une virgule. Les valeurs possibles pour les zones sont METROPOLE, GUYANE, GUADELOUPE, MARTINIQUE, REUNION.</w:t>
      </w:r>
    </w:p>
    <w:p w:rsidR="00B712CD" w:rsidRPr="007747B8" w:rsidRDefault="00B712CD" w:rsidP="00B712CD">
      <w:pPr>
        <w:ind w:left="720"/>
      </w:pPr>
    </w:p>
    <w:p w:rsidR="00352CFA" w:rsidRPr="007747B8" w:rsidRDefault="00EE3F93" w:rsidP="00352CFA">
      <w:r w:rsidRPr="007747B8">
        <w:t>Par défaut, les paramètres sm_universalid et ftusercredentials sont récupérés par la page login.jsp à partir de l’entête de la requête HTTP (par la méthode getHeader).</w:t>
      </w:r>
    </w:p>
    <w:p w:rsidR="00352CFA" w:rsidRPr="007747B8" w:rsidRDefault="00EE3F93" w:rsidP="00352CFA">
      <w:r w:rsidRPr="007747B8">
        <w:t>Afin de permettre l’accès aux environnements de pré-qualification, qualification, qpm, mco et pré-production sans passer par le gassi, la page login.jsp récupère également, uniquement pour ces environnements, les paramètres sm_universalid et ftusercredentials à partir de l’URL (par la méthode getParameter) s’ils ne sont pas présents dans l’entête de la requête HTTP.</w:t>
      </w:r>
    </w:p>
    <w:p w:rsidR="00352CFA" w:rsidRPr="007747B8" w:rsidRDefault="00352CFA" w:rsidP="00352CFA"/>
    <w:p w:rsidR="00B712CD" w:rsidRPr="007747B8" w:rsidRDefault="001F2AEE" w:rsidP="00B712CD">
      <w:r w:rsidRPr="007747B8">
        <w:t>Au chargement de la page login.jsp, la valeur des paramètres ftusercredentials et zone_geo est récupérée et l’algorithme suivant est appliqué pour déterminer à quelle zone géographique se connecter :</w:t>
      </w:r>
    </w:p>
    <w:p w:rsidR="00B712CD" w:rsidRPr="007747B8" w:rsidRDefault="001F2AEE" w:rsidP="00B712CD">
      <w:pPr>
        <w:ind w:left="708"/>
      </w:pPr>
      <w:r w:rsidRPr="007747B8">
        <w:t>Si zone_geo est vide</w:t>
      </w:r>
    </w:p>
    <w:p w:rsidR="00B712CD" w:rsidRPr="007747B8" w:rsidRDefault="001F2AEE" w:rsidP="00B712CD">
      <w:pPr>
        <w:ind w:left="708"/>
      </w:pPr>
      <w:r w:rsidRPr="007747B8">
        <w:t>alors</w:t>
      </w:r>
    </w:p>
    <w:p w:rsidR="00B712CD" w:rsidRPr="007747B8" w:rsidRDefault="001F2AEE" w:rsidP="00B712CD">
      <w:pPr>
        <w:ind w:left="1416"/>
      </w:pPr>
      <w:r w:rsidRPr="007747B8">
        <w:t>Si le paramètre ftusercredentials  est vide</w:t>
      </w:r>
    </w:p>
    <w:p w:rsidR="00B712CD" w:rsidRPr="007747B8" w:rsidRDefault="001F2AEE" w:rsidP="00B712CD">
      <w:pPr>
        <w:ind w:left="1416"/>
      </w:pPr>
      <w:r w:rsidRPr="007747B8">
        <w:t xml:space="preserve">alors </w:t>
      </w:r>
    </w:p>
    <w:p w:rsidR="00B712CD" w:rsidRPr="007747B8" w:rsidRDefault="001F2AEE" w:rsidP="00B712CD">
      <w:pPr>
        <w:pStyle w:val="Paragraphedeliste"/>
        <w:numPr>
          <w:ilvl w:val="0"/>
          <w:numId w:val="170"/>
        </w:numPr>
        <w:ind w:left="2484"/>
      </w:pPr>
      <w:r w:rsidRPr="007747B8">
        <w:t>le paramètre appid est valorisé avec clientorion</w:t>
      </w:r>
    </w:p>
    <w:p w:rsidR="00B712CD" w:rsidRPr="007747B8" w:rsidRDefault="001F2AEE" w:rsidP="00B712CD">
      <w:pPr>
        <w:pStyle w:val="Paragraphedeliste"/>
        <w:numPr>
          <w:ilvl w:val="0"/>
          <w:numId w:val="170"/>
        </w:numPr>
        <w:ind w:left="2484"/>
      </w:pPr>
      <w:r w:rsidRPr="007747B8">
        <w:t>l’IHM Flex (index.swf) est chargée avec appid en paramètre</w:t>
      </w:r>
    </w:p>
    <w:p w:rsidR="00B712CD" w:rsidRPr="007747B8" w:rsidRDefault="001F2AEE" w:rsidP="00B712CD">
      <w:pPr>
        <w:ind w:left="1416"/>
      </w:pPr>
      <w:r w:rsidRPr="007747B8">
        <w:t>Sinon, si ftusercredentials contient une seule valeur</w:t>
      </w:r>
    </w:p>
    <w:p w:rsidR="00B712CD" w:rsidRPr="007747B8" w:rsidRDefault="001F2AEE" w:rsidP="00B712CD">
      <w:pPr>
        <w:ind w:left="1416"/>
      </w:pPr>
      <w:r w:rsidRPr="007747B8">
        <w:t xml:space="preserve">alors </w:t>
      </w:r>
    </w:p>
    <w:p w:rsidR="00B712CD" w:rsidRPr="007747B8" w:rsidRDefault="001F2AEE" w:rsidP="00B712CD">
      <w:pPr>
        <w:pStyle w:val="Paragraphedeliste"/>
        <w:numPr>
          <w:ilvl w:val="0"/>
          <w:numId w:val="170"/>
        </w:numPr>
        <w:ind w:left="2484"/>
      </w:pPr>
      <w:r w:rsidRPr="007747B8">
        <w:t>le paramètre appid est valorisé avec le nom du client correspondant à la zone (clientorion, clientreu, clientgua, clientmar, clientguy)</w:t>
      </w:r>
    </w:p>
    <w:p w:rsidR="00B712CD" w:rsidRPr="007747B8" w:rsidRDefault="001F2AEE" w:rsidP="00B712CD">
      <w:pPr>
        <w:pStyle w:val="Paragraphedeliste"/>
        <w:numPr>
          <w:ilvl w:val="0"/>
          <w:numId w:val="170"/>
        </w:numPr>
        <w:ind w:left="2484"/>
      </w:pPr>
      <w:r w:rsidRPr="007747B8">
        <w:t>l’IHM Flex (index.swf) est chargée avec appid en paramètre</w:t>
      </w:r>
    </w:p>
    <w:p w:rsidR="00B712CD" w:rsidRPr="007747B8" w:rsidRDefault="001F2AEE" w:rsidP="00B712CD">
      <w:pPr>
        <w:ind w:left="1416"/>
      </w:pPr>
      <w:r w:rsidRPr="007747B8">
        <w:t>Sinon, si ftusercredentials contient plusieurs valeurs séparées par des virgules</w:t>
      </w:r>
    </w:p>
    <w:p w:rsidR="00B712CD" w:rsidRPr="007747B8" w:rsidRDefault="001F2AEE" w:rsidP="00B712CD">
      <w:pPr>
        <w:ind w:left="1416"/>
      </w:pPr>
      <w:r w:rsidRPr="007747B8">
        <w:t xml:space="preserve">alors </w:t>
      </w:r>
    </w:p>
    <w:p w:rsidR="00B712CD" w:rsidRPr="007747B8" w:rsidRDefault="001F2AEE" w:rsidP="00B712CD">
      <w:pPr>
        <w:pStyle w:val="Paragraphedeliste"/>
        <w:numPr>
          <w:ilvl w:val="0"/>
          <w:numId w:val="170"/>
        </w:numPr>
        <w:ind w:left="2484"/>
      </w:pPr>
      <w:r w:rsidRPr="007747B8">
        <w:t>la page de sélection du référentiel Geofibre est affichée</w:t>
      </w:r>
    </w:p>
    <w:p w:rsidR="00B712CD" w:rsidRPr="007747B8" w:rsidRDefault="001F2AEE" w:rsidP="00B712CD">
      <w:pPr>
        <w:ind w:left="708"/>
      </w:pPr>
      <w:r w:rsidRPr="007747B8">
        <w:t>Fin Si</w:t>
      </w:r>
    </w:p>
    <w:p w:rsidR="00B712CD" w:rsidRPr="007747B8" w:rsidRDefault="001F2AEE" w:rsidP="00B712CD">
      <w:pPr>
        <w:ind w:left="708"/>
      </w:pPr>
      <w:r w:rsidRPr="007747B8">
        <w:t>Sinon (zone_geo est valorisé)</w:t>
      </w:r>
    </w:p>
    <w:p w:rsidR="00B712CD" w:rsidRPr="007747B8" w:rsidRDefault="001F2AEE" w:rsidP="00B712CD">
      <w:pPr>
        <w:ind w:left="708"/>
      </w:pPr>
      <w:r w:rsidRPr="007747B8">
        <w:t xml:space="preserve">alors </w:t>
      </w:r>
    </w:p>
    <w:p w:rsidR="00B712CD" w:rsidRPr="007747B8" w:rsidRDefault="001F2AEE" w:rsidP="00B712CD">
      <w:pPr>
        <w:pStyle w:val="Paragraphedeliste"/>
        <w:numPr>
          <w:ilvl w:val="0"/>
          <w:numId w:val="170"/>
        </w:numPr>
      </w:pPr>
      <w:r w:rsidRPr="007747B8">
        <w:t>le paramètre appid est valorisé avec le nom du client correspondant à zone_geo (clientorion, clientreu, clientgua, clientmar, clientguy)</w:t>
      </w:r>
    </w:p>
    <w:p w:rsidR="00B712CD" w:rsidRPr="007747B8" w:rsidRDefault="001F2AEE" w:rsidP="00B712CD">
      <w:pPr>
        <w:pStyle w:val="Paragraphedeliste"/>
        <w:numPr>
          <w:ilvl w:val="0"/>
          <w:numId w:val="170"/>
        </w:numPr>
      </w:pPr>
      <w:r w:rsidRPr="007747B8">
        <w:t>l’IHM Flex (index.swf) est chargée avec appid en paramètre</w:t>
      </w:r>
    </w:p>
    <w:p w:rsidR="00B712CD" w:rsidRPr="007747B8" w:rsidRDefault="001F2AEE" w:rsidP="00B712CD">
      <w:pPr>
        <w:ind w:firstLine="708"/>
      </w:pPr>
      <w:r w:rsidRPr="007747B8">
        <w:t>Fin SI</w:t>
      </w:r>
    </w:p>
    <w:p w:rsidR="00B712CD" w:rsidRPr="007747B8" w:rsidRDefault="00B712CD" w:rsidP="00B712CD"/>
    <w:p w:rsidR="00B712CD" w:rsidRPr="007747B8" w:rsidRDefault="001F2AEE" w:rsidP="00B712CD">
      <w:r w:rsidRPr="007747B8">
        <w:t>Dans la page de sélection, l’utilisateur sélectionne la zone sur laquelle il veut se connecter. La page de sélection provoque alors le rechargement de la page login.jsp avec le paramètre zone_geo valorisé avec le nom de la zone. L’algorithme ci-dessus s’applique alors de nouveau.</w:t>
      </w:r>
    </w:p>
    <w:p w:rsidR="00B712CD" w:rsidRPr="007747B8" w:rsidRDefault="00B712CD" w:rsidP="00B712CD"/>
    <w:p w:rsidR="00B712CD" w:rsidRPr="007747B8" w:rsidRDefault="00B712CD" w:rsidP="00B712CD">
      <w:r w:rsidRPr="007747B8">
        <w:t xml:space="preserve">Remarque : dans le cas où l’utilisateur est habilité sur plusieurs zones, il n’est pas vérifié à ce moment du processus de connexion que l’utilisateur est déclaré dans chacune des bases de données correspondant aux zones indiquées dans le paramètre ftusercredentials. Cette vérification n’est effectuée qu’une fois la zone </w:t>
      </w:r>
      <w:r w:rsidR="008F38C6" w:rsidRPr="007747B8">
        <w:t>sélectionnée</w:t>
      </w:r>
      <w:r w:rsidRPr="007747B8">
        <w:t>.</w:t>
      </w:r>
    </w:p>
    <w:p w:rsidR="00B712CD" w:rsidRPr="007747B8" w:rsidRDefault="00B712CD" w:rsidP="00B712CD"/>
    <w:p w:rsidR="00B712CD" w:rsidRPr="007747B8" w:rsidRDefault="00B712CD" w:rsidP="00B712CD">
      <w:pPr>
        <w:pStyle w:val="Titre3"/>
      </w:pPr>
      <w:bookmarkStart w:id="241" w:name="_Toc426723463"/>
      <w:r w:rsidRPr="007747B8">
        <w:t>Description de la page de sélection du référentiel Geofibre</w:t>
      </w:r>
      <w:bookmarkEnd w:id="241"/>
    </w:p>
    <w:p w:rsidR="00B712CD" w:rsidRPr="007747B8" w:rsidRDefault="001F2AEE" w:rsidP="00B712CD">
      <w:r w:rsidRPr="007747B8">
        <w:t>Le code de la page de sélection du référentiel Geofibre est contenu dans login.jsp. Elle est présentée ci-dessous :</w:t>
      </w:r>
    </w:p>
    <w:p w:rsidR="00B712CD" w:rsidRPr="007747B8" w:rsidRDefault="00F77B5C" w:rsidP="00B712CD">
      <w:r w:rsidRPr="007747B8">
        <w:rPr>
          <w:noProof/>
        </w:rPr>
        <w:lastRenderedPageBreak/>
        <w:drawing>
          <wp:inline distT="0" distB="0" distL="0" distR="0">
            <wp:extent cx="5372100" cy="5048250"/>
            <wp:effectExtent l="19050" t="0" r="0" b="0"/>
            <wp:docPr id="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5372100" cy="5048250"/>
                    </a:xfrm>
                    <a:prstGeom prst="rect">
                      <a:avLst/>
                    </a:prstGeom>
                    <a:noFill/>
                    <a:ln w="9525">
                      <a:noFill/>
                      <a:miter lim="800000"/>
                      <a:headEnd/>
                      <a:tailEnd/>
                    </a:ln>
                  </pic:spPr>
                </pic:pic>
              </a:graphicData>
            </a:graphic>
          </wp:inline>
        </w:drawing>
      </w:r>
    </w:p>
    <w:p w:rsidR="00B712CD" w:rsidRPr="007747B8" w:rsidRDefault="00B712CD" w:rsidP="00B712CD"/>
    <w:p w:rsidR="00B712CD" w:rsidRPr="007747B8" w:rsidRDefault="001F2AEE" w:rsidP="00B712CD">
      <w:r w:rsidRPr="007747B8">
        <w:t>Les images sont grisées par défaut. Les images sont dégrisées et cliquables si la zone correspondante est présente dans la liste ftusercredentials.</w:t>
      </w:r>
    </w:p>
    <w:p w:rsidR="00B712CD" w:rsidRPr="007747B8" w:rsidRDefault="001F2AEE" w:rsidP="00B712CD">
      <w:r w:rsidRPr="007747B8">
        <w:t>Un texte de survol s’affiche pour chaque image :</w:t>
      </w:r>
    </w:p>
    <w:p w:rsidR="00B712CD" w:rsidRPr="007747B8" w:rsidRDefault="001F2AEE" w:rsidP="00B712CD">
      <w:pPr>
        <w:pStyle w:val="Paragraphedeliste"/>
        <w:numPr>
          <w:ilvl w:val="0"/>
          <w:numId w:val="169"/>
        </w:numPr>
      </w:pPr>
      <w:r w:rsidRPr="007747B8">
        <w:t>« Se connecter à Geofibre &lt;zone&gt; » si la zone est présente dans ftusercredentials</w:t>
      </w:r>
    </w:p>
    <w:p w:rsidR="00B712CD" w:rsidRPr="007747B8" w:rsidRDefault="001F2AEE" w:rsidP="00B712CD">
      <w:pPr>
        <w:pStyle w:val="Paragraphedeliste"/>
        <w:numPr>
          <w:ilvl w:val="0"/>
          <w:numId w:val="169"/>
        </w:numPr>
      </w:pPr>
      <w:r w:rsidRPr="007747B8">
        <w:t>« Votre compte Gassi ne permet pas de se connecter à Geofibre &lt;zone&gt; » si la zone n’est pas présente dans ftusercredentials</w:t>
      </w:r>
    </w:p>
    <w:p w:rsidR="00B712CD" w:rsidRDefault="001F2AEE" w:rsidP="00B712CD">
      <w:r w:rsidRPr="007747B8">
        <w:t>Lorsque l’utilisateur clique sur une image, la page login.jsp est rechargée avec le paramètre zone_geo valorisé avec le nom de la zone sur lequel l’utilisateur a cliqué : METROPOLE, GUYANE, GUADELOUPE, MARTINIQUE ou REUNION.</w:t>
      </w:r>
    </w:p>
    <w:p w:rsidR="00F3668A" w:rsidRPr="007747B8" w:rsidRDefault="00F3668A" w:rsidP="00B712CD"/>
    <w:p w:rsidR="00367397" w:rsidRPr="007747B8" w:rsidRDefault="00367397" w:rsidP="00367397">
      <w:pPr>
        <w:pStyle w:val="Titre2"/>
        <w:keepLines w:val="0"/>
        <w:tabs>
          <w:tab w:val="clear" w:pos="720"/>
        </w:tabs>
        <w:spacing w:before="60" w:line="240" w:lineRule="exact"/>
        <w:ind w:left="567" w:hanging="567"/>
        <w:jc w:val="both"/>
        <w:rPr>
          <w:rFonts w:cs="Arial"/>
        </w:rPr>
      </w:pPr>
      <w:bookmarkStart w:id="242" w:name="_Toc426723464"/>
      <w:r w:rsidRPr="007747B8">
        <w:rPr>
          <w:rFonts w:cs="Arial"/>
        </w:rPr>
        <w:t>Map</w:t>
      </w:r>
      <w:bookmarkEnd w:id="242"/>
    </w:p>
    <w:p w:rsidR="00712C44" w:rsidRPr="007747B8" w:rsidRDefault="00712C44" w:rsidP="00712C44">
      <w:r w:rsidRPr="007747B8">
        <w:t>Les échelles de zoom  utilisables dans Géofibre sont configurées en BDD dans la table adm_param_config et sont les suivantes :</w:t>
      </w:r>
    </w:p>
    <w:p w:rsidR="00712C44" w:rsidRPr="007747B8" w:rsidRDefault="00712C44" w:rsidP="00712C44">
      <w:pPr>
        <w:pStyle w:val="Paragraphedeliste"/>
        <w:numPr>
          <w:ilvl w:val="0"/>
          <w:numId w:val="189"/>
        </w:numPr>
      </w:pPr>
      <w:r w:rsidRPr="007747B8">
        <w:t>1:7559040</w:t>
      </w:r>
    </w:p>
    <w:p w:rsidR="00712C44" w:rsidRPr="007747B8" w:rsidRDefault="00712C44" w:rsidP="00712C44">
      <w:pPr>
        <w:pStyle w:val="Paragraphedeliste"/>
        <w:numPr>
          <w:ilvl w:val="0"/>
          <w:numId w:val="189"/>
        </w:numPr>
      </w:pPr>
      <w:r w:rsidRPr="007747B8">
        <w:t>1:3779520</w:t>
      </w:r>
    </w:p>
    <w:p w:rsidR="00712C44" w:rsidRPr="007747B8" w:rsidRDefault="00712C44" w:rsidP="00712C44">
      <w:pPr>
        <w:pStyle w:val="Paragraphedeliste"/>
        <w:numPr>
          <w:ilvl w:val="0"/>
          <w:numId w:val="189"/>
        </w:numPr>
      </w:pPr>
      <w:r w:rsidRPr="007747B8">
        <w:t>1:1889760</w:t>
      </w:r>
    </w:p>
    <w:p w:rsidR="00712C44" w:rsidRPr="007747B8" w:rsidRDefault="00712C44" w:rsidP="00712C44">
      <w:pPr>
        <w:pStyle w:val="Paragraphedeliste"/>
        <w:numPr>
          <w:ilvl w:val="0"/>
          <w:numId w:val="189"/>
        </w:numPr>
      </w:pPr>
      <w:r w:rsidRPr="007747B8">
        <w:t>1:944880</w:t>
      </w:r>
    </w:p>
    <w:p w:rsidR="00712C44" w:rsidRPr="007747B8" w:rsidRDefault="00712C44" w:rsidP="00712C44">
      <w:pPr>
        <w:pStyle w:val="Paragraphedeliste"/>
        <w:numPr>
          <w:ilvl w:val="0"/>
          <w:numId w:val="189"/>
        </w:numPr>
      </w:pPr>
      <w:r w:rsidRPr="007747B8">
        <w:t>1:377952</w:t>
      </w:r>
    </w:p>
    <w:p w:rsidR="00712C44" w:rsidRPr="007747B8" w:rsidRDefault="00712C44" w:rsidP="00712C44">
      <w:pPr>
        <w:pStyle w:val="Paragraphedeliste"/>
        <w:numPr>
          <w:ilvl w:val="0"/>
          <w:numId w:val="189"/>
        </w:numPr>
      </w:pPr>
      <w:r w:rsidRPr="007747B8">
        <w:t>1:188976</w:t>
      </w:r>
    </w:p>
    <w:p w:rsidR="00712C44" w:rsidRPr="007747B8" w:rsidRDefault="00712C44" w:rsidP="00712C44">
      <w:pPr>
        <w:pStyle w:val="Paragraphedeliste"/>
        <w:numPr>
          <w:ilvl w:val="0"/>
          <w:numId w:val="189"/>
        </w:numPr>
      </w:pPr>
      <w:r w:rsidRPr="007747B8">
        <w:t>1:94488</w:t>
      </w:r>
    </w:p>
    <w:p w:rsidR="00712C44" w:rsidRPr="007747B8" w:rsidRDefault="00712C44" w:rsidP="00712C44">
      <w:pPr>
        <w:pStyle w:val="Paragraphedeliste"/>
        <w:numPr>
          <w:ilvl w:val="0"/>
          <w:numId w:val="189"/>
        </w:numPr>
      </w:pPr>
      <w:r w:rsidRPr="007747B8">
        <w:t>1:37795</w:t>
      </w:r>
    </w:p>
    <w:p w:rsidR="00712C44" w:rsidRPr="007747B8" w:rsidRDefault="00712C44" w:rsidP="00712C44">
      <w:pPr>
        <w:pStyle w:val="Paragraphedeliste"/>
        <w:numPr>
          <w:ilvl w:val="0"/>
          <w:numId w:val="189"/>
        </w:numPr>
      </w:pPr>
      <w:r w:rsidRPr="007747B8">
        <w:t>1:18898</w:t>
      </w:r>
    </w:p>
    <w:p w:rsidR="00712C44" w:rsidRPr="007747B8" w:rsidRDefault="00712C44" w:rsidP="00712C44">
      <w:pPr>
        <w:pStyle w:val="Paragraphedeliste"/>
        <w:numPr>
          <w:ilvl w:val="0"/>
          <w:numId w:val="189"/>
        </w:numPr>
      </w:pPr>
      <w:r w:rsidRPr="007747B8">
        <w:t>1:9449</w:t>
      </w:r>
    </w:p>
    <w:p w:rsidR="00712C44" w:rsidRPr="007747B8" w:rsidRDefault="00712C44" w:rsidP="00712C44">
      <w:pPr>
        <w:pStyle w:val="Paragraphedeliste"/>
        <w:numPr>
          <w:ilvl w:val="0"/>
          <w:numId w:val="189"/>
        </w:numPr>
      </w:pPr>
      <w:r w:rsidRPr="007747B8">
        <w:lastRenderedPageBreak/>
        <w:t>1:3780</w:t>
      </w:r>
    </w:p>
    <w:p w:rsidR="00712C44" w:rsidRPr="007747B8" w:rsidRDefault="00712C44" w:rsidP="00712C44">
      <w:pPr>
        <w:pStyle w:val="Paragraphedeliste"/>
        <w:numPr>
          <w:ilvl w:val="0"/>
          <w:numId w:val="189"/>
        </w:numPr>
      </w:pPr>
      <w:r w:rsidRPr="007747B8">
        <w:t>1:2000</w:t>
      </w:r>
    </w:p>
    <w:p w:rsidR="00712C44" w:rsidRPr="001B2D5C" w:rsidRDefault="00712C44" w:rsidP="00712C44">
      <w:pPr>
        <w:pStyle w:val="Paragraphedeliste"/>
        <w:numPr>
          <w:ilvl w:val="0"/>
          <w:numId w:val="189"/>
        </w:numPr>
      </w:pPr>
      <w:r w:rsidRPr="001B2D5C">
        <w:t>1:1500</w:t>
      </w:r>
    </w:p>
    <w:p w:rsidR="00712C44" w:rsidRPr="001B2D5C" w:rsidRDefault="00712C44" w:rsidP="00712C44">
      <w:pPr>
        <w:pStyle w:val="Paragraphedeliste"/>
        <w:numPr>
          <w:ilvl w:val="0"/>
          <w:numId w:val="189"/>
        </w:numPr>
      </w:pPr>
      <w:r w:rsidRPr="001B2D5C">
        <w:t>1:1000</w:t>
      </w:r>
    </w:p>
    <w:p w:rsidR="00712C44" w:rsidRPr="001B2D5C" w:rsidRDefault="00712C44" w:rsidP="00712C44">
      <w:pPr>
        <w:pStyle w:val="Paragraphedeliste"/>
        <w:numPr>
          <w:ilvl w:val="0"/>
          <w:numId w:val="189"/>
        </w:numPr>
      </w:pPr>
      <w:r w:rsidRPr="001B2D5C">
        <w:t>1:500</w:t>
      </w:r>
    </w:p>
    <w:p w:rsidR="00712C44" w:rsidRPr="001B2D5C" w:rsidRDefault="00712C44" w:rsidP="00712C44">
      <w:pPr>
        <w:pStyle w:val="Paragraphedeliste"/>
        <w:numPr>
          <w:ilvl w:val="0"/>
          <w:numId w:val="189"/>
        </w:numPr>
      </w:pPr>
      <w:r w:rsidRPr="001B2D5C">
        <w:t>1:200</w:t>
      </w:r>
    </w:p>
    <w:p w:rsidR="00712C44" w:rsidRPr="001B2D5C" w:rsidRDefault="00712C44" w:rsidP="00712C44">
      <w:pPr>
        <w:pStyle w:val="Paragraphedeliste"/>
        <w:numPr>
          <w:ilvl w:val="0"/>
          <w:numId w:val="189"/>
        </w:numPr>
      </w:pPr>
      <w:r w:rsidRPr="001B2D5C">
        <w:t>1:100</w:t>
      </w:r>
    </w:p>
    <w:p w:rsidR="00712C44" w:rsidRPr="001B2D5C" w:rsidRDefault="00712C44" w:rsidP="00712C44"/>
    <w:p w:rsidR="00712C44" w:rsidRPr="001B2D5C" w:rsidRDefault="00712C44" w:rsidP="00712C44">
      <w:r w:rsidRPr="001B2D5C">
        <w:t>Aux échelles de zoom les plus hautes, FranceRaster est affiché et, dès que l’on passe sous l’échelle 1:2000, c’est le cadastre qui est utilisé.</w:t>
      </w:r>
    </w:p>
    <w:p w:rsidR="00712C44" w:rsidRPr="001B2D5C" w:rsidRDefault="00712C44" w:rsidP="00712C44"/>
    <w:p w:rsidR="00712C44" w:rsidRPr="001B2D5C" w:rsidRDefault="00712C44" w:rsidP="00712C44">
      <w:r w:rsidRPr="001B2D5C">
        <w:t>Sigeo fournit les échelles suivantes pour le mapservice FranceRaster V4 (métropole et DOM):</w:t>
      </w:r>
    </w:p>
    <w:p w:rsidR="00712C44" w:rsidRPr="001B2D5C" w:rsidRDefault="00712C44" w:rsidP="00712C44">
      <w:pPr>
        <w:pStyle w:val="Paragraphedeliste"/>
        <w:numPr>
          <w:ilvl w:val="0"/>
          <w:numId w:val="189"/>
        </w:numPr>
      </w:pPr>
      <w:r w:rsidRPr="001B2D5C">
        <w:t>1:7559040</w:t>
      </w:r>
    </w:p>
    <w:p w:rsidR="00712C44" w:rsidRPr="001B2D5C" w:rsidRDefault="00712C44" w:rsidP="00712C44">
      <w:pPr>
        <w:pStyle w:val="Paragraphedeliste"/>
        <w:numPr>
          <w:ilvl w:val="0"/>
          <w:numId w:val="189"/>
        </w:numPr>
      </w:pPr>
      <w:r w:rsidRPr="001B2D5C">
        <w:t>1:3779520</w:t>
      </w:r>
    </w:p>
    <w:p w:rsidR="00712C44" w:rsidRPr="001B2D5C" w:rsidRDefault="00712C44" w:rsidP="00712C44">
      <w:pPr>
        <w:pStyle w:val="Paragraphedeliste"/>
        <w:numPr>
          <w:ilvl w:val="0"/>
          <w:numId w:val="189"/>
        </w:numPr>
      </w:pPr>
      <w:r w:rsidRPr="001B2D5C">
        <w:t>1:1889760</w:t>
      </w:r>
    </w:p>
    <w:p w:rsidR="00712C44" w:rsidRPr="001B2D5C" w:rsidRDefault="00712C44" w:rsidP="00712C44">
      <w:pPr>
        <w:pStyle w:val="Paragraphedeliste"/>
        <w:numPr>
          <w:ilvl w:val="0"/>
          <w:numId w:val="189"/>
        </w:numPr>
      </w:pPr>
      <w:r w:rsidRPr="001B2D5C">
        <w:t>1:944880</w:t>
      </w:r>
    </w:p>
    <w:p w:rsidR="00712C44" w:rsidRPr="001B2D5C" w:rsidRDefault="00712C44" w:rsidP="00712C44">
      <w:pPr>
        <w:pStyle w:val="Paragraphedeliste"/>
        <w:numPr>
          <w:ilvl w:val="0"/>
          <w:numId w:val="189"/>
        </w:numPr>
      </w:pPr>
      <w:r w:rsidRPr="001B2D5C">
        <w:t>1:377952</w:t>
      </w:r>
    </w:p>
    <w:p w:rsidR="00712C44" w:rsidRPr="001B2D5C" w:rsidRDefault="00712C44" w:rsidP="00712C44">
      <w:pPr>
        <w:pStyle w:val="Paragraphedeliste"/>
        <w:numPr>
          <w:ilvl w:val="0"/>
          <w:numId w:val="189"/>
        </w:numPr>
      </w:pPr>
      <w:r w:rsidRPr="001B2D5C">
        <w:t>1:188976</w:t>
      </w:r>
    </w:p>
    <w:p w:rsidR="00712C44" w:rsidRPr="001B2D5C" w:rsidRDefault="00712C44" w:rsidP="00712C44">
      <w:pPr>
        <w:pStyle w:val="Paragraphedeliste"/>
        <w:numPr>
          <w:ilvl w:val="0"/>
          <w:numId w:val="189"/>
        </w:numPr>
      </w:pPr>
      <w:r w:rsidRPr="001B2D5C">
        <w:t>1:94488</w:t>
      </w:r>
    </w:p>
    <w:p w:rsidR="00712C44" w:rsidRPr="001B2D5C" w:rsidRDefault="00712C44" w:rsidP="00712C44">
      <w:pPr>
        <w:pStyle w:val="Paragraphedeliste"/>
        <w:numPr>
          <w:ilvl w:val="0"/>
          <w:numId w:val="189"/>
        </w:numPr>
      </w:pPr>
      <w:r w:rsidRPr="001B2D5C">
        <w:t>1:37795</w:t>
      </w:r>
    </w:p>
    <w:p w:rsidR="00712C44" w:rsidRPr="001B2D5C" w:rsidRDefault="00712C44" w:rsidP="00712C44">
      <w:pPr>
        <w:pStyle w:val="Paragraphedeliste"/>
        <w:numPr>
          <w:ilvl w:val="0"/>
          <w:numId w:val="189"/>
        </w:numPr>
      </w:pPr>
      <w:r w:rsidRPr="001B2D5C">
        <w:t>1:18898</w:t>
      </w:r>
    </w:p>
    <w:p w:rsidR="00712C44" w:rsidRPr="001B2D5C" w:rsidRDefault="00712C44" w:rsidP="00712C44">
      <w:pPr>
        <w:pStyle w:val="Paragraphedeliste"/>
        <w:numPr>
          <w:ilvl w:val="0"/>
          <w:numId w:val="189"/>
        </w:numPr>
      </w:pPr>
      <w:r w:rsidRPr="001B2D5C">
        <w:t>1:9449</w:t>
      </w:r>
    </w:p>
    <w:p w:rsidR="00712C44" w:rsidRPr="001B2D5C" w:rsidRDefault="00712C44" w:rsidP="00712C44">
      <w:pPr>
        <w:pStyle w:val="Paragraphedeliste"/>
        <w:numPr>
          <w:ilvl w:val="0"/>
          <w:numId w:val="189"/>
        </w:numPr>
      </w:pPr>
      <w:r w:rsidRPr="001B2D5C">
        <w:t>1:3780</w:t>
      </w:r>
    </w:p>
    <w:p w:rsidR="00712C44" w:rsidRPr="001B2D5C" w:rsidRDefault="00712C44" w:rsidP="00712C44">
      <w:pPr>
        <w:pStyle w:val="Paragraphedeliste"/>
        <w:numPr>
          <w:ilvl w:val="0"/>
          <w:numId w:val="189"/>
        </w:numPr>
      </w:pPr>
      <w:r w:rsidRPr="001B2D5C">
        <w:t>1:1890</w:t>
      </w:r>
    </w:p>
    <w:p w:rsidR="00712C44" w:rsidRPr="001B2D5C" w:rsidRDefault="00712C44" w:rsidP="00712C44">
      <w:pPr>
        <w:pStyle w:val="Paragraphedeliste"/>
        <w:numPr>
          <w:ilvl w:val="0"/>
          <w:numId w:val="189"/>
        </w:numPr>
      </w:pPr>
      <w:r w:rsidRPr="001B2D5C">
        <w:t>1:1000</w:t>
      </w:r>
    </w:p>
    <w:p w:rsidR="00712C44" w:rsidRPr="001B2D5C" w:rsidRDefault="00712C44" w:rsidP="00712C44"/>
    <w:p w:rsidR="00712C44" w:rsidRPr="001B2D5C" w:rsidRDefault="00712C44" w:rsidP="00712C44">
      <w:r w:rsidRPr="001B2D5C">
        <w:t>La cohabitation de 2 basemaps n’étant pas possible dans Geofibre, quelles que soient les échelles configurées en BDD et les échelles disponibles pour FranceRaster V4, si l’échelle demandée pour l’affichage passe en dessous de 2000, c’est le cadastre qui est affiché.</w:t>
      </w:r>
    </w:p>
    <w:p w:rsidR="00712C44" w:rsidRDefault="00712C44" w:rsidP="00712C44">
      <w:r w:rsidRPr="001B2D5C">
        <w:t>Les URL d’accès à FranceRaster et au cadastre sont configurées en BDD dans la table adm_param_client.</w:t>
      </w:r>
    </w:p>
    <w:p w:rsidR="00F3668A" w:rsidRDefault="00F3668A" w:rsidP="00712C44"/>
    <w:p w:rsidR="008079C6" w:rsidRDefault="008254F9">
      <w:pPr>
        <w:pStyle w:val="Titre2"/>
        <w:keepLines w:val="0"/>
        <w:tabs>
          <w:tab w:val="clear" w:pos="720"/>
        </w:tabs>
        <w:spacing w:before="60" w:line="240" w:lineRule="exact"/>
        <w:ind w:left="567" w:hanging="567"/>
        <w:jc w:val="both"/>
        <w:rPr>
          <w:rFonts w:cs="Arial"/>
        </w:rPr>
      </w:pPr>
      <w:bookmarkStart w:id="243" w:name="_Toc420596744"/>
      <w:bookmarkStart w:id="244" w:name="_Toc426723465"/>
      <w:bookmarkEnd w:id="243"/>
      <w:r>
        <w:rPr>
          <w:rFonts w:cs="Arial"/>
        </w:rPr>
        <w:t>Minimap</w:t>
      </w:r>
      <w:bookmarkEnd w:id="244"/>
    </w:p>
    <w:p w:rsidR="0062172A" w:rsidRDefault="0062172A" w:rsidP="0062172A">
      <w:r>
        <w:t>La minimap est accessible dans le coin inférieur droit de l’applicationGeofibre.</w:t>
      </w:r>
    </w:p>
    <w:p w:rsidR="0062172A" w:rsidRDefault="0062172A" w:rsidP="0062172A">
      <w:r>
        <w:t xml:space="preserve">Sa configuration est chargée </w:t>
      </w:r>
      <w:r w:rsidR="008079C6">
        <w:t>à</w:t>
      </w:r>
      <w:r>
        <w:t xml:space="preserve"> partir de la BDD dans le champ map de la table adm_param_client.</w:t>
      </w:r>
    </w:p>
    <w:p w:rsidR="0062172A" w:rsidRDefault="0062172A" w:rsidP="0062172A">
      <w:r>
        <w:t>Elle contient les éléments suivants :</w:t>
      </w:r>
    </w:p>
    <w:p w:rsidR="008079C6" w:rsidRDefault="0062172A">
      <w:pPr>
        <w:pStyle w:val="Paragraphedeliste"/>
        <w:numPr>
          <w:ilvl w:val="0"/>
          <w:numId w:val="204"/>
        </w:numPr>
      </w:pPr>
      <w:r>
        <w:t>URL : adresse de la carte à charger</w:t>
      </w:r>
    </w:p>
    <w:p w:rsidR="008079C6" w:rsidRDefault="0062172A">
      <w:pPr>
        <w:pStyle w:val="Paragraphedeliste"/>
        <w:numPr>
          <w:ilvl w:val="0"/>
          <w:numId w:val="204"/>
        </w:numPr>
      </w:pPr>
      <w:r>
        <w:t>TYPE : type de la carte à charger</w:t>
      </w:r>
    </w:p>
    <w:p w:rsidR="008079C6" w:rsidRDefault="0062172A">
      <w:pPr>
        <w:pStyle w:val="Paragraphedeliste"/>
        <w:numPr>
          <w:ilvl w:val="0"/>
          <w:numId w:val="204"/>
        </w:numPr>
      </w:pPr>
      <w:r>
        <w:t>MODE : mode de la carte à charger</w:t>
      </w:r>
    </w:p>
    <w:p w:rsidR="008079C6" w:rsidRDefault="0062172A">
      <w:pPr>
        <w:pStyle w:val="Paragraphedeliste"/>
        <w:numPr>
          <w:ilvl w:val="0"/>
          <w:numId w:val="204"/>
        </w:numPr>
      </w:pPr>
      <w:r>
        <w:t>OPENTOOLTIP : texte de l’infobull</w:t>
      </w:r>
      <w:r w:rsidR="008079C6">
        <w:t>e</w:t>
      </w:r>
      <w:r>
        <w:t xml:space="preserve"> lors du survol de l’icône d’ouverture de la minimap</w:t>
      </w:r>
    </w:p>
    <w:p w:rsidR="008079C6" w:rsidRDefault="0062172A">
      <w:pPr>
        <w:pStyle w:val="Paragraphedeliste"/>
        <w:numPr>
          <w:ilvl w:val="0"/>
          <w:numId w:val="204"/>
        </w:numPr>
      </w:pPr>
      <w:r>
        <w:t>CLOSETOOLTIP : texte de l’infobull</w:t>
      </w:r>
      <w:r w:rsidR="008079C6">
        <w:t>e</w:t>
      </w:r>
      <w:r>
        <w:t xml:space="preserve"> lors du survol de l’icône de fermeture de la minimap</w:t>
      </w:r>
    </w:p>
    <w:p w:rsidR="008079C6" w:rsidRDefault="0062172A">
      <w:pPr>
        <w:pStyle w:val="Paragraphedeliste"/>
        <w:numPr>
          <w:ilvl w:val="0"/>
          <w:numId w:val="204"/>
        </w:numPr>
      </w:pPr>
      <w:r>
        <w:t>INITIALSTATE : l’etat de la minimap à l’ouverture de l’application.</w:t>
      </w:r>
    </w:p>
    <w:p w:rsidR="008079C6" w:rsidRDefault="008079C6">
      <w:pPr>
        <w:pStyle w:val="Paragraphedeliste"/>
      </w:pPr>
    </w:p>
    <w:p w:rsidR="005E02E3" w:rsidRDefault="005E02E3"/>
    <w:p w:rsidR="00DB613C" w:rsidRDefault="00DB613C" w:rsidP="00B93630">
      <w:pPr>
        <w:pStyle w:val="Titre2"/>
        <w:keepLines w:val="0"/>
        <w:tabs>
          <w:tab w:val="clear" w:pos="720"/>
        </w:tabs>
        <w:spacing w:before="60" w:line="240" w:lineRule="exact"/>
        <w:ind w:left="567" w:hanging="567"/>
        <w:jc w:val="both"/>
        <w:rPr>
          <w:rFonts w:cs="Arial"/>
        </w:rPr>
      </w:pPr>
      <w:bookmarkStart w:id="245" w:name="_Toc426723466"/>
      <w:r>
        <w:rPr>
          <w:rFonts w:cs="Arial"/>
        </w:rPr>
        <w:t>Bandeau supérieur</w:t>
      </w:r>
      <w:bookmarkEnd w:id="245"/>
    </w:p>
    <w:p w:rsidR="003007F0" w:rsidRDefault="00DB613C">
      <w:pPr>
        <w:pStyle w:val="Titre3"/>
      </w:pPr>
      <w:bookmarkStart w:id="246" w:name="_Toc426723467"/>
      <w:r>
        <w:t>Nom de l’application</w:t>
      </w:r>
      <w:bookmarkEnd w:id="246"/>
    </w:p>
    <w:p w:rsidR="00611030" w:rsidRDefault="00611030" w:rsidP="00611030">
      <w:r>
        <w:t>Les informations suivantes, affichées dans la partie gauche du bandeau, sont configurées dans la table adm_param_client (nom du paramètre : configuration) :</w:t>
      </w:r>
    </w:p>
    <w:p w:rsidR="00611030" w:rsidRDefault="00611030" w:rsidP="00611030">
      <w:pPr>
        <w:pStyle w:val="Paragraphedeliste"/>
        <w:numPr>
          <w:ilvl w:val="0"/>
          <w:numId w:val="157"/>
        </w:numPr>
      </w:pPr>
      <w:r>
        <w:t>titre (title)</w:t>
      </w:r>
    </w:p>
    <w:p w:rsidR="00611030" w:rsidRDefault="00611030" w:rsidP="00611030">
      <w:pPr>
        <w:pStyle w:val="Paragraphedeliste"/>
        <w:numPr>
          <w:ilvl w:val="0"/>
          <w:numId w:val="157"/>
        </w:numPr>
      </w:pPr>
      <w:r>
        <w:t>sous-titre (subtitle)</w:t>
      </w:r>
    </w:p>
    <w:p w:rsidR="00611030" w:rsidRDefault="00611030" w:rsidP="00611030">
      <w:pPr>
        <w:pStyle w:val="Paragraphedeliste"/>
        <w:numPr>
          <w:ilvl w:val="0"/>
          <w:numId w:val="157"/>
        </w:numPr>
      </w:pPr>
      <w:r>
        <w:t>logo de l’application (logo)</w:t>
      </w:r>
    </w:p>
    <w:p w:rsidR="00611030" w:rsidRDefault="00611030" w:rsidP="00611030">
      <w:pPr>
        <w:pStyle w:val="Paragraphedeliste"/>
        <w:numPr>
          <w:ilvl w:val="0"/>
          <w:numId w:val="157"/>
        </w:numPr>
      </w:pPr>
      <w:r>
        <w:t>version de l’application (version)</w:t>
      </w:r>
    </w:p>
    <w:p w:rsidR="00611030" w:rsidRDefault="00611030" w:rsidP="00611030"/>
    <w:p w:rsidR="00611030" w:rsidRDefault="00611030" w:rsidP="00611030">
      <w:r w:rsidRPr="00084CB7">
        <w:t xml:space="preserve">Dans le cas des Geofibre DOM uniquement, </w:t>
      </w:r>
      <w:r>
        <w:t xml:space="preserve">le titre configuré dans la table adm_param_client contient </w:t>
      </w:r>
      <w:r w:rsidRPr="00084CB7">
        <w:t xml:space="preserve">le libellé de </w:t>
      </w:r>
      <w:r>
        <w:t>la zone Geofibre</w:t>
      </w:r>
      <w:r w:rsidRPr="00084CB7">
        <w:t>.</w:t>
      </w:r>
    </w:p>
    <w:p w:rsidR="00611030" w:rsidRDefault="00F77B5C" w:rsidP="00611030">
      <w:pPr>
        <w:jc w:val="center"/>
      </w:pPr>
      <w:r>
        <w:rPr>
          <w:noProof/>
        </w:rPr>
        <w:lastRenderedPageBreak/>
        <w:drawing>
          <wp:inline distT="0" distB="0" distL="0" distR="0">
            <wp:extent cx="1900362" cy="332351"/>
            <wp:effectExtent l="0" t="0" r="5080" b="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1901326" cy="332520"/>
                    </a:xfrm>
                    <a:prstGeom prst="rect">
                      <a:avLst/>
                    </a:prstGeom>
                  </pic:spPr>
                </pic:pic>
              </a:graphicData>
            </a:graphic>
          </wp:inline>
        </w:drawing>
      </w:r>
    </w:p>
    <w:p w:rsidR="00AD7FD8" w:rsidRDefault="00AD7FD8" w:rsidP="00611030">
      <w:pPr>
        <w:jc w:val="center"/>
      </w:pPr>
    </w:p>
    <w:p w:rsidR="00611030" w:rsidRDefault="00611030" w:rsidP="00611030">
      <w:r w:rsidRPr="00084CB7">
        <w:t xml:space="preserve">Les </w:t>
      </w:r>
      <w:r>
        <w:t xml:space="preserve">titres sont donc les </w:t>
      </w:r>
      <w:r w:rsidRPr="00084CB7">
        <w:t>suivant</w:t>
      </w:r>
      <w:r>
        <w:t>s en fonction de la zone</w:t>
      </w:r>
      <w:r w:rsidRPr="00084CB7">
        <w:t> :</w:t>
      </w:r>
    </w:p>
    <w:p w:rsidR="00611030" w:rsidRDefault="00611030" w:rsidP="00611030"/>
    <w:tbl>
      <w:tblPr>
        <w:tblStyle w:val="Grilledutableau"/>
        <w:tblW w:w="0" w:type="auto"/>
        <w:tblLook w:val="04A0"/>
      </w:tblPr>
      <w:tblGrid>
        <w:gridCol w:w="4889"/>
        <w:gridCol w:w="4889"/>
      </w:tblGrid>
      <w:tr w:rsidR="00611030" w:rsidTr="007747B8">
        <w:tc>
          <w:tcPr>
            <w:tcW w:w="4889" w:type="dxa"/>
            <w:shd w:val="clear" w:color="auto" w:fill="A6A6A6" w:themeFill="background1" w:themeFillShade="A6"/>
          </w:tcPr>
          <w:p w:rsidR="00611030" w:rsidRDefault="00611030" w:rsidP="00611030">
            <w:r>
              <w:t>Zone</w:t>
            </w:r>
          </w:p>
        </w:tc>
        <w:tc>
          <w:tcPr>
            <w:tcW w:w="4889" w:type="dxa"/>
            <w:shd w:val="clear" w:color="auto" w:fill="A6A6A6" w:themeFill="background1" w:themeFillShade="A6"/>
          </w:tcPr>
          <w:p w:rsidR="00611030" w:rsidRDefault="00611030" w:rsidP="00611030">
            <w:r>
              <w:t>Titre</w:t>
            </w:r>
          </w:p>
        </w:tc>
      </w:tr>
      <w:tr w:rsidR="00611030" w:rsidTr="00611030">
        <w:tc>
          <w:tcPr>
            <w:tcW w:w="4889" w:type="dxa"/>
          </w:tcPr>
          <w:p w:rsidR="00611030" w:rsidRDefault="00611030" w:rsidP="00611030">
            <w:r>
              <w:t>Métropole</w:t>
            </w:r>
          </w:p>
        </w:tc>
        <w:tc>
          <w:tcPr>
            <w:tcW w:w="4889" w:type="dxa"/>
          </w:tcPr>
          <w:p w:rsidR="00611030" w:rsidRDefault="00611030" w:rsidP="00611030">
            <w:r>
              <w:t>Geofibre</w:t>
            </w:r>
          </w:p>
        </w:tc>
      </w:tr>
      <w:tr w:rsidR="00611030" w:rsidRPr="007747B8" w:rsidTr="00611030">
        <w:tc>
          <w:tcPr>
            <w:tcW w:w="4889" w:type="dxa"/>
          </w:tcPr>
          <w:p w:rsidR="00674996" w:rsidRPr="007747B8" w:rsidRDefault="001F2AEE">
            <w:pPr>
              <w:tabs>
                <w:tab w:val="left" w:pos="1009"/>
              </w:tabs>
              <w:outlineLvl w:val="5"/>
              <w:rPr>
                <w:color w:val="0000FF"/>
                <w:sz w:val="18"/>
                <w:lang w:val="en-GB"/>
              </w:rPr>
            </w:pPr>
            <w:r w:rsidRPr="007747B8">
              <w:t>Guadeloupe</w:t>
            </w:r>
          </w:p>
        </w:tc>
        <w:tc>
          <w:tcPr>
            <w:tcW w:w="4889" w:type="dxa"/>
          </w:tcPr>
          <w:p w:rsidR="001F2AEE" w:rsidRPr="007747B8" w:rsidRDefault="001F2AEE" w:rsidP="001F2AEE">
            <w:pPr>
              <w:tabs>
                <w:tab w:val="left" w:pos="1009"/>
              </w:tabs>
              <w:outlineLvl w:val="5"/>
            </w:pPr>
            <w:r w:rsidRPr="007747B8">
              <w:t>Geofibre Guadeloupe</w:t>
            </w:r>
          </w:p>
        </w:tc>
      </w:tr>
      <w:tr w:rsidR="00611030" w:rsidRPr="007747B8" w:rsidTr="00611030">
        <w:tc>
          <w:tcPr>
            <w:tcW w:w="4889" w:type="dxa"/>
          </w:tcPr>
          <w:p w:rsidR="00674996" w:rsidRPr="007747B8" w:rsidRDefault="001F2AEE">
            <w:pPr>
              <w:tabs>
                <w:tab w:val="left" w:pos="1009"/>
              </w:tabs>
              <w:outlineLvl w:val="5"/>
              <w:rPr>
                <w:color w:val="0000FF"/>
                <w:sz w:val="18"/>
                <w:lang w:val="en-GB"/>
              </w:rPr>
            </w:pPr>
            <w:r w:rsidRPr="007747B8">
              <w:t>Martinique</w:t>
            </w:r>
          </w:p>
        </w:tc>
        <w:tc>
          <w:tcPr>
            <w:tcW w:w="4889" w:type="dxa"/>
          </w:tcPr>
          <w:p w:rsidR="001F2AEE" w:rsidRPr="007747B8" w:rsidRDefault="001F2AEE" w:rsidP="001F2AEE">
            <w:pPr>
              <w:tabs>
                <w:tab w:val="left" w:pos="1009"/>
              </w:tabs>
              <w:outlineLvl w:val="5"/>
            </w:pPr>
            <w:r w:rsidRPr="007747B8">
              <w:t>Geofibre Martinique</w:t>
            </w:r>
          </w:p>
        </w:tc>
      </w:tr>
      <w:tr w:rsidR="00611030" w:rsidRPr="007747B8" w:rsidTr="00611030">
        <w:tc>
          <w:tcPr>
            <w:tcW w:w="4889" w:type="dxa"/>
          </w:tcPr>
          <w:p w:rsidR="00674996" w:rsidRPr="007747B8" w:rsidRDefault="001F2AEE">
            <w:pPr>
              <w:tabs>
                <w:tab w:val="left" w:pos="1009"/>
              </w:tabs>
              <w:outlineLvl w:val="5"/>
              <w:rPr>
                <w:color w:val="0000FF"/>
                <w:sz w:val="18"/>
                <w:lang w:val="en-GB"/>
              </w:rPr>
            </w:pPr>
            <w:r w:rsidRPr="007747B8">
              <w:t>Guyane</w:t>
            </w:r>
          </w:p>
        </w:tc>
        <w:tc>
          <w:tcPr>
            <w:tcW w:w="4889" w:type="dxa"/>
          </w:tcPr>
          <w:p w:rsidR="001F2AEE" w:rsidRPr="007747B8" w:rsidRDefault="001F2AEE" w:rsidP="001F2AEE">
            <w:pPr>
              <w:tabs>
                <w:tab w:val="left" w:pos="1009"/>
              </w:tabs>
              <w:outlineLvl w:val="5"/>
            </w:pPr>
            <w:r w:rsidRPr="007747B8">
              <w:t>Geofibre Guyane</w:t>
            </w:r>
          </w:p>
        </w:tc>
      </w:tr>
      <w:tr w:rsidR="00611030" w:rsidTr="00611030">
        <w:tc>
          <w:tcPr>
            <w:tcW w:w="4889" w:type="dxa"/>
          </w:tcPr>
          <w:p w:rsidR="00674996" w:rsidRPr="007747B8" w:rsidRDefault="001F2AEE">
            <w:pPr>
              <w:tabs>
                <w:tab w:val="left" w:pos="1009"/>
              </w:tabs>
              <w:outlineLvl w:val="5"/>
              <w:rPr>
                <w:color w:val="0000FF"/>
                <w:sz w:val="18"/>
                <w:lang w:val="en-GB"/>
              </w:rPr>
            </w:pPr>
            <w:r w:rsidRPr="007747B8">
              <w:t>Réunion</w:t>
            </w:r>
          </w:p>
        </w:tc>
        <w:tc>
          <w:tcPr>
            <w:tcW w:w="4889" w:type="dxa"/>
          </w:tcPr>
          <w:p w:rsidR="00611030" w:rsidRDefault="001F2AEE" w:rsidP="00611030">
            <w:r w:rsidRPr="007747B8">
              <w:t>Geofibre Réunion</w:t>
            </w:r>
          </w:p>
        </w:tc>
      </w:tr>
    </w:tbl>
    <w:p w:rsidR="00611030" w:rsidRPr="002A3143" w:rsidRDefault="00611030" w:rsidP="00611030">
      <w:pPr>
        <w:rPr>
          <w:rFonts w:ascii="Helvetica 45 Light" w:hAnsi="Helvetica 45 Light"/>
          <w:sz w:val="22"/>
          <w:szCs w:val="22"/>
        </w:rPr>
      </w:pPr>
    </w:p>
    <w:p w:rsidR="003007F0" w:rsidRDefault="00DB613C">
      <w:pPr>
        <w:pStyle w:val="Titre3"/>
      </w:pPr>
      <w:bookmarkStart w:id="247" w:name="_Toc426723468"/>
      <w:r>
        <w:t>Barre de menu des widgets applicatifs</w:t>
      </w:r>
      <w:bookmarkEnd w:id="247"/>
    </w:p>
    <w:p w:rsidR="003B502E" w:rsidRDefault="003B502E" w:rsidP="003B502E">
      <w:r w:rsidRPr="00446C92">
        <w:rPr>
          <w:b/>
          <w:i/>
        </w:rPr>
        <w:t>Cette partie ne présente pas encore de description.</w:t>
      </w:r>
    </w:p>
    <w:p w:rsidR="003007F0" w:rsidRDefault="00DB613C">
      <w:pPr>
        <w:pStyle w:val="Titre3"/>
      </w:pPr>
      <w:bookmarkStart w:id="248" w:name="_Toc426723469"/>
      <w:r>
        <w:t>Nom de l’utilisateur</w:t>
      </w:r>
      <w:bookmarkEnd w:id="248"/>
    </w:p>
    <w:p w:rsidR="003B502E" w:rsidRDefault="003B502E" w:rsidP="003B502E">
      <w:r w:rsidRPr="00446C92">
        <w:rPr>
          <w:b/>
          <w:i/>
        </w:rPr>
        <w:t>Cette partie ne présente pas encore de description.</w:t>
      </w:r>
    </w:p>
    <w:p w:rsidR="00DB613C" w:rsidRDefault="00DB613C" w:rsidP="00DB613C">
      <w:pPr>
        <w:pStyle w:val="Titre3"/>
      </w:pPr>
      <w:bookmarkStart w:id="249" w:name="_Toc426723470"/>
      <w:r>
        <w:t>Bouton de déconnexion</w:t>
      </w:r>
      <w:bookmarkEnd w:id="249"/>
    </w:p>
    <w:p w:rsidR="003B502E" w:rsidRDefault="003B502E" w:rsidP="003B502E">
      <w:r w:rsidRPr="00446C92">
        <w:rPr>
          <w:b/>
          <w:i/>
        </w:rPr>
        <w:t>Cette partie ne présente pas encore de description.</w:t>
      </w:r>
    </w:p>
    <w:p w:rsidR="003007F0" w:rsidRDefault="003007F0"/>
    <w:p w:rsidR="00923EFD" w:rsidRDefault="00DB613C" w:rsidP="00B93630">
      <w:pPr>
        <w:pStyle w:val="Titre2"/>
        <w:keepLines w:val="0"/>
        <w:tabs>
          <w:tab w:val="clear" w:pos="720"/>
        </w:tabs>
        <w:spacing w:before="60" w:line="240" w:lineRule="exact"/>
        <w:ind w:left="567" w:hanging="567"/>
        <w:jc w:val="both"/>
        <w:rPr>
          <w:rFonts w:cs="Arial"/>
        </w:rPr>
      </w:pPr>
      <w:bookmarkStart w:id="250" w:name="_Toc426723471"/>
      <w:r>
        <w:rPr>
          <w:rFonts w:cs="Arial"/>
        </w:rPr>
        <w:t>Géosignets</w:t>
      </w:r>
      <w:bookmarkEnd w:id="250"/>
    </w:p>
    <w:p w:rsidR="00446C92" w:rsidRPr="00446C92" w:rsidRDefault="00446C92" w:rsidP="00446C92">
      <w:pPr>
        <w:rPr>
          <w:b/>
          <w:i/>
        </w:rPr>
      </w:pPr>
      <w:r w:rsidRPr="00446C92">
        <w:rPr>
          <w:b/>
          <w:i/>
        </w:rPr>
        <w:t>Cette partie ne présente pas encore de description.</w:t>
      </w:r>
    </w:p>
    <w:p w:rsidR="00C711C6" w:rsidRDefault="00C711C6">
      <w:pPr>
        <w:spacing w:before="0" w:after="0"/>
        <w:jc w:val="left"/>
        <w:rPr>
          <w:rFonts w:cs="Arial"/>
          <w:b/>
          <w:i/>
          <w:caps/>
          <w:color w:val="0000FF"/>
          <w:sz w:val="22"/>
        </w:rPr>
      </w:pPr>
    </w:p>
    <w:p w:rsidR="00DB613C" w:rsidRDefault="00DB613C" w:rsidP="00DB613C">
      <w:pPr>
        <w:pStyle w:val="Titre2"/>
        <w:keepLines w:val="0"/>
        <w:tabs>
          <w:tab w:val="clear" w:pos="720"/>
        </w:tabs>
        <w:spacing w:before="60" w:line="240" w:lineRule="exact"/>
        <w:ind w:left="567" w:hanging="567"/>
        <w:jc w:val="both"/>
        <w:rPr>
          <w:rFonts w:cs="Arial"/>
        </w:rPr>
      </w:pPr>
      <w:bookmarkStart w:id="251" w:name="_Toc426723472"/>
      <w:r>
        <w:rPr>
          <w:rFonts w:cs="Arial"/>
        </w:rPr>
        <w:t>Localisation</w:t>
      </w:r>
      <w:bookmarkEnd w:id="251"/>
    </w:p>
    <w:p w:rsidR="00666C74" w:rsidRDefault="00666C74" w:rsidP="00666C74">
      <w:r w:rsidRPr="00666C74">
        <w:t xml:space="preserve">Ce </w:t>
      </w:r>
      <w:r>
        <w:t xml:space="preserve">widget permet de localiser un emplacement sur la carte à partir d’une saisie utilisateur. </w:t>
      </w:r>
    </w:p>
    <w:p w:rsidR="00666C74" w:rsidRPr="00666C74" w:rsidRDefault="00666C74" w:rsidP="00666C74">
      <w:r>
        <w:t>Cette saisie peut être exprimée sous la forme d’une adresse ou de coordonnées géographiques.</w:t>
      </w:r>
    </w:p>
    <w:p w:rsidR="001F2AEE" w:rsidRDefault="001F2AEE" w:rsidP="001F2AEE"/>
    <w:p w:rsidR="00B1796E" w:rsidRDefault="00477866">
      <w:pPr>
        <w:pStyle w:val="Titre3"/>
      </w:pPr>
      <w:bookmarkStart w:id="252" w:name="_Toc426723473"/>
      <w:r>
        <w:t>Localisation adresse</w:t>
      </w:r>
      <w:bookmarkEnd w:id="252"/>
    </w:p>
    <w:p w:rsidR="001F2AEE" w:rsidRDefault="00C178B7" w:rsidP="001F2AEE">
      <w:pPr>
        <w:pStyle w:val="Titre4"/>
      </w:pPr>
      <w:bookmarkStart w:id="253" w:name="_Toc426723474"/>
      <w:r>
        <w:t>Adresse</w:t>
      </w:r>
      <w:bookmarkEnd w:id="253"/>
    </w:p>
    <w:p w:rsidR="009A5852" w:rsidRDefault="009A5852" w:rsidP="009A5852">
      <w:r>
        <w:t>Cet onglet permet de localiser une saisie d’adresse.</w:t>
      </w:r>
    </w:p>
    <w:p w:rsidR="001F2AEE" w:rsidRDefault="001F2AEE" w:rsidP="001F2AEE"/>
    <w:p w:rsidR="00666C74" w:rsidRPr="00666C74" w:rsidRDefault="00F77B5C" w:rsidP="00965F0D">
      <w:pPr>
        <w:jc w:val="center"/>
      </w:pPr>
      <w:r>
        <w:rPr>
          <w:noProof/>
        </w:rPr>
        <w:lastRenderedPageBreak/>
        <w:drawing>
          <wp:inline distT="0" distB="0" distL="0" distR="0">
            <wp:extent cx="3162300" cy="2990850"/>
            <wp:effectExtent l="1905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3162300" cy="2990850"/>
                    </a:xfrm>
                    <a:prstGeom prst="rect">
                      <a:avLst/>
                    </a:prstGeom>
                    <a:noFill/>
                    <a:ln w="9525">
                      <a:noFill/>
                      <a:miter lim="800000"/>
                      <a:headEnd/>
                      <a:tailEnd/>
                    </a:ln>
                  </pic:spPr>
                </pic:pic>
              </a:graphicData>
            </a:graphic>
          </wp:inline>
        </w:drawing>
      </w:r>
    </w:p>
    <w:p w:rsidR="00666C74" w:rsidRPr="00666C74" w:rsidRDefault="00666C74" w:rsidP="00446C92"/>
    <w:p w:rsidR="00666C74" w:rsidRDefault="00666C74" w:rsidP="00446C92"/>
    <w:p w:rsidR="00721F43" w:rsidRPr="007747B8" w:rsidRDefault="00773688">
      <w:r w:rsidRPr="007747B8">
        <w:t xml:space="preserve">Le clic sur le bouton </w:t>
      </w:r>
      <w:r w:rsidR="00C851F9" w:rsidRPr="007747B8">
        <w:t>« L</w:t>
      </w:r>
      <w:r w:rsidRPr="007747B8">
        <w:t>ocaliser</w:t>
      </w:r>
      <w:r w:rsidR="00C851F9" w:rsidRPr="007747B8">
        <w:t> »</w:t>
      </w:r>
      <w:r w:rsidRPr="007747B8">
        <w:t xml:space="preserve"> </w:t>
      </w:r>
      <w:r w:rsidR="00E051D2" w:rsidRPr="007747B8">
        <w:t>exécute la demande au</w:t>
      </w:r>
      <w:r w:rsidR="009D79F5" w:rsidRPr="007747B8">
        <w:t xml:space="preserve"> géocodeur Bing Maps</w:t>
      </w:r>
      <w:r w:rsidR="001F6250" w:rsidRPr="007747B8">
        <w:t xml:space="preserve"> via la méthode </w:t>
      </w:r>
      <w:r w:rsidR="001F6250" w:rsidRPr="007747B8">
        <w:rPr>
          <w:rFonts w:ascii="Courier New" w:hAnsi="Courier New" w:cs="Courier New"/>
          <w:color w:val="000000"/>
          <w:u w:val="single"/>
        </w:rPr>
        <w:t>locateBingAddress</w:t>
      </w:r>
      <w:r w:rsidR="00E81061" w:rsidRPr="007747B8">
        <w:t>.</w:t>
      </w:r>
    </w:p>
    <w:p w:rsidR="00721F43" w:rsidRPr="007747B8" w:rsidRDefault="00E81061">
      <w:r w:rsidRPr="007747B8">
        <w:t xml:space="preserve">Lorsque la réponse est récupérée, un filtre est exécuté pour </w:t>
      </w:r>
      <w:r w:rsidR="001F2AEE" w:rsidRPr="007747B8">
        <w:t>ne conserver que les résultats correspondant à l’instance Geofibre faisant la demande</w:t>
      </w:r>
      <w:r w:rsidRPr="007747B8">
        <w:t xml:space="preserve">. </w:t>
      </w:r>
    </w:p>
    <w:p w:rsidR="00E81061" w:rsidRPr="00E81061" w:rsidRDefault="00E81061" w:rsidP="00E81061">
      <w:pPr>
        <w:pStyle w:val="PrformatHTML"/>
        <w:rPr>
          <w:rFonts w:ascii="Arial" w:hAnsi="Arial" w:cs="Times New Roman"/>
        </w:rPr>
      </w:pPr>
      <w:r w:rsidRPr="007747B8">
        <w:rPr>
          <w:rFonts w:ascii="Arial" w:hAnsi="Arial" w:cs="Times New Roman"/>
        </w:rPr>
        <w:t xml:space="preserve">Seuls les </w:t>
      </w:r>
      <w:r w:rsidR="00FF7945" w:rsidRPr="007747B8">
        <w:rPr>
          <w:rFonts w:ascii="Arial" w:hAnsi="Arial" w:cs="Times New Roman"/>
        </w:rPr>
        <w:t>réponses</w:t>
      </w:r>
      <w:r w:rsidRPr="007747B8">
        <w:rPr>
          <w:rFonts w:ascii="Arial" w:hAnsi="Arial" w:cs="Times New Roman"/>
        </w:rPr>
        <w:t xml:space="preserve"> dont la </w:t>
      </w:r>
      <w:r w:rsidR="001F2AEE" w:rsidRPr="007747B8">
        <w:rPr>
          <w:rFonts w:ascii="Arial" w:hAnsi="Arial" w:cs="Times New Roman"/>
        </w:rPr>
        <w:t xml:space="preserve">valeur du champ </w:t>
      </w:r>
      <w:r w:rsidR="001F6250" w:rsidRPr="007747B8">
        <w:rPr>
          <w:rFonts w:ascii="Arial" w:hAnsi="Arial" w:cs="Times New Roman"/>
        </w:rPr>
        <w:t>« </w:t>
      </w:r>
      <w:r w:rsidR="001F2AEE" w:rsidRPr="007747B8">
        <w:rPr>
          <w:rFonts w:ascii="Arial" w:hAnsi="Arial" w:cs="Times New Roman"/>
        </w:rPr>
        <w:t>address.countryRegion</w:t>
      </w:r>
      <w:r w:rsidR="001F6250" w:rsidRPr="007747B8">
        <w:rPr>
          <w:rFonts w:ascii="Arial" w:hAnsi="Arial" w:cs="Times New Roman"/>
        </w:rPr>
        <w:t> »</w:t>
      </w:r>
      <w:r w:rsidRPr="007747B8">
        <w:rPr>
          <w:rFonts w:ascii="Arial" w:hAnsi="Arial" w:cs="Times New Roman"/>
        </w:rPr>
        <w:t xml:space="preserve"> correspond  à la valeur du </w:t>
      </w:r>
      <w:r w:rsidR="001F2AEE" w:rsidRPr="007747B8">
        <w:rPr>
          <w:rFonts w:ascii="Arial" w:hAnsi="Arial" w:cs="Times New Roman"/>
        </w:rPr>
        <w:t>paramètre « locate_filtre</w:t>
      </w:r>
      <w:r w:rsidR="00F80D53" w:rsidRPr="007747B8">
        <w:rPr>
          <w:rFonts w:ascii="Arial" w:hAnsi="Arial" w:cs="Times New Roman"/>
        </w:rPr>
        <w:t> » défini en base de données</w:t>
      </w:r>
      <w:r w:rsidRPr="007747B8">
        <w:rPr>
          <w:rFonts w:ascii="Arial" w:hAnsi="Arial" w:cs="Times New Roman"/>
        </w:rPr>
        <w:t xml:space="preserve"> (cf. </w:t>
      </w:r>
      <w:hyperlink w:anchor="_Config_Geofibre.xls" w:history="1">
        <w:r w:rsidR="00FB6F6A" w:rsidRPr="007747B8">
          <w:rPr>
            <w:rStyle w:val="Lienhypertexte"/>
          </w:rPr>
          <w:t>Config_Geofibre.xls</w:t>
        </w:r>
      </w:hyperlink>
      <w:r w:rsidRPr="007747B8">
        <w:rPr>
          <w:rFonts w:ascii="Arial" w:hAnsi="Arial" w:cs="Times New Roman"/>
        </w:rPr>
        <w:t>) sont affiché</w:t>
      </w:r>
      <w:r w:rsidR="009E136A" w:rsidRPr="007747B8">
        <w:rPr>
          <w:rFonts w:ascii="Arial" w:hAnsi="Arial" w:cs="Times New Roman"/>
        </w:rPr>
        <w:t>e</w:t>
      </w:r>
      <w:r w:rsidRPr="007747B8">
        <w:rPr>
          <w:rFonts w:ascii="Arial" w:hAnsi="Arial" w:cs="Times New Roman"/>
        </w:rPr>
        <w:t>s à l’utilisateur</w:t>
      </w:r>
      <w:r w:rsidR="00FF7945" w:rsidRPr="007747B8">
        <w:rPr>
          <w:rFonts w:ascii="Arial" w:hAnsi="Arial" w:cs="Times New Roman"/>
        </w:rPr>
        <w:t xml:space="preserve"> dans l’onglet « Résultats »</w:t>
      </w:r>
      <w:r w:rsidRPr="007747B8">
        <w:rPr>
          <w:rFonts w:ascii="Arial" w:hAnsi="Arial" w:cs="Times New Roman"/>
        </w:rPr>
        <w:t>.</w:t>
      </w:r>
    </w:p>
    <w:p w:rsidR="00EF041D" w:rsidRDefault="00EF041D" w:rsidP="00446C92"/>
    <w:p w:rsidR="004271BC" w:rsidRDefault="001F2AEE" w:rsidP="00446C92">
      <w:r w:rsidRPr="001F2AEE">
        <w:t>Les coordonnées associées aux résultats du géocodeur Bing Maps sont exprimées en WGS84. Pour être visualisable dans Geofibre</w:t>
      </w:r>
      <w:r w:rsidR="002A6720">
        <w:t xml:space="preserve"> (quelquesoit l’instance)</w:t>
      </w:r>
      <w:r w:rsidRPr="001F2AEE">
        <w:t xml:space="preserve">, ces coordonnées sont reprojetées dans le système de projection local via la </w:t>
      </w:r>
      <w:hyperlink w:anchor="_Méthode_Project" w:history="1">
        <w:r w:rsidR="001D1D36">
          <w:rPr>
            <w:rStyle w:val="Lienhypertexte"/>
          </w:rPr>
          <w:t>Méthode Project</w:t>
        </w:r>
      </w:hyperlink>
      <w:r w:rsidRPr="001F2AEE">
        <w:t xml:space="preserve"> du </w:t>
      </w:r>
      <w:hyperlink w:anchor="_Geometry_Service" w:history="1">
        <w:r w:rsidRPr="001F2AEE">
          <w:rPr>
            <w:rStyle w:val="Lienhypertexte"/>
          </w:rPr>
          <w:t>Geometry Service</w:t>
        </w:r>
      </w:hyperlink>
      <w:r w:rsidRPr="001F2AEE">
        <w:rPr>
          <w:b/>
        </w:rPr>
        <w:t>.</w:t>
      </w:r>
    </w:p>
    <w:p w:rsidR="006C285A" w:rsidRDefault="006C285A" w:rsidP="00446C92"/>
    <w:p w:rsidR="004271BC" w:rsidRDefault="00DA62BF" w:rsidP="00446C92">
      <w:r>
        <w:t>Remarque</w:t>
      </w:r>
      <w:r w:rsidR="006C285A">
        <w:t> :</w:t>
      </w:r>
      <w:r>
        <w:t xml:space="preserve"> Si après filtrage, aucun résultat n’est disponible, le message suivant est affiché à l’utilisateur.</w:t>
      </w:r>
    </w:p>
    <w:p w:rsidR="001F2AEE" w:rsidRDefault="00F77B5C" w:rsidP="001F2AEE">
      <w:pPr>
        <w:jc w:val="center"/>
      </w:pPr>
      <w:r>
        <w:rPr>
          <w:noProof/>
        </w:rPr>
        <w:drawing>
          <wp:inline distT="0" distB="0" distL="0" distR="0">
            <wp:extent cx="3209925" cy="3038475"/>
            <wp:effectExtent l="1905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3209925" cy="3038475"/>
                    </a:xfrm>
                    <a:prstGeom prst="rect">
                      <a:avLst/>
                    </a:prstGeom>
                    <a:noFill/>
                    <a:ln w="9525">
                      <a:noFill/>
                      <a:miter lim="800000"/>
                      <a:headEnd/>
                      <a:tailEnd/>
                    </a:ln>
                  </pic:spPr>
                </pic:pic>
              </a:graphicData>
            </a:graphic>
          </wp:inline>
        </w:drawing>
      </w:r>
    </w:p>
    <w:p w:rsidR="001F2AEE" w:rsidRDefault="001F2AEE" w:rsidP="001F2AEE">
      <w:pPr>
        <w:jc w:val="center"/>
      </w:pPr>
    </w:p>
    <w:p w:rsidR="00666D56" w:rsidRDefault="00666D56" w:rsidP="00666D56">
      <w:pPr>
        <w:rPr>
          <w:rFonts w:cs="Arial"/>
        </w:rPr>
      </w:pPr>
    </w:p>
    <w:p w:rsidR="00666D56" w:rsidRPr="009E64AD" w:rsidRDefault="00666D56" w:rsidP="00666D56">
      <w:pPr>
        <w:rPr>
          <w:rFonts w:cs="Arial"/>
        </w:rPr>
      </w:pPr>
      <w:r w:rsidRPr="001040D2">
        <w:rPr>
          <w:rFonts w:cs="Arial"/>
        </w:rPr>
        <w:t xml:space="preserve">La couverture géographique du service Bing Maps est décrite dans le lien suivant : </w:t>
      </w:r>
    </w:p>
    <w:p w:rsidR="00666D56" w:rsidRPr="009E64AD" w:rsidRDefault="0085789F" w:rsidP="00666D56">
      <w:pPr>
        <w:rPr>
          <w:rFonts w:cs="Arial"/>
        </w:rPr>
      </w:pPr>
      <w:hyperlink r:id="rId32" w:history="1">
        <w:r w:rsidR="00666D56" w:rsidRPr="001040D2">
          <w:rPr>
            <w:rStyle w:val="Lienhypertexte"/>
            <w:rFonts w:cs="Arial"/>
          </w:rPr>
          <w:t>http://msdn.microsoft.com/en-us/library/dd435699.aspx</w:t>
        </w:r>
      </w:hyperlink>
    </w:p>
    <w:p w:rsidR="001F2AEE" w:rsidRPr="001F2AEE" w:rsidRDefault="001F2AEE" w:rsidP="001F2AEE">
      <w:pPr>
        <w:jc w:val="center"/>
      </w:pPr>
    </w:p>
    <w:p w:rsidR="00C178B7" w:rsidRDefault="00C178B7" w:rsidP="00C178B7">
      <w:pPr>
        <w:pStyle w:val="Titre4"/>
      </w:pPr>
      <w:bookmarkStart w:id="254" w:name="_Toc426723475"/>
      <w:r>
        <w:t>Coordonnées</w:t>
      </w:r>
      <w:bookmarkEnd w:id="254"/>
    </w:p>
    <w:p w:rsidR="001F2AEE" w:rsidRDefault="006A6EF9" w:rsidP="001F2AEE">
      <w:r>
        <w:t>Cet onglet permet de localiser des coordonnées X/Y.</w:t>
      </w:r>
    </w:p>
    <w:p w:rsidR="001F2AEE" w:rsidRDefault="006A6EF9" w:rsidP="001F2AEE">
      <w:r>
        <w:t xml:space="preserve">Ces coordonnées doivent être exprimées dans le système de projection sélectionné dans le menu déroulant « Référentiel » (Cf. </w:t>
      </w:r>
      <w:hyperlink w:anchor="_Choix_des_systèmes" w:history="1">
        <w:r w:rsidR="00EE560D" w:rsidRPr="00EE560D">
          <w:rPr>
            <w:rStyle w:val="Lienhypertexte"/>
          </w:rPr>
          <w:t>Choix des systèmes de projection dans l’application</w:t>
        </w:r>
      </w:hyperlink>
      <w:r>
        <w:t>).</w:t>
      </w:r>
    </w:p>
    <w:p w:rsidR="001F2AEE" w:rsidRDefault="001F2AEE" w:rsidP="001F2AEE"/>
    <w:p w:rsidR="00B2140B" w:rsidRDefault="00B2140B" w:rsidP="001F2AEE">
      <w:r>
        <w:t xml:space="preserve">Si le système sélectionné correspond au système de projection principal de l’instance Geofibre : </w:t>
      </w:r>
    </w:p>
    <w:p w:rsidR="00B2140B" w:rsidRDefault="00B2140B" w:rsidP="00B2140B">
      <w:pPr>
        <w:pStyle w:val="Paragraphedeliste"/>
        <w:numPr>
          <w:ilvl w:val="0"/>
          <w:numId w:val="157"/>
        </w:numPr>
      </w:pPr>
      <w:r>
        <w:t xml:space="preserve">les données sont affichées directement sur la carte. </w:t>
      </w:r>
    </w:p>
    <w:p w:rsidR="003F1260" w:rsidRDefault="00B2140B" w:rsidP="00B2140B">
      <w:pPr>
        <w:pStyle w:val="Paragraphedeliste"/>
        <w:numPr>
          <w:ilvl w:val="0"/>
          <w:numId w:val="157"/>
        </w:numPr>
      </w:pPr>
      <w:r>
        <w:t>Sinon :</w:t>
      </w:r>
      <w:r w:rsidR="007747B8">
        <w:t xml:space="preserve"> </w:t>
      </w:r>
      <w:r w:rsidR="003F1260">
        <w:t>ces coordonnées sont reprojetées dans le système de projection local via</w:t>
      </w:r>
      <w:r w:rsidR="0064262E">
        <w:t xml:space="preserve"> la </w:t>
      </w:r>
      <w:fldSimple w:instr=" REF _Ref420600674 \h  \* MERGEFORMAT ">
        <w:r w:rsidR="00675435" w:rsidRPr="00234E6A">
          <w:rPr>
            <w:rFonts w:cs="Arial"/>
          </w:rPr>
          <w:t>Méthode transformProcess</w:t>
        </w:r>
      </w:fldSimple>
      <w:r w:rsidR="0064262E" w:rsidRPr="007747B8">
        <w:t xml:space="preserve">du SOE de </w:t>
      </w:r>
      <w:hyperlink w:anchor="_Projection_1" w:history="1">
        <w:r w:rsidR="00092FBA" w:rsidRPr="007747B8">
          <w:rPr>
            <w:rStyle w:val="Lienhypertexte"/>
          </w:rPr>
          <w:t>Projection</w:t>
        </w:r>
      </w:hyperlink>
      <w:r w:rsidRPr="007747B8">
        <w:rPr>
          <w:b/>
        </w:rPr>
        <w:t xml:space="preserve"> </w:t>
      </w:r>
      <w:r w:rsidRPr="007747B8">
        <w:t>po</w:t>
      </w:r>
      <w:r>
        <w:t>ur être visualisable dans Geofibre,</w:t>
      </w:r>
    </w:p>
    <w:p w:rsidR="001F2AEE" w:rsidRDefault="001F2AEE" w:rsidP="001F2AEE"/>
    <w:p w:rsidR="003007F0" w:rsidRDefault="00DB613C">
      <w:pPr>
        <w:pStyle w:val="Titre3"/>
      </w:pPr>
      <w:bookmarkStart w:id="255" w:name="_Toc409529004"/>
      <w:bookmarkStart w:id="256" w:name="_Toc409529302"/>
      <w:bookmarkStart w:id="257" w:name="_Toc409529597"/>
      <w:bookmarkStart w:id="258" w:name="_Toc409529894"/>
      <w:bookmarkStart w:id="259" w:name="_Toc410031705"/>
      <w:bookmarkStart w:id="260" w:name="_Toc412218298"/>
      <w:bookmarkStart w:id="261" w:name="_Toc412222169"/>
      <w:bookmarkStart w:id="262" w:name="_Toc412222622"/>
      <w:bookmarkStart w:id="263" w:name="_Toc412223316"/>
      <w:bookmarkStart w:id="264" w:name="_Toc409529005"/>
      <w:bookmarkStart w:id="265" w:name="_Toc409529303"/>
      <w:bookmarkStart w:id="266" w:name="_Toc409529598"/>
      <w:bookmarkStart w:id="267" w:name="_Toc409529895"/>
      <w:bookmarkStart w:id="268" w:name="_Toc410031706"/>
      <w:bookmarkStart w:id="269" w:name="_Toc412218299"/>
      <w:bookmarkStart w:id="270" w:name="_Toc412222170"/>
      <w:bookmarkStart w:id="271" w:name="_Toc412222623"/>
      <w:bookmarkStart w:id="272" w:name="_Toc412223317"/>
      <w:bookmarkStart w:id="273" w:name="_Toc426723476"/>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t>Localisation d’objet métier</w:t>
      </w:r>
      <w:bookmarkEnd w:id="273"/>
    </w:p>
    <w:p w:rsidR="00DB613C" w:rsidRPr="001D749C" w:rsidRDefault="00DB613C" w:rsidP="00DB613C">
      <w:pPr>
        <w:rPr>
          <w:rFonts w:cs="Arial"/>
        </w:rPr>
      </w:pPr>
      <w:r w:rsidRPr="001D749C">
        <w:rPr>
          <w:rFonts w:cs="Arial"/>
        </w:rPr>
        <w:t xml:space="preserve">L’agencement des objets disponibles dans le widget de localisation des objets métier est décrit dans le tableau ci-dessous : </w:t>
      </w:r>
    </w:p>
    <w:tbl>
      <w:tblPr>
        <w:tblW w:w="3646" w:type="dxa"/>
        <w:jc w:val="center"/>
        <w:tblInd w:w="55" w:type="dxa"/>
        <w:tblCellMar>
          <w:left w:w="70" w:type="dxa"/>
          <w:right w:w="70" w:type="dxa"/>
        </w:tblCellMar>
        <w:tblLook w:val="04A0"/>
      </w:tblPr>
      <w:tblGrid>
        <w:gridCol w:w="730"/>
        <w:gridCol w:w="1997"/>
        <w:gridCol w:w="919"/>
      </w:tblGrid>
      <w:tr w:rsidR="00DB613C" w:rsidRPr="001D749C" w:rsidTr="00C21222">
        <w:trPr>
          <w:trHeight w:val="255"/>
          <w:jc w:val="center"/>
        </w:trPr>
        <w:tc>
          <w:tcPr>
            <w:tcW w:w="73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Rang</w:t>
            </w:r>
          </w:p>
        </w:tc>
        <w:tc>
          <w:tcPr>
            <w:tcW w:w="1997" w:type="dxa"/>
            <w:tcBorders>
              <w:top w:val="single" w:sz="4" w:space="0" w:color="auto"/>
              <w:left w:val="nil"/>
              <w:bottom w:val="single" w:sz="4" w:space="0" w:color="auto"/>
              <w:right w:val="single" w:sz="4" w:space="0" w:color="auto"/>
            </w:tcBorders>
            <w:shd w:val="clear" w:color="000000" w:fill="D9D9D9"/>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Couche</w:t>
            </w:r>
          </w:p>
        </w:tc>
        <w:tc>
          <w:tcPr>
            <w:tcW w:w="919" w:type="dxa"/>
            <w:tcBorders>
              <w:top w:val="single" w:sz="4" w:space="0" w:color="auto"/>
              <w:left w:val="nil"/>
              <w:bottom w:val="single" w:sz="4" w:space="0" w:color="auto"/>
              <w:right w:val="single" w:sz="4" w:space="0" w:color="auto"/>
            </w:tcBorders>
            <w:shd w:val="clear" w:color="000000" w:fill="D9D9D9"/>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Groupe</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Points Fonctionnels</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2</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Projet</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3</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Points Techniques</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N/A</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4</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Câble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5</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Immeuble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6</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Chambre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GC</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7</w:t>
            </w:r>
          </w:p>
        </w:tc>
        <w:tc>
          <w:tcPr>
            <w:tcW w:w="1997" w:type="dxa"/>
            <w:tcBorders>
              <w:top w:val="nil"/>
              <w:left w:val="nil"/>
              <w:bottom w:val="single" w:sz="4" w:space="0" w:color="auto"/>
              <w:right w:val="single" w:sz="4" w:space="0" w:color="auto"/>
            </w:tcBorders>
            <w:shd w:val="clear" w:color="auto" w:fill="auto"/>
            <w:noWrap/>
            <w:vAlign w:val="bottom"/>
            <w:hideMark/>
          </w:tcPr>
          <w:p w:rsidR="001F2AEE" w:rsidRDefault="0085789F">
            <w:pPr>
              <w:rPr>
                <w:rFonts w:cs="Arial"/>
                <w:b/>
                <w:color w:val="000000"/>
                <w:sz w:val="16"/>
                <w:szCs w:val="16"/>
              </w:rPr>
            </w:pPr>
            <w:hyperlink w:anchor="_Toc408230448" w:history="1">
              <w:r w:rsidR="004F5591" w:rsidRPr="004F5591">
                <w:rPr>
                  <w:rStyle w:val="Lienhypertexte"/>
                  <w:b/>
                </w:rPr>
                <w:t>Appuis GC</w:t>
              </w:r>
            </w:hyperlink>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GC</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8</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NRA</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GC</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9</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SR</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GC</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10</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Armoire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11</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Appui FTTH</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12</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Appui ERDF</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13</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Shelter</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14</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Mairie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15</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CD Video</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16</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Site (Autre)</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17</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Chambre FTTH</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18</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NRA FTTH</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r w:rsidR="00DB613C" w:rsidRPr="001D749C" w:rsidTr="00C2122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DB613C" w:rsidRPr="001D749C" w:rsidRDefault="00DB613C" w:rsidP="00C21222">
            <w:pPr>
              <w:jc w:val="right"/>
              <w:rPr>
                <w:rFonts w:cs="Arial"/>
                <w:color w:val="000000"/>
                <w:sz w:val="16"/>
                <w:szCs w:val="16"/>
              </w:rPr>
            </w:pPr>
            <w:r w:rsidRPr="001D749C">
              <w:rPr>
                <w:rFonts w:cs="Arial"/>
                <w:color w:val="000000"/>
                <w:sz w:val="16"/>
                <w:szCs w:val="16"/>
              </w:rPr>
              <w:t>19</w:t>
            </w:r>
          </w:p>
        </w:tc>
        <w:tc>
          <w:tcPr>
            <w:tcW w:w="1997"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SR FTTH</w:t>
            </w:r>
          </w:p>
        </w:tc>
        <w:tc>
          <w:tcPr>
            <w:tcW w:w="919" w:type="dxa"/>
            <w:tcBorders>
              <w:top w:val="nil"/>
              <w:left w:val="nil"/>
              <w:bottom w:val="single" w:sz="4" w:space="0" w:color="auto"/>
              <w:right w:val="single" w:sz="4" w:space="0" w:color="auto"/>
            </w:tcBorders>
            <w:shd w:val="clear" w:color="auto" w:fill="auto"/>
            <w:noWrap/>
            <w:vAlign w:val="bottom"/>
            <w:hideMark/>
          </w:tcPr>
          <w:p w:rsidR="00DB613C" w:rsidRPr="001D749C" w:rsidRDefault="00DB613C" w:rsidP="00C21222">
            <w:pPr>
              <w:rPr>
                <w:rFonts w:cs="Arial"/>
                <w:color w:val="000000"/>
                <w:sz w:val="16"/>
                <w:szCs w:val="16"/>
              </w:rPr>
            </w:pPr>
            <w:r w:rsidRPr="001D749C">
              <w:rPr>
                <w:rFonts w:cs="Arial"/>
                <w:color w:val="000000"/>
                <w:sz w:val="16"/>
                <w:szCs w:val="16"/>
              </w:rPr>
              <w:t>FTTH</w:t>
            </w:r>
          </w:p>
        </w:tc>
      </w:tr>
    </w:tbl>
    <w:p w:rsidR="00DB613C" w:rsidRPr="001D749C" w:rsidRDefault="00DB613C" w:rsidP="00DB613C">
      <w:pPr>
        <w:pStyle w:val="Titre3"/>
        <w:rPr>
          <w:rFonts w:cs="Arial"/>
        </w:rPr>
      </w:pPr>
      <w:bookmarkStart w:id="274" w:name="_Toc408230448"/>
      <w:bookmarkStart w:id="275" w:name="_Toc408230721"/>
      <w:bookmarkStart w:id="276" w:name="_Toc408236771"/>
      <w:bookmarkStart w:id="277" w:name="_Toc408301359"/>
      <w:bookmarkStart w:id="278" w:name="_Toc408407564"/>
      <w:bookmarkStart w:id="279" w:name="_Toc408413346"/>
      <w:bookmarkStart w:id="280" w:name="_Toc408230449"/>
      <w:bookmarkStart w:id="281" w:name="_Toc408230722"/>
      <w:bookmarkStart w:id="282" w:name="_Toc408236772"/>
      <w:bookmarkStart w:id="283" w:name="_Toc408301360"/>
      <w:bookmarkStart w:id="284" w:name="_Toc408407565"/>
      <w:bookmarkStart w:id="285" w:name="_Toc408413347"/>
      <w:bookmarkStart w:id="286" w:name="_Appuis_GC"/>
      <w:bookmarkStart w:id="287" w:name="_Ref408405324"/>
      <w:bookmarkStart w:id="288" w:name="_Toc426723477"/>
      <w:bookmarkEnd w:id="274"/>
      <w:bookmarkEnd w:id="275"/>
      <w:bookmarkEnd w:id="276"/>
      <w:bookmarkEnd w:id="277"/>
      <w:bookmarkEnd w:id="278"/>
      <w:bookmarkEnd w:id="279"/>
      <w:bookmarkEnd w:id="280"/>
      <w:bookmarkEnd w:id="281"/>
      <w:bookmarkEnd w:id="282"/>
      <w:bookmarkEnd w:id="283"/>
      <w:bookmarkEnd w:id="284"/>
      <w:bookmarkEnd w:id="285"/>
      <w:bookmarkEnd w:id="286"/>
      <w:r w:rsidRPr="001D749C">
        <w:rPr>
          <w:rFonts w:cs="Arial"/>
        </w:rPr>
        <w:t>Appuis GC</w:t>
      </w:r>
      <w:bookmarkEnd w:id="287"/>
      <w:bookmarkEnd w:id="288"/>
    </w:p>
    <w:p w:rsidR="00DB613C" w:rsidRPr="000E5EEF" w:rsidRDefault="00DB613C" w:rsidP="00DB613C">
      <w:pPr>
        <w:rPr>
          <w:rFonts w:cs="Arial"/>
        </w:rPr>
      </w:pPr>
      <w:r w:rsidRPr="000E5EEF">
        <w:rPr>
          <w:rFonts w:cs="Arial"/>
        </w:rPr>
        <w:t xml:space="preserve">A partir de la G1R3, une localisation portant sur les objets de la couche appui GC (table </w:t>
      </w:r>
      <w:r w:rsidRPr="000E5EEF">
        <w:rPr>
          <w:rFonts w:cs="Arial"/>
          <w:i/>
        </w:rPr>
        <w:t>geofibre.ifr_appui</w:t>
      </w:r>
      <w:r w:rsidRPr="000E5EEF">
        <w:rPr>
          <w:rFonts w:cs="Arial"/>
        </w:rPr>
        <w:t>) est disponible dans le widget de localisation d’objet métier.</w:t>
      </w:r>
    </w:p>
    <w:p w:rsidR="00DB613C" w:rsidRPr="000E5EEF" w:rsidRDefault="00DB613C" w:rsidP="00DB613C">
      <w:pPr>
        <w:jc w:val="center"/>
        <w:rPr>
          <w:rFonts w:cs="Arial"/>
        </w:rPr>
      </w:pPr>
    </w:p>
    <w:p w:rsidR="00DB613C" w:rsidRPr="000E5EEF" w:rsidRDefault="00DB613C" w:rsidP="00DB613C">
      <w:pPr>
        <w:rPr>
          <w:rFonts w:cs="Arial"/>
        </w:rPr>
      </w:pPr>
      <w:r w:rsidRPr="000E5EEF">
        <w:rPr>
          <w:rFonts w:cs="Arial"/>
        </w:rPr>
        <w:t>La sélection de données est effectuée par saisie utilisateur sans auto-complétion sur les 2 champs suivants de l’IHM:</w:t>
      </w:r>
    </w:p>
    <w:p w:rsidR="00DB613C" w:rsidRPr="000E5EEF" w:rsidRDefault="00DB613C" w:rsidP="00DB613C">
      <w:pPr>
        <w:pStyle w:val="Paragraphedeliste"/>
        <w:numPr>
          <w:ilvl w:val="0"/>
          <w:numId w:val="27"/>
        </w:numPr>
        <w:jc w:val="left"/>
        <w:rPr>
          <w:rFonts w:cs="Arial"/>
          <w:i/>
        </w:rPr>
      </w:pPr>
      <w:r w:rsidRPr="000E5EEF">
        <w:rPr>
          <w:rFonts w:cs="Arial"/>
        </w:rPr>
        <w:t>Le champ « Code INSEE » :</w:t>
      </w:r>
    </w:p>
    <w:p w:rsidR="00DB613C" w:rsidRPr="000E5EEF" w:rsidRDefault="00DB613C" w:rsidP="00DB613C">
      <w:pPr>
        <w:pStyle w:val="Paragraphedeliste"/>
        <w:numPr>
          <w:ilvl w:val="1"/>
          <w:numId w:val="27"/>
        </w:numPr>
        <w:jc w:val="left"/>
        <w:rPr>
          <w:rFonts w:cs="Arial"/>
          <w:i/>
        </w:rPr>
      </w:pPr>
      <w:r w:rsidRPr="000E5EEF">
        <w:rPr>
          <w:rFonts w:cs="Arial"/>
        </w:rPr>
        <w:t xml:space="preserve">porte sur le champ </w:t>
      </w:r>
      <w:r w:rsidRPr="000E5EEF">
        <w:rPr>
          <w:rFonts w:cs="Arial"/>
          <w:i/>
        </w:rPr>
        <w:t>geofibre.ifr_appui.code_com</w:t>
      </w:r>
    </w:p>
    <w:p w:rsidR="00DB613C" w:rsidRPr="000E5EEF" w:rsidRDefault="00DB613C" w:rsidP="00DB613C">
      <w:pPr>
        <w:pStyle w:val="Paragraphedeliste"/>
        <w:numPr>
          <w:ilvl w:val="0"/>
          <w:numId w:val="27"/>
        </w:numPr>
        <w:jc w:val="left"/>
        <w:rPr>
          <w:rFonts w:cs="Arial"/>
          <w:i/>
        </w:rPr>
      </w:pPr>
      <w:r w:rsidRPr="000E5EEF">
        <w:rPr>
          <w:rFonts w:cs="Arial"/>
        </w:rPr>
        <w:t>Le champ « Numéro d’appui » de l’appui :</w:t>
      </w:r>
    </w:p>
    <w:p w:rsidR="00DB613C" w:rsidRPr="000E5EEF" w:rsidRDefault="00DB613C" w:rsidP="00DB613C">
      <w:pPr>
        <w:pStyle w:val="Paragraphedeliste"/>
        <w:numPr>
          <w:ilvl w:val="1"/>
          <w:numId w:val="27"/>
        </w:numPr>
        <w:jc w:val="left"/>
        <w:rPr>
          <w:rFonts w:cs="Arial"/>
          <w:i/>
        </w:rPr>
      </w:pPr>
      <w:r w:rsidRPr="000E5EEF">
        <w:rPr>
          <w:rFonts w:cs="Arial"/>
        </w:rPr>
        <w:t xml:space="preserve">porte sur le champ </w:t>
      </w:r>
      <w:r w:rsidRPr="000E5EEF">
        <w:rPr>
          <w:rFonts w:cs="Arial"/>
          <w:i/>
        </w:rPr>
        <w:t>geofibre.ifr_appui.num_appui</w:t>
      </w:r>
    </w:p>
    <w:p w:rsidR="00DB613C" w:rsidRPr="000E5EEF" w:rsidRDefault="00DB613C" w:rsidP="00DB613C">
      <w:pPr>
        <w:pStyle w:val="Paragraphedeliste"/>
        <w:numPr>
          <w:ilvl w:val="1"/>
          <w:numId w:val="27"/>
        </w:numPr>
        <w:jc w:val="left"/>
        <w:rPr>
          <w:rFonts w:cs="Arial"/>
        </w:rPr>
      </w:pPr>
      <w:r w:rsidRPr="000E5EEF">
        <w:rPr>
          <w:rFonts w:cs="Arial"/>
        </w:rPr>
        <w:t xml:space="preserve">est dégrisé uniquement si le champ « Code INSEE » contient exactement 5 caractères </w:t>
      </w:r>
    </w:p>
    <w:p w:rsidR="003007F0" w:rsidRDefault="00DB613C">
      <w:r w:rsidRPr="000E5EEF">
        <w:rPr>
          <w:rFonts w:cs="Arial"/>
        </w:rPr>
        <w:t>L’action engendrée par le bouton « Rechercher » fonctionne selon le même principe que la recherche des « Chambres GC » (recherche « PIT »)</w:t>
      </w:r>
    </w:p>
    <w:p w:rsidR="00C711C6" w:rsidRDefault="00C711C6">
      <w:pPr>
        <w:spacing w:before="0" w:after="0"/>
        <w:jc w:val="left"/>
        <w:rPr>
          <w:rFonts w:cs="Arial"/>
          <w:b/>
          <w:i/>
          <w:caps/>
          <w:color w:val="0000FF"/>
          <w:sz w:val="22"/>
        </w:rPr>
      </w:pPr>
      <w:r>
        <w:rPr>
          <w:rFonts w:cs="Arial"/>
        </w:rPr>
        <w:br w:type="page"/>
      </w:r>
    </w:p>
    <w:p w:rsidR="00DB613C" w:rsidRDefault="00DB613C" w:rsidP="00DB613C">
      <w:pPr>
        <w:pStyle w:val="Titre2"/>
        <w:keepLines w:val="0"/>
        <w:tabs>
          <w:tab w:val="clear" w:pos="720"/>
        </w:tabs>
        <w:spacing w:before="60" w:line="240" w:lineRule="exact"/>
        <w:ind w:left="567" w:hanging="567"/>
        <w:jc w:val="both"/>
        <w:rPr>
          <w:rFonts w:cs="Arial"/>
        </w:rPr>
      </w:pPr>
      <w:bookmarkStart w:id="289" w:name="_Toc426723478"/>
      <w:r>
        <w:rPr>
          <w:rFonts w:cs="Arial"/>
        </w:rPr>
        <w:lastRenderedPageBreak/>
        <w:t>Gestion des couches</w:t>
      </w:r>
      <w:bookmarkEnd w:id="289"/>
    </w:p>
    <w:p w:rsidR="003007F0" w:rsidRDefault="00940C06">
      <w:pPr>
        <w:pStyle w:val="Titre3"/>
      </w:pPr>
      <w:bookmarkStart w:id="290" w:name="_Toc426723479"/>
      <w:r>
        <w:t>Table des matières</w:t>
      </w:r>
      <w:bookmarkEnd w:id="290"/>
    </w:p>
    <w:p w:rsidR="00940C06" w:rsidRDefault="00940C06" w:rsidP="00940C06">
      <w:pPr>
        <w:spacing w:before="0" w:after="0"/>
        <w:jc w:val="left"/>
        <w:rPr>
          <w:rFonts w:ascii="MS Shell Dlg 2" w:hAnsi="MS Shell Dlg 2" w:cs="MS Shell Dlg 2"/>
          <w:color w:val="000000"/>
          <w:sz w:val="18"/>
          <w:szCs w:val="18"/>
        </w:rPr>
      </w:pPr>
      <w:r w:rsidRPr="006B7912">
        <w:rPr>
          <w:rFonts w:ascii="MS Shell Dlg 2" w:hAnsi="MS Shell Dlg 2" w:cs="MS Shell Dlg 2"/>
          <w:color w:val="000000"/>
          <w:sz w:val="18"/>
          <w:szCs w:val="18"/>
        </w:rPr>
        <w:t>La table des matières permet de sélectionner les couches visibles sur la carte.</w:t>
      </w:r>
    </w:p>
    <w:p w:rsidR="00940C06" w:rsidRPr="006B7912" w:rsidRDefault="00940C06" w:rsidP="00940C06">
      <w:pPr>
        <w:spacing w:before="0" w:after="0"/>
        <w:jc w:val="left"/>
        <w:rPr>
          <w:rFonts w:ascii="MS Shell Dlg 2" w:hAnsi="MS Shell Dlg 2" w:cs="MS Shell Dlg 2"/>
          <w:color w:val="000000"/>
          <w:sz w:val="18"/>
          <w:szCs w:val="18"/>
        </w:rPr>
      </w:pPr>
    </w:p>
    <w:p w:rsidR="003007F0" w:rsidRDefault="00940C06">
      <w:pPr>
        <w:pStyle w:val="Titre4"/>
      </w:pPr>
      <w:bookmarkStart w:id="291" w:name="_Toc426723480"/>
      <w:r>
        <w:t>Configuration des couches</w:t>
      </w:r>
      <w:bookmarkEnd w:id="291"/>
    </w:p>
    <w:p w:rsidR="00940C06" w:rsidRDefault="00940C06" w:rsidP="00940C06">
      <w:r>
        <w:t xml:space="preserve">La configuration des couches de l’application Geofibre est présente dans le </w:t>
      </w:r>
      <w:r w:rsidR="006B1EEF">
        <w:t xml:space="preserve">document </w:t>
      </w:r>
      <w:fldSimple w:instr=" REF R07_GeofibreConfigTDM \h  \* MERGEFORMAT ">
        <w:r w:rsidR="00675435" w:rsidRPr="00675435">
          <w:rPr>
            <w:rFonts w:cs="Arial"/>
            <w:b/>
          </w:rPr>
          <w:t>[R7]</w:t>
        </w:r>
      </w:fldSimple>
      <w:r>
        <w:t xml:space="preserve">. </w:t>
      </w:r>
    </w:p>
    <w:p w:rsidR="00940C06" w:rsidRDefault="00940C06" w:rsidP="00940C06">
      <w:pPr>
        <w:pStyle w:val="Paragraphedeliste"/>
        <w:ind w:left="3225"/>
      </w:pPr>
    </w:p>
    <w:p w:rsidR="00940C06" w:rsidRPr="00076C62" w:rsidRDefault="00940C06" w:rsidP="00940C06"/>
    <w:p w:rsidR="003007F0" w:rsidRDefault="00940C06">
      <w:pPr>
        <w:pStyle w:val="Titre4"/>
      </w:pPr>
      <w:bookmarkStart w:id="292" w:name="_Organisation_des_couches"/>
      <w:bookmarkStart w:id="293" w:name="_Ref408578351"/>
      <w:bookmarkStart w:id="294" w:name="_Toc426723481"/>
      <w:bookmarkEnd w:id="292"/>
      <w:r>
        <w:t>Organisation des couches dans geofibre.mxd</w:t>
      </w:r>
      <w:bookmarkEnd w:id="293"/>
      <w:bookmarkEnd w:id="294"/>
    </w:p>
    <w:p w:rsidR="00940C06" w:rsidRDefault="00940C06" w:rsidP="00940C06">
      <w:r>
        <w:t xml:space="preserve">Les couches utilisées par l’application Geofibre sont organisées de la manière suivante (les nœuds représentant les groupes de couches) : </w:t>
      </w:r>
    </w:p>
    <w:p w:rsidR="00940C06" w:rsidRDefault="00237576" w:rsidP="00940C06">
      <w:pPr>
        <w:jc w:val="center"/>
      </w:pPr>
      <w:r>
        <w:rPr>
          <w:noProof/>
        </w:rPr>
        <w:drawing>
          <wp:inline distT="0" distB="0" distL="0" distR="0">
            <wp:extent cx="2531110" cy="4981575"/>
            <wp:effectExtent l="19050" t="0" r="2540" b="0"/>
            <wp:docPr id="720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531110" cy="4981575"/>
                    </a:xfrm>
                    <a:prstGeom prst="rect">
                      <a:avLst/>
                    </a:prstGeom>
                    <a:noFill/>
                    <a:ln w="9525">
                      <a:noFill/>
                      <a:miter lim="800000"/>
                      <a:headEnd/>
                      <a:tailEnd/>
                    </a:ln>
                  </pic:spPr>
                </pic:pic>
              </a:graphicData>
            </a:graphic>
          </wp:inline>
        </w:drawing>
      </w:r>
      <w:r>
        <w:rPr>
          <w:noProof/>
        </w:rPr>
        <w:drawing>
          <wp:inline distT="0" distB="0" distL="0" distR="0">
            <wp:extent cx="2508885" cy="4615815"/>
            <wp:effectExtent l="19050" t="0" r="5715" b="0"/>
            <wp:docPr id="72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2508885" cy="4615815"/>
                    </a:xfrm>
                    <a:prstGeom prst="rect">
                      <a:avLst/>
                    </a:prstGeom>
                    <a:noFill/>
                    <a:ln w="9525">
                      <a:noFill/>
                      <a:miter lim="800000"/>
                      <a:headEnd/>
                      <a:tailEnd/>
                    </a:ln>
                  </pic:spPr>
                </pic:pic>
              </a:graphicData>
            </a:graphic>
          </wp:inline>
        </w:drawing>
      </w:r>
    </w:p>
    <w:p w:rsidR="00940C06" w:rsidRDefault="00940C06" w:rsidP="00940C06">
      <w:r w:rsidRPr="006B7912">
        <w:br w:type="page"/>
      </w:r>
    </w:p>
    <w:p w:rsidR="003007F0" w:rsidRDefault="00F74C13">
      <w:pPr>
        <w:pStyle w:val="Titre3"/>
      </w:pPr>
      <w:bookmarkStart w:id="295" w:name="_Toc426723482"/>
      <w:r>
        <w:lastRenderedPageBreak/>
        <w:t>Filtrage</w:t>
      </w:r>
      <w:bookmarkEnd w:id="295"/>
    </w:p>
    <w:p w:rsidR="00732702" w:rsidRDefault="00844335">
      <w:pPr>
        <w:pStyle w:val="Titre4"/>
      </w:pPr>
      <w:bookmarkStart w:id="296" w:name="_Toc426723483"/>
      <w:r>
        <w:t>Filtres</w:t>
      </w:r>
      <w:bookmarkEnd w:id="296"/>
    </w:p>
    <w:p w:rsidR="006C4A90" w:rsidRDefault="00FE4E1D" w:rsidP="006C4A90">
      <w:pPr>
        <w:rPr>
          <w:rFonts w:cs="Arial"/>
          <w:b/>
        </w:rPr>
      </w:pPr>
      <w:r w:rsidRPr="00FE4E1D">
        <w:rPr>
          <w:highlight w:val="green"/>
        </w:rPr>
        <w:t xml:space="preserve">Les filtres sont décrits dans le document </w:t>
      </w:r>
      <w:fldSimple w:instr=" REF R11_GeofibreFiltrage \h  \* MERGEFORMAT ">
        <w:r w:rsidR="00675435" w:rsidRPr="00675435">
          <w:rPr>
            <w:rFonts w:cs="Arial"/>
            <w:b/>
            <w:highlight w:val="green"/>
          </w:rPr>
          <w:t>[R11]</w:t>
        </w:r>
      </w:fldSimple>
      <w:r w:rsidRPr="00FE4E1D">
        <w:rPr>
          <w:b/>
        </w:rPr>
        <w:t xml:space="preserve"> </w:t>
      </w:r>
      <w:r w:rsidR="0087439F">
        <w:t>et stocké</w:t>
      </w:r>
      <w:r w:rsidRPr="00FE4E1D">
        <w:t xml:space="preserve">s dans </w:t>
      </w:r>
      <w:fldSimple w:instr=" REF _Ref422834364 \h  \* MERGEFORMAT ">
        <w:r w:rsidR="00675435" w:rsidRPr="00675435">
          <w:rPr>
            <w:b/>
          </w:rPr>
          <w:t>Description de la table</w:t>
        </w:r>
        <w:r w:rsidR="00675435" w:rsidRPr="00675435">
          <w:rPr>
            <w:rFonts w:cs="Arial"/>
            <w:b/>
          </w:rPr>
          <w:t xml:space="preserve"> geofibre.adm_</w:t>
        </w:r>
        <w:r w:rsidR="00675435">
          <w:rPr>
            <w:rFonts w:cs="Arial"/>
          </w:rPr>
          <w:t>param_filtre</w:t>
        </w:r>
      </w:fldSimple>
      <w:r w:rsidRPr="00FE4E1D">
        <w:rPr>
          <w:rFonts w:cs="Arial"/>
          <w:b/>
        </w:rPr>
        <w:t>.</w:t>
      </w:r>
    </w:p>
    <w:p w:rsidR="00732702" w:rsidRDefault="00732702"/>
    <w:p w:rsidR="00732702" w:rsidRDefault="00844335">
      <w:pPr>
        <w:pStyle w:val="Titre4"/>
      </w:pPr>
      <w:bookmarkStart w:id="297" w:name="_Toc426723484"/>
      <w:r>
        <w:t>Filtres préprogrammés</w:t>
      </w:r>
      <w:bookmarkEnd w:id="297"/>
    </w:p>
    <w:p w:rsidR="00732702" w:rsidRDefault="00E3696F">
      <w:r>
        <w:t>Ces filtres sont stockés dans</w:t>
      </w:r>
      <w:fldSimple w:instr=" REF _Ref422834308 \h  \* MERGEFORMAT ">
        <w:r w:rsidR="00675435" w:rsidRPr="00675435">
          <w:rPr>
            <w:b/>
          </w:rPr>
          <w:t>Description de la table</w:t>
        </w:r>
        <w:r w:rsidR="00675435" w:rsidRPr="00675435">
          <w:rPr>
            <w:rFonts w:cs="Arial"/>
            <w:b/>
          </w:rPr>
          <w:t xml:space="preserve"> geofibre.adm_param_</w:t>
        </w:r>
        <w:r w:rsidR="00675435">
          <w:rPr>
            <w:rFonts w:cs="Arial"/>
          </w:rPr>
          <w:t>filtre_preprog</w:t>
        </w:r>
      </w:fldSimple>
      <w:r>
        <w:rPr>
          <w:b/>
        </w:rPr>
        <w:t>.</w:t>
      </w:r>
    </w:p>
    <w:p w:rsidR="00732702" w:rsidRDefault="00844335">
      <w:pPr>
        <w:pStyle w:val="Titre5"/>
      </w:pPr>
      <w:r>
        <w:t>Sites sans code Rivoli</w:t>
      </w:r>
    </w:p>
    <w:p w:rsidR="00844335" w:rsidRDefault="00844335" w:rsidP="00844335">
      <w:pPr>
        <w:jc w:val="left"/>
        <w:rPr>
          <w:rFonts w:cs="Arial"/>
        </w:rPr>
      </w:pPr>
      <w:r>
        <w:rPr>
          <w:rFonts w:cs="Arial"/>
        </w:rPr>
        <w:t>Ce</w:t>
      </w:r>
      <w:r w:rsidRPr="001D749C">
        <w:rPr>
          <w:rFonts w:cs="Arial"/>
        </w:rPr>
        <w:t xml:space="preserve"> filtre </w:t>
      </w:r>
      <w:r>
        <w:rPr>
          <w:rFonts w:cs="Arial"/>
        </w:rPr>
        <w:t>permet de</w:t>
      </w:r>
      <w:r w:rsidRPr="001D749C">
        <w:rPr>
          <w:rFonts w:cs="Arial"/>
        </w:rPr>
        <w:t xml:space="preserve"> faciliter l’identification des </w:t>
      </w:r>
      <w:r>
        <w:rPr>
          <w:rFonts w:cs="Arial"/>
        </w:rPr>
        <w:t>sites sans code Rivol</w:t>
      </w:r>
      <w:r w:rsidR="00EE014F">
        <w:rPr>
          <w:rFonts w:cs="Arial"/>
        </w:rPr>
        <w:t>i</w:t>
      </w:r>
      <w:r w:rsidRPr="001D749C">
        <w:rPr>
          <w:rFonts w:cs="Arial"/>
        </w:rPr>
        <w:t xml:space="preserve">. </w:t>
      </w:r>
      <w:r w:rsidR="00EE014F">
        <w:rPr>
          <w:rFonts w:cs="Arial"/>
        </w:rPr>
        <w:t xml:space="preserve">En fonction du filtre choisi, tous les sites concernés sans code Rivoli </w:t>
      </w:r>
      <w:r w:rsidRPr="001D749C">
        <w:rPr>
          <w:rFonts w:cs="Arial"/>
        </w:rPr>
        <w:t>sont affichés via ce filtre.</w:t>
      </w:r>
      <w:r w:rsidR="00EE014F">
        <w:rPr>
          <w:rFonts w:cs="Arial"/>
        </w:rPr>
        <w:t xml:space="preserve"> Les sites disponibles sont les suivants : </w:t>
      </w:r>
    </w:p>
    <w:p w:rsidR="00732702" w:rsidRDefault="00EE014F">
      <w:pPr>
        <w:pStyle w:val="Paragraphedeliste"/>
        <w:numPr>
          <w:ilvl w:val="0"/>
          <w:numId w:val="27"/>
        </w:numPr>
        <w:jc w:val="left"/>
        <w:rPr>
          <w:rFonts w:cs="Arial"/>
        </w:rPr>
      </w:pPr>
      <w:r>
        <w:rPr>
          <w:rFonts w:cs="Arial"/>
        </w:rPr>
        <w:t>CD vidéo</w:t>
      </w:r>
    </w:p>
    <w:p w:rsidR="00732702" w:rsidRDefault="00EE014F">
      <w:pPr>
        <w:pStyle w:val="Paragraphedeliste"/>
        <w:numPr>
          <w:ilvl w:val="0"/>
          <w:numId w:val="27"/>
        </w:numPr>
        <w:jc w:val="left"/>
        <w:rPr>
          <w:rFonts w:cs="Arial"/>
        </w:rPr>
      </w:pPr>
      <w:r>
        <w:rPr>
          <w:rFonts w:cs="Arial"/>
        </w:rPr>
        <w:t>Chambre FTTH</w:t>
      </w:r>
    </w:p>
    <w:p w:rsidR="00732702" w:rsidRDefault="00EE014F">
      <w:pPr>
        <w:pStyle w:val="Paragraphedeliste"/>
        <w:numPr>
          <w:ilvl w:val="0"/>
          <w:numId w:val="27"/>
        </w:numPr>
        <w:jc w:val="left"/>
        <w:rPr>
          <w:rFonts w:cs="Arial"/>
        </w:rPr>
      </w:pPr>
      <w:r>
        <w:rPr>
          <w:rFonts w:cs="Arial"/>
        </w:rPr>
        <w:t>Appui FTTH</w:t>
      </w:r>
    </w:p>
    <w:p w:rsidR="00732702" w:rsidRDefault="00EE014F">
      <w:pPr>
        <w:pStyle w:val="Paragraphedeliste"/>
        <w:numPr>
          <w:ilvl w:val="0"/>
          <w:numId w:val="27"/>
        </w:numPr>
        <w:jc w:val="left"/>
        <w:rPr>
          <w:rFonts w:cs="Arial"/>
        </w:rPr>
      </w:pPr>
      <w:r>
        <w:rPr>
          <w:rFonts w:cs="Arial"/>
        </w:rPr>
        <w:t>Appui ERDF</w:t>
      </w:r>
    </w:p>
    <w:p w:rsidR="00732702" w:rsidRDefault="00EE014F">
      <w:pPr>
        <w:pStyle w:val="Paragraphedeliste"/>
        <w:numPr>
          <w:ilvl w:val="0"/>
          <w:numId w:val="27"/>
        </w:numPr>
        <w:jc w:val="left"/>
        <w:rPr>
          <w:rFonts w:cs="Arial"/>
        </w:rPr>
      </w:pPr>
      <w:r>
        <w:rPr>
          <w:rFonts w:cs="Arial"/>
        </w:rPr>
        <w:t>Armoire</w:t>
      </w:r>
    </w:p>
    <w:p w:rsidR="00732702" w:rsidRDefault="00EE014F">
      <w:pPr>
        <w:pStyle w:val="Paragraphedeliste"/>
        <w:numPr>
          <w:ilvl w:val="0"/>
          <w:numId w:val="27"/>
        </w:numPr>
        <w:jc w:val="left"/>
        <w:rPr>
          <w:rFonts w:cs="Arial"/>
        </w:rPr>
      </w:pPr>
      <w:r>
        <w:rPr>
          <w:rFonts w:cs="Arial"/>
        </w:rPr>
        <w:t>NRA FTTH</w:t>
      </w:r>
    </w:p>
    <w:p w:rsidR="00732702" w:rsidRDefault="00EE014F">
      <w:pPr>
        <w:pStyle w:val="Paragraphedeliste"/>
        <w:numPr>
          <w:ilvl w:val="0"/>
          <w:numId w:val="27"/>
        </w:numPr>
        <w:jc w:val="left"/>
        <w:rPr>
          <w:rFonts w:cs="Arial"/>
        </w:rPr>
      </w:pPr>
      <w:r>
        <w:rPr>
          <w:rFonts w:cs="Arial"/>
        </w:rPr>
        <w:t>Mairie</w:t>
      </w:r>
    </w:p>
    <w:p w:rsidR="00732702" w:rsidRDefault="00EE014F">
      <w:pPr>
        <w:pStyle w:val="Paragraphedeliste"/>
        <w:numPr>
          <w:ilvl w:val="0"/>
          <w:numId w:val="27"/>
        </w:numPr>
        <w:jc w:val="left"/>
        <w:rPr>
          <w:rFonts w:cs="Arial"/>
        </w:rPr>
      </w:pPr>
      <w:r>
        <w:rPr>
          <w:rFonts w:cs="Arial"/>
        </w:rPr>
        <w:t>SR FTTH</w:t>
      </w:r>
    </w:p>
    <w:p w:rsidR="00732702" w:rsidRDefault="00EE014F">
      <w:pPr>
        <w:pStyle w:val="Paragraphedeliste"/>
        <w:numPr>
          <w:ilvl w:val="0"/>
          <w:numId w:val="27"/>
        </w:numPr>
        <w:jc w:val="left"/>
        <w:rPr>
          <w:rFonts w:cs="Arial"/>
        </w:rPr>
      </w:pPr>
      <w:r>
        <w:rPr>
          <w:rFonts w:cs="Arial"/>
        </w:rPr>
        <w:t>Shelter</w:t>
      </w:r>
    </w:p>
    <w:p w:rsidR="00732702" w:rsidRDefault="00EE014F">
      <w:pPr>
        <w:pStyle w:val="Paragraphedeliste"/>
        <w:numPr>
          <w:ilvl w:val="0"/>
          <w:numId w:val="27"/>
        </w:numPr>
        <w:jc w:val="left"/>
        <w:rPr>
          <w:rFonts w:cs="Arial"/>
        </w:rPr>
      </w:pPr>
      <w:r>
        <w:rPr>
          <w:rFonts w:cs="Arial"/>
        </w:rPr>
        <w:t>Site (autre)</w:t>
      </w:r>
    </w:p>
    <w:p w:rsidR="00732702" w:rsidRDefault="00732702"/>
    <w:p w:rsidR="00732702" w:rsidRDefault="00844335">
      <w:pPr>
        <w:pStyle w:val="Titre5"/>
      </w:pPr>
      <w:r>
        <w:t>Pf dans Pf pere</w:t>
      </w:r>
    </w:p>
    <w:p w:rsidR="00F74C13" w:rsidRPr="001D749C" w:rsidRDefault="00F74C13" w:rsidP="00F74C13">
      <w:pPr>
        <w:jc w:val="left"/>
        <w:rPr>
          <w:rFonts w:cs="Arial"/>
        </w:rPr>
      </w:pPr>
      <w:r w:rsidRPr="001D749C">
        <w:rPr>
          <w:rFonts w:cs="Arial"/>
        </w:rPr>
        <w:t>Rappel du besoin : Tout point fonctionnel attaché à un projet doit posséder un point fonctionnel père, sauf si ce PF est de type NRO.</w:t>
      </w:r>
    </w:p>
    <w:p w:rsidR="00F74C13" w:rsidRPr="001D749C" w:rsidRDefault="00F74C13" w:rsidP="00F74C13">
      <w:pPr>
        <w:jc w:val="left"/>
        <w:rPr>
          <w:rFonts w:cs="Arial"/>
        </w:rPr>
      </w:pPr>
    </w:p>
    <w:p w:rsidR="00F74C13" w:rsidRPr="001D749C" w:rsidRDefault="00844335" w:rsidP="00F74C13">
      <w:pPr>
        <w:jc w:val="left"/>
        <w:rPr>
          <w:rFonts w:cs="Arial"/>
        </w:rPr>
      </w:pPr>
      <w:r>
        <w:rPr>
          <w:rFonts w:cs="Arial"/>
        </w:rPr>
        <w:t>Ce</w:t>
      </w:r>
      <w:r w:rsidRPr="001D749C">
        <w:rPr>
          <w:rFonts w:cs="Arial"/>
        </w:rPr>
        <w:t xml:space="preserve"> </w:t>
      </w:r>
      <w:r w:rsidR="00F74C13" w:rsidRPr="001D749C">
        <w:rPr>
          <w:rFonts w:cs="Arial"/>
        </w:rPr>
        <w:t xml:space="preserve">filtre </w:t>
      </w:r>
      <w:r>
        <w:rPr>
          <w:rFonts w:cs="Arial"/>
        </w:rPr>
        <w:t>permet de</w:t>
      </w:r>
      <w:r w:rsidR="00F74C13" w:rsidRPr="001D749C">
        <w:rPr>
          <w:rFonts w:cs="Arial"/>
        </w:rPr>
        <w:t xml:space="preserve"> faciliter l’identification des PF sans PF père. Tous les PF sans PF père sont affichés via ce filtre.</w:t>
      </w:r>
    </w:p>
    <w:p w:rsidR="003007F0" w:rsidRDefault="003007F0"/>
    <w:p w:rsidR="003007F0" w:rsidRDefault="00940C06">
      <w:pPr>
        <w:pStyle w:val="Titre3"/>
      </w:pPr>
      <w:bookmarkStart w:id="298" w:name="_Toc426723485"/>
      <w:r>
        <w:t>Table attributaire</w:t>
      </w:r>
      <w:bookmarkEnd w:id="298"/>
    </w:p>
    <w:p w:rsidR="00940C06" w:rsidRDefault="00940C06" w:rsidP="00940C06">
      <w:r>
        <w:t xml:space="preserve">La table attributaire permet de visualiser les données d'une couche. </w:t>
      </w:r>
    </w:p>
    <w:p w:rsidR="0042751E" w:rsidRDefault="0042751E">
      <w:pPr>
        <w:rPr>
          <w:highlight w:val="green"/>
        </w:rPr>
      </w:pPr>
    </w:p>
    <w:p w:rsidR="0042751E" w:rsidRDefault="005D2A38">
      <w:r w:rsidRPr="00F347D8">
        <w:t>Les dates affichées sont valorisées avec la valeur du champ correspondant en base de données</w:t>
      </w:r>
      <w:r w:rsidR="00BC208E" w:rsidRPr="00F347D8">
        <w:t>.</w:t>
      </w:r>
    </w:p>
    <w:p w:rsidR="00E23080" w:rsidRDefault="00E23080" w:rsidP="00940C06"/>
    <w:p w:rsidR="003007F0" w:rsidRDefault="00940C06">
      <w:pPr>
        <w:pStyle w:val="Titre4"/>
      </w:pPr>
      <w:bookmarkStart w:id="299" w:name="_Toc426723486"/>
      <w:r>
        <w:t>Couches disponibles</w:t>
      </w:r>
      <w:bookmarkEnd w:id="299"/>
    </w:p>
    <w:p w:rsidR="00940C06" w:rsidRDefault="00940C06" w:rsidP="00940C06">
      <w:r>
        <w:t xml:space="preserve">L’ensemble des couches définies dans le MXD geofibre et qui ne sont pas dans le groupe de couche « Etiquettes » (cf. </w:t>
      </w:r>
      <w:hyperlink w:anchor="_Organisation_des_couches" w:history="1">
        <w:r w:rsidR="0077624D" w:rsidRPr="0077624D">
          <w:rPr>
            <w:rStyle w:val="Lienhypertexte"/>
          </w:rPr>
          <w:t>Organisation des couches dans geofibre.mxd</w:t>
        </w:r>
      </w:hyperlink>
      <w:r>
        <w:t>) sont disponibles dans la table attributaire.</w:t>
      </w:r>
    </w:p>
    <w:p w:rsidR="00940C06" w:rsidRDefault="00940C06" w:rsidP="00940C06"/>
    <w:p w:rsidR="003007F0" w:rsidRDefault="00940C06">
      <w:pPr>
        <w:pStyle w:val="Titre4"/>
      </w:pPr>
      <w:bookmarkStart w:id="300" w:name="_Toc426723487"/>
      <w:r>
        <w:t>Filtres</w:t>
      </w:r>
      <w:bookmarkEnd w:id="300"/>
      <w:r w:rsidRPr="00042C87">
        <w:t xml:space="preserve"> </w:t>
      </w:r>
    </w:p>
    <w:p w:rsidR="00940C06" w:rsidRDefault="00940C06" w:rsidP="00940C06">
      <w:r>
        <w:t xml:space="preserve">Il est possible de filtrer les enregistrements de la couche : </w:t>
      </w:r>
    </w:p>
    <w:p w:rsidR="00940C06" w:rsidRDefault="00940C06" w:rsidP="00940C06">
      <w:pPr>
        <w:pStyle w:val="Paragraphedeliste"/>
        <w:numPr>
          <w:ilvl w:val="0"/>
          <w:numId w:val="26"/>
        </w:numPr>
      </w:pPr>
      <w:r>
        <w:t xml:space="preserve">En fonction des attributs de la couche : </w:t>
      </w:r>
      <w:r w:rsidRPr="00277B60">
        <w:rPr>
          <w:b/>
        </w:rPr>
        <w:t>Filtre attributaire</w:t>
      </w:r>
    </w:p>
    <w:p w:rsidR="00940C06" w:rsidRDefault="00940C06" w:rsidP="00940C06">
      <w:pPr>
        <w:pStyle w:val="Paragraphedeliste"/>
        <w:numPr>
          <w:ilvl w:val="0"/>
          <w:numId w:val="26"/>
        </w:numPr>
      </w:pPr>
      <w:r>
        <w:t xml:space="preserve">En fonction d'une zone géographique : </w:t>
      </w:r>
      <w:r w:rsidRPr="00277B60">
        <w:rPr>
          <w:b/>
        </w:rPr>
        <w:t xml:space="preserve">Filtre spatial </w:t>
      </w:r>
    </w:p>
    <w:p w:rsidR="00940C06" w:rsidRDefault="00940C06" w:rsidP="00940C06"/>
    <w:p w:rsidR="00940C06" w:rsidRPr="00500F62" w:rsidRDefault="00940C06" w:rsidP="00940C06">
      <w:r>
        <w:t>Les 2 types de filtres peuvent être activés en même temps.</w:t>
      </w:r>
    </w:p>
    <w:p w:rsidR="00940C06" w:rsidRDefault="00940C06" w:rsidP="00940C06"/>
    <w:p w:rsidR="00940C06" w:rsidRDefault="00237576" w:rsidP="00940C06">
      <w:pPr>
        <w:jc w:val="center"/>
      </w:pPr>
      <w:r>
        <w:rPr>
          <w:noProof/>
        </w:rPr>
        <w:lastRenderedPageBreak/>
        <w:drawing>
          <wp:inline distT="0" distB="0" distL="0" distR="0">
            <wp:extent cx="4568871" cy="3209925"/>
            <wp:effectExtent l="19050" t="0" r="3129" b="0"/>
            <wp:docPr id="720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565555" cy="3207595"/>
                    </a:xfrm>
                    <a:prstGeom prst="rect">
                      <a:avLst/>
                    </a:prstGeom>
                    <a:noFill/>
                    <a:ln w="9525">
                      <a:noFill/>
                      <a:miter lim="800000"/>
                      <a:headEnd/>
                      <a:tailEnd/>
                    </a:ln>
                  </pic:spPr>
                </pic:pic>
              </a:graphicData>
            </a:graphic>
          </wp:inline>
        </w:drawing>
      </w:r>
    </w:p>
    <w:p w:rsidR="00940C06" w:rsidRDefault="00940C06" w:rsidP="00940C06">
      <w:pPr>
        <w:spacing w:before="0" w:after="0"/>
        <w:jc w:val="left"/>
        <w:rPr>
          <w:rFonts w:cs="Arial"/>
        </w:rPr>
      </w:pPr>
    </w:p>
    <w:p w:rsidR="003007F0" w:rsidRDefault="00940C06">
      <w:pPr>
        <w:pStyle w:val="Titre4"/>
      </w:pPr>
      <w:bookmarkStart w:id="301" w:name="_Toc426723488"/>
      <w:r>
        <w:t>Filtre spatial</w:t>
      </w:r>
      <w:bookmarkEnd w:id="301"/>
    </w:p>
    <w:p w:rsidR="00940C06" w:rsidRDefault="00237576" w:rsidP="00940C06">
      <w:pPr>
        <w:jc w:val="center"/>
      </w:pPr>
      <w:r>
        <w:rPr>
          <w:noProof/>
        </w:rPr>
        <w:drawing>
          <wp:inline distT="0" distB="0" distL="0" distR="0">
            <wp:extent cx="4667250" cy="3271268"/>
            <wp:effectExtent l="19050" t="0" r="0" b="0"/>
            <wp:docPr id="7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4667250" cy="3271268"/>
                    </a:xfrm>
                    <a:prstGeom prst="rect">
                      <a:avLst/>
                    </a:prstGeom>
                    <a:noFill/>
                    <a:ln w="9525">
                      <a:noFill/>
                      <a:miter lim="800000"/>
                      <a:headEnd/>
                      <a:tailEnd/>
                    </a:ln>
                  </pic:spPr>
                </pic:pic>
              </a:graphicData>
            </a:graphic>
          </wp:inline>
        </w:drawing>
      </w:r>
    </w:p>
    <w:p w:rsidR="00940C06" w:rsidRDefault="00940C06" w:rsidP="00940C06"/>
    <w:p w:rsidR="00940C06" w:rsidRDefault="00940C06" w:rsidP="00940C06">
      <w:pPr>
        <w:spacing w:before="0" w:after="0"/>
        <w:jc w:val="left"/>
        <w:rPr>
          <w:rFonts w:cs="Arial"/>
          <w:lang w:val="en-US"/>
        </w:rPr>
      </w:pP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La méthode </w:t>
      </w:r>
      <w:r w:rsidRPr="00277B60">
        <w:rPr>
          <w:rFonts w:cs="Arial"/>
          <w:b/>
          <w:color w:val="548DD4" w:themeColor="text2" w:themeTint="99"/>
        </w:rPr>
        <w:t>QueryService.genSpatialRequest</w:t>
      </w:r>
      <w:r>
        <w:rPr>
          <w:rFonts w:cs="Arial"/>
        </w:rPr>
        <w:t xml:space="preserve"> génère la clause spatiale à appliquer à la requête e</w:t>
      </w:r>
      <w:r w:rsidRPr="000845AC">
        <w:rPr>
          <w:rFonts w:cs="Arial"/>
        </w:rPr>
        <w:t xml:space="preserve">n </w:t>
      </w:r>
      <w:r>
        <w:rPr>
          <w:rFonts w:cs="Arial"/>
        </w:rPr>
        <w:t>fo</w:t>
      </w:r>
      <w:r w:rsidRPr="000845AC">
        <w:rPr>
          <w:rFonts w:cs="Arial"/>
        </w:rPr>
        <w:t>nction de la relation spatial</w:t>
      </w:r>
      <w:r>
        <w:rPr>
          <w:rFonts w:cs="Arial"/>
        </w:rPr>
        <w:t xml:space="preserve">e choisie dans la liste déroulante « Relation ». </w:t>
      </w:r>
    </w:p>
    <w:p w:rsidR="00940C06" w:rsidRDefault="00940C06" w:rsidP="00940C06">
      <w:pPr>
        <w:spacing w:before="0" w:after="0"/>
        <w:jc w:val="left"/>
        <w:rPr>
          <w:rFonts w:cs="Arial"/>
        </w:rPr>
      </w:pPr>
    </w:p>
    <w:p w:rsidR="00940C06" w:rsidRPr="009F021F" w:rsidRDefault="00940C06" w:rsidP="00940C06">
      <w:pPr>
        <w:spacing w:before="0" w:after="0"/>
        <w:jc w:val="left"/>
        <w:rPr>
          <w:rFonts w:cs="Arial"/>
        </w:rPr>
      </w:pPr>
      <w:r w:rsidRPr="009F021F">
        <w:rPr>
          <w:rFonts w:cs="Arial"/>
        </w:rPr>
        <w:t xml:space="preserve">La correspondance est décrite dans le tableau suivant : </w:t>
      </w:r>
    </w:p>
    <w:p w:rsidR="00940C06" w:rsidRPr="009F021F" w:rsidRDefault="00940C06" w:rsidP="00940C06">
      <w:pPr>
        <w:spacing w:before="0" w:after="0"/>
        <w:jc w:val="left"/>
        <w:rPr>
          <w:rFonts w:cs="Arial"/>
        </w:rPr>
      </w:pPr>
    </w:p>
    <w:tbl>
      <w:tblPr>
        <w:tblStyle w:val="Grilledutableau"/>
        <w:tblW w:w="11199" w:type="dxa"/>
        <w:tblInd w:w="-601" w:type="dxa"/>
        <w:tblLayout w:type="fixed"/>
        <w:tblLook w:val="04A0"/>
      </w:tblPr>
      <w:tblGrid>
        <w:gridCol w:w="3261"/>
        <w:gridCol w:w="3260"/>
        <w:gridCol w:w="1843"/>
        <w:gridCol w:w="2835"/>
      </w:tblGrid>
      <w:tr w:rsidR="00940C06" w:rsidRPr="009F021F" w:rsidTr="00873C7E">
        <w:trPr>
          <w:trHeight w:val="408"/>
        </w:trPr>
        <w:tc>
          <w:tcPr>
            <w:tcW w:w="3261" w:type="dxa"/>
            <w:shd w:val="clear" w:color="auto" w:fill="A6A6A6" w:themeFill="background1" w:themeFillShade="A6"/>
            <w:vAlign w:val="center"/>
          </w:tcPr>
          <w:p w:rsidR="001F2AEE" w:rsidRDefault="00AC3055" w:rsidP="001F2AEE">
            <w:pPr>
              <w:keepNext/>
              <w:keepLines/>
              <w:tabs>
                <w:tab w:val="left" w:pos="1021"/>
              </w:tabs>
              <w:spacing w:before="0" w:after="0"/>
              <w:jc w:val="left"/>
              <w:outlineLvl w:val="4"/>
              <w:rPr>
                <w:rFonts w:cs="Arial"/>
                <w:b/>
              </w:rPr>
            </w:pPr>
            <w:r>
              <w:rPr>
                <w:rFonts w:cs="Arial"/>
                <w:b/>
              </w:rPr>
              <w:lastRenderedPageBreak/>
              <w:t>Label</w:t>
            </w:r>
          </w:p>
        </w:tc>
        <w:tc>
          <w:tcPr>
            <w:tcW w:w="3260" w:type="dxa"/>
            <w:shd w:val="clear" w:color="auto" w:fill="A6A6A6" w:themeFill="background1" w:themeFillShade="A6"/>
            <w:vAlign w:val="center"/>
          </w:tcPr>
          <w:p w:rsidR="001F2AEE" w:rsidRDefault="00AC3055" w:rsidP="001F2AEE">
            <w:pPr>
              <w:keepNext/>
              <w:keepLines/>
              <w:tabs>
                <w:tab w:val="left" w:pos="1021"/>
              </w:tabs>
              <w:spacing w:before="0" w:after="0"/>
              <w:jc w:val="left"/>
              <w:outlineLvl w:val="4"/>
              <w:rPr>
                <w:rFonts w:cs="Arial"/>
                <w:b/>
              </w:rPr>
            </w:pPr>
            <w:r>
              <w:rPr>
                <w:rFonts w:cs="Arial"/>
                <w:b/>
              </w:rPr>
              <w:t>Data</w:t>
            </w:r>
          </w:p>
        </w:tc>
        <w:tc>
          <w:tcPr>
            <w:tcW w:w="1843" w:type="dxa"/>
            <w:shd w:val="clear" w:color="auto" w:fill="A6A6A6" w:themeFill="background1" w:themeFillShade="A6"/>
            <w:vAlign w:val="center"/>
          </w:tcPr>
          <w:p w:rsidR="001F2AEE" w:rsidRDefault="00DE341A" w:rsidP="001F2AEE">
            <w:pPr>
              <w:keepNext/>
              <w:keepLines/>
              <w:tabs>
                <w:tab w:val="left" w:pos="1021"/>
              </w:tabs>
              <w:spacing w:before="0" w:after="0"/>
              <w:jc w:val="left"/>
              <w:outlineLvl w:val="4"/>
              <w:rPr>
                <w:rFonts w:cs="Arial"/>
                <w:b/>
              </w:rPr>
            </w:pPr>
            <w:r w:rsidRPr="00DE341A">
              <w:rPr>
                <w:rFonts w:cs="Arial"/>
                <w:b/>
              </w:rPr>
              <w:t>isSpatialInverse</w:t>
            </w:r>
          </w:p>
        </w:tc>
        <w:tc>
          <w:tcPr>
            <w:tcW w:w="2835" w:type="dxa"/>
            <w:shd w:val="clear" w:color="auto" w:fill="A6A6A6" w:themeFill="background1" w:themeFillShade="A6"/>
            <w:vAlign w:val="center"/>
          </w:tcPr>
          <w:p w:rsidR="0009767C" w:rsidRDefault="00940C06">
            <w:pPr>
              <w:spacing w:before="0" w:after="0"/>
              <w:jc w:val="left"/>
              <w:rPr>
                <w:rFonts w:cs="Arial"/>
                <w:b/>
              </w:rPr>
            </w:pPr>
            <w:r w:rsidRPr="009F021F">
              <w:rPr>
                <w:rFonts w:cs="Arial"/>
                <w:b/>
              </w:rPr>
              <w:t>Fonction spatiale</w:t>
            </w:r>
          </w:p>
        </w:tc>
      </w:tr>
      <w:tr w:rsidR="00940C06" w:rsidRPr="009F021F" w:rsidTr="00873C7E">
        <w:trPr>
          <w:trHeight w:val="408"/>
        </w:trPr>
        <w:tc>
          <w:tcPr>
            <w:tcW w:w="3261"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b/>
                <w:bCs/>
                <w:color w:val="990000"/>
                <w:sz w:val="18"/>
                <w:szCs w:val="18"/>
                <w:lang w:val="en-US"/>
              </w:rPr>
              <w:t>"INTERSECTENT"</w:t>
            </w:r>
          </w:p>
        </w:tc>
        <w:tc>
          <w:tcPr>
            <w:tcW w:w="3260"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color w:val="000000"/>
                <w:sz w:val="18"/>
                <w:szCs w:val="18"/>
                <w:lang w:val="en-US"/>
              </w:rPr>
              <w:t>Query.SPATIAL_REL_INTERSECTS</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"false"</w:t>
            </w:r>
          </w:p>
        </w:tc>
        <w:tc>
          <w:tcPr>
            <w:tcW w:w="2835" w:type="dxa"/>
            <w:vAlign w:val="center"/>
          </w:tcPr>
          <w:p w:rsidR="0009767C" w:rsidRDefault="00940C06">
            <w:pPr>
              <w:spacing w:before="0" w:after="0"/>
              <w:jc w:val="left"/>
              <w:rPr>
                <w:rFonts w:cs="Arial"/>
                <w:sz w:val="18"/>
                <w:szCs w:val="18"/>
              </w:rPr>
            </w:pPr>
            <w:r w:rsidRPr="009F021F">
              <w:rPr>
                <w:rFonts w:ascii="Courier New" w:hAnsi="Courier New" w:cs="Courier New"/>
                <w:b/>
                <w:bCs/>
                <w:color w:val="990000"/>
                <w:sz w:val="18"/>
                <w:szCs w:val="18"/>
                <w:lang w:val="en-US"/>
              </w:rPr>
              <w:t>"sde.st_intersects"</w:t>
            </w:r>
          </w:p>
        </w:tc>
      </w:tr>
      <w:tr w:rsidR="00940C06" w:rsidRPr="009F021F" w:rsidTr="00873C7E">
        <w:trPr>
          <w:trHeight w:val="408"/>
        </w:trPr>
        <w:tc>
          <w:tcPr>
            <w:tcW w:w="3261"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b/>
                <w:bCs/>
                <w:color w:val="990000"/>
                <w:sz w:val="18"/>
                <w:szCs w:val="18"/>
                <w:lang w:val="en-US"/>
              </w:rPr>
              <w:t>"SONT CONTENUS DANS"</w:t>
            </w:r>
          </w:p>
        </w:tc>
        <w:tc>
          <w:tcPr>
            <w:tcW w:w="3260"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color w:val="000000"/>
                <w:sz w:val="18"/>
                <w:szCs w:val="18"/>
                <w:lang w:val="en-US"/>
              </w:rPr>
              <w:t>Query.SPATIAL_REL_WITHIN</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w:t>
            </w:r>
            <w:r w:rsidRPr="00DE341A">
              <w:rPr>
                <w:rFonts w:ascii="Courier New" w:hAnsi="Courier New" w:cs="Courier New"/>
                <w:bCs/>
                <w:color w:val="990000"/>
                <w:sz w:val="18"/>
                <w:szCs w:val="18"/>
                <w:lang w:val="en-US"/>
              </w:rPr>
              <w:t>false</w:t>
            </w:r>
            <w:r w:rsidRPr="00DE341A">
              <w:rPr>
                <w:rFonts w:ascii="Courier New" w:hAnsi="Courier New" w:cs="Courier New"/>
                <w:b/>
                <w:bCs/>
                <w:color w:val="990000"/>
                <w:sz w:val="18"/>
                <w:szCs w:val="18"/>
                <w:lang w:val="en-US"/>
              </w:rPr>
              <w:t>"</w:t>
            </w:r>
          </w:p>
        </w:tc>
        <w:tc>
          <w:tcPr>
            <w:tcW w:w="2835" w:type="dxa"/>
            <w:vAlign w:val="center"/>
          </w:tcPr>
          <w:p w:rsidR="0009767C" w:rsidRDefault="00940C06">
            <w:pPr>
              <w:spacing w:before="0" w:after="0"/>
              <w:jc w:val="left"/>
              <w:rPr>
                <w:rFonts w:cs="Arial"/>
                <w:sz w:val="18"/>
                <w:szCs w:val="18"/>
              </w:rPr>
            </w:pPr>
            <w:r w:rsidRPr="009F021F">
              <w:rPr>
                <w:rFonts w:ascii="Courier New" w:hAnsi="Courier New" w:cs="Courier New"/>
                <w:b/>
                <w:bCs/>
                <w:color w:val="990000"/>
                <w:sz w:val="18"/>
                <w:szCs w:val="18"/>
                <w:lang w:val="en-US"/>
              </w:rPr>
              <w:t>"sde.st_within"</w:t>
            </w:r>
          </w:p>
        </w:tc>
      </w:tr>
      <w:tr w:rsidR="00940C06" w:rsidRPr="009F021F" w:rsidTr="00873C7E">
        <w:trPr>
          <w:trHeight w:val="408"/>
        </w:trPr>
        <w:tc>
          <w:tcPr>
            <w:tcW w:w="3261"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b/>
                <w:bCs/>
                <w:color w:val="990000"/>
                <w:sz w:val="18"/>
                <w:szCs w:val="18"/>
                <w:lang w:val="en-US"/>
              </w:rPr>
              <w:t>"CONTIENNENT"</w:t>
            </w:r>
          </w:p>
        </w:tc>
        <w:tc>
          <w:tcPr>
            <w:tcW w:w="3260"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color w:val="000000"/>
                <w:sz w:val="18"/>
                <w:szCs w:val="18"/>
              </w:rPr>
              <w:t>Query.SPATIAL_REL_CONTAINS</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rPr>
            </w:pPr>
            <w:r w:rsidRPr="00DE341A">
              <w:rPr>
                <w:rFonts w:ascii="Courier New" w:hAnsi="Courier New" w:cs="Courier New"/>
                <w:b/>
                <w:bCs/>
                <w:color w:val="990000"/>
                <w:sz w:val="18"/>
                <w:szCs w:val="18"/>
                <w:lang w:val="en-US"/>
              </w:rPr>
              <w:t>"false"</w:t>
            </w:r>
          </w:p>
        </w:tc>
        <w:tc>
          <w:tcPr>
            <w:tcW w:w="2835" w:type="dxa"/>
            <w:vAlign w:val="center"/>
          </w:tcPr>
          <w:p w:rsidR="0009767C" w:rsidRDefault="00940C06">
            <w:pPr>
              <w:spacing w:before="0" w:after="0"/>
              <w:jc w:val="left"/>
              <w:rPr>
                <w:rFonts w:ascii="Courier New" w:hAnsi="Courier New" w:cs="Courier New"/>
                <w:b/>
                <w:bCs/>
                <w:color w:val="990000"/>
                <w:sz w:val="18"/>
                <w:szCs w:val="18"/>
                <w:lang w:val="en-US"/>
              </w:rPr>
            </w:pPr>
            <w:r w:rsidRPr="009F021F">
              <w:rPr>
                <w:rFonts w:ascii="Courier New" w:hAnsi="Courier New" w:cs="Courier New"/>
                <w:b/>
                <w:bCs/>
                <w:color w:val="990000"/>
                <w:sz w:val="18"/>
                <w:szCs w:val="18"/>
              </w:rPr>
              <w:t>"sde.st_contains"</w:t>
            </w:r>
          </w:p>
        </w:tc>
      </w:tr>
      <w:tr w:rsidR="00940C06" w:rsidRPr="009F021F" w:rsidTr="00873C7E">
        <w:trPr>
          <w:trHeight w:val="408"/>
        </w:trPr>
        <w:tc>
          <w:tcPr>
            <w:tcW w:w="3261"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b/>
                <w:bCs/>
                <w:color w:val="990000"/>
                <w:sz w:val="18"/>
                <w:szCs w:val="18"/>
              </w:rPr>
              <w:t>"TOUCHENT"</w:t>
            </w:r>
          </w:p>
        </w:tc>
        <w:tc>
          <w:tcPr>
            <w:tcW w:w="3260"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color w:val="000000"/>
                <w:sz w:val="18"/>
                <w:szCs w:val="18"/>
                <w:lang w:val="en-US"/>
              </w:rPr>
              <w:t>Query.SPATIAL_REL_TOUCHES</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"false"</w:t>
            </w:r>
          </w:p>
        </w:tc>
        <w:tc>
          <w:tcPr>
            <w:tcW w:w="2835" w:type="dxa"/>
            <w:vAlign w:val="center"/>
          </w:tcPr>
          <w:p w:rsidR="0009767C" w:rsidRDefault="00940C06">
            <w:pPr>
              <w:spacing w:before="0" w:after="0"/>
              <w:jc w:val="left"/>
              <w:rPr>
                <w:rFonts w:ascii="Courier New" w:hAnsi="Courier New" w:cs="Courier New"/>
                <w:b/>
                <w:bCs/>
                <w:color w:val="990000"/>
                <w:sz w:val="18"/>
                <w:szCs w:val="18"/>
                <w:lang w:val="en-US"/>
              </w:rPr>
            </w:pPr>
            <w:r w:rsidRPr="009F021F">
              <w:rPr>
                <w:rFonts w:ascii="Courier New" w:hAnsi="Courier New" w:cs="Courier New"/>
                <w:b/>
                <w:bCs/>
                <w:color w:val="990000"/>
                <w:sz w:val="18"/>
                <w:szCs w:val="18"/>
                <w:lang w:val="en-US"/>
              </w:rPr>
              <w:t>"sde.st_touches"</w:t>
            </w:r>
          </w:p>
        </w:tc>
      </w:tr>
      <w:tr w:rsidR="00940C06" w:rsidRPr="009F021F" w:rsidTr="00873C7E">
        <w:trPr>
          <w:trHeight w:val="408"/>
        </w:trPr>
        <w:tc>
          <w:tcPr>
            <w:tcW w:w="3261"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b/>
                <w:bCs/>
                <w:color w:val="990000"/>
                <w:sz w:val="18"/>
                <w:szCs w:val="18"/>
                <w:lang w:val="en-US"/>
              </w:rPr>
              <w:t>"CONTIENNENT PARTIELLEMENT"</w:t>
            </w:r>
          </w:p>
        </w:tc>
        <w:tc>
          <w:tcPr>
            <w:tcW w:w="3260" w:type="dxa"/>
            <w:vAlign w:val="center"/>
          </w:tcPr>
          <w:p w:rsidR="001F2AEE" w:rsidRDefault="00AC3055" w:rsidP="001F2AEE">
            <w:pPr>
              <w:keepNext/>
              <w:keepLines/>
              <w:tabs>
                <w:tab w:val="left" w:pos="1021"/>
              </w:tabs>
              <w:spacing w:before="0" w:after="0"/>
              <w:jc w:val="left"/>
              <w:outlineLvl w:val="4"/>
              <w:rPr>
                <w:rFonts w:cs="Arial"/>
                <w:sz w:val="18"/>
                <w:szCs w:val="18"/>
              </w:rPr>
            </w:pPr>
            <w:r>
              <w:rPr>
                <w:rFonts w:ascii="Courier New" w:hAnsi="Courier New" w:cs="Courier New"/>
                <w:color w:val="000000"/>
                <w:sz w:val="18"/>
                <w:szCs w:val="18"/>
                <w:lang w:val="en-US"/>
              </w:rPr>
              <w:t>Query.SPATIAL_REL_OVERLAPS</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"false"</w:t>
            </w:r>
          </w:p>
        </w:tc>
        <w:tc>
          <w:tcPr>
            <w:tcW w:w="2835" w:type="dxa"/>
            <w:vAlign w:val="center"/>
          </w:tcPr>
          <w:p w:rsidR="0009767C" w:rsidRDefault="00940C06">
            <w:pPr>
              <w:spacing w:before="0" w:after="0"/>
              <w:jc w:val="left"/>
              <w:rPr>
                <w:rFonts w:ascii="Courier New" w:hAnsi="Courier New" w:cs="Courier New"/>
                <w:b/>
                <w:bCs/>
                <w:color w:val="990000"/>
                <w:sz w:val="18"/>
                <w:szCs w:val="18"/>
                <w:lang w:val="en-US"/>
              </w:rPr>
            </w:pPr>
            <w:r w:rsidRPr="009F021F">
              <w:rPr>
                <w:rFonts w:ascii="Courier New" w:hAnsi="Courier New" w:cs="Courier New"/>
                <w:b/>
                <w:bCs/>
                <w:color w:val="990000"/>
                <w:sz w:val="18"/>
                <w:szCs w:val="18"/>
                <w:lang w:val="en-US"/>
              </w:rPr>
              <w:t>"sde.st_overlaps"</w:t>
            </w:r>
          </w:p>
        </w:tc>
      </w:tr>
      <w:tr w:rsidR="00940C06" w:rsidRPr="009F021F" w:rsidTr="00873C7E">
        <w:trPr>
          <w:trHeight w:val="408"/>
        </w:trPr>
        <w:tc>
          <w:tcPr>
            <w:tcW w:w="3261"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"N’INTERSECTENT PAS"</w:t>
            </w:r>
          </w:p>
        </w:tc>
        <w:tc>
          <w:tcPr>
            <w:tcW w:w="3260" w:type="dxa"/>
            <w:vAlign w:val="center"/>
          </w:tcPr>
          <w:p w:rsidR="001F2AEE" w:rsidRDefault="00DE341A" w:rsidP="001F2AEE">
            <w:pPr>
              <w:keepNext/>
              <w:keepLines/>
              <w:tabs>
                <w:tab w:val="left" w:pos="1021"/>
              </w:tabs>
              <w:spacing w:before="0" w:after="0"/>
              <w:jc w:val="left"/>
              <w:outlineLvl w:val="4"/>
              <w:rPr>
                <w:rFonts w:ascii="Courier New" w:hAnsi="Courier New" w:cs="Courier New"/>
                <w:color w:val="000000"/>
                <w:sz w:val="18"/>
                <w:szCs w:val="18"/>
                <w:lang w:val="en-US"/>
              </w:rPr>
            </w:pPr>
            <w:r w:rsidRPr="00DE341A">
              <w:rPr>
                <w:rFonts w:ascii="Courier New" w:hAnsi="Courier New" w:cs="Courier New"/>
                <w:color w:val="000000"/>
                <w:sz w:val="18"/>
                <w:szCs w:val="18"/>
                <w:lang w:val="en-US"/>
              </w:rPr>
              <w:t>Query.SPATIAL_REL_INTERSECTS</w:t>
            </w:r>
          </w:p>
        </w:tc>
        <w:tc>
          <w:tcPr>
            <w:tcW w:w="1843" w:type="dxa"/>
            <w:vAlign w:val="center"/>
          </w:tcPr>
          <w:p w:rsidR="001F2AEE" w:rsidRDefault="00DE341A" w:rsidP="001F2AEE">
            <w:pPr>
              <w:keepNext/>
              <w:keepLines/>
              <w:tabs>
                <w:tab w:val="left" w:pos="1021"/>
              </w:tabs>
              <w:spacing w:before="0" w:after="0"/>
              <w:jc w:val="left"/>
              <w:outlineLvl w:val="4"/>
              <w:rPr>
                <w:rFonts w:ascii="Courier New" w:hAnsi="Courier New" w:cs="Courier New"/>
                <w:b/>
                <w:bCs/>
                <w:color w:val="990000"/>
                <w:sz w:val="18"/>
                <w:szCs w:val="18"/>
                <w:lang w:val="en-US"/>
              </w:rPr>
            </w:pPr>
            <w:r w:rsidRPr="00DE341A">
              <w:rPr>
                <w:rFonts w:ascii="Courier New" w:hAnsi="Courier New" w:cs="Courier New"/>
                <w:b/>
                <w:bCs/>
                <w:color w:val="990000"/>
                <w:sz w:val="18"/>
                <w:szCs w:val="18"/>
                <w:lang w:val="en-US"/>
              </w:rPr>
              <w:t>"true"</w:t>
            </w:r>
          </w:p>
        </w:tc>
        <w:tc>
          <w:tcPr>
            <w:tcW w:w="2835" w:type="dxa"/>
            <w:vAlign w:val="center"/>
          </w:tcPr>
          <w:p w:rsidR="0009767C" w:rsidRDefault="00DE341A">
            <w:pPr>
              <w:spacing w:before="0" w:after="0"/>
              <w:jc w:val="left"/>
              <w:rPr>
                <w:rFonts w:ascii="Courier New" w:hAnsi="Courier New" w:cs="Courier New"/>
                <w:b/>
                <w:bCs/>
                <w:color w:val="990000"/>
                <w:sz w:val="18"/>
                <w:szCs w:val="18"/>
              </w:rPr>
            </w:pPr>
            <w:r w:rsidRPr="00DE341A">
              <w:rPr>
                <w:rFonts w:ascii="Courier New" w:hAnsi="Courier New" w:cs="Courier New"/>
                <w:b/>
                <w:bCs/>
                <w:color w:val="990000"/>
                <w:sz w:val="18"/>
                <w:szCs w:val="18"/>
                <w:lang w:val="en-US"/>
              </w:rPr>
              <w:t>"NOT sde.st_intersects"</w:t>
            </w:r>
          </w:p>
        </w:tc>
      </w:tr>
    </w:tbl>
    <w:p w:rsidR="00940C06" w:rsidRPr="009F021F" w:rsidRDefault="00940C06" w:rsidP="00940C06">
      <w:pPr>
        <w:spacing w:before="0" w:after="0"/>
        <w:jc w:val="left"/>
        <w:rPr>
          <w:rFonts w:cs="Arial"/>
        </w:rPr>
      </w:pPr>
    </w:p>
    <w:p w:rsidR="00940C06" w:rsidRPr="009F021F" w:rsidRDefault="00AC3055" w:rsidP="00940C06">
      <w:pPr>
        <w:pStyle w:val="Paragraphedeliste"/>
        <w:numPr>
          <w:ilvl w:val="0"/>
          <w:numId w:val="26"/>
        </w:numPr>
        <w:spacing w:before="0" w:after="0"/>
        <w:jc w:val="left"/>
        <w:rPr>
          <w:rFonts w:cs="Arial"/>
        </w:rPr>
      </w:pPr>
      <w:r>
        <w:rPr>
          <w:rFonts w:cs="Arial"/>
        </w:rPr>
        <w:t xml:space="preserve">L’attribut </w:t>
      </w:r>
      <w:r>
        <w:rPr>
          <w:rFonts w:cs="Arial"/>
          <w:b/>
        </w:rPr>
        <w:t>Label</w:t>
      </w:r>
      <w:r>
        <w:rPr>
          <w:rFonts w:cs="Arial"/>
        </w:rPr>
        <w:t xml:space="preserve"> décrit le texte visible par l’utilisateur dans l’IHM.</w:t>
      </w:r>
    </w:p>
    <w:p w:rsidR="00940C06" w:rsidRPr="009F021F" w:rsidRDefault="00AC3055" w:rsidP="00940C06">
      <w:pPr>
        <w:pStyle w:val="Paragraphedeliste"/>
        <w:numPr>
          <w:ilvl w:val="0"/>
          <w:numId w:val="26"/>
        </w:numPr>
        <w:spacing w:before="0" w:after="0"/>
        <w:jc w:val="left"/>
        <w:rPr>
          <w:rFonts w:cs="Arial"/>
        </w:rPr>
      </w:pPr>
      <w:r>
        <w:rPr>
          <w:rFonts w:cs="Arial"/>
        </w:rPr>
        <w:t>L’attribut</w:t>
      </w:r>
      <w:r>
        <w:rPr>
          <w:rFonts w:cs="Arial"/>
          <w:b/>
        </w:rPr>
        <w:t xml:space="preserve"> Data </w:t>
      </w:r>
      <w:r>
        <w:rPr>
          <w:rFonts w:cs="Arial"/>
        </w:rPr>
        <w:t>décrit la constante ESRI utilisée pour définir la relation spatiale.</w:t>
      </w:r>
    </w:p>
    <w:p w:rsidR="00940C06" w:rsidRPr="009F021F" w:rsidRDefault="00DE341A" w:rsidP="00940C06">
      <w:pPr>
        <w:pStyle w:val="Paragraphedeliste"/>
        <w:numPr>
          <w:ilvl w:val="0"/>
          <w:numId w:val="26"/>
        </w:numPr>
        <w:spacing w:before="0" w:after="0"/>
        <w:jc w:val="left"/>
        <w:rPr>
          <w:rFonts w:cs="Arial"/>
        </w:rPr>
      </w:pPr>
      <w:r w:rsidRPr="00DE341A">
        <w:rPr>
          <w:rFonts w:cs="Arial"/>
        </w:rPr>
        <w:t>L’attribut</w:t>
      </w:r>
      <w:r w:rsidRPr="00DE341A">
        <w:rPr>
          <w:rFonts w:cs="Arial"/>
          <w:b/>
        </w:rPr>
        <w:t xml:space="preserve"> isSpatialInverse </w:t>
      </w:r>
      <w:r w:rsidRPr="00DE341A">
        <w:rPr>
          <w:rFonts w:cs="Arial"/>
        </w:rPr>
        <w:t>décrit si la relation spatiale est inversée ou non.</w:t>
      </w:r>
      <w:r w:rsidR="00940C06" w:rsidRPr="009F021F">
        <w:rPr>
          <w:rFonts w:cs="Arial"/>
          <w:b/>
        </w:rPr>
        <w:t xml:space="preserve"> </w:t>
      </w:r>
    </w:p>
    <w:p w:rsidR="00940C06" w:rsidRPr="009F021F" w:rsidRDefault="00940C06" w:rsidP="00940C06">
      <w:pPr>
        <w:pStyle w:val="Paragraphedeliste"/>
        <w:numPr>
          <w:ilvl w:val="0"/>
          <w:numId w:val="26"/>
        </w:numPr>
        <w:spacing w:before="0" w:after="0"/>
        <w:jc w:val="left"/>
        <w:rPr>
          <w:rFonts w:cs="Arial"/>
          <w:b/>
        </w:rPr>
      </w:pPr>
      <w:r w:rsidRPr="009F021F">
        <w:rPr>
          <w:rFonts w:cs="Arial"/>
        </w:rPr>
        <w:t>L’attribut</w:t>
      </w:r>
      <w:r w:rsidRPr="009F021F">
        <w:rPr>
          <w:rFonts w:cs="Arial"/>
          <w:b/>
        </w:rPr>
        <w:t xml:space="preserve"> Fonction spatiale </w:t>
      </w:r>
      <w:r w:rsidRPr="009F021F">
        <w:rPr>
          <w:rFonts w:cs="Arial"/>
        </w:rPr>
        <w:t>décrit la fonction spatiale utilisée pour satisfaire la relation spatiale et sa potentielle inversion.</w:t>
      </w:r>
    </w:p>
    <w:p w:rsidR="00940C06" w:rsidRDefault="00940C06" w:rsidP="00940C06">
      <w:pPr>
        <w:spacing w:before="0" w:after="0"/>
        <w:jc w:val="left"/>
        <w:rPr>
          <w:rFonts w:cs="Arial"/>
        </w:rPr>
      </w:pPr>
    </w:p>
    <w:p w:rsidR="00940C06" w:rsidRDefault="00940C06" w:rsidP="00940C06">
      <w:pPr>
        <w:spacing w:before="0" w:after="0"/>
        <w:jc w:val="left"/>
        <w:rPr>
          <w:rFonts w:cs="Arial"/>
        </w:rPr>
      </w:pPr>
    </w:p>
    <w:p w:rsidR="00940C06" w:rsidRDefault="00940C06" w:rsidP="00940C06">
      <w:pPr>
        <w:spacing w:before="0" w:after="0"/>
        <w:jc w:val="left"/>
        <w:rPr>
          <w:rFonts w:cs="Arial"/>
        </w:rPr>
      </w:pPr>
    </w:p>
    <w:p w:rsidR="003007F0" w:rsidRDefault="00940C06">
      <w:pPr>
        <w:pStyle w:val="Titre4"/>
      </w:pPr>
      <w:bookmarkStart w:id="302" w:name="_Toc426723489"/>
      <w:r>
        <w:t>Droits</w:t>
      </w:r>
      <w:bookmarkEnd w:id="302"/>
    </w:p>
    <w:p w:rsidR="00940C06" w:rsidRDefault="00940C06" w:rsidP="00940C06">
      <w:pPr>
        <w:spacing w:before="0" w:after="0"/>
        <w:jc w:val="left"/>
        <w:rPr>
          <w:rFonts w:cs="Arial"/>
        </w:rPr>
      </w:pPr>
      <w:r w:rsidRPr="00500F62">
        <w:rPr>
          <w:rFonts w:cs="Arial"/>
        </w:rPr>
        <w:t>Pour les requêtes attributaires ou spatiales</w:t>
      </w:r>
      <w:r>
        <w:rPr>
          <w:rFonts w:cs="Arial"/>
        </w:rPr>
        <w:t xml:space="preserve">, </w:t>
      </w:r>
      <w:r w:rsidRPr="00500F62">
        <w:rPr>
          <w:rFonts w:cs="Arial"/>
        </w:rPr>
        <w:t xml:space="preserve">seules les données autorisées pour l'utilisateur en fonction de </w:t>
      </w:r>
      <w:r>
        <w:rPr>
          <w:rFonts w:cs="Arial"/>
        </w:rPr>
        <w:t>s</w:t>
      </w:r>
      <w:r w:rsidRPr="00500F62">
        <w:rPr>
          <w:rFonts w:cs="Arial"/>
        </w:rPr>
        <w:t xml:space="preserve">es droits géographiques sont </w:t>
      </w:r>
      <w:r>
        <w:rPr>
          <w:rFonts w:cs="Arial"/>
        </w:rPr>
        <w:t>accessibles à l’affichage et à l’export</w:t>
      </w:r>
      <w:r w:rsidRPr="00500F62">
        <w:rPr>
          <w:rFonts w:cs="Arial"/>
        </w:rPr>
        <w:t>.</w:t>
      </w: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Pour chaque requête effectuée via la table attributaire, un critère est ajouté à la clause WHERE basé sur le champ </w:t>
      </w:r>
      <w:r w:rsidRPr="00277B60">
        <w:rPr>
          <w:rFonts w:cs="Arial"/>
          <w:i/>
        </w:rPr>
        <w:t>geofibre.&lt;</w:t>
      </w:r>
      <w:r>
        <w:rPr>
          <w:rFonts w:cs="Arial"/>
          <w:i/>
        </w:rPr>
        <w:t>table</w:t>
      </w:r>
      <w:r w:rsidRPr="00277B60">
        <w:rPr>
          <w:rFonts w:cs="Arial"/>
          <w:i/>
        </w:rPr>
        <w:t>&gt;.dept</w:t>
      </w:r>
      <w:r>
        <w:rPr>
          <w:rFonts w:cs="Arial"/>
        </w:rPr>
        <w:t xml:space="preserve"> avec la liste des départements autorisés pour l’utilisateur. </w:t>
      </w:r>
    </w:p>
    <w:p w:rsidR="00940C06" w:rsidRDefault="00940C06" w:rsidP="00940C06">
      <w:pPr>
        <w:spacing w:before="0" w:after="0"/>
        <w:jc w:val="left"/>
        <w:rPr>
          <w:rFonts w:cs="Arial"/>
        </w:rPr>
      </w:pPr>
    </w:p>
    <w:tbl>
      <w:tblPr>
        <w:tblStyle w:val="Grilledutableau"/>
        <w:tblW w:w="0" w:type="auto"/>
        <w:tblLook w:val="04A0"/>
      </w:tblPr>
      <w:tblGrid>
        <w:gridCol w:w="9778"/>
      </w:tblGrid>
      <w:tr w:rsidR="00940C06" w:rsidRPr="00500F62" w:rsidTr="00590D32">
        <w:trPr>
          <w:trHeight w:val="617"/>
        </w:trPr>
        <w:tc>
          <w:tcPr>
            <w:tcW w:w="9778" w:type="dxa"/>
            <w:shd w:val="clear" w:color="auto" w:fill="A6A6A6" w:themeFill="background1" w:themeFillShade="A6"/>
            <w:vAlign w:val="center"/>
          </w:tcPr>
          <w:p w:rsidR="00940C06" w:rsidRDefault="00940C06" w:rsidP="00590D32">
            <w:pPr>
              <w:spacing w:before="0" w:after="0"/>
              <w:jc w:val="left"/>
              <w:rPr>
                <w:rFonts w:cs="Arial"/>
                <w:b/>
              </w:rPr>
            </w:pPr>
            <w:r w:rsidRPr="00277B60">
              <w:rPr>
                <w:rFonts w:cs="Arial"/>
                <w:b/>
              </w:rPr>
              <w:t xml:space="preserve">Exemple pour un utilisateur ayant des droits géographiques sur les départements suivants : </w:t>
            </w:r>
          </w:p>
          <w:p w:rsidR="00940C06" w:rsidRDefault="00940C06" w:rsidP="00590D32">
            <w:pPr>
              <w:spacing w:before="0" w:after="0"/>
              <w:jc w:val="left"/>
              <w:rPr>
                <w:rFonts w:cs="Arial"/>
              </w:rPr>
            </w:pPr>
            <w:r>
              <w:rPr>
                <w:rFonts w:cs="Arial"/>
                <w:b/>
                <w:color w:val="FF0000"/>
              </w:rPr>
              <w:t>'75'</w:t>
            </w:r>
            <w:r w:rsidRPr="00500F62">
              <w:rPr>
                <w:rFonts w:cs="Arial"/>
                <w:b/>
                <w:color w:val="FF0000"/>
              </w:rPr>
              <w:t>,'77','78','91'</w:t>
            </w:r>
          </w:p>
        </w:tc>
      </w:tr>
      <w:tr w:rsidR="00940C06" w:rsidTr="00590D32">
        <w:tc>
          <w:tcPr>
            <w:tcW w:w="9778" w:type="dxa"/>
          </w:tcPr>
          <w:p w:rsidR="00940C06" w:rsidRPr="00500F62" w:rsidRDefault="00940C06" w:rsidP="00590D32">
            <w:pPr>
              <w:spacing w:before="0" w:after="0"/>
              <w:jc w:val="left"/>
              <w:rPr>
                <w:rFonts w:cs="Arial"/>
              </w:rPr>
            </w:pPr>
          </w:p>
          <w:p w:rsidR="00940C06" w:rsidRDefault="00940C06" w:rsidP="00590D32">
            <w:pPr>
              <w:spacing w:before="0" w:after="0"/>
              <w:jc w:val="left"/>
              <w:rPr>
                <w:rFonts w:cs="Arial"/>
              </w:rPr>
            </w:pPr>
            <w:r>
              <w:rPr>
                <w:rFonts w:cs="Arial"/>
              </w:rPr>
              <w:t xml:space="preserve">La requête générée par la table attributaire prend en compte cette liste : </w:t>
            </w:r>
          </w:p>
          <w:p w:rsidR="00940C06" w:rsidRPr="00500F62" w:rsidRDefault="00940C06" w:rsidP="00590D32">
            <w:pPr>
              <w:spacing w:before="0" w:after="0"/>
              <w:jc w:val="left"/>
              <w:rPr>
                <w:rFonts w:cs="Arial"/>
              </w:rPr>
            </w:pPr>
          </w:p>
          <w:p w:rsidR="00940C06" w:rsidRDefault="00940C06" w:rsidP="00590D32">
            <w:pPr>
              <w:spacing w:before="0" w:after="0"/>
              <w:jc w:val="left"/>
              <w:rPr>
                <w:rFonts w:cs="Arial"/>
                <w:lang w:val="en-US"/>
              </w:rPr>
            </w:pPr>
            <w:r w:rsidRPr="00500F62">
              <w:rPr>
                <w:rFonts w:cs="Arial"/>
                <w:lang w:val="en-US"/>
              </w:rPr>
              <w:t>SELECT * FROM ftth_pf WHER</w:t>
            </w:r>
            <w:r>
              <w:rPr>
                <w:rFonts w:cs="Arial"/>
                <w:lang w:val="en-US"/>
              </w:rPr>
              <w:t xml:space="preserve">E </w:t>
            </w:r>
          </w:p>
          <w:p w:rsidR="00940C06" w:rsidRDefault="00940C06" w:rsidP="00590D32">
            <w:pPr>
              <w:spacing w:before="0" w:after="0"/>
              <w:jc w:val="left"/>
              <w:rPr>
                <w:rFonts w:cs="Arial"/>
                <w:lang w:val="en-US"/>
              </w:rPr>
            </w:pPr>
            <w:r>
              <w:rPr>
                <w:rFonts w:cs="Arial"/>
                <w:lang w:val="en-US"/>
              </w:rPr>
              <w:t>(</w:t>
            </w:r>
          </w:p>
          <w:p w:rsidR="00940C06" w:rsidRDefault="00940C06" w:rsidP="00590D32">
            <w:pPr>
              <w:spacing w:before="0" w:after="0"/>
              <w:jc w:val="left"/>
              <w:rPr>
                <w:rFonts w:cs="Arial"/>
                <w:lang w:val="en-US"/>
              </w:rPr>
            </w:pPr>
            <w:r>
              <w:rPr>
                <w:rFonts w:cs="Arial"/>
                <w:lang w:val="en-US"/>
              </w:rPr>
              <w:t xml:space="preserve">     dept in (</w:t>
            </w:r>
            <w:r w:rsidRPr="00277B60">
              <w:rPr>
                <w:rFonts w:cs="Arial"/>
                <w:b/>
                <w:color w:val="FF0000"/>
                <w:lang w:val="en-US"/>
              </w:rPr>
              <w:t>'75','77','78','91'</w:t>
            </w:r>
            <w:r w:rsidRPr="00500F62">
              <w:rPr>
                <w:rFonts w:cs="Arial"/>
                <w:lang w:val="en-US"/>
              </w:rPr>
              <w:t xml:space="preserve">) </w:t>
            </w:r>
          </w:p>
          <w:p w:rsidR="00940C06" w:rsidRDefault="00940C06" w:rsidP="00590D32">
            <w:pPr>
              <w:spacing w:before="0" w:after="0"/>
              <w:jc w:val="left"/>
              <w:rPr>
                <w:rFonts w:cs="Arial"/>
                <w:lang w:val="en-US"/>
              </w:rPr>
            </w:pPr>
          </w:p>
          <w:p w:rsidR="00940C06" w:rsidRPr="001615AD" w:rsidRDefault="00940C06" w:rsidP="00590D32">
            <w:pPr>
              <w:spacing w:before="0" w:after="0"/>
              <w:jc w:val="left"/>
              <w:rPr>
                <w:rFonts w:cs="Arial"/>
                <w:lang w:val="en-US"/>
              </w:rPr>
            </w:pPr>
            <w:r>
              <w:rPr>
                <w:rFonts w:cs="Arial"/>
                <w:lang w:val="en-US"/>
              </w:rPr>
              <w:t xml:space="preserve">     or dept is null or trim(dept) = '' </w:t>
            </w:r>
          </w:p>
          <w:p w:rsidR="00940C06" w:rsidRPr="001615AD" w:rsidRDefault="00940C06" w:rsidP="00590D32">
            <w:pPr>
              <w:spacing w:before="0" w:after="0"/>
              <w:jc w:val="left"/>
              <w:rPr>
                <w:rFonts w:cs="Arial"/>
              </w:rPr>
            </w:pPr>
            <w:r w:rsidRPr="00277B60">
              <w:rPr>
                <w:rFonts w:cs="Arial"/>
                <w:lang w:val="en-US"/>
              </w:rPr>
              <w:t xml:space="preserve">     </w:t>
            </w:r>
            <w:r w:rsidRPr="001615AD">
              <w:rPr>
                <w:rFonts w:cs="Arial"/>
                <w:b/>
                <w:color w:val="4F6228" w:themeColor="accent3" w:themeShade="80"/>
              </w:rPr>
              <w:t xml:space="preserve">/** Ce critère </w:t>
            </w:r>
            <w:r>
              <w:rPr>
                <w:rFonts w:cs="Arial"/>
                <w:b/>
                <w:color w:val="4F6228" w:themeColor="accent3" w:themeShade="80"/>
              </w:rPr>
              <w:t>est ajouté systématiquement pour</w:t>
            </w:r>
            <w:r w:rsidRPr="001615AD">
              <w:rPr>
                <w:rFonts w:cs="Arial"/>
                <w:b/>
                <w:color w:val="4F6228" w:themeColor="accent3" w:themeShade="80"/>
              </w:rPr>
              <w:t xml:space="preserve"> remonter les objets dont le </w:t>
            </w:r>
            <w:r>
              <w:rPr>
                <w:rFonts w:cs="Arial"/>
                <w:b/>
                <w:color w:val="4F6228" w:themeColor="accent3" w:themeShade="80"/>
              </w:rPr>
              <w:t xml:space="preserve">champ </w:t>
            </w:r>
            <w:r w:rsidRPr="00277B60">
              <w:rPr>
                <w:rFonts w:cs="Arial"/>
                <w:b/>
                <w:i/>
                <w:color w:val="4F6228" w:themeColor="accent3" w:themeShade="80"/>
              </w:rPr>
              <w:t>dept</w:t>
            </w:r>
            <w:r w:rsidRPr="001615AD">
              <w:rPr>
                <w:rFonts w:cs="Arial"/>
                <w:b/>
                <w:color w:val="4F6228" w:themeColor="accent3" w:themeShade="80"/>
              </w:rPr>
              <w:t xml:space="preserve"> n’est pas renseigné  </w:t>
            </w:r>
            <w:r>
              <w:rPr>
                <w:rFonts w:cs="Arial"/>
                <w:b/>
                <w:color w:val="4F6228" w:themeColor="accent3" w:themeShade="80"/>
              </w:rPr>
              <w:t xml:space="preserve">-  Exemple : les objets de la table </w:t>
            </w:r>
            <w:r w:rsidRPr="001615AD">
              <w:rPr>
                <w:rFonts w:cs="Arial"/>
                <w:b/>
                <w:i/>
                <w:color w:val="4F6228" w:themeColor="accent3" w:themeShade="80"/>
              </w:rPr>
              <w:t>geofibre.ifr_arciti</w:t>
            </w:r>
            <w:r>
              <w:rPr>
                <w:rFonts w:cs="Arial"/>
                <w:b/>
                <w:color w:val="4F6228" w:themeColor="accent3" w:themeShade="80"/>
              </w:rPr>
              <w:t xml:space="preserve"> </w:t>
            </w:r>
            <w:r w:rsidRPr="001615AD">
              <w:rPr>
                <w:rFonts w:cs="Arial"/>
                <w:b/>
                <w:color w:val="4F6228" w:themeColor="accent3" w:themeShade="80"/>
              </w:rPr>
              <w:t>**/</w:t>
            </w:r>
          </w:p>
          <w:p w:rsidR="00940C06" w:rsidRPr="001615AD" w:rsidRDefault="00940C06" w:rsidP="00590D32">
            <w:pPr>
              <w:spacing w:before="0" w:after="0"/>
              <w:jc w:val="left"/>
              <w:rPr>
                <w:rFonts w:cs="Arial"/>
              </w:rPr>
            </w:pPr>
          </w:p>
          <w:p w:rsidR="00940C06" w:rsidRDefault="00940C06" w:rsidP="00590D32">
            <w:pPr>
              <w:spacing w:before="0" w:after="0"/>
              <w:jc w:val="left"/>
              <w:rPr>
                <w:rFonts w:cs="Arial"/>
                <w:lang w:val="en-US"/>
              </w:rPr>
            </w:pPr>
            <w:r w:rsidRPr="00500F62">
              <w:rPr>
                <w:rFonts w:cs="Arial"/>
                <w:lang w:val="en-US"/>
              </w:rPr>
              <w:t>)</w:t>
            </w:r>
          </w:p>
          <w:p w:rsidR="00940C06" w:rsidRDefault="00940C06" w:rsidP="00590D32">
            <w:pPr>
              <w:spacing w:before="0" w:after="0"/>
              <w:jc w:val="left"/>
              <w:rPr>
                <w:rFonts w:cs="Arial"/>
                <w:lang w:val="en-US"/>
              </w:rPr>
            </w:pPr>
          </w:p>
        </w:tc>
      </w:tr>
    </w:tbl>
    <w:p w:rsidR="00940C06" w:rsidRPr="00500F62" w:rsidRDefault="00940C06" w:rsidP="00940C06">
      <w:pPr>
        <w:spacing w:before="0" w:after="0"/>
        <w:jc w:val="left"/>
        <w:rPr>
          <w:rFonts w:cs="Arial"/>
          <w:lang w:val="en-US"/>
        </w:rPr>
      </w:pPr>
    </w:p>
    <w:p w:rsidR="00940C06" w:rsidRDefault="00940C06" w:rsidP="00940C06">
      <w:pPr>
        <w:spacing w:before="0" w:after="0"/>
        <w:jc w:val="left"/>
        <w:rPr>
          <w:rFonts w:cs="Arial"/>
        </w:rPr>
      </w:pPr>
      <w:r w:rsidRPr="00277B60">
        <w:rPr>
          <w:rFonts w:cs="Arial"/>
        </w:rPr>
        <w:t>Pour les départements non autorisés pour l'utilisateur, les données ne sont pas affichées</w:t>
      </w:r>
      <w:r>
        <w:rPr>
          <w:rFonts w:cs="Arial"/>
        </w:rPr>
        <w:t>.</w:t>
      </w:r>
    </w:p>
    <w:p w:rsidR="00940C06" w:rsidRDefault="00940C06" w:rsidP="00940C06">
      <w:pPr>
        <w:spacing w:before="0" w:after="0"/>
        <w:jc w:val="left"/>
        <w:rPr>
          <w:rFonts w:cs="Arial"/>
        </w:rPr>
      </w:pPr>
    </w:p>
    <w:p w:rsidR="003007F0" w:rsidRDefault="00940C06">
      <w:pPr>
        <w:pStyle w:val="Titre4"/>
      </w:pPr>
      <w:bookmarkStart w:id="303" w:name="_Toc426723490"/>
      <w:r>
        <w:t>Cost</w:t>
      </w:r>
      <w:bookmarkEnd w:id="303"/>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Les requêtes de la table attributaire sont envoyées au gestionnaire de requête </w:t>
      </w:r>
    </w:p>
    <w:p w:rsidR="00940C06" w:rsidRDefault="00940C06" w:rsidP="00940C06">
      <w:pPr>
        <w:spacing w:before="0" w:after="0"/>
        <w:jc w:val="left"/>
        <w:rPr>
          <w:rFonts w:cs="Arial"/>
        </w:rPr>
      </w:pPr>
      <w:r w:rsidRPr="00BC07DE">
        <w:rPr>
          <w:rFonts w:cs="Arial"/>
        </w:rPr>
        <w:t>GeofibreRequete.</w:t>
      </w:r>
      <w:r w:rsidRPr="00EB5729">
        <w:rPr>
          <w:rFonts w:cs="Arial"/>
        </w:rPr>
        <w:t xml:space="preserve">java </w:t>
      </w:r>
      <w:r w:rsidRPr="00BC07DE">
        <w:rPr>
          <w:rFonts w:cs="Arial"/>
        </w:rPr>
        <w:t>présent</w:t>
      </w:r>
      <w:r w:rsidRPr="00EB5729">
        <w:rPr>
          <w:rFonts w:cs="Arial"/>
        </w:rPr>
        <w:t xml:space="preserve"> dans le package </w:t>
      </w:r>
      <w:r w:rsidRPr="00EB5729">
        <w:rPr>
          <w:rFonts w:cs="Arial"/>
          <w:i/>
        </w:rPr>
        <w:t>com.francetelecom.restfmksrv.handlers</w:t>
      </w:r>
      <w:r>
        <w:rPr>
          <w:rFonts w:cs="Arial"/>
          <w:i/>
        </w:rPr>
        <w:t>.</w:t>
      </w:r>
      <w:r w:rsidRPr="00EB5729">
        <w:rPr>
          <w:rFonts w:cs="Arial"/>
          <w:i/>
        </w:rPr>
        <w:t>requeteBDD</w:t>
      </w:r>
      <w:r>
        <w:rPr>
          <w:rFonts w:cs="Arial"/>
          <w:i/>
        </w:rPr>
        <w:t xml:space="preserve"> </w:t>
      </w:r>
      <w:r>
        <w:rPr>
          <w:rFonts w:cs="Arial"/>
        </w:rPr>
        <w:t xml:space="preserve">avec le paramètre </w:t>
      </w:r>
      <w:r w:rsidRPr="00EB5729">
        <w:rPr>
          <w:rFonts w:cs="Arial"/>
          <w:b/>
          <w:i/>
        </w:rPr>
        <w:t>withCost</w:t>
      </w:r>
      <w:r>
        <w:rPr>
          <w:rFonts w:cs="Arial"/>
        </w:rPr>
        <w:t xml:space="preserve"> valorisé à </w:t>
      </w:r>
      <w:r w:rsidRPr="00EB5729">
        <w:rPr>
          <w:rFonts w:cs="Arial"/>
          <w:i/>
        </w:rPr>
        <w:t>true</w:t>
      </w:r>
      <w:r>
        <w:rPr>
          <w:rFonts w:cs="Arial"/>
        </w:rPr>
        <w:t>.</w:t>
      </w: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La méthode </w:t>
      </w:r>
      <w:r w:rsidRPr="00F627B6">
        <w:rPr>
          <w:rFonts w:ascii="Consolas" w:hAnsi="Consolas" w:cs="Consolas"/>
          <w:color w:val="000000"/>
          <w:highlight w:val="lightGray"/>
        </w:rPr>
        <w:t>testRequestCost</w:t>
      </w:r>
      <w:r>
        <w:rPr>
          <w:rFonts w:ascii="Consolas" w:hAnsi="Consolas" w:cs="Consolas"/>
          <w:color w:val="000000"/>
        </w:rPr>
        <w:t xml:space="preserve"> </w:t>
      </w:r>
      <w:r w:rsidRPr="00EB5729">
        <w:rPr>
          <w:rFonts w:cs="Arial"/>
        </w:rPr>
        <w:t xml:space="preserve">de ce gestionnaire </w:t>
      </w:r>
      <w:r>
        <w:rPr>
          <w:rFonts w:cs="Arial"/>
        </w:rPr>
        <w:t xml:space="preserve">fait la demande, à la base de données, du plan d’exécution associé à la requête. </w:t>
      </w:r>
    </w:p>
    <w:p w:rsidR="00940C06" w:rsidRDefault="00940C06" w:rsidP="00940C06">
      <w:pPr>
        <w:spacing w:before="0" w:after="0"/>
        <w:jc w:val="left"/>
        <w:rPr>
          <w:rFonts w:cs="Arial"/>
        </w:rPr>
      </w:pPr>
      <w:r w:rsidRPr="00F347D8">
        <w:rPr>
          <w:rFonts w:cs="Arial"/>
        </w:rPr>
        <w:t>La limite maximum du COST autorisé est définie en base (cf.</w:t>
      </w:r>
      <w:r w:rsidRPr="00F347D8">
        <w:rPr>
          <w:rFonts w:cs="Arial"/>
          <w:b/>
        </w:rPr>
        <w:t xml:space="preserve"> </w:t>
      </w:r>
      <w:hyperlink w:anchor="_Config_Geofibre.xls" w:history="1">
        <w:r w:rsidR="00FB6F6A" w:rsidRPr="00F347D8">
          <w:rPr>
            <w:rStyle w:val="Lienhypertexte"/>
          </w:rPr>
          <w:t>Config_Geofibre.xls</w:t>
        </w:r>
      </w:hyperlink>
      <w:r w:rsidR="00B87CA4" w:rsidRPr="00F347D8">
        <w:rPr>
          <w:rFonts w:cs="Arial"/>
        </w:rPr>
        <w:t xml:space="preserve">) </w:t>
      </w:r>
      <w:r w:rsidRPr="00F347D8">
        <w:rPr>
          <w:rFonts w:cs="Arial"/>
        </w:rPr>
        <w:t>avec comme nom de paramètre « </w:t>
      </w:r>
      <w:r w:rsidRPr="00F347D8">
        <w:rPr>
          <w:rFonts w:cs="Arial"/>
          <w:i/>
        </w:rPr>
        <w:t>MAX_COST</w:t>
      </w:r>
      <w:r w:rsidRPr="00F347D8">
        <w:rPr>
          <w:rFonts w:cs="Arial"/>
        </w:rPr>
        <w:t> »).</w:t>
      </w:r>
    </w:p>
    <w:p w:rsidR="00940C06" w:rsidRDefault="00940C06" w:rsidP="00940C06">
      <w:pPr>
        <w:spacing w:before="0" w:after="0"/>
        <w:jc w:val="left"/>
        <w:rPr>
          <w:rFonts w:cs="Arial"/>
        </w:rPr>
      </w:pPr>
    </w:p>
    <w:p w:rsidR="00940C06" w:rsidRDefault="00940C06" w:rsidP="00940C06">
      <w:pPr>
        <w:spacing w:before="0" w:after="0"/>
        <w:jc w:val="left"/>
        <w:rPr>
          <w:rFonts w:cs="Arial"/>
        </w:rPr>
      </w:pPr>
    </w:p>
    <w:p w:rsidR="00940C06" w:rsidRPr="007F789A" w:rsidRDefault="00940C06" w:rsidP="00940C06">
      <w:pPr>
        <w:spacing w:before="0" w:after="0"/>
        <w:jc w:val="left"/>
        <w:rPr>
          <w:rFonts w:cs="Arial"/>
        </w:rPr>
      </w:pPr>
      <w:r>
        <w:rPr>
          <w:rFonts w:cs="Arial"/>
        </w:rPr>
        <w:lastRenderedPageBreak/>
        <w:t xml:space="preserve">Si la valeur retournée du coût relatif de la requête (COST) est inférieure ou égale à la limite définie en base, la méthode retourne </w:t>
      </w:r>
      <w:r w:rsidRPr="00EB5729">
        <w:rPr>
          <w:rFonts w:cs="Arial"/>
          <w:b/>
          <w:i/>
        </w:rPr>
        <w:t>true</w:t>
      </w:r>
      <w:r>
        <w:rPr>
          <w:rFonts w:cs="Arial"/>
          <w:i/>
        </w:rPr>
        <w:t xml:space="preserve"> </w:t>
      </w:r>
      <w:r>
        <w:rPr>
          <w:rFonts w:cs="Arial"/>
        </w:rPr>
        <w:t>et la requête est exécutée. Le résultat de la requête est renvoyé à l’application Geofibre pour affichage dans la table attributaire.</w:t>
      </w:r>
    </w:p>
    <w:p w:rsidR="00940C06" w:rsidRDefault="00940C06" w:rsidP="00940C06">
      <w:pPr>
        <w:spacing w:before="0" w:after="0"/>
        <w:jc w:val="left"/>
        <w:rPr>
          <w:rFonts w:cs="Arial"/>
        </w:rPr>
      </w:pPr>
    </w:p>
    <w:p w:rsidR="00940C06" w:rsidRDefault="00940C06" w:rsidP="00940C06">
      <w:pPr>
        <w:spacing w:before="0" w:after="0"/>
        <w:jc w:val="left"/>
        <w:rPr>
          <w:rFonts w:cs="Arial"/>
          <w:i/>
        </w:rPr>
      </w:pPr>
      <w:r>
        <w:rPr>
          <w:rFonts w:cs="Arial"/>
        </w:rPr>
        <w:t xml:space="preserve">Si la valeur retournée du coût relatif de la requête (COST) est supérieure à la limite définie en base, la méthode retourne </w:t>
      </w:r>
      <w:r w:rsidRPr="00EB5729">
        <w:rPr>
          <w:rFonts w:cs="Arial"/>
          <w:b/>
          <w:i/>
        </w:rPr>
        <w:t>false</w:t>
      </w:r>
      <w:r w:rsidRPr="00EB5729">
        <w:rPr>
          <w:rFonts w:cs="Arial"/>
        </w:rPr>
        <w:t xml:space="preserve"> et l’information</w:t>
      </w:r>
      <w:r>
        <w:rPr>
          <w:rFonts w:cs="Arial"/>
          <w:i/>
        </w:rPr>
        <w:t xml:space="preserve"> </w:t>
      </w:r>
      <w:r w:rsidRPr="009B42CF">
        <w:rPr>
          <w:rFonts w:cs="Arial"/>
          <w:i/>
        </w:rPr>
        <w:t>{"reponse":"</w:t>
      </w:r>
      <w:r w:rsidRPr="00EB5729">
        <w:rPr>
          <w:rFonts w:cs="Arial"/>
          <w:b/>
          <w:i/>
        </w:rPr>
        <w:t>request_cost_ko</w:t>
      </w:r>
      <w:r w:rsidRPr="009B42CF">
        <w:rPr>
          <w:rFonts w:cs="Arial"/>
          <w:i/>
        </w:rPr>
        <w:t>","status":"ko"}</w:t>
      </w:r>
      <w:r>
        <w:rPr>
          <w:rFonts w:cs="Arial"/>
          <w:i/>
        </w:rPr>
        <w:t xml:space="preserve"> </w:t>
      </w:r>
      <w:r w:rsidRPr="00EB5729">
        <w:rPr>
          <w:rFonts w:cs="Arial"/>
        </w:rPr>
        <w:t>est remontée à l’application Geofibre.</w:t>
      </w:r>
    </w:p>
    <w:p w:rsidR="00940C06" w:rsidRDefault="00940C06" w:rsidP="00940C06">
      <w:pPr>
        <w:spacing w:before="0" w:after="0"/>
        <w:jc w:val="left"/>
        <w:rPr>
          <w:rFonts w:cs="Arial"/>
        </w:rPr>
      </w:pPr>
      <w:r w:rsidRPr="00637633">
        <w:rPr>
          <w:rFonts w:cs="Arial"/>
        </w:rPr>
        <w:t>Un</w:t>
      </w:r>
      <w:r w:rsidRPr="00EB5729">
        <w:rPr>
          <w:rFonts w:cs="Arial"/>
        </w:rPr>
        <w:t xml:space="preserve"> pop-up avertit l’utilisateur dans ce cas.</w:t>
      </w:r>
    </w:p>
    <w:p w:rsidR="00940C06" w:rsidRDefault="00940C06" w:rsidP="00940C06">
      <w:pPr>
        <w:spacing w:before="0" w:after="0"/>
        <w:jc w:val="left"/>
        <w:rPr>
          <w:rFonts w:cs="Arial"/>
        </w:rPr>
      </w:pPr>
    </w:p>
    <w:p w:rsidR="00852FDD" w:rsidRDefault="00237576">
      <w:pPr>
        <w:spacing w:before="0" w:after="0"/>
        <w:jc w:val="left"/>
        <w:rPr>
          <w:rFonts w:cs="Arial"/>
        </w:rPr>
      </w:pPr>
      <w:r>
        <w:rPr>
          <w:rFonts w:cs="Arial"/>
          <w:noProof/>
        </w:rPr>
        <w:drawing>
          <wp:inline distT="0" distB="0" distL="0" distR="0">
            <wp:extent cx="3364865" cy="1382395"/>
            <wp:effectExtent l="19050" t="0" r="6985" b="0"/>
            <wp:docPr id="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364865" cy="1382395"/>
                    </a:xfrm>
                    <a:prstGeom prst="rect">
                      <a:avLst/>
                    </a:prstGeom>
                    <a:noFill/>
                    <a:ln w="9525">
                      <a:noFill/>
                      <a:miter lim="800000"/>
                      <a:headEnd/>
                      <a:tailEnd/>
                    </a:ln>
                  </pic:spPr>
                </pic:pic>
              </a:graphicData>
            </a:graphic>
          </wp:inline>
        </w:drawing>
      </w:r>
      <w:r w:rsidR="00852FDD">
        <w:rPr>
          <w:rFonts w:cs="Arial"/>
        </w:rPr>
        <w:br w:type="page"/>
      </w:r>
    </w:p>
    <w:p w:rsidR="00740730" w:rsidRDefault="00740730" w:rsidP="00740730">
      <w:pPr>
        <w:pStyle w:val="Titre4"/>
        <w:rPr>
          <w:rFonts w:cs="Arial"/>
        </w:rPr>
      </w:pPr>
      <w:bookmarkStart w:id="304" w:name="_Toc426723491"/>
      <w:r>
        <w:rPr>
          <w:rFonts w:cs="Arial"/>
        </w:rPr>
        <w:lastRenderedPageBreak/>
        <w:t>Exports</w:t>
      </w:r>
      <w:bookmarkEnd w:id="304"/>
    </w:p>
    <w:p w:rsidR="00740730" w:rsidRDefault="00740730" w:rsidP="00740730">
      <w:pPr>
        <w:pStyle w:val="Titre5"/>
      </w:pPr>
      <w:r>
        <w:t>Exporter en CSV</w:t>
      </w:r>
    </w:p>
    <w:p w:rsidR="003536B3" w:rsidRPr="003536B3" w:rsidRDefault="003536B3" w:rsidP="003536B3">
      <w:r w:rsidRPr="00446C92">
        <w:rPr>
          <w:b/>
          <w:i/>
        </w:rPr>
        <w:t>Cette partie ne présente pas encore de description.</w:t>
      </w:r>
    </w:p>
    <w:p w:rsidR="00740730" w:rsidRPr="00740730" w:rsidRDefault="00740730" w:rsidP="00740730">
      <w:pPr>
        <w:pStyle w:val="Titre5"/>
      </w:pPr>
      <w:r>
        <w:t>Exporter en Shape</w:t>
      </w:r>
    </w:p>
    <w:p w:rsidR="00740730" w:rsidRDefault="00740730" w:rsidP="00740730">
      <w:r>
        <w:t xml:space="preserve">Les exports effectués via la table attributaire sont effectué via la Toolbox </w:t>
      </w:r>
      <w:hyperlink w:anchor="_ExtractData" w:history="1">
        <w:r w:rsidRPr="00E05DF8">
          <w:rPr>
            <w:rStyle w:val="Lienhypertexte"/>
          </w:rPr>
          <w:t>ExtractData</w:t>
        </w:r>
      </w:hyperlink>
      <w:r>
        <w:rPr>
          <w:b/>
        </w:rPr>
        <w:t>.</w:t>
      </w:r>
    </w:p>
    <w:p w:rsidR="00740730" w:rsidRDefault="00740730">
      <w:pPr>
        <w:spacing w:before="0" w:after="0"/>
        <w:jc w:val="left"/>
        <w:rPr>
          <w:rFonts w:cs="Arial"/>
          <w:b/>
          <w:i/>
          <w:caps/>
          <w:color w:val="0000FF"/>
          <w:sz w:val="22"/>
        </w:rPr>
      </w:pPr>
    </w:p>
    <w:p w:rsidR="00DB613C" w:rsidRDefault="00DB613C" w:rsidP="00DB613C">
      <w:pPr>
        <w:pStyle w:val="Titre2"/>
        <w:keepLines w:val="0"/>
        <w:tabs>
          <w:tab w:val="clear" w:pos="720"/>
        </w:tabs>
        <w:spacing w:before="60" w:line="240" w:lineRule="exact"/>
        <w:ind w:left="567" w:hanging="567"/>
        <w:jc w:val="both"/>
        <w:rPr>
          <w:rFonts w:cs="Arial"/>
        </w:rPr>
      </w:pPr>
      <w:bookmarkStart w:id="305" w:name="_Toc426723492"/>
      <w:r>
        <w:rPr>
          <w:rFonts w:cs="Arial"/>
        </w:rPr>
        <w:t>Identifier</w:t>
      </w:r>
      <w:bookmarkEnd w:id="305"/>
    </w:p>
    <w:p w:rsidR="00FC27F3" w:rsidRDefault="00FC27F3" w:rsidP="00FC27F3">
      <w:pPr>
        <w:rPr>
          <w:rFonts w:cs="Arial"/>
        </w:rPr>
      </w:pPr>
      <w:r w:rsidRPr="001D749C">
        <w:rPr>
          <w:rFonts w:cs="Arial"/>
        </w:rPr>
        <w:t>La configuration du widget « Identifier » est</w:t>
      </w:r>
      <w:r w:rsidR="00556C84">
        <w:rPr>
          <w:rFonts w:cs="Arial"/>
        </w:rPr>
        <w:t xml:space="preserve"> décrite dans le fichier suivant : </w:t>
      </w:r>
    </w:p>
    <w:p w:rsidR="00556C84" w:rsidRDefault="006B1EEF" w:rsidP="00FC27F3">
      <w:pPr>
        <w:rPr>
          <w:rFonts w:cs="Arial"/>
        </w:rPr>
      </w:pPr>
      <w:r>
        <w:rPr>
          <w:rFonts w:cs="Arial"/>
        </w:rPr>
        <w:t xml:space="preserve"> </w:t>
      </w:r>
      <w:r w:rsidRPr="000277A0">
        <w:rPr>
          <w:rFonts w:cs="Arial"/>
        </w:rPr>
        <w:object w:dxaOrig="1551" w:dyaOrig="991">
          <v:shape id="_x0000_i1028" type="#_x0000_t75" style="width:77pt;height:49.4pt" o:ole="">
            <v:imagedata r:id="rId38" o:title=""/>
          </v:shape>
          <o:OLEObject Type="Embed" ProgID="Excel.Sheet.12" ShapeID="_x0000_i1028" DrawAspect="Icon" ObjectID="_1501403376" r:id="rId39"/>
        </w:object>
      </w:r>
    </w:p>
    <w:p w:rsidR="003007F0" w:rsidRDefault="00556C84">
      <w:pPr>
        <w:rPr>
          <w:rFonts w:cs="Arial"/>
        </w:rPr>
      </w:pPr>
      <w:r>
        <w:rPr>
          <w:rFonts w:cs="Arial"/>
        </w:rPr>
        <w:t xml:space="preserve">Cette configuration est </w:t>
      </w:r>
      <w:r w:rsidRPr="001D749C">
        <w:rPr>
          <w:rFonts w:cs="Arial"/>
        </w:rPr>
        <w:t>présente dans la table geofibre.adm_param_identify.</w:t>
      </w:r>
      <w:r w:rsidR="004D2D1F" w:rsidRPr="001D749C" w:rsidDel="004D2D1F">
        <w:rPr>
          <w:rFonts w:cs="Arial"/>
        </w:rPr>
        <w:t xml:space="preserve"> </w:t>
      </w:r>
    </w:p>
    <w:p w:rsidR="003007F0" w:rsidRDefault="003007F0"/>
    <w:p w:rsidR="00DB613C" w:rsidRDefault="00D932DA" w:rsidP="00DB613C">
      <w:pPr>
        <w:pStyle w:val="Titre2"/>
        <w:keepLines w:val="0"/>
        <w:tabs>
          <w:tab w:val="clear" w:pos="720"/>
        </w:tabs>
        <w:spacing w:before="60" w:line="240" w:lineRule="exact"/>
        <w:ind w:left="567" w:hanging="567"/>
        <w:jc w:val="both"/>
        <w:rPr>
          <w:rFonts w:cs="Arial"/>
        </w:rPr>
      </w:pPr>
      <w:bookmarkStart w:id="306" w:name="_Toc426723493"/>
      <w:r>
        <w:rPr>
          <w:rFonts w:cs="Arial"/>
        </w:rPr>
        <w:t>Statisti</w:t>
      </w:r>
      <w:r w:rsidR="00DB613C">
        <w:rPr>
          <w:rFonts w:cs="Arial"/>
        </w:rPr>
        <w:t>ques</w:t>
      </w:r>
      <w:bookmarkEnd w:id="306"/>
    </w:p>
    <w:p w:rsidR="003007F0" w:rsidRDefault="00D932DA">
      <w:pPr>
        <w:pStyle w:val="Titre3"/>
      </w:pPr>
      <w:bookmarkStart w:id="307" w:name="_Toc426723494"/>
      <w:r>
        <w:t>Statistique</w:t>
      </w:r>
      <w:r w:rsidR="00D2517E">
        <w:t>s</w:t>
      </w:r>
      <w:r>
        <w:t xml:space="preserve"> immeubles</w:t>
      </w:r>
      <w:bookmarkEnd w:id="307"/>
    </w:p>
    <w:p w:rsidR="00DB613C" w:rsidRPr="001D749C" w:rsidRDefault="00DB613C" w:rsidP="00DB613C">
      <w:pPr>
        <w:rPr>
          <w:rFonts w:cs="Arial"/>
        </w:rPr>
      </w:pPr>
      <w:r w:rsidRPr="001D749C">
        <w:rPr>
          <w:rFonts w:cs="Arial"/>
        </w:rPr>
        <w:t>Une fonctionnalité de statistique d'immeubles est disponible dans le wigdet Statistiques, par la sélection de "Liste Immeubles" dans la liste déroulante Statistique :</w:t>
      </w:r>
    </w:p>
    <w:p w:rsidR="00DB613C" w:rsidRPr="001D749C" w:rsidRDefault="00DB613C" w:rsidP="00DB613C">
      <w:pPr>
        <w:rPr>
          <w:rFonts w:cs="Arial"/>
        </w:rPr>
      </w:pPr>
    </w:p>
    <w:p w:rsidR="00DB613C" w:rsidRPr="001D749C" w:rsidRDefault="00237576" w:rsidP="00DB613C">
      <w:pPr>
        <w:rPr>
          <w:rFonts w:cs="Arial"/>
        </w:rPr>
      </w:pPr>
      <w:r>
        <w:rPr>
          <w:rFonts w:cs="Arial"/>
          <w:noProof/>
        </w:rPr>
        <w:drawing>
          <wp:inline distT="0" distB="0" distL="0" distR="0">
            <wp:extent cx="3444949" cy="2590487"/>
            <wp:effectExtent l="0" t="0" r="3175" b="635"/>
            <wp:docPr id="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43806" cy="2589628"/>
                    </a:xfrm>
                    <a:prstGeom prst="rect">
                      <a:avLst/>
                    </a:prstGeom>
                  </pic:spPr>
                </pic:pic>
              </a:graphicData>
            </a:graphic>
          </wp:inline>
        </w:drawing>
      </w:r>
    </w:p>
    <w:p w:rsidR="00DB613C" w:rsidRPr="001D749C" w:rsidRDefault="00DB613C" w:rsidP="00DB613C">
      <w:pPr>
        <w:rPr>
          <w:rFonts w:cs="Arial"/>
        </w:rPr>
      </w:pPr>
      <w:r w:rsidRPr="001D749C">
        <w:rPr>
          <w:rFonts w:cs="Arial"/>
        </w:rPr>
        <w:t>Par défaut le bouton Enregistrer est désactivé.</w:t>
      </w:r>
    </w:p>
    <w:p w:rsidR="00DB613C" w:rsidRPr="001D749C" w:rsidRDefault="00DB613C" w:rsidP="00DB613C">
      <w:pPr>
        <w:rPr>
          <w:rFonts w:cs="Arial"/>
        </w:rPr>
      </w:pPr>
    </w:p>
    <w:p w:rsidR="00DB613C" w:rsidRPr="001D749C" w:rsidRDefault="00DB613C" w:rsidP="00DB613C">
      <w:pPr>
        <w:rPr>
          <w:rFonts w:cs="Arial"/>
        </w:rPr>
      </w:pPr>
      <w:r w:rsidRPr="001D749C">
        <w:rPr>
          <w:rFonts w:cs="Arial"/>
        </w:rPr>
        <w:t>La zone contenant les immeubles à exporter est sélectionnable par :</w:t>
      </w:r>
    </w:p>
    <w:p w:rsidR="00DB613C" w:rsidRPr="001D749C" w:rsidRDefault="00DB613C" w:rsidP="00DB613C">
      <w:pPr>
        <w:pStyle w:val="Paragraphedeliste"/>
        <w:numPr>
          <w:ilvl w:val="0"/>
          <w:numId w:val="45"/>
        </w:numPr>
        <w:rPr>
          <w:rFonts w:cs="Arial"/>
        </w:rPr>
      </w:pPr>
      <w:r w:rsidRPr="001D749C">
        <w:rPr>
          <w:rFonts w:cs="Arial"/>
        </w:rPr>
        <w:t>sélection du type de zone dans la liste déroulante. Les types de zone disponibles dans la liste déroulante sont:</w:t>
      </w:r>
    </w:p>
    <w:p w:rsidR="00DB613C" w:rsidRPr="001D749C" w:rsidRDefault="00DB613C" w:rsidP="00DB613C">
      <w:pPr>
        <w:pStyle w:val="Paragraphedeliste"/>
        <w:numPr>
          <w:ilvl w:val="1"/>
          <w:numId w:val="27"/>
        </w:numPr>
        <w:rPr>
          <w:rFonts w:cs="Arial"/>
        </w:rPr>
      </w:pPr>
      <w:r w:rsidRPr="001D749C">
        <w:rPr>
          <w:rFonts w:cs="Arial"/>
        </w:rPr>
        <w:t>Schéma directeur</w:t>
      </w:r>
    </w:p>
    <w:p w:rsidR="00DB613C" w:rsidRPr="001D749C" w:rsidRDefault="00DB613C" w:rsidP="00DB613C">
      <w:pPr>
        <w:pStyle w:val="Paragraphedeliste"/>
        <w:numPr>
          <w:ilvl w:val="1"/>
          <w:numId w:val="27"/>
        </w:numPr>
        <w:rPr>
          <w:rFonts w:cs="Arial"/>
        </w:rPr>
      </w:pPr>
      <w:r w:rsidRPr="001D749C">
        <w:rPr>
          <w:rFonts w:cs="Arial"/>
        </w:rPr>
        <w:t>Zone d'éligibilité</w:t>
      </w:r>
    </w:p>
    <w:p w:rsidR="00DB613C" w:rsidRPr="001D749C" w:rsidRDefault="00DB613C" w:rsidP="00DB613C">
      <w:pPr>
        <w:pStyle w:val="Paragraphedeliste"/>
        <w:numPr>
          <w:ilvl w:val="1"/>
          <w:numId w:val="27"/>
        </w:numPr>
        <w:rPr>
          <w:rFonts w:cs="Arial"/>
        </w:rPr>
      </w:pPr>
      <w:r w:rsidRPr="001D749C">
        <w:rPr>
          <w:rFonts w:cs="Arial"/>
        </w:rPr>
        <w:t>Zone marketing</w:t>
      </w:r>
    </w:p>
    <w:p w:rsidR="00DB613C" w:rsidRPr="001D749C" w:rsidRDefault="00DB613C" w:rsidP="00DB613C">
      <w:pPr>
        <w:pStyle w:val="Paragraphedeliste"/>
        <w:numPr>
          <w:ilvl w:val="1"/>
          <w:numId w:val="27"/>
        </w:numPr>
        <w:rPr>
          <w:rFonts w:cs="Arial"/>
        </w:rPr>
      </w:pPr>
      <w:r w:rsidRPr="001D749C">
        <w:rPr>
          <w:rFonts w:cs="Arial"/>
        </w:rPr>
        <w:t>Zone de travail</w:t>
      </w:r>
    </w:p>
    <w:p w:rsidR="00DB613C" w:rsidRPr="001D749C" w:rsidRDefault="00DB613C" w:rsidP="00DB613C">
      <w:pPr>
        <w:pStyle w:val="Paragraphedeliste"/>
        <w:numPr>
          <w:ilvl w:val="0"/>
          <w:numId w:val="45"/>
        </w:numPr>
        <w:rPr>
          <w:rFonts w:cs="Arial"/>
        </w:rPr>
      </w:pPr>
      <w:r w:rsidRPr="001D749C">
        <w:rPr>
          <w:rFonts w:cs="Arial"/>
        </w:rPr>
        <w:t>clic sur le bouton Sélectionner zone</w:t>
      </w:r>
    </w:p>
    <w:p w:rsidR="00DB613C" w:rsidRPr="001D749C" w:rsidRDefault="00DB613C" w:rsidP="00DB613C">
      <w:pPr>
        <w:pStyle w:val="Paragraphedeliste"/>
        <w:numPr>
          <w:ilvl w:val="0"/>
          <w:numId w:val="45"/>
        </w:numPr>
        <w:rPr>
          <w:rFonts w:cs="Arial"/>
        </w:rPr>
      </w:pPr>
      <w:r w:rsidRPr="001D749C">
        <w:rPr>
          <w:rFonts w:cs="Arial"/>
        </w:rPr>
        <w:t>clic sur la carte</w:t>
      </w:r>
    </w:p>
    <w:p w:rsidR="00DB613C" w:rsidRPr="001D749C" w:rsidRDefault="00DB613C" w:rsidP="00DB613C">
      <w:pPr>
        <w:rPr>
          <w:rFonts w:cs="Arial"/>
        </w:rPr>
      </w:pPr>
    </w:p>
    <w:p w:rsidR="00DB613C" w:rsidRPr="001D749C" w:rsidRDefault="00DB613C" w:rsidP="00DB613C">
      <w:pPr>
        <w:rPr>
          <w:rFonts w:cs="Arial"/>
        </w:rPr>
      </w:pPr>
      <w:r w:rsidRPr="001D749C">
        <w:rPr>
          <w:rFonts w:cs="Arial"/>
        </w:rPr>
        <w:t>Lorsque la zone est sélectionnée, celle-ci est mise en surbrillance sur la carte. La fonction ExportImbZone du SOE (la même que celle utilisée pour la fonction Exporter Immeubles) est alors appelée pour effectuer l'extraction des données d'immeubles de la zone sélectionnée. Les données exportées sont les mêmes que pour la fonction Exporter Immeubles du widget Statistiques.</w:t>
      </w:r>
    </w:p>
    <w:p w:rsidR="00DB613C" w:rsidRPr="001D749C" w:rsidRDefault="00DB613C" w:rsidP="00DB613C">
      <w:pPr>
        <w:rPr>
          <w:rFonts w:cs="Arial"/>
        </w:rPr>
      </w:pPr>
    </w:p>
    <w:p w:rsidR="00DB613C" w:rsidRPr="001D749C" w:rsidRDefault="00DB613C" w:rsidP="00DB613C">
      <w:pPr>
        <w:rPr>
          <w:rFonts w:cs="Arial"/>
        </w:rPr>
      </w:pPr>
      <w:r w:rsidRPr="001D749C">
        <w:rPr>
          <w:rFonts w:cs="Arial"/>
        </w:rPr>
        <w:t>Une fois ces données extraites, la servlet d'export des données immeubles (ExportImmeubleHandler) est appelée pour :</w:t>
      </w:r>
    </w:p>
    <w:p w:rsidR="00DB613C" w:rsidRPr="001D749C" w:rsidRDefault="00DB613C" w:rsidP="00DB613C">
      <w:pPr>
        <w:pStyle w:val="Paragraphedeliste"/>
        <w:numPr>
          <w:ilvl w:val="0"/>
          <w:numId w:val="27"/>
        </w:numPr>
        <w:rPr>
          <w:rFonts w:cs="Arial"/>
        </w:rPr>
      </w:pPr>
      <w:r w:rsidRPr="001D749C">
        <w:rPr>
          <w:rFonts w:cs="Arial"/>
        </w:rPr>
        <w:t>récupérer les informations de nombre d'immeubles et de nombre de logements. Les champs correspondant au niveau de l'IHM sont alors valorisés.</w:t>
      </w:r>
    </w:p>
    <w:p w:rsidR="00DB613C" w:rsidRPr="001D749C" w:rsidRDefault="00DB613C" w:rsidP="00DB613C">
      <w:pPr>
        <w:pStyle w:val="Paragraphedeliste"/>
        <w:numPr>
          <w:ilvl w:val="0"/>
          <w:numId w:val="27"/>
        </w:numPr>
        <w:rPr>
          <w:rFonts w:cs="Arial"/>
        </w:rPr>
      </w:pPr>
      <w:r w:rsidRPr="001D749C">
        <w:rPr>
          <w:rFonts w:cs="Arial"/>
        </w:rPr>
        <w:t>formater les données exportées au format csv, dans un fichier encodé au format ISO-8859-1, de telle sorte qu'il puisse être visualisé directement sous Excel avec les accents.</w:t>
      </w:r>
    </w:p>
    <w:p w:rsidR="00DB613C" w:rsidRPr="001D749C" w:rsidRDefault="00DB613C" w:rsidP="00DB613C">
      <w:pPr>
        <w:rPr>
          <w:rFonts w:cs="Arial"/>
        </w:rPr>
      </w:pPr>
      <w:r w:rsidRPr="001D749C">
        <w:rPr>
          <w:rFonts w:cs="Arial"/>
        </w:rPr>
        <w:t>Le modèle pour le format du fichier est présent sous WEB-INF/orionConfig dans WSSRV.</w:t>
      </w:r>
    </w:p>
    <w:p w:rsidR="00DB613C" w:rsidRPr="001D749C" w:rsidRDefault="00DB613C" w:rsidP="00DB613C">
      <w:pPr>
        <w:rPr>
          <w:rFonts w:cs="Arial"/>
        </w:rPr>
      </w:pPr>
    </w:p>
    <w:p w:rsidR="00DB613C" w:rsidRPr="001D749C" w:rsidRDefault="00DB613C" w:rsidP="00DB613C">
      <w:pPr>
        <w:rPr>
          <w:rFonts w:cs="Arial"/>
        </w:rPr>
      </w:pPr>
      <w:r w:rsidRPr="001D749C">
        <w:rPr>
          <w:rFonts w:cs="Arial"/>
        </w:rPr>
        <w:t>Une fois les données récupérées, le bouton Enregistrer devient actif, et un clic sur ce bouton permet de sauvegardé le fichier généré au format csv sur le poste de l'utilisateur.</w:t>
      </w:r>
    </w:p>
    <w:p w:rsidR="00DB613C" w:rsidRPr="001D749C" w:rsidRDefault="00DB613C" w:rsidP="00DB613C">
      <w:pPr>
        <w:rPr>
          <w:rFonts w:cs="Arial"/>
        </w:rPr>
      </w:pPr>
    </w:p>
    <w:p w:rsidR="00DB613C" w:rsidRPr="001D749C" w:rsidRDefault="00DB613C" w:rsidP="00DB613C">
      <w:pPr>
        <w:rPr>
          <w:rFonts w:cs="Arial"/>
        </w:rPr>
      </w:pPr>
      <w:r w:rsidRPr="001D749C">
        <w:rPr>
          <w:rFonts w:cs="Arial"/>
        </w:rPr>
        <w:t>Le format de chaque ligne du fichier csv est le suivant :</w:t>
      </w:r>
    </w:p>
    <w:p w:rsidR="00DB613C" w:rsidRPr="001D749C" w:rsidRDefault="00DB613C" w:rsidP="00DB613C">
      <w:pPr>
        <w:rPr>
          <w:rFonts w:cs="Arial"/>
        </w:rPr>
      </w:pPr>
    </w:p>
    <w:p w:rsidR="00DB613C" w:rsidRPr="001D749C" w:rsidRDefault="00DB613C" w:rsidP="00DB613C">
      <w:pPr>
        <w:pBdr>
          <w:top w:val="single" w:sz="4" w:space="1" w:color="auto"/>
          <w:left w:val="single" w:sz="4" w:space="4" w:color="auto"/>
          <w:bottom w:val="single" w:sz="4" w:space="1" w:color="auto"/>
          <w:right w:val="single" w:sz="4" w:space="4" w:color="auto"/>
        </w:pBdr>
        <w:rPr>
          <w:rFonts w:cs="Arial"/>
        </w:rPr>
      </w:pPr>
      <w:r w:rsidRPr="001D749C">
        <w:rPr>
          <w:rFonts w:cs="Arial"/>
        </w:rPr>
        <w:t>Nom immeuble;Code Immeuble;Logements;Adresse</w:t>
      </w:r>
    </w:p>
    <w:p w:rsidR="00DB613C" w:rsidRPr="001D749C" w:rsidRDefault="00DB613C" w:rsidP="00DB613C">
      <w:pPr>
        <w:rPr>
          <w:rFonts w:cs="Arial"/>
        </w:rPr>
      </w:pPr>
    </w:p>
    <w:p w:rsidR="00DB613C" w:rsidRPr="001D749C" w:rsidRDefault="00DB613C" w:rsidP="00DB613C">
      <w:pPr>
        <w:rPr>
          <w:rFonts w:cs="Arial"/>
        </w:rPr>
      </w:pPr>
      <w:r w:rsidRPr="001D749C">
        <w:rPr>
          <w:rFonts w:cs="Arial"/>
        </w:rPr>
        <w:t>La correspondance avec les champs de la table ftth_site_immeuble est donnée dans le tableau suivant :</w:t>
      </w:r>
    </w:p>
    <w:p w:rsidR="00DB613C" w:rsidRPr="001D749C" w:rsidRDefault="00DB613C" w:rsidP="00DB613C">
      <w:pPr>
        <w:rPr>
          <w:rFonts w:cs="Arial"/>
        </w:rPr>
      </w:pPr>
    </w:p>
    <w:tbl>
      <w:tblPr>
        <w:tblStyle w:val="Grilledutableau"/>
        <w:tblW w:w="0" w:type="auto"/>
        <w:tblLook w:val="04A0"/>
      </w:tblPr>
      <w:tblGrid>
        <w:gridCol w:w="4889"/>
        <w:gridCol w:w="4889"/>
      </w:tblGrid>
      <w:tr w:rsidR="00DB613C" w:rsidRPr="001D749C" w:rsidTr="00C21222">
        <w:tc>
          <w:tcPr>
            <w:tcW w:w="4889" w:type="dxa"/>
            <w:shd w:val="clear" w:color="auto" w:fill="A6A6A6" w:themeFill="background1" w:themeFillShade="A6"/>
          </w:tcPr>
          <w:p w:rsidR="00DB613C" w:rsidRPr="001D749C" w:rsidRDefault="00DB613C" w:rsidP="00C21222">
            <w:pPr>
              <w:rPr>
                <w:rFonts w:cs="Arial"/>
                <w:b/>
              </w:rPr>
            </w:pPr>
            <w:r w:rsidRPr="001D749C">
              <w:rPr>
                <w:rFonts w:cs="Arial"/>
                <w:b/>
              </w:rPr>
              <w:t>Champ dans le fichier csv</w:t>
            </w:r>
          </w:p>
        </w:tc>
        <w:tc>
          <w:tcPr>
            <w:tcW w:w="4889" w:type="dxa"/>
            <w:shd w:val="clear" w:color="auto" w:fill="A6A6A6" w:themeFill="background1" w:themeFillShade="A6"/>
          </w:tcPr>
          <w:p w:rsidR="00DB613C" w:rsidRPr="001D749C" w:rsidRDefault="00DB613C" w:rsidP="00C21222">
            <w:pPr>
              <w:rPr>
                <w:rFonts w:cs="Arial"/>
                <w:b/>
              </w:rPr>
            </w:pPr>
            <w:r w:rsidRPr="001D749C">
              <w:rPr>
                <w:rFonts w:cs="Arial"/>
                <w:b/>
              </w:rPr>
              <w:t>Correspondance avec les champs de la table ftth_site_immeuble</w:t>
            </w:r>
          </w:p>
        </w:tc>
      </w:tr>
      <w:tr w:rsidR="00DB613C" w:rsidRPr="001D749C" w:rsidTr="00C21222">
        <w:tc>
          <w:tcPr>
            <w:tcW w:w="4889" w:type="dxa"/>
          </w:tcPr>
          <w:p w:rsidR="00DB613C" w:rsidRPr="001D749C" w:rsidRDefault="00DB613C" w:rsidP="00C21222">
            <w:pPr>
              <w:rPr>
                <w:rFonts w:cs="Arial"/>
              </w:rPr>
            </w:pPr>
            <w:r w:rsidRPr="001D749C">
              <w:rPr>
                <w:rFonts w:cs="Arial"/>
              </w:rPr>
              <w:t>Nom immeuble</w:t>
            </w:r>
          </w:p>
        </w:tc>
        <w:tc>
          <w:tcPr>
            <w:tcW w:w="4889" w:type="dxa"/>
          </w:tcPr>
          <w:p w:rsidR="00DB613C" w:rsidRPr="001D749C" w:rsidRDefault="00DB613C" w:rsidP="00C21222">
            <w:pPr>
              <w:rPr>
                <w:rFonts w:cs="Arial"/>
              </w:rPr>
            </w:pPr>
            <w:r w:rsidRPr="001D749C">
              <w:rPr>
                <w:rFonts w:cs="Arial"/>
              </w:rPr>
              <w:t>&lt;id_metier_site&gt;</w:t>
            </w:r>
          </w:p>
        </w:tc>
      </w:tr>
      <w:tr w:rsidR="00DB613C" w:rsidRPr="001D749C" w:rsidTr="00C21222">
        <w:tc>
          <w:tcPr>
            <w:tcW w:w="4889" w:type="dxa"/>
          </w:tcPr>
          <w:p w:rsidR="00DB613C" w:rsidRPr="001D749C" w:rsidRDefault="00DB613C" w:rsidP="00C21222">
            <w:pPr>
              <w:rPr>
                <w:rFonts w:cs="Arial"/>
              </w:rPr>
            </w:pPr>
            <w:r w:rsidRPr="001D749C">
              <w:rPr>
                <w:rFonts w:cs="Arial"/>
              </w:rPr>
              <w:t>Code Immeuble</w:t>
            </w:r>
          </w:p>
        </w:tc>
        <w:tc>
          <w:tcPr>
            <w:tcW w:w="4889" w:type="dxa"/>
          </w:tcPr>
          <w:p w:rsidR="00DB613C" w:rsidRPr="001D749C" w:rsidRDefault="00DB613C" w:rsidP="00C21222">
            <w:pPr>
              <w:rPr>
                <w:rFonts w:cs="Arial"/>
              </w:rPr>
            </w:pPr>
            <w:r w:rsidRPr="001D749C">
              <w:rPr>
                <w:rFonts w:cs="Arial"/>
              </w:rPr>
              <w:t>&lt;id_metier_site&gt;</w:t>
            </w:r>
          </w:p>
        </w:tc>
      </w:tr>
      <w:tr w:rsidR="00DB613C" w:rsidRPr="001D749C" w:rsidTr="00C21222">
        <w:tc>
          <w:tcPr>
            <w:tcW w:w="4889" w:type="dxa"/>
          </w:tcPr>
          <w:p w:rsidR="00DB613C" w:rsidRPr="001D749C" w:rsidRDefault="00DB613C" w:rsidP="00C21222">
            <w:pPr>
              <w:rPr>
                <w:rFonts w:cs="Arial"/>
              </w:rPr>
            </w:pPr>
            <w:r w:rsidRPr="001D749C">
              <w:rPr>
                <w:rFonts w:cs="Arial"/>
              </w:rPr>
              <w:t>Logements</w:t>
            </w:r>
          </w:p>
        </w:tc>
        <w:tc>
          <w:tcPr>
            <w:tcW w:w="4889" w:type="dxa"/>
          </w:tcPr>
          <w:p w:rsidR="00DB613C" w:rsidRPr="001D749C" w:rsidRDefault="00DB613C" w:rsidP="00C21222">
            <w:pPr>
              <w:rPr>
                <w:rFonts w:cs="Arial"/>
              </w:rPr>
            </w:pPr>
            <w:r w:rsidRPr="001D749C">
              <w:rPr>
                <w:rFonts w:cs="Arial"/>
              </w:rPr>
              <w:t>&lt;nb_logements&gt;</w:t>
            </w:r>
          </w:p>
        </w:tc>
      </w:tr>
      <w:tr w:rsidR="00DB613C" w:rsidRPr="001D749C" w:rsidTr="00C21222">
        <w:tc>
          <w:tcPr>
            <w:tcW w:w="4889" w:type="dxa"/>
          </w:tcPr>
          <w:p w:rsidR="00DB613C" w:rsidRPr="001D749C" w:rsidRDefault="00DB613C" w:rsidP="00C21222">
            <w:pPr>
              <w:rPr>
                <w:rFonts w:cs="Arial"/>
              </w:rPr>
            </w:pPr>
            <w:r w:rsidRPr="001D749C">
              <w:rPr>
                <w:rFonts w:cs="Arial"/>
              </w:rPr>
              <w:t>Adresse</w:t>
            </w:r>
          </w:p>
        </w:tc>
        <w:tc>
          <w:tcPr>
            <w:tcW w:w="4889" w:type="dxa"/>
          </w:tcPr>
          <w:p w:rsidR="00DB613C" w:rsidRPr="001D749C" w:rsidRDefault="00DB613C" w:rsidP="00C21222">
            <w:pPr>
              <w:jc w:val="left"/>
              <w:rPr>
                <w:rFonts w:cs="Arial"/>
                <w:b/>
                <w:color w:val="0000FF"/>
                <w:sz w:val="18"/>
              </w:rPr>
            </w:pPr>
            <w:r w:rsidRPr="001D749C">
              <w:rPr>
                <w:rFonts w:cs="Arial"/>
              </w:rPr>
              <w:t>&lt;nom_com&gt;, &lt;nom_voie&gt; &lt;type_voie&gt;*, &lt;num_voie&gt;&lt;lib_num_cplt_adr&gt;</w:t>
            </w:r>
          </w:p>
        </w:tc>
      </w:tr>
    </w:tbl>
    <w:p w:rsidR="00DB613C" w:rsidRPr="001D749C" w:rsidRDefault="00DB613C" w:rsidP="00DB613C">
      <w:pPr>
        <w:rPr>
          <w:rFonts w:cs="Arial"/>
        </w:rPr>
      </w:pPr>
      <w:r w:rsidRPr="001D749C">
        <w:rPr>
          <w:rFonts w:cs="Arial"/>
        </w:rPr>
        <w:t>* &lt;nom_voie&gt; &lt;type_voie&gt; : ces deux champs et l'espace les séparant sont au total sur 30 caractères, complétés par des espaces à droite.</w:t>
      </w:r>
    </w:p>
    <w:p w:rsidR="003007F0" w:rsidRDefault="003007F0"/>
    <w:p w:rsidR="00DB613C" w:rsidRDefault="00DB613C" w:rsidP="00DB613C">
      <w:pPr>
        <w:pStyle w:val="Titre2"/>
        <w:keepLines w:val="0"/>
        <w:tabs>
          <w:tab w:val="clear" w:pos="720"/>
        </w:tabs>
        <w:spacing w:before="60" w:line="240" w:lineRule="exact"/>
        <w:ind w:left="567" w:hanging="567"/>
        <w:jc w:val="both"/>
        <w:rPr>
          <w:rFonts w:cs="Arial"/>
        </w:rPr>
      </w:pPr>
      <w:bookmarkStart w:id="308" w:name="_Toc426723495"/>
      <w:r>
        <w:rPr>
          <w:rFonts w:cs="Arial"/>
        </w:rPr>
        <w:t>Outils</w:t>
      </w:r>
      <w:bookmarkEnd w:id="308"/>
    </w:p>
    <w:p w:rsidR="003007F0" w:rsidRDefault="00F6348C">
      <w:r w:rsidRPr="00446C92">
        <w:rPr>
          <w:b/>
          <w:i/>
        </w:rPr>
        <w:t>Cette partie ne présente pas encore de description.</w:t>
      </w:r>
    </w:p>
    <w:p w:rsidR="003007F0" w:rsidRDefault="00477866">
      <w:pPr>
        <w:pStyle w:val="Titre3"/>
      </w:pPr>
      <w:bookmarkStart w:id="309" w:name="_Toc426723496"/>
      <w:r>
        <w:t>Sélection</w:t>
      </w:r>
      <w:bookmarkEnd w:id="309"/>
    </w:p>
    <w:p w:rsidR="003007F0" w:rsidRDefault="00477866">
      <w:pPr>
        <w:pStyle w:val="Titre3"/>
      </w:pPr>
      <w:bookmarkStart w:id="310" w:name="_Toc426723497"/>
      <w:r>
        <w:t>Outils de mesures</w:t>
      </w:r>
      <w:bookmarkEnd w:id="310"/>
    </w:p>
    <w:p w:rsidR="001F2AEE" w:rsidRDefault="00095B97" w:rsidP="001F2AEE">
      <w:pPr>
        <w:pStyle w:val="Titre4"/>
      </w:pPr>
      <w:bookmarkStart w:id="311" w:name="_Toc426723498"/>
      <w:r>
        <w:t>Coordonnées X/Y</w:t>
      </w:r>
      <w:bookmarkEnd w:id="311"/>
    </w:p>
    <w:p w:rsidR="00320495" w:rsidRDefault="00320495">
      <w:pPr>
        <w:spacing w:before="0" w:after="0"/>
        <w:jc w:val="left"/>
        <w:rPr>
          <w:rFonts w:cs="Arial"/>
        </w:rPr>
      </w:pPr>
      <w:r>
        <w:rPr>
          <w:rFonts w:cs="Arial"/>
        </w:rPr>
        <w:t xml:space="preserve">Cette fonctionnalité permet d’identifier les coordonnées d’un point par clic utilisateur. </w:t>
      </w:r>
    </w:p>
    <w:p w:rsidR="00320495" w:rsidRDefault="00320495">
      <w:pPr>
        <w:spacing w:before="0" w:after="0"/>
        <w:jc w:val="left"/>
        <w:rPr>
          <w:rFonts w:cs="Arial"/>
        </w:rPr>
      </w:pPr>
      <w:r>
        <w:rPr>
          <w:rFonts w:cs="Arial"/>
        </w:rPr>
        <w:t xml:space="preserve">Les coordonnées sont affichées : </w:t>
      </w:r>
    </w:p>
    <w:p w:rsidR="001F2AEE" w:rsidRPr="001F2AEE" w:rsidRDefault="00320495" w:rsidP="001F2AEE">
      <w:pPr>
        <w:pStyle w:val="Paragraphedeliste"/>
        <w:numPr>
          <w:ilvl w:val="0"/>
          <w:numId w:val="27"/>
        </w:numPr>
        <w:spacing w:before="0" w:after="0"/>
        <w:jc w:val="left"/>
        <w:rPr>
          <w:rFonts w:cs="Arial"/>
          <w:b/>
          <w:i/>
          <w:caps/>
          <w:color w:val="0000FF"/>
          <w:sz w:val="22"/>
        </w:rPr>
      </w:pPr>
      <w:r>
        <w:rPr>
          <w:rFonts w:cs="Arial"/>
        </w:rPr>
        <w:t>Dans l’encart « Résultats » du widget</w:t>
      </w:r>
    </w:p>
    <w:p w:rsidR="001F2AEE" w:rsidRPr="001F2AEE" w:rsidRDefault="00320495" w:rsidP="001F2AEE">
      <w:pPr>
        <w:pStyle w:val="Paragraphedeliste"/>
        <w:numPr>
          <w:ilvl w:val="0"/>
          <w:numId w:val="27"/>
        </w:numPr>
        <w:spacing w:before="0" w:after="0"/>
        <w:jc w:val="left"/>
        <w:rPr>
          <w:rFonts w:cs="Arial"/>
          <w:b/>
          <w:i/>
          <w:caps/>
          <w:color w:val="0000FF"/>
          <w:sz w:val="22"/>
        </w:rPr>
      </w:pPr>
      <w:r>
        <w:rPr>
          <w:rFonts w:cs="Arial"/>
        </w:rPr>
        <w:t>Sous forme de label, au dessus du point matérialisé dans la carte</w:t>
      </w:r>
    </w:p>
    <w:p w:rsidR="001F2AEE" w:rsidRPr="001F2AEE" w:rsidRDefault="00320495" w:rsidP="001F2AEE">
      <w:pPr>
        <w:pStyle w:val="Paragraphedeliste"/>
        <w:numPr>
          <w:ilvl w:val="0"/>
          <w:numId w:val="27"/>
        </w:numPr>
        <w:spacing w:before="0" w:after="0"/>
        <w:jc w:val="left"/>
        <w:rPr>
          <w:rFonts w:cs="Arial"/>
          <w:b/>
          <w:i/>
          <w:caps/>
          <w:color w:val="0000FF"/>
          <w:sz w:val="22"/>
        </w:rPr>
      </w:pPr>
      <w:r w:rsidRPr="00320495">
        <w:rPr>
          <w:rFonts w:cs="Arial"/>
        </w:rPr>
        <w:t>La mise en forme est la suivante</w:t>
      </w:r>
      <w:r>
        <w:rPr>
          <w:rFonts w:cs="Arial"/>
        </w:rPr>
        <w:t> :</w:t>
      </w:r>
    </w:p>
    <w:p w:rsidR="001F2AEE" w:rsidRPr="001F2AEE" w:rsidRDefault="00320495" w:rsidP="001F2AEE">
      <w:pPr>
        <w:pStyle w:val="Paragraphedeliste"/>
        <w:numPr>
          <w:ilvl w:val="1"/>
          <w:numId w:val="27"/>
        </w:numPr>
        <w:spacing w:before="0" w:after="0"/>
        <w:jc w:val="left"/>
        <w:rPr>
          <w:rFonts w:cs="Arial"/>
          <w:b/>
          <w:i/>
          <w:caps/>
          <w:color w:val="0000FF"/>
          <w:sz w:val="22"/>
        </w:rPr>
      </w:pPr>
      <w:r>
        <w:rPr>
          <w:rFonts w:cs="Arial"/>
        </w:rPr>
        <w:t>Intance Geofibre Métropole :</w:t>
      </w:r>
    </w:p>
    <w:p w:rsidR="001F2AEE" w:rsidRPr="00F347D8" w:rsidRDefault="00320495" w:rsidP="001F2AEE">
      <w:pPr>
        <w:pStyle w:val="Paragraphedeliste"/>
        <w:numPr>
          <w:ilvl w:val="2"/>
          <w:numId w:val="27"/>
        </w:numPr>
        <w:spacing w:before="0" w:after="0"/>
        <w:jc w:val="left"/>
        <w:rPr>
          <w:rFonts w:cs="Arial"/>
          <w:b/>
          <w:i/>
          <w:caps/>
          <w:color w:val="0000FF"/>
          <w:sz w:val="22"/>
        </w:rPr>
      </w:pPr>
      <w:r w:rsidRPr="00F347D8">
        <w:rPr>
          <w:rFonts w:cs="Arial"/>
        </w:rPr>
        <w:t>L93 = X : &lt;coordonnée X en L93&gt; - Y : &lt;coordonnée Y en L93&gt;</w:t>
      </w:r>
    </w:p>
    <w:p w:rsidR="001F2AEE" w:rsidRPr="00F347D8" w:rsidRDefault="00D04BC5" w:rsidP="001F2AEE">
      <w:pPr>
        <w:pStyle w:val="Paragraphedeliste"/>
        <w:numPr>
          <w:ilvl w:val="2"/>
          <w:numId w:val="27"/>
        </w:numPr>
        <w:spacing w:before="0" w:after="0"/>
        <w:jc w:val="left"/>
        <w:rPr>
          <w:rFonts w:cs="Arial"/>
          <w:b/>
          <w:i/>
          <w:caps/>
          <w:color w:val="0000FF"/>
          <w:sz w:val="22"/>
          <w:lang w:val="es-ES"/>
        </w:rPr>
      </w:pPr>
      <w:r w:rsidRPr="00F347D8">
        <w:rPr>
          <w:rFonts w:cs="Arial"/>
          <w:lang w:val="es-ES"/>
        </w:rPr>
        <w:t>L2e = X : &lt;coordonnée X en L2e&gt; - Y : &lt;coordonnée Y en L2e&gt;</w:t>
      </w:r>
    </w:p>
    <w:p w:rsidR="001F2AEE" w:rsidRPr="00F347D8" w:rsidRDefault="001F2AEE" w:rsidP="001F2AEE">
      <w:pPr>
        <w:pStyle w:val="Paragraphedeliste"/>
        <w:numPr>
          <w:ilvl w:val="1"/>
          <w:numId w:val="27"/>
        </w:numPr>
        <w:spacing w:before="0" w:after="0"/>
        <w:jc w:val="left"/>
        <w:rPr>
          <w:rFonts w:cs="Arial"/>
          <w:b/>
          <w:i/>
          <w:caps/>
          <w:color w:val="0000FF"/>
          <w:sz w:val="22"/>
        </w:rPr>
      </w:pPr>
      <w:r w:rsidRPr="00F347D8">
        <w:rPr>
          <w:rFonts w:cs="Arial"/>
        </w:rPr>
        <w:t>Autres instances Geofibre (DOM) :</w:t>
      </w:r>
    </w:p>
    <w:p w:rsidR="00320495" w:rsidRPr="00F347D8" w:rsidRDefault="001F2AEE" w:rsidP="00320495">
      <w:pPr>
        <w:pStyle w:val="Paragraphedeliste"/>
        <w:numPr>
          <w:ilvl w:val="2"/>
          <w:numId w:val="27"/>
        </w:numPr>
        <w:spacing w:before="0" w:after="0"/>
        <w:jc w:val="left"/>
        <w:rPr>
          <w:rFonts w:cs="Arial"/>
          <w:b/>
          <w:i/>
          <w:caps/>
          <w:color w:val="0000FF"/>
          <w:sz w:val="22"/>
        </w:rPr>
      </w:pPr>
      <w:r w:rsidRPr="00F347D8">
        <w:rPr>
          <w:rFonts w:cs="Arial"/>
        </w:rPr>
        <w:t>X : &lt;coord. X dans le système local&gt; - Y : &lt;coord. Y dans le système local &gt;</w:t>
      </w:r>
    </w:p>
    <w:p w:rsidR="001F2AEE" w:rsidRDefault="001F2AEE" w:rsidP="001F2AEE">
      <w:pPr>
        <w:pStyle w:val="Paragraphedeliste"/>
        <w:spacing w:before="0" w:after="0"/>
        <w:ind w:left="1785"/>
        <w:jc w:val="left"/>
        <w:rPr>
          <w:rFonts w:cs="Arial"/>
          <w:b/>
          <w:i/>
          <w:caps/>
          <w:color w:val="0000FF"/>
          <w:sz w:val="22"/>
        </w:rPr>
      </w:pPr>
    </w:p>
    <w:p w:rsidR="00DB613C" w:rsidRPr="00320495" w:rsidRDefault="00DB613C" w:rsidP="00320495">
      <w:pPr>
        <w:pStyle w:val="Titre2"/>
        <w:keepLines w:val="0"/>
        <w:tabs>
          <w:tab w:val="clear" w:pos="720"/>
        </w:tabs>
        <w:spacing w:before="60" w:line="240" w:lineRule="exact"/>
        <w:ind w:left="567" w:hanging="567"/>
        <w:jc w:val="both"/>
        <w:rPr>
          <w:rFonts w:cs="Arial"/>
        </w:rPr>
      </w:pPr>
      <w:bookmarkStart w:id="312" w:name="_Toc426723499"/>
      <w:r w:rsidRPr="00320495">
        <w:rPr>
          <w:rFonts w:cs="Arial"/>
        </w:rPr>
        <w:t>Visualisation de shapes</w:t>
      </w:r>
      <w:bookmarkEnd w:id="312"/>
    </w:p>
    <w:p w:rsidR="00940C06" w:rsidRPr="001D749C" w:rsidRDefault="00940C06" w:rsidP="00940C06">
      <w:pPr>
        <w:pStyle w:val="Titre3"/>
        <w:rPr>
          <w:rFonts w:cs="Arial"/>
        </w:rPr>
      </w:pPr>
      <w:bookmarkStart w:id="313" w:name="_Toc408220640"/>
      <w:bookmarkStart w:id="314" w:name="_Toc408230468"/>
      <w:bookmarkStart w:id="315" w:name="_Toc408230741"/>
      <w:bookmarkStart w:id="316" w:name="_Toc408236793"/>
      <w:bookmarkStart w:id="317" w:name="_Toc408301383"/>
      <w:bookmarkStart w:id="318" w:name="_Toc408407588"/>
      <w:bookmarkStart w:id="319" w:name="_Toc408413368"/>
      <w:bookmarkStart w:id="320" w:name="_Toc426723500"/>
      <w:bookmarkEnd w:id="313"/>
      <w:bookmarkEnd w:id="314"/>
      <w:bookmarkEnd w:id="315"/>
      <w:bookmarkEnd w:id="316"/>
      <w:bookmarkEnd w:id="317"/>
      <w:bookmarkEnd w:id="318"/>
      <w:bookmarkEnd w:id="319"/>
      <w:r w:rsidRPr="001D749C">
        <w:rPr>
          <w:rFonts w:cs="Arial"/>
        </w:rPr>
        <w:t>Couleurs aléatoires</w:t>
      </w:r>
      <w:bookmarkEnd w:id="320"/>
    </w:p>
    <w:p w:rsidR="00940C06" w:rsidRPr="001D749C" w:rsidRDefault="00940C06" w:rsidP="00940C06">
      <w:pPr>
        <w:rPr>
          <w:rFonts w:cs="Arial"/>
        </w:rPr>
      </w:pPr>
      <w:r w:rsidRPr="001D749C">
        <w:rPr>
          <w:rFonts w:cs="Arial"/>
        </w:rPr>
        <w:t>A la manière du widget de sélection, une checkbox permet d’activer la visualisation avec des couleurs aléatoires pour les objets contenus dans un shapefile de type « zone ». La gestion des couleurs aléatoires ne se fait que pour des objets de type « polygone ».</w:t>
      </w:r>
    </w:p>
    <w:p w:rsidR="00940C06" w:rsidRPr="001D749C" w:rsidRDefault="00237576" w:rsidP="00940C06">
      <w:pPr>
        <w:jc w:val="center"/>
        <w:rPr>
          <w:rFonts w:cs="Arial"/>
          <w:sz w:val="22"/>
          <w:highlight w:val="yellow"/>
        </w:rPr>
      </w:pPr>
      <w:r>
        <w:rPr>
          <w:rFonts w:cs="Arial"/>
          <w:noProof/>
        </w:rPr>
        <w:lastRenderedPageBreak/>
        <w:drawing>
          <wp:inline distT="0" distB="0" distL="0" distR="0">
            <wp:extent cx="3242001" cy="2880000"/>
            <wp:effectExtent l="19050" t="0" r="0" b="0"/>
            <wp:docPr id="720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242001" cy="2880000"/>
                    </a:xfrm>
                    <a:prstGeom prst="rect">
                      <a:avLst/>
                    </a:prstGeom>
                  </pic:spPr>
                </pic:pic>
              </a:graphicData>
            </a:graphic>
          </wp:inline>
        </w:drawing>
      </w:r>
    </w:p>
    <w:p w:rsidR="00940C06" w:rsidRPr="001D749C" w:rsidRDefault="00940C06" w:rsidP="00940C06">
      <w:pPr>
        <w:rPr>
          <w:rFonts w:cs="Arial"/>
        </w:rPr>
      </w:pPr>
      <w:r w:rsidRPr="001D749C">
        <w:rPr>
          <w:rFonts w:cs="Arial"/>
        </w:rPr>
        <w:t xml:space="preserve">La checkbox est visible et activable à tout moment. </w:t>
      </w:r>
    </w:p>
    <w:p w:rsidR="00940C06" w:rsidRPr="001D749C" w:rsidRDefault="00940C06" w:rsidP="00940C06">
      <w:pPr>
        <w:rPr>
          <w:rFonts w:cs="Arial"/>
        </w:rPr>
      </w:pPr>
      <w:r w:rsidRPr="001D749C">
        <w:rPr>
          <w:rFonts w:cs="Arial"/>
        </w:rPr>
        <w:t>L’état de la checkbox, n’est pas réinitialisé à la fermeture du widget.</w:t>
      </w:r>
    </w:p>
    <w:p w:rsidR="00940C06" w:rsidRPr="001D749C" w:rsidRDefault="00940C06" w:rsidP="00940C06">
      <w:pPr>
        <w:pStyle w:val="Titre3"/>
        <w:rPr>
          <w:rFonts w:cs="Arial"/>
        </w:rPr>
      </w:pPr>
      <w:bookmarkStart w:id="321" w:name="_Toc426723501"/>
      <w:r w:rsidRPr="001D749C">
        <w:rPr>
          <w:rFonts w:cs="Arial"/>
        </w:rPr>
        <w:t>Format des données</w:t>
      </w:r>
      <w:bookmarkEnd w:id="321"/>
    </w:p>
    <w:p w:rsidR="00940C06" w:rsidRPr="001D749C" w:rsidRDefault="00940C06" w:rsidP="00940C06">
      <w:pPr>
        <w:spacing w:before="0" w:after="0"/>
        <w:jc w:val="left"/>
        <w:rPr>
          <w:rFonts w:cs="Arial"/>
        </w:rPr>
      </w:pPr>
      <w:r w:rsidRPr="001D749C">
        <w:rPr>
          <w:rFonts w:cs="Arial"/>
        </w:rPr>
        <w:t xml:space="preserve">Il est possible de visualiser des shapefiles dont les données sont du type : </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point</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multi-points</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ligne</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multiligne</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polygone</w:t>
      </w:r>
    </w:p>
    <w:p w:rsidR="00940C06" w:rsidRPr="001D749C" w:rsidRDefault="00940C06" w:rsidP="00940C06">
      <w:pPr>
        <w:pStyle w:val="Paragraphedeliste"/>
        <w:numPr>
          <w:ilvl w:val="0"/>
          <w:numId w:val="26"/>
        </w:numPr>
        <w:spacing w:before="0" w:after="0"/>
        <w:jc w:val="left"/>
        <w:rPr>
          <w:rFonts w:cs="Arial"/>
          <w:b/>
          <w:i/>
          <w:caps/>
          <w:color w:val="0000FF"/>
          <w:sz w:val="22"/>
        </w:rPr>
      </w:pPr>
      <w:r w:rsidRPr="001D749C">
        <w:rPr>
          <w:rFonts w:cs="Arial"/>
        </w:rPr>
        <w:t>polygone multipart</w:t>
      </w:r>
    </w:p>
    <w:p w:rsidR="00940C06" w:rsidRPr="001D749C" w:rsidRDefault="00940C06" w:rsidP="00940C06">
      <w:pPr>
        <w:spacing w:before="0" w:after="0"/>
        <w:jc w:val="left"/>
        <w:rPr>
          <w:rFonts w:cs="Arial"/>
        </w:rPr>
      </w:pPr>
    </w:p>
    <w:p w:rsidR="00940C06" w:rsidRPr="001D749C" w:rsidRDefault="00940C06" w:rsidP="00940C06">
      <w:pPr>
        <w:spacing w:before="0" w:after="0"/>
        <w:jc w:val="left"/>
        <w:rPr>
          <w:rFonts w:cs="Arial"/>
        </w:rPr>
      </w:pPr>
      <w:r w:rsidRPr="001D749C">
        <w:rPr>
          <w:rFonts w:cs="Arial"/>
        </w:rPr>
        <w:t>Ces données peuvent également être avec des composantes 3D + M. Dans ce cas, les composantes Z et M sont ignorées. Seules sont traitées les composantes X et Y.</w:t>
      </w:r>
    </w:p>
    <w:p w:rsidR="00940C06" w:rsidRDefault="00940C06" w:rsidP="00940C06">
      <w:pPr>
        <w:spacing w:before="0" w:after="0"/>
        <w:jc w:val="left"/>
        <w:rPr>
          <w:rFonts w:cs="Arial"/>
        </w:rPr>
      </w:pPr>
    </w:p>
    <w:p w:rsidR="00570887" w:rsidRDefault="00570887">
      <w:pPr>
        <w:spacing w:before="0" w:after="0"/>
        <w:jc w:val="left"/>
      </w:pPr>
    </w:p>
    <w:p w:rsidR="00570887" w:rsidRPr="001D749C" w:rsidRDefault="00570887" w:rsidP="00570887">
      <w:pPr>
        <w:pStyle w:val="Titre3"/>
        <w:rPr>
          <w:rFonts w:cs="Arial"/>
        </w:rPr>
      </w:pPr>
      <w:bookmarkStart w:id="322" w:name="_Toc426723502"/>
      <w:r>
        <w:rPr>
          <w:rFonts w:cs="Arial"/>
        </w:rPr>
        <w:t>Système de projection</w:t>
      </w:r>
      <w:bookmarkEnd w:id="322"/>
    </w:p>
    <w:p w:rsidR="00570887" w:rsidRPr="00F347D8" w:rsidRDefault="00570887">
      <w:pPr>
        <w:spacing w:before="0" w:after="0"/>
        <w:jc w:val="left"/>
      </w:pPr>
      <w:r w:rsidRPr="00F347D8">
        <w:t xml:space="preserve">Les systèmes de projection disponibles dans ce widget sont déclarés en base de données </w:t>
      </w:r>
    </w:p>
    <w:p w:rsidR="00570887" w:rsidRPr="00F347D8" w:rsidRDefault="00716F3E">
      <w:pPr>
        <w:spacing w:before="0" w:after="0"/>
        <w:jc w:val="left"/>
        <w:rPr>
          <w:lang w:val="en-US"/>
        </w:rPr>
      </w:pPr>
      <w:r w:rsidRPr="00F347D8">
        <w:rPr>
          <w:lang w:val="en-US"/>
        </w:rPr>
        <w:t>(PROJECTION_CONFIG.shapeRefWkt – Cf.</w:t>
      </w:r>
      <w:r w:rsidR="006E50E4">
        <w:rPr>
          <w:lang w:val="en-US"/>
        </w:rPr>
        <w:t xml:space="preserve"> </w:t>
      </w:r>
      <w:fldSimple w:instr=" REF _Ref423099118 \h  \* MERGEFORMAT ">
        <w:r w:rsidR="00675435" w:rsidRPr="00675435">
          <w:rPr>
            <w:rFonts w:cs="Arial"/>
            <w:b/>
            <w:lang w:val="en-US"/>
          </w:rPr>
          <w:t>Config_Geofibre.xls</w:t>
        </w:r>
      </w:fldSimple>
      <w:r w:rsidRPr="00F347D8">
        <w:rPr>
          <w:lang w:val="en-US"/>
        </w:rPr>
        <w:t xml:space="preserve"> </w:t>
      </w:r>
      <w:r w:rsidR="00BC3F0F" w:rsidRPr="00F347D8">
        <w:rPr>
          <w:lang w:val="en-US"/>
        </w:rPr>
        <w:t>).</w:t>
      </w:r>
    </w:p>
    <w:p w:rsidR="00570887" w:rsidRPr="00F347D8" w:rsidRDefault="00570887">
      <w:pPr>
        <w:spacing w:before="0" w:after="0"/>
        <w:jc w:val="left"/>
      </w:pPr>
      <w:r w:rsidRPr="00F347D8">
        <w:t>Seuls les shapefiles dont la projection correspond sont visualisables dans Geofibre.</w:t>
      </w:r>
    </w:p>
    <w:p w:rsidR="00570887" w:rsidRPr="00F347D8" w:rsidRDefault="00570887">
      <w:pPr>
        <w:spacing w:before="0" w:after="0"/>
        <w:jc w:val="left"/>
      </w:pPr>
    </w:p>
    <w:p w:rsidR="00570887" w:rsidRPr="00F347D8" w:rsidRDefault="00570887">
      <w:r w:rsidRPr="00F347D8">
        <w:t xml:space="preserve">Si le système de projection n’est </w:t>
      </w:r>
      <w:r w:rsidR="001C60C9" w:rsidRPr="00F347D8">
        <w:t xml:space="preserve">pas </w:t>
      </w:r>
      <w:r w:rsidRPr="00F347D8">
        <w:t>autorisé, le message d’information suivant s’affiche :</w:t>
      </w:r>
    </w:p>
    <w:p w:rsidR="00570887" w:rsidRDefault="00570887">
      <w:r w:rsidRPr="00F347D8">
        <w:t xml:space="preserve">« Seules des données en </w:t>
      </w:r>
      <w:r w:rsidR="005D2A38" w:rsidRPr="00F347D8">
        <w:t>&lt;Système(s) de projection&gt;</w:t>
      </w:r>
      <w:r w:rsidRPr="00F347D8">
        <w:t xml:space="preserve"> peuvent être visualisées »</w:t>
      </w:r>
    </w:p>
    <w:p w:rsidR="00570887" w:rsidRDefault="00570887">
      <w:pPr>
        <w:spacing w:before="0" w:after="0"/>
        <w:jc w:val="left"/>
        <w:rPr>
          <w:rFonts w:cs="Arial"/>
          <w:b/>
          <w:highlight w:val="yellow"/>
        </w:rPr>
      </w:pPr>
    </w:p>
    <w:p w:rsidR="00C711C6" w:rsidRPr="00891421" w:rsidRDefault="00C711C6">
      <w:pPr>
        <w:spacing w:before="0" w:after="0"/>
        <w:jc w:val="left"/>
        <w:rPr>
          <w:rFonts w:cs="Arial"/>
          <w:b/>
          <w:i/>
          <w:caps/>
          <w:color w:val="0000FF"/>
          <w:sz w:val="22"/>
        </w:rPr>
      </w:pPr>
    </w:p>
    <w:p w:rsidR="00570887" w:rsidRDefault="00570887">
      <w:pPr>
        <w:spacing w:before="0" w:after="0"/>
        <w:jc w:val="left"/>
        <w:rPr>
          <w:rFonts w:cs="Arial"/>
          <w:b/>
          <w:i/>
          <w:caps/>
          <w:color w:val="0000FF"/>
          <w:sz w:val="22"/>
        </w:rPr>
      </w:pPr>
      <w:r>
        <w:rPr>
          <w:rFonts w:cs="Arial"/>
        </w:rPr>
        <w:br w:type="page"/>
      </w:r>
    </w:p>
    <w:p w:rsidR="00DB613C" w:rsidRDefault="00DB613C" w:rsidP="00DB613C">
      <w:pPr>
        <w:pStyle w:val="Titre2"/>
        <w:keepLines w:val="0"/>
        <w:tabs>
          <w:tab w:val="clear" w:pos="720"/>
        </w:tabs>
        <w:spacing w:before="60" w:line="240" w:lineRule="exact"/>
        <w:ind w:left="567" w:hanging="567"/>
        <w:jc w:val="both"/>
        <w:rPr>
          <w:rFonts w:cs="Arial"/>
        </w:rPr>
      </w:pPr>
      <w:bookmarkStart w:id="323" w:name="_Toc426723503"/>
      <w:r>
        <w:rPr>
          <w:rFonts w:cs="Arial"/>
        </w:rPr>
        <w:lastRenderedPageBreak/>
        <w:t>Gestion Infrastructure</w:t>
      </w:r>
      <w:bookmarkEnd w:id="323"/>
    </w:p>
    <w:p w:rsidR="00557301" w:rsidRDefault="00557301" w:rsidP="00557301">
      <w:pPr>
        <w:pStyle w:val="Titre3"/>
      </w:pPr>
      <w:bookmarkStart w:id="324" w:name="_Toc426723504"/>
      <w:r>
        <w:t>Repositionnement immeuble</w:t>
      </w:r>
      <w:bookmarkEnd w:id="324"/>
    </w:p>
    <w:p w:rsidR="003007F0" w:rsidRDefault="00DD0E4E">
      <w:pPr>
        <w:pStyle w:val="Titre4"/>
      </w:pPr>
      <w:bookmarkStart w:id="325" w:name="_Toc408230473"/>
      <w:bookmarkStart w:id="326" w:name="_Toc408230746"/>
      <w:bookmarkStart w:id="327" w:name="_Toc408236798"/>
      <w:bookmarkStart w:id="328" w:name="_Toc408301388"/>
      <w:bookmarkStart w:id="329" w:name="_Toc408407593"/>
      <w:bookmarkStart w:id="330" w:name="_Toc408413373"/>
      <w:bookmarkStart w:id="331" w:name="_Toc426723505"/>
      <w:bookmarkEnd w:id="325"/>
      <w:bookmarkEnd w:id="326"/>
      <w:bookmarkEnd w:id="327"/>
      <w:bookmarkEnd w:id="328"/>
      <w:bookmarkEnd w:id="329"/>
      <w:bookmarkEnd w:id="330"/>
      <w:r w:rsidRPr="001D749C">
        <w:t>Repositionnement séquentiel</w:t>
      </w:r>
      <w:bookmarkEnd w:id="331"/>
    </w:p>
    <w:p w:rsidR="00DD0E4E" w:rsidRPr="001D749C" w:rsidRDefault="00DD0E4E" w:rsidP="00DD0E4E">
      <w:pPr>
        <w:rPr>
          <w:rFonts w:cs="Arial"/>
        </w:rPr>
      </w:pPr>
      <w:r w:rsidRPr="001D749C">
        <w:rPr>
          <w:rFonts w:cs="Arial"/>
        </w:rPr>
        <w:t>Le principe est de repositionner plusieurs immeubles en les déplaçant l’un après l’autre.</w:t>
      </w:r>
    </w:p>
    <w:p w:rsidR="00DD0E4E" w:rsidRPr="001D749C" w:rsidRDefault="00DD0E4E" w:rsidP="00DD0E4E">
      <w:pPr>
        <w:rPr>
          <w:rFonts w:cs="Arial"/>
        </w:rPr>
      </w:pPr>
      <w:r w:rsidRPr="001D749C">
        <w:rPr>
          <w:rFonts w:cs="Arial"/>
        </w:rPr>
        <w:t>Jusqu’à la version G01R03C00-Avenant_n°1, le repositionnement se faisait de la façon suivante :</w:t>
      </w:r>
    </w:p>
    <w:p w:rsidR="00DD0E4E" w:rsidRPr="001D749C" w:rsidRDefault="00DD0E4E" w:rsidP="00DD0E4E">
      <w:pPr>
        <w:pStyle w:val="Paragraphedeliste"/>
        <w:numPr>
          <w:ilvl w:val="0"/>
          <w:numId w:val="90"/>
        </w:numPr>
        <w:rPr>
          <w:rFonts w:cs="Arial"/>
        </w:rPr>
      </w:pPr>
      <w:r w:rsidRPr="001D749C">
        <w:rPr>
          <w:rFonts w:cs="Arial"/>
        </w:rPr>
        <w:t>sélection de l’immeuble par clic avec mise en évidence par un halo jaune,</w:t>
      </w:r>
    </w:p>
    <w:p w:rsidR="00DD0E4E" w:rsidRPr="001D749C" w:rsidRDefault="00237576" w:rsidP="00DD0E4E">
      <w:pPr>
        <w:pStyle w:val="Paragraphedeliste"/>
        <w:jc w:val="center"/>
        <w:rPr>
          <w:rFonts w:cs="Arial"/>
        </w:rPr>
      </w:pPr>
      <w:r>
        <w:rPr>
          <w:rFonts w:cs="Arial"/>
          <w:noProof/>
        </w:rPr>
        <w:drawing>
          <wp:inline distT="0" distB="0" distL="0" distR="0">
            <wp:extent cx="513687" cy="1137036"/>
            <wp:effectExtent l="19050" t="0" r="663" b="0"/>
            <wp:docPr id="723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12417" cy="1134225"/>
                    </a:xfrm>
                    <a:prstGeom prst="rect">
                      <a:avLst/>
                    </a:prstGeom>
                  </pic:spPr>
                </pic:pic>
              </a:graphicData>
            </a:graphic>
          </wp:inline>
        </w:drawing>
      </w:r>
    </w:p>
    <w:p w:rsidR="00DD0E4E" w:rsidRPr="001D749C" w:rsidRDefault="00DD0E4E" w:rsidP="00DD0E4E">
      <w:pPr>
        <w:pStyle w:val="Paragraphedeliste"/>
        <w:jc w:val="center"/>
        <w:rPr>
          <w:rFonts w:cs="Arial"/>
        </w:rPr>
      </w:pPr>
    </w:p>
    <w:p w:rsidR="00DD0E4E" w:rsidRPr="001D749C" w:rsidRDefault="00DD0E4E" w:rsidP="00DD0E4E">
      <w:pPr>
        <w:pStyle w:val="Paragraphedeliste"/>
        <w:numPr>
          <w:ilvl w:val="0"/>
          <w:numId w:val="90"/>
        </w:numPr>
        <w:rPr>
          <w:rFonts w:cs="Arial"/>
        </w:rPr>
      </w:pPr>
      <w:r w:rsidRPr="001D749C">
        <w:rPr>
          <w:rFonts w:cs="Arial"/>
        </w:rPr>
        <w:t>déplacement de l’immeuble par glisser/déposer, le halo avec le symbole de l’immeuble est déplacé mais la position initiale de l’immeuble reste sur la carte,</w:t>
      </w:r>
    </w:p>
    <w:p w:rsidR="00DD0E4E" w:rsidRPr="001D749C" w:rsidRDefault="00237576" w:rsidP="00DD0E4E">
      <w:pPr>
        <w:pStyle w:val="Paragraphedeliste"/>
        <w:jc w:val="center"/>
        <w:rPr>
          <w:rFonts w:cs="Arial"/>
        </w:rPr>
      </w:pPr>
      <w:r>
        <w:rPr>
          <w:rFonts w:cs="Arial"/>
          <w:noProof/>
        </w:rPr>
        <w:drawing>
          <wp:inline distT="0" distB="0" distL="0" distR="0">
            <wp:extent cx="887399" cy="1192695"/>
            <wp:effectExtent l="19050" t="0" r="7951" b="0"/>
            <wp:docPr id="7238"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887135" cy="1192341"/>
                    </a:xfrm>
                    <a:prstGeom prst="rect">
                      <a:avLst/>
                    </a:prstGeom>
                  </pic:spPr>
                </pic:pic>
              </a:graphicData>
            </a:graphic>
          </wp:inline>
        </w:drawing>
      </w:r>
    </w:p>
    <w:p w:rsidR="00DD0E4E" w:rsidRPr="001D749C" w:rsidRDefault="00DD0E4E" w:rsidP="00DD0E4E">
      <w:pPr>
        <w:pStyle w:val="Paragraphedeliste"/>
        <w:numPr>
          <w:ilvl w:val="0"/>
          <w:numId w:val="90"/>
        </w:numPr>
        <w:rPr>
          <w:rFonts w:cs="Arial"/>
        </w:rPr>
      </w:pPr>
      <w:r w:rsidRPr="001D749C">
        <w:rPr>
          <w:rFonts w:cs="Arial"/>
        </w:rPr>
        <w:t>si plusieurs immeubles à déplacer, passage au suivant par clic sur l’immeuble, enregistrement en base de données du déplacement précédent avant d’autoriser le nouveau déplacement (retour au point 2),</w:t>
      </w:r>
    </w:p>
    <w:p w:rsidR="00DD0E4E" w:rsidRPr="001D749C" w:rsidRDefault="00DD0E4E" w:rsidP="00DD0E4E">
      <w:pPr>
        <w:pStyle w:val="Paragraphedeliste"/>
        <w:numPr>
          <w:ilvl w:val="0"/>
          <w:numId w:val="90"/>
        </w:numPr>
        <w:rPr>
          <w:rFonts w:cs="Arial"/>
        </w:rPr>
      </w:pPr>
      <w:r w:rsidRPr="001D749C">
        <w:rPr>
          <w:rFonts w:cs="Arial"/>
        </w:rPr>
        <w:t>arrêt du repositionnement, enregistrement en base de données du dernier déplacement.</w:t>
      </w:r>
    </w:p>
    <w:p w:rsidR="00DD0E4E" w:rsidRPr="001D749C" w:rsidRDefault="00DD0E4E" w:rsidP="00DD0E4E">
      <w:pPr>
        <w:ind w:left="720"/>
        <w:rPr>
          <w:rFonts w:cs="Arial"/>
        </w:rPr>
      </w:pPr>
    </w:p>
    <w:p w:rsidR="00DD0E4E" w:rsidRPr="001D749C" w:rsidRDefault="00DD0E4E" w:rsidP="00DD0E4E">
      <w:pPr>
        <w:rPr>
          <w:rFonts w:cs="Arial"/>
        </w:rPr>
      </w:pPr>
      <w:r w:rsidRPr="001D749C">
        <w:rPr>
          <w:rFonts w:cs="Arial"/>
        </w:rPr>
        <w:t>Depuis la version G01R03C00-Avenant_n°1, les modifications suivantes sont appliquées au repositionnement :</w:t>
      </w:r>
    </w:p>
    <w:p w:rsidR="00DD0E4E" w:rsidRPr="001D749C" w:rsidRDefault="00DD0E4E" w:rsidP="00DD0E4E">
      <w:pPr>
        <w:pStyle w:val="Paragraphedeliste"/>
        <w:numPr>
          <w:ilvl w:val="0"/>
          <w:numId w:val="91"/>
        </w:numPr>
        <w:rPr>
          <w:rFonts w:cs="Arial"/>
        </w:rPr>
      </w:pPr>
      <w:r w:rsidRPr="001D749C">
        <w:rPr>
          <w:rFonts w:cs="Arial"/>
        </w:rPr>
        <w:t>l’enregistrement se fait de façon asynchrone, on rend la main à l’utilisateur pour le déplacement de l’immeuble suivant de façon immédiate et l’enregistrement des immeubles se fait au fil de l’eau,</w:t>
      </w:r>
    </w:p>
    <w:p w:rsidR="00DD0E4E" w:rsidRPr="001D749C" w:rsidRDefault="00DD0E4E" w:rsidP="00DD0E4E">
      <w:pPr>
        <w:pStyle w:val="Paragraphedeliste"/>
        <w:numPr>
          <w:ilvl w:val="0"/>
          <w:numId w:val="91"/>
        </w:numPr>
        <w:rPr>
          <w:rFonts w:cs="Arial"/>
        </w:rPr>
      </w:pPr>
      <w:r w:rsidRPr="001D749C">
        <w:rPr>
          <w:rFonts w:cs="Arial"/>
        </w:rPr>
        <w:t>les immeubles déplacés et en attente d’enregistrement sont signalés de façon visuelle par un halo gris sur la position initiale (où l’immeuble reste visible) et sur la nouvelle position de l’immeuble,</w:t>
      </w:r>
    </w:p>
    <w:p w:rsidR="00DD0E4E" w:rsidRPr="001D749C" w:rsidRDefault="00237576" w:rsidP="00DD0E4E">
      <w:pPr>
        <w:pStyle w:val="Paragraphedeliste"/>
        <w:jc w:val="center"/>
        <w:rPr>
          <w:rFonts w:cs="Arial"/>
        </w:rPr>
      </w:pPr>
      <w:r>
        <w:rPr>
          <w:rFonts w:cs="Arial"/>
          <w:noProof/>
        </w:rPr>
        <w:drawing>
          <wp:inline distT="0" distB="0" distL="0" distR="0">
            <wp:extent cx="1722286" cy="1123400"/>
            <wp:effectExtent l="19050" t="0" r="0" b="0"/>
            <wp:docPr id="723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1723567" cy="1124235"/>
                    </a:xfrm>
                    <a:prstGeom prst="rect">
                      <a:avLst/>
                    </a:prstGeom>
                    <a:noFill/>
                    <a:ln w="9525">
                      <a:noFill/>
                      <a:miter lim="800000"/>
                      <a:headEnd/>
                      <a:tailEnd/>
                    </a:ln>
                  </pic:spPr>
                </pic:pic>
              </a:graphicData>
            </a:graphic>
          </wp:inline>
        </w:drawing>
      </w:r>
    </w:p>
    <w:p w:rsidR="00DD0E4E" w:rsidRPr="001D749C" w:rsidRDefault="00DD0E4E" w:rsidP="00DD0E4E">
      <w:pPr>
        <w:pStyle w:val="Paragraphedeliste"/>
        <w:jc w:val="center"/>
        <w:rPr>
          <w:rFonts w:cs="Arial"/>
        </w:rPr>
      </w:pPr>
    </w:p>
    <w:p w:rsidR="00DD0E4E" w:rsidRPr="001D749C" w:rsidRDefault="00DD0E4E" w:rsidP="00DD0E4E">
      <w:pPr>
        <w:pStyle w:val="Paragraphedeliste"/>
        <w:numPr>
          <w:ilvl w:val="0"/>
          <w:numId w:val="91"/>
        </w:numPr>
        <w:rPr>
          <w:rFonts w:cs="Arial"/>
        </w:rPr>
      </w:pPr>
      <w:r w:rsidRPr="001D749C">
        <w:rPr>
          <w:rFonts w:cs="Arial"/>
        </w:rPr>
        <w:t>une fois l’enregistrement du déplacement effectif, on supprime les halos gris pour cet immeuble.</w:t>
      </w:r>
    </w:p>
    <w:p w:rsidR="00DD0E4E" w:rsidRPr="001D749C" w:rsidRDefault="00237576" w:rsidP="00DD0E4E">
      <w:pPr>
        <w:pStyle w:val="Paragraphedeliste"/>
        <w:jc w:val="center"/>
        <w:rPr>
          <w:rFonts w:cs="Arial"/>
        </w:rPr>
      </w:pPr>
      <w:r>
        <w:rPr>
          <w:rFonts w:cs="Arial"/>
          <w:noProof/>
        </w:rPr>
        <w:drawing>
          <wp:inline distT="0" distB="0" distL="0" distR="0">
            <wp:extent cx="1428087" cy="1120378"/>
            <wp:effectExtent l="19050" t="0" r="663" b="0"/>
            <wp:docPr id="72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1428224" cy="1120486"/>
                    </a:xfrm>
                    <a:prstGeom prst="rect">
                      <a:avLst/>
                    </a:prstGeom>
                    <a:noFill/>
                    <a:ln w="9525">
                      <a:noFill/>
                      <a:miter lim="800000"/>
                      <a:headEnd/>
                      <a:tailEnd/>
                    </a:ln>
                  </pic:spPr>
                </pic:pic>
              </a:graphicData>
            </a:graphic>
          </wp:inline>
        </w:drawing>
      </w:r>
    </w:p>
    <w:p w:rsidR="00DD0E4E" w:rsidRPr="001D749C" w:rsidRDefault="00DD0E4E" w:rsidP="00DD0E4E">
      <w:pPr>
        <w:pStyle w:val="Paragraphedeliste"/>
        <w:jc w:val="center"/>
        <w:rPr>
          <w:rFonts w:cs="Arial"/>
        </w:rPr>
      </w:pPr>
    </w:p>
    <w:p w:rsidR="00DD0E4E" w:rsidRPr="001D749C" w:rsidRDefault="00DD0E4E" w:rsidP="00DD0E4E">
      <w:pPr>
        <w:pStyle w:val="Paragraphedeliste"/>
        <w:numPr>
          <w:ilvl w:val="0"/>
          <w:numId w:val="91"/>
        </w:numPr>
        <w:rPr>
          <w:rFonts w:cs="Arial"/>
        </w:rPr>
      </w:pPr>
      <w:r w:rsidRPr="001D749C">
        <w:rPr>
          <w:rFonts w:cs="Arial"/>
        </w:rPr>
        <w:t xml:space="preserve">Un nombre maximal de déplacements en parallèle sera configurable. Si ce nombre est atteint, l’utilisateur ne peut plus sélectionner d’immeuble et une patience est affichée dans le widget. Ce nombre est configuré à 10 par défaut. Une ligne est présente en base de données dans la table </w:t>
      </w:r>
      <w:r w:rsidRPr="001D749C">
        <w:rPr>
          <w:rFonts w:cs="Arial"/>
          <w:i/>
        </w:rPr>
        <w:t>adm_param_config</w:t>
      </w:r>
      <w:r w:rsidRPr="001D749C">
        <w:rPr>
          <w:rFonts w:cs="Arial"/>
        </w:rPr>
        <w:t xml:space="preserve"> avec comme </w:t>
      </w:r>
      <w:r w:rsidRPr="001D749C">
        <w:rPr>
          <w:rFonts w:cs="Arial"/>
          <w:i/>
        </w:rPr>
        <w:t>nom_param</w:t>
      </w:r>
      <w:r w:rsidRPr="001D749C">
        <w:rPr>
          <w:rFonts w:cs="Arial"/>
        </w:rPr>
        <w:t xml:space="preserve"> « </w:t>
      </w:r>
      <w:r w:rsidRPr="001D749C">
        <w:rPr>
          <w:rFonts w:cs="Arial"/>
          <w:i/>
        </w:rPr>
        <w:t>immeuble_nb_depl_para_max »</w:t>
      </w:r>
      <w:r w:rsidRPr="001D749C">
        <w:rPr>
          <w:rFonts w:cs="Arial"/>
        </w:rPr>
        <w:t>.</w:t>
      </w:r>
    </w:p>
    <w:p w:rsidR="003007F0" w:rsidRDefault="003007F0"/>
    <w:p w:rsidR="00557301" w:rsidRPr="001D749C" w:rsidRDefault="00557301" w:rsidP="00557301">
      <w:pPr>
        <w:pStyle w:val="Titre4"/>
      </w:pPr>
      <w:bookmarkStart w:id="332" w:name="_Toc426723506"/>
      <w:r w:rsidRPr="001D749C">
        <w:lastRenderedPageBreak/>
        <w:t>Type de voie</w:t>
      </w:r>
      <w:bookmarkEnd w:id="332"/>
    </w:p>
    <w:p w:rsidR="00557301" w:rsidRDefault="00557301" w:rsidP="00557301">
      <w:pPr>
        <w:rPr>
          <w:rFonts w:cs="Arial"/>
        </w:rPr>
      </w:pPr>
      <w:r w:rsidRPr="001D749C">
        <w:rPr>
          <w:rFonts w:cs="Arial"/>
        </w:rPr>
        <w:t xml:space="preserve">Dans </w:t>
      </w:r>
      <w:r>
        <w:rPr>
          <w:rFonts w:cs="Arial"/>
        </w:rPr>
        <w:t>cette</w:t>
      </w:r>
      <w:r w:rsidRPr="001D749C">
        <w:rPr>
          <w:rFonts w:cs="Arial"/>
        </w:rPr>
        <w:t xml:space="preserve"> IHM, le type de voie est placé entre les informations « Escalier » et « Voie »</w:t>
      </w:r>
    </w:p>
    <w:p w:rsidR="00D724D6" w:rsidRPr="00E20F95" w:rsidRDefault="00D724D6" w:rsidP="00D724D6">
      <w:pPr>
        <w:rPr>
          <w:u w:val="single"/>
        </w:rPr>
      </w:pPr>
    </w:p>
    <w:p w:rsidR="00D724D6" w:rsidRPr="001D749C" w:rsidRDefault="00D724D6" w:rsidP="00557301">
      <w:pPr>
        <w:rPr>
          <w:rFonts w:cs="Arial"/>
        </w:rPr>
      </w:pPr>
    </w:p>
    <w:p w:rsidR="003007F0" w:rsidRDefault="003007F0"/>
    <w:p w:rsidR="003007F0" w:rsidRDefault="003129B9">
      <w:pPr>
        <w:pStyle w:val="Titre3"/>
      </w:pPr>
      <w:bookmarkStart w:id="333" w:name="_Toc426723507"/>
      <w:r>
        <w:t>Sites supports</w:t>
      </w:r>
      <w:bookmarkEnd w:id="333"/>
    </w:p>
    <w:p w:rsidR="00732702" w:rsidRDefault="00732702"/>
    <w:p w:rsidR="00732702" w:rsidRDefault="0085789F">
      <w:pPr>
        <w:rPr>
          <w:lang w:val="en-US"/>
        </w:rPr>
      </w:pPr>
      <w:r w:rsidRPr="0085789F">
        <w:rPr>
          <w:lang w:val="en-US"/>
        </w:rPr>
      </w:r>
      <w:r>
        <w:rPr>
          <w:lang w:val="en-US"/>
        </w:rPr>
        <w:pict>
          <v:roundrect id="_x0000_s1058" alt="Le code permettant la gestion ce cet item est présent dans les packages suivants&#10;&#10;" style="width:472.5pt;height:236.6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58">
              <w:txbxContent>
                <w:p w:rsidR="00CB59E8" w:rsidRPr="00D724D6" w:rsidRDefault="00CB59E8">
                  <w:pPr>
                    <w:rPr>
                      <w:b/>
                      <w:color w:val="365F91" w:themeColor="accent1" w:themeShade="BF"/>
                    </w:rPr>
                  </w:pPr>
                  <w:r>
                    <w:rPr>
                      <w:b/>
                      <w:color w:val="365F91" w:themeColor="accent1" w:themeShade="BF"/>
                      <w:u w:val="single"/>
                    </w:rPr>
                    <w:t>Le code permettant la gestion d</w:t>
                  </w:r>
                  <w:r w:rsidRPr="00FE4E1D">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8911"/>
                  </w:tblGrid>
                  <w:tr w:rsidR="00CB59E8" w:rsidRPr="00E20F95" w:rsidTr="00D724D6">
                    <w:tc>
                      <w:tcPr>
                        <w:tcW w:w="9001" w:type="dxa"/>
                        <w:shd w:val="clear" w:color="auto" w:fill="B8CCE4" w:themeFill="accent1" w:themeFillTint="66"/>
                      </w:tcPr>
                      <w:p w:rsidR="00CB59E8" w:rsidRPr="00846C30" w:rsidRDefault="00CB59E8" w:rsidP="00D724D6">
                        <w:pPr>
                          <w:rPr>
                            <w:b/>
                            <w:lang w:val="en-US"/>
                          </w:rPr>
                        </w:pPr>
                        <w:r w:rsidRPr="00846C30">
                          <w:rPr>
                            <w:b/>
                            <w:lang w:val="en-US"/>
                          </w:rPr>
                          <w:t xml:space="preserve">Back : </w:t>
                        </w:r>
                      </w:p>
                      <w:p w:rsidR="00CB59E8" w:rsidRPr="00846C30" w:rsidRDefault="00CB59E8" w:rsidP="00D724D6">
                        <w:pPr>
                          <w:rPr>
                            <w:b/>
                            <w:lang w:val="en-US"/>
                          </w:rPr>
                        </w:pPr>
                        <w:r w:rsidRPr="00846C30">
                          <w:rPr>
                            <w:b/>
                            <w:lang w:val="en-US"/>
                          </w:rPr>
                          <w:t>|----- gfi-back-restfmk-library/src/main/java/com/francetelecom/restfmksrv/</w:t>
                        </w:r>
                      </w:p>
                      <w:p w:rsidR="00CB59E8" w:rsidRPr="00846C30" w:rsidRDefault="00CB59E8" w:rsidP="00D724D6">
                        <w:pPr>
                          <w:rPr>
                            <w:b/>
                            <w:lang w:val="en-US"/>
                          </w:rPr>
                        </w:pPr>
                        <w:r w:rsidRPr="00846C30">
                          <w:rPr>
                            <w:b/>
                            <w:lang w:val="en-US"/>
                          </w:rPr>
                          <w:t>|--------------- dao/*</w:t>
                        </w:r>
                      </w:p>
                      <w:p w:rsidR="00CB59E8" w:rsidRPr="00846C30" w:rsidRDefault="00CB59E8" w:rsidP="00D724D6">
                        <w:pPr>
                          <w:tabs>
                            <w:tab w:val="left" w:pos="8085"/>
                          </w:tabs>
                          <w:rPr>
                            <w:b/>
                            <w:lang w:val="en-US"/>
                          </w:rPr>
                        </w:pPr>
                        <w:r w:rsidRPr="00846C30">
                          <w:rPr>
                            <w:b/>
                            <w:lang w:val="en-US"/>
                          </w:rPr>
                          <w:t>|--------------- gfimodel/*</w:t>
                        </w:r>
                      </w:p>
                      <w:p w:rsidR="00CB59E8" w:rsidRPr="00E20F95" w:rsidRDefault="00CB59E8" w:rsidP="00D724D6">
                        <w:pPr>
                          <w:tabs>
                            <w:tab w:val="left" w:pos="8085"/>
                          </w:tabs>
                          <w:rPr>
                            <w:b/>
                            <w:lang w:val="en-US"/>
                          </w:rPr>
                        </w:pPr>
                        <w:r w:rsidRPr="00846C30">
                          <w:rPr>
                            <w:b/>
                            <w:lang w:val="en-US"/>
                          </w:rPr>
                          <w:t>|--------------- handlers/gestionSequences/TraitementSiteSupportHandler.java</w:t>
                        </w:r>
                      </w:p>
                    </w:tc>
                  </w:tr>
                  <w:tr w:rsidR="00CB59E8" w:rsidRPr="00846C30" w:rsidTr="00D724D6">
                    <w:tc>
                      <w:tcPr>
                        <w:tcW w:w="9001" w:type="dxa"/>
                        <w:shd w:val="clear" w:color="auto" w:fill="B8CCE4" w:themeFill="accent1" w:themeFillTint="66"/>
                      </w:tcPr>
                      <w:p w:rsidR="00CB59E8" w:rsidRPr="00846C30" w:rsidRDefault="00CB59E8" w:rsidP="00D724D6">
                        <w:pPr>
                          <w:rPr>
                            <w:b/>
                            <w:lang w:val="en-US"/>
                          </w:rPr>
                        </w:pPr>
                        <w:r w:rsidRPr="00846C30">
                          <w:rPr>
                            <w:b/>
                            <w:lang w:val="en-US"/>
                          </w:rPr>
                          <w:t xml:space="preserve">Front : </w:t>
                        </w:r>
                      </w:p>
                      <w:p w:rsidR="00CB59E8" w:rsidRDefault="00CB59E8" w:rsidP="00D724D6">
                        <w:pPr>
                          <w:rPr>
                            <w:b/>
                            <w:lang w:val="en-US"/>
                          </w:rPr>
                        </w:pPr>
                        <w:r w:rsidRPr="00846C30">
                          <w:rPr>
                            <w:b/>
                            <w:lang w:val="en-US"/>
                          </w:rPr>
                          <w:t>|----- FxFmkLibrary/src/main/flex/com/francetelecom/</w:t>
                        </w:r>
                      </w:p>
                      <w:p w:rsidR="00CB59E8" w:rsidRDefault="00CB59E8" w:rsidP="00D724D6">
                        <w:pPr>
                          <w:rPr>
                            <w:b/>
                            <w:lang w:val="en-US"/>
                          </w:rPr>
                        </w:pPr>
                        <w:r w:rsidRPr="00846C30">
                          <w:rPr>
                            <w:b/>
                            <w:lang w:val="en-US"/>
                          </w:rPr>
                          <w:t>|--------------- gestionSiteSupport</w:t>
                        </w:r>
                        <w:r>
                          <w:rPr>
                            <w:b/>
                            <w:lang w:val="en-US"/>
                          </w:rPr>
                          <w:t>/*</w:t>
                        </w:r>
                      </w:p>
                      <w:p w:rsidR="00CB59E8" w:rsidRDefault="00CB59E8" w:rsidP="00D724D6">
                        <w:pPr>
                          <w:rPr>
                            <w:b/>
                            <w:lang w:val="en-US"/>
                          </w:rPr>
                        </w:pPr>
                        <w:r w:rsidRPr="00846C30">
                          <w:rPr>
                            <w:b/>
                            <w:lang w:val="en-US"/>
                          </w:rPr>
                          <w:t>|--------------- model/SiteSupport.as</w:t>
                        </w:r>
                      </w:p>
                      <w:p w:rsidR="00CB59E8" w:rsidRDefault="00CB59E8" w:rsidP="00D724D6">
                        <w:pPr>
                          <w:rPr>
                            <w:b/>
                            <w:lang w:val="en-US"/>
                          </w:rPr>
                        </w:pPr>
                        <w:r w:rsidRPr="00846C30">
                          <w:rPr>
                            <w:b/>
                            <w:lang w:val="en-US"/>
                          </w:rPr>
                          <w:t xml:space="preserve">|--------------- </w:t>
                        </w:r>
                        <w:r w:rsidRPr="00370A70">
                          <w:rPr>
                            <w:b/>
                            <w:lang w:val="en-US"/>
                          </w:rPr>
                          <w:t>service/impl/SiteSupportService.as</w:t>
                        </w:r>
                      </w:p>
                      <w:p w:rsidR="00CB59E8" w:rsidRDefault="00CB59E8" w:rsidP="00D724D6">
                        <w:pPr>
                          <w:rPr>
                            <w:b/>
                            <w:lang w:val="en-US"/>
                          </w:rPr>
                        </w:pPr>
                        <w:r w:rsidRPr="00846C30">
                          <w:rPr>
                            <w:b/>
                            <w:lang w:val="en-US"/>
                          </w:rPr>
                          <w:t>|---------------</w:t>
                        </w:r>
                        <w:r>
                          <w:rPr>
                            <w:b/>
                            <w:lang w:val="en-US"/>
                          </w:rPr>
                          <w:t xml:space="preserve"> </w:t>
                        </w:r>
                        <w:r w:rsidRPr="00370A70">
                          <w:rPr>
                            <w:b/>
                            <w:lang w:val="en-US"/>
                          </w:rPr>
                          <w:t>service/session/SiteSupportSession.as</w:t>
                        </w:r>
                      </w:p>
                      <w:p w:rsidR="00CB59E8" w:rsidRPr="00846C30" w:rsidRDefault="00CB59E8" w:rsidP="00D724D6">
                        <w:pPr>
                          <w:rPr>
                            <w:b/>
                            <w:lang w:val="en-US"/>
                          </w:rPr>
                        </w:pPr>
                        <w:r w:rsidRPr="00846C30">
                          <w:rPr>
                            <w:b/>
                            <w:lang w:val="en-US"/>
                          </w:rPr>
                          <w:t>|---------------</w:t>
                        </w:r>
                        <w:r>
                          <w:rPr>
                            <w:b/>
                            <w:lang w:val="en-US"/>
                          </w:rPr>
                          <w:t xml:space="preserve"> </w:t>
                        </w:r>
                        <w:r w:rsidRPr="00370A70">
                          <w:rPr>
                            <w:b/>
                            <w:lang w:val="en-US"/>
                          </w:rPr>
                          <w:t>service/ISiteSupportService.as</w:t>
                        </w:r>
                      </w:p>
                    </w:tc>
                  </w:tr>
                </w:tbl>
                <w:p w:rsidR="00CB59E8" w:rsidRDefault="00CB59E8"/>
              </w:txbxContent>
            </v:textbox>
            <w10:wrap type="none"/>
            <w10:anchorlock/>
          </v:roundrect>
        </w:pict>
      </w:r>
    </w:p>
    <w:p w:rsidR="00732702" w:rsidRDefault="00732702">
      <w:pPr>
        <w:rPr>
          <w:lang w:val="en-US"/>
        </w:rPr>
      </w:pPr>
    </w:p>
    <w:p w:rsidR="001F2AEE" w:rsidRDefault="00AB1755" w:rsidP="001F2AEE">
      <w:pPr>
        <w:pStyle w:val="Titre4"/>
      </w:pPr>
      <w:bookmarkStart w:id="334" w:name="_Toc423096820"/>
      <w:bookmarkStart w:id="335" w:name="_Toc423098586"/>
      <w:bookmarkStart w:id="336" w:name="_Toc423103976"/>
      <w:bookmarkStart w:id="337" w:name="_Toc423104899"/>
      <w:bookmarkStart w:id="338" w:name="_Toc426723508"/>
      <w:bookmarkEnd w:id="334"/>
      <w:bookmarkEnd w:id="335"/>
      <w:bookmarkEnd w:id="336"/>
      <w:bookmarkEnd w:id="337"/>
      <w:r>
        <w:t>Commun</w:t>
      </w:r>
      <w:bookmarkEnd w:id="338"/>
    </w:p>
    <w:p w:rsidR="001F2AEE" w:rsidRDefault="00B11E4A" w:rsidP="001F2AEE">
      <w:pPr>
        <w:pStyle w:val="Titre5"/>
      </w:pPr>
      <w:r>
        <w:t>C</w:t>
      </w:r>
      <w:r w:rsidR="00AB1755">
        <w:t>réation</w:t>
      </w:r>
    </w:p>
    <w:p w:rsidR="001F2AEE" w:rsidRDefault="00F77B5C" w:rsidP="001F2AEE">
      <w:pPr>
        <w:jc w:val="center"/>
      </w:pPr>
      <w:r>
        <w:rPr>
          <w:noProof/>
        </w:rPr>
        <w:drawing>
          <wp:inline distT="0" distB="0" distL="0" distR="0">
            <wp:extent cx="4000500" cy="1447800"/>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1F2AEE" w:rsidRDefault="001F2AEE" w:rsidP="001F2AEE"/>
    <w:p w:rsidR="001F2AEE" w:rsidRDefault="00AB1755" w:rsidP="001F2AEE">
      <w:r>
        <w:t xml:space="preserve">En mode création : </w:t>
      </w:r>
    </w:p>
    <w:p w:rsidR="001F2AEE" w:rsidRDefault="00AB1755" w:rsidP="001F2AEE">
      <w:pPr>
        <w:pStyle w:val="Paragraphedeliste"/>
        <w:numPr>
          <w:ilvl w:val="0"/>
          <w:numId w:val="26"/>
        </w:numPr>
      </w:pPr>
      <w:r>
        <w:t xml:space="preserve">le champ </w:t>
      </w:r>
      <w:r w:rsidR="001F2AEE" w:rsidRPr="001F2AEE">
        <w:rPr>
          <w:i/>
        </w:rPr>
        <w:t>« Auteur »</w:t>
      </w:r>
      <w:r>
        <w:t xml:space="preserve"> est valorisé avec le code alliance de l’utilisateur actif de la session</w:t>
      </w:r>
    </w:p>
    <w:p w:rsidR="001F2AEE" w:rsidRPr="00F347D8" w:rsidRDefault="001F2AEE" w:rsidP="001F2AEE">
      <w:pPr>
        <w:pStyle w:val="Paragraphedeliste"/>
        <w:numPr>
          <w:ilvl w:val="0"/>
          <w:numId w:val="26"/>
        </w:numPr>
      </w:pPr>
      <w:r w:rsidRPr="00F347D8">
        <w:t xml:space="preserve">le champ </w:t>
      </w:r>
      <w:r w:rsidRPr="00F347D8">
        <w:rPr>
          <w:i/>
        </w:rPr>
        <w:t>« Date de création »</w:t>
      </w:r>
      <w:r w:rsidRPr="00F347D8">
        <w:t xml:space="preserve"> est vide</w:t>
      </w:r>
    </w:p>
    <w:p w:rsidR="00211F16" w:rsidRDefault="00AB1755" w:rsidP="00211F16">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r w:rsidR="00211F16" w:rsidRPr="00211F16">
        <w:t xml:space="preserve"> </w:t>
      </w:r>
    </w:p>
    <w:p w:rsidR="00AB1755" w:rsidRDefault="00211F16" w:rsidP="00732702">
      <w:pPr>
        <w:pStyle w:val="Paragraphedeliste"/>
        <w:numPr>
          <w:ilvl w:val="0"/>
          <w:numId w:val="26"/>
        </w:numPr>
      </w:pPr>
      <w:r>
        <w:t>la liste déroulante modifiable « </w:t>
      </w:r>
      <w:r w:rsidRPr="00E1198E">
        <w:rPr>
          <w:i/>
        </w:rPr>
        <w:t>Déployeur</w:t>
      </w:r>
      <w:r>
        <w:t xml:space="preserve"> » est renseignée comme </w:t>
      </w:r>
      <w:r w:rsidR="00732702">
        <w:t xml:space="preserve">le décrit le paragraphe </w:t>
      </w:r>
      <w:hyperlink w:anchor="_Champs_Opérateur_et" w:history="1">
        <w:r w:rsidR="00732702" w:rsidRPr="00732702">
          <w:rPr>
            <w:rStyle w:val="Lienhypertexte"/>
          </w:rPr>
          <w:t>Champs Opérateur et Déployeur</w:t>
        </w:r>
      </w:hyperlink>
      <w:r w:rsidR="00732702">
        <w:t>.</w:t>
      </w:r>
    </w:p>
    <w:p w:rsidR="001E1D15" w:rsidRDefault="00B11E4A" w:rsidP="001E1D15">
      <w:pPr>
        <w:pStyle w:val="Titre5"/>
      </w:pPr>
      <w:r>
        <w:lastRenderedPageBreak/>
        <w:t>M</w:t>
      </w:r>
      <w:r w:rsidR="001E1D15">
        <w:t>odification</w:t>
      </w:r>
    </w:p>
    <w:p w:rsidR="001F2AEE" w:rsidRDefault="00F77B5C" w:rsidP="001F2AEE">
      <w:pPr>
        <w:jc w:val="center"/>
      </w:pPr>
      <w:r>
        <w:rPr>
          <w:noProof/>
        </w:rPr>
        <w:drawing>
          <wp:inline distT="0" distB="0" distL="0" distR="0">
            <wp:extent cx="3486150" cy="118110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1E1D15" w:rsidRDefault="001E1D15" w:rsidP="001E1D15"/>
    <w:p w:rsidR="001E1D15" w:rsidRDefault="001E1D15" w:rsidP="001E1D15">
      <w:r>
        <w:t xml:space="preserve">En mode </w:t>
      </w:r>
      <w:r w:rsidR="00293ED6">
        <w:t>modification </w:t>
      </w:r>
      <w:r>
        <w:t xml:space="preserve">: </w:t>
      </w:r>
    </w:p>
    <w:p w:rsidR="001E1D15" w:rsidRDefault="001E1D15" w:rsidP="001E1D15">
      <w:pPr>
        <w:pStyle w:val="Paragraphedeliste"/>
        <w:numPr>
          <w:ilvl w:val="0"/>
          <w:numId w:val="26"/>
        </w:numPr>
      </w:pPr>
      <w:r>
        <w:t xml:space="preserve">le champ </w:t>
      </w:r>
      <w:r w:rsidRPr="00AB1755">
        <w:rPr>
          <w:i/>
        </w:rPr>
        <w:t>« Auteur »</w:t>
      </w:r>
      <w:r>
        <w:t xml:space="preserve"> est valorisé avec la valeur du champ </w:t>
      </w:r>
      <w:r w:rsidR="001F2AEE" w:rsidRPr="001F2AEE">
        <w:rPr>
          <w:i/>
        </w:rPr>
        <w:t>auteur</w:t>
      </w:r>
      <w:r>
        <w:t xml:space="preserve"> stocké</w:t>
      </w:r>
      <w:r w:rsidR="006D048B">
        <w:t>e</w:t>
      </w:r>
      <w:r>
        <w:t xml:space="preserve"> en base de données (dernier auteur / code alliance ayant agit sur l’objet)</w:t>
      </w:r>
    </w:p>
    <w:p w:rsidR="001E1D15" w:rsidRPr="009749BA" w:rsidRDefault="001F2AEE" w:rsidP="001E1D15">
      <w:pPr>
        <w:pStyle w:val="Paragraphedeliste"/>
        <w:numPr>
          <w:ilvl w:val="0"/>
          <w:numId w:val="26"/>
        </w:numPr>
      </w:pPr>
      <w:r w:rsidRPr="001F2AEE">
        <w:t xml:space="preserve">le champ </w:t>
      </w:r>
      <w:r w:rsidRPr="001F2AEE">
        <w:rPr>
          <w:i/>
        </w:rPr>
        <w:t>« Date de création »</w:t>
      </w:r>
      <w:r w:rsidRPr="001F2AEE">
        <w:t xml:space="preserve"> est valorisé avec la valeur du champ </w:t>
      </w:r>
      <w:r w:rsidRPr="001F2AEE">
        <w:rPr>
          <w:i/>
        </w:rPr>
        <w:t>date_creation</w:t>
      </w:r>
      <w:r w:rsidRPr="001F2AEE">
        <w:t xml:space="preserve"> stockée en base de données exprimée dans le fuseau horaire du poste utilisateur</w:t>
      </w:r>
    </w:p>
    <w:p w:rsidR="00211F16" w:rsidRDefault="001F2AEE" w:rsidP="00211F16">
      <w:pPr>
        <w:pStyle w:val="Paragraphedeliste"/>
        <w:numPr>
          <w:ilvl w:val="0"/>
          <w:numId w:val="26"/>
        </w:numPr>
      </w:pPr>
      <w:r w:rsidRPr="001F2AEE">
        <w:t xml:space="preserve">le champ </w:t>
      </w:r>
      <w:r w:rsidRPr="001F2AEE">
        <w:rPr>
          <w:i/>
        </w:rPr>
        <w:t>« Date de modification »</w:t>
      </w:r>
      <w:r w:rsidRPr="001F2AEE">
        <w:t xml:space="preserve"> est valorisé avec la valeur du champ </w:t>
      </w:r>
      <w:r w:rsidRPr="001F2AEE">
        <w:rPr>
          <w:i/>
        </w:rPr>
        <w:t>date_modif</w:t>
      </w:r>
      <w:r w:rsidRPr="001F2AEE">
        <w:t xml:space="preserve"> stockée en base de données exprimée dans le fuseau horaire du poste utilisateur</w:t>
      </w:r>
      <w:r w:rsidR="00211F16" w:rsidRPr="00211F16">
        <w:t xml:space="preserve"> </w:t>
      </w:r>
    </w:p>
    <w:p w:rsidR="001E1D15" w:rsidRPr="009749BA" w:rsidRDefault="00211F16" w:rsidP="00211F16">
      <w:pPr>
        <w:pStyle w:val="Paragraphedeliste"/>
        <w:numPr>
          <w:ilvl w:val="0"/>
          <w:numId w:val="26"/>
        </w:numPr>
      </w:pPr>
      <w:r>
        <w:t xml:space="preserve">la liste déroulante modifiable </w:t>
      </w:r>
      <w:r w:rsidRPr="001F2AEE">
        <w:rPr>
          <w:i/>
        </w:rPr>
        <w:t>« </w:t>
      </w:r>
      <w:r>
        <w:rPr>
          <w:i/>
        </w:rPr>
        <w:t>Déployeur</w:t>
      </w:r>
      <w:r w:rsidRPr="001F2AEE">
        <w:rPr>
          <w:i/>
        </w:rPr>
        <w:t> »</w:t>
      </w:r>
      <w:r w:rsidRPr="001F2AEE">
        <w:t xml:space="preserve"> est valorisé</w:t>
      </w:r>
      <w:r>
        <w:t>e</w:t>
      </w:r>
      <w:r w:rsidRPr="001F2AEE">
        <w:t xml:space="preserve"> </w:t>
      </w:r>
      <w:r w:rsidR="00732702">
        <w:t xml:space="preserve">comme le décrit le paragraphe </w:t>
      </w:r>
      <w:hyperlink w:anchor="_Champs_Opérateur_et" w:history="1">
        <w:r w:rsidR="00732702" w:rsidRPr="00732702">
          <w:rPr>
            <w:rStyle w:val="Lienhypertexte"/>
          </w:rPr>
          <w:t>Champs Opérateur et Déployeur</w:t>
        </w:r>
      </w:hyperlink>
      <w:r>
        <w:t>.</w:t>
      </w:r>
    </w:p>
    <w:p w:rsidR="001F2AEE" w:rsidRDefault="001F2AEE" w:rsidP="001F2AEE"/>
    <w:p w:rsidR="001F2AEE" w:rsidRDefault="001F2AEE" w:rsidP="001F2AEE"/>
    <w:p w:rsidR="001F2AEE" w:rsidRDefault="001F2AEE" w:rsidP="001F2AEE"/>
    <w:p w:rsidR="00732702" w:rsidRDefault="00285DDA">
      <w:pPr>
        <w:pStyle w:val="Titre5"/>
      </w:pPr>
      <w:r>
        <w:t xml:space="preserve">Gestion des </w:t>
      </w:r>
      <w:r w:rsidR="00A00ED8">
        <w:t>« P</w:t>
      </w:r>
      <w:r>
        <w:t xml:space="preserve">oints </w:t>
      </w:r>
      <w:r w:rsidR="00A00ED8">
        <w:t>Techniques »</w:t>
      </w:r>
    </w:p>
    <w:p w:rsidR="00732702" w:rsidRDefault="00E25AD6">
      <w:r>
        <w:t xml:space="preserve">Il existe 2 « types » de points techniques dans Geofibre : </w:t>
      </w:r>
    </w:p>
    <w:p w:rsidR="00732702" w:rsidRDefault="00BE5AD0">
      <w:pPr>
        <w:pStyle w:val="Paragraphedeliste"/>
        <w:numPr>
          <w:ilvl w:val="0"/>
          <w:numId w:val="26"/>
        </w:numPr>
      </w:pPr>
      <w:r>
        <w:t xml:space="preserve">Les points techniques liés à IPON </w:t>
      </w:r>
      <w:r w:rsidR="00FE4E1D" w:rsidRPr="00FE4E1D">
        <w:rPr>
          <w:b/>
        </w:rPr>
        <w:t>(PT-IPON)</w:t>
      </w:r>
      <w:r>
        <w:t xml:space="preserve"> :</w:t>
      </w:r>
    </w:p>
    <w:p w:rsidR="0081012B" w:rsidRPr="0081012B" w:rsidRDefault="00BE5AD0" w:rsidP="0081012B">
      <w:pPr>
        <w:pStyle w:val="Paragraphedeliste"/>
        <w:numPr>
          <w:ilvl w:val="1"/>
          <w:numId w:val="26"/>
        </w:numPr>
      </w:pPr>
      <w:r>
        <w:rPr>
          <w:rFonts w:cs="Arial"/>
        </w:rPr>
        <w:t xml:space="preserve">Ce sont ceux ayant une référence IPON : </w:t>
      </w:r>
    </w:p>
    <w:p w:rsidR="00732702" w:rsidRDefault="00BE5AD0" w:rsidP="0081012B">
      <w:pPr>
        <w:pStyle w:val="Paragraphedeliste"/>
        <w:numPr>
          <w:ilvl w:val="2"/>
          <w:numId w:val="26"/>
        </w:numPr>
      </w:pPr>
      <w:r w:rsidRPr="0081012B">
        <w:rPr>
          <w:rFonts w:cs="Arial"/>
        </w:rPr>
        <w:t xml:space="preserve">champ </w:t>
      </w:r>
      <w:fldSimple w:instr=" REF _Ref422479091 \h  \* MERGEFORMAT ">
        <w:r w:rsidR="00675435" w:rsidRPr="00675435">
          <w:rPr>
            <w:b/>
          </w:rPr>
          <w:t>Description de la table geofibre</w:t>
        </w:r>
        <w:r w:rsidR="00675435" w:rsidRPr="00B1694A">
          <w:t>.ftth_point_technique_attr</w:t>
        </w:r>
      </w:fldSimple>
      <w:r w:rsidR="0081012B">
        <w:rPr>
          <w:rFonts w:cs="Arial"/>
          <w:i/>
        </w:rPr>
        <w:t>.</w:t>
      </w:r>
      <w:r w:rsidRPr="0081012B">
        <w:rPr>
          <w:rFonts w:cs="Arial"/>
          <w:i/>
        </w:rPr>
        <w:t>objectid_ipon</w:t>
      </w:r>
      <w:r w:rsidRPr="0081012B">
        <w:rPr>
          <w:rFonts w:cs="Arial"/>
        </w:rPr>
        <w:t xml:space="preserve"> non vide ou non null</w:t>
      </w:r>
      <w:r w:rsidR="0081012B">
        <w:rPr>
          <w:rFonts w:cs="Arial"/>
        </w:rPr>
        <w:t xml:space="preserve"> </w:t>
      </w:r>
      <w:r w:rsidRPr="0081012B">
        <w:rPr>
          <w:rFonts w:cs="Arial"/>
        </w:rPr>
        <w:t>(ex : 9140442290813508758)</w:t>
      </w:r>
    </w:p>
    <w:p w:rsidR="00732702" w:rsidRDefault="00732702">
      <w:pPr>
        <w:pStyle w:val="Paragraphedeliste"/>
        <w:ind w:left="1785"/>
      </w:pPr>
    </w:p>
    <w:p w:rsidR="00BE5AD0" w:rsidRDefault="00BE5AD0" w:rsidP="00BE5AD0">
      <w:pPr>
        <w:pStyle w:val="Paragraphedeliste"/>
        <w:numPr>
          <w:ilvl w:val="0"/>
          <w:numId w:val="26"/>
        </w:numPr>
      </w:pPr>
      <w:r>
        <w:t xml:space="preserve">Les points techniques « Geofibre » </w:t>
      </w:r>
      <w:r w:rsidRPr="00BE5AD0">
        <w:rPr>
          <w:b/>
        </w:rPr>
        <w:t>(PT-</w:t>
      </w:r>
      <w:r>
        <w:rPr>
          <w:b/>
        </w:rPr>
        <w:t>GFI</w:t>
      </w:r>
      <w:r w:rsidRPr="00BE5AD0">
        <w:rPr>
          <w:b/>
        </w:rPr>
        <w:t>)</w:t>
      </w:r>
      <w:r>
        <w:t>:</w:t>
      </w:r>
    </w:p>
    <w:p w:rsidR="00732702" w:rsidRDefault="00BE5AD0">
      <w:pPr>
        <w:pStyle w:val="Paragraphedeliste"/>
        <w:numPr>
          <w:ilvl w:val="1"/>
          <w:numId w:val="26"/>
        </w:numPr>
      </w:pPr>
      <w:r>
        <w:t xml:space="preserve">Ce sont les autres points techniques de la table </w:t>
      </w:r>
      <w:r w:rsidRPr="00D67C2B">
        <w:rPr>
          <w:rFonts w:cs="Arial"/>
          <w:i/>
        </w:rPr>
        <w:t>geofibre.ftth_point_technique_attr</w:t>
      </w:r>
    </w:p>
    <w:p w:rsidR="00732702" w:rsidRDefault="00732702">
      <w:pPr>
        <w:pStyle w:val="Paragraphedeliste"/>
        <w:ind w:left="2505"/>
      </w:pPr>
    </w:p>
    <w:p w:rsidR="00732702" w:rsidRDefault="00C024EB">
      <w:r>
        <w:t xml:space="preserve">Les </w:t>
      </w:r>
      <w:r w:rsidRPr="00C024EB">
        <w:t xml:space="preserve">points techniques sont </w:t>
      </w:r>
      <w:r>
        <w:t>visuali</w:t>
      </w:r>
      <w:r w:rsidR="0058656B">
        <w:t>s</w:t>
      </w:r>
      <w:r>
        <w:t>ables via l’onglet « Liste PT » (accessible en cliquant sur le champ « Référence PT »</w:t>
      </w:r>
      <w:r w:rsidR="00836960">
        <w:t xml:space="preserve"> de l’onglet Général</w:t>
      </w:r>
      <w:r>
        <w:t>)</w:t>
      </w:r>
      <w:r w:rsidR="00836960">
        <w:t>.</w:t>
      </w:r>
    </w:p>
    <w:p w:rsidR="00732702" w:rsidRDefault="00732702"/>
    <w:p w:rsidR="00732702" w:rsidRDefault="00320C34">
      <w:r>
        <w:t xml:space="preserve">Chaque ligne de cet IHM présente les informations / items suivants : </w:t>
      </w:r>
    </w:p>
    <w:p w:rsidR="00732702" w:rsidRDefault="00A07EFF">
      <w:pPr>
        <w:pStyle w:val="Paragraphedeliste"/>
        <w:numPr>
          <w:ilvl w:val="0"/>
          <w:numId w:val="26"/>
        </w:numPr>
      </w:pPr>
      <w:r>
        <w:t xml:space="preserve">ITEM1 : </w:t>
      </w:r>
      <w:r w:rsidR="00320C34">
        <w:t>Nom du point technique</w:t>
      </w:r>
    </w:p>
    <w:p w:rsidR="00732702" w:rsidRDefault="009E5C4A">
      <w:pPr>
        <w:pStyle w:val="Paragraphedeliste"/>
        <w:numPr>
          <w:ilvl w:val="1"/>
          <w:numId w:val="26"/>
        </w:numPr>
      </w:pPr>
      <w:r>
        <w:t xml:space="preserve">issue du champ </w:t>
      </w:r>
      <w:r w:rsidR="00FE4E1D" w:rsidRPr="00FE4E1D">
        <w:rPr>
          <w:i/>
        </w:rPr>
        <w:t>ref_pt</w:t>
      </w:r>
      <w:r>
        <w:t xml:space="preserve"> du site support, avec « ; » </w:t>
      </w:r>
      <w:r w:rsidR="00836960">
        <w:t>(point-virgule)</w:t>
      </w:r>
    </w:p>
    <w:p w:rsidR="00732702" w:rsidRDefault="00FE4E1D">
      <w:pPr>
        <w:pStyle w:val="Paragraphedeliste"/>
        <w:numPr>
          <w:ilvl w:val="0"/>
          <w:numId w:val="26"/>
        </w:numPr>
        <w:rPr>
          <w:highlight w:val="green"/>
        </w:rPr>
      </w:pPr>
      <w:r w:rsidRPr="00FE4E1D">
        <w:rPr>
          <w:highlight w:val="green"/>
        </w:rPr>
        <w:t>ITEM2 : Opérateur du point technique</w:t>
      </w:r>
    </w:p>
    <w:p w:rsidR="00732702" w:rsidRDefault="00FE4E1D">
      <w:pPr>
        <w:pStyle w:val="Paragraphedeliste"/>
        <w:numPr>
          <w:ilvl w:val="1"/>
          <w:numId w:val="26"/>
        </w:numPr>
        <w:rPr>
          <w:highlight w:val="green"/>
        </w:rPr>
      </w:pPr>
      <w:r w:rsidRPr="00FE4E1D">
        <w:rPr>
          <w:highlight w:val="green"/>
        </w:rPr>
        <w:t xml:space="preserve">issue du champ </w:t>
      </w:r>
      <w:r w:rsidRPr="00FE4E1D">
        <w:rPr>
          <w:i/>
          <w:highlight w:val="green"/>
        </w:rPr>
        <w:t>ftth_point_technique_attr.operateur</w:t>
      </w:r>
      <w:r w:rsidRPr="00FE4E1D">
        <w:rPr>
          <w:highlight w:val="green"/>
        </w:rPr>
        <w:t xml:space="preserve"> pour le point technique concerné</w:t>
      </w:r>
    </w:p>
    <w:p w:rsidR="00732702" w:rsidRDefault="00A07EFF">
      <w:pPr>
        <w:pStyle w:val="Paragraphedeliste"/>
        <w:numPr>
          <w:ilvl w:val="0"/>
          <w:numId w:val="26"/>
        </w:numPr>
      </w:pPr>
      <w:r>
        <w:t xml:space="preserve">ITEM3 : </w:t>
      </w:r>
      <w:r w:rsidR="00703973">
        <w:t>Source du point technique</w:t>
      </w:r>
    </w:p>
    <w:p w:rsidR="00732702" w:rsidRDefault="00FE4E1D">
      <w:pPr>
        <w:pStyle w:val="Paragraphedeliste"/>
        <w:numPr>
          <w:ilvl w:val="1"/>
          <w:numId w:val="26"/>
        </w:numPr>
        <w:rPr>
          <w:b/>
        </w:rPr>
      </w:pPr>
      <w:r w:rsidRPr="00FE4E1D">
        <w:rPr>
          <w:highlight w:val="green"/>
        </w:rPr>
        <w:t>IPON</w:t>
      </w:r>
      <w:r w:rsidR="00836960">
        <w:t xml:space="preserve"> pour les </w:t>
      </w:r>
      <w:r w:rsidR="00836960" w:rsidRPr="00BE5AD0">
        <w:rPr>
          <w:b/>
        </w:rPr>
        <w:t>PT-IPON</w:t>
      </w:r>
    </w:p>
    <w:p w:rsidR="00732702" w:rsidRDefault="00836960">
      <w:pPr>
        <w:pStyle w:val="Paragraphedeliste"/>
        <w:numPr>
          <w:ilvl w:val="1"/>
          <w:numId w:val="26"/>
        </w:numPr>
      </w:pPr>
      <w:r>
        <w:t xml:space="preserve">Geofibre pour les </w:t>
      </w:r>
      <w:r w:rsidRPr="00BE5AD0">
        <w:rPr>
          <w:b/>
        </w:rPr>
        <w:t>PT-</w:t>
      </w:r>
      <w:r>
        <w:rPr>
          <w:b/>
        </w:rPr>
        <w:t>GFI</w:t>
      </w:r>
    </w:p>
    <w:p w:rsidR="00732702" w:rsidRDefault="00A07EFF">
      <w:pPr>
        <w:pStyle w:val="Paragraphedeliste"/>
        <w:numPr>
          <w:ilvl w:val="0"/>
          <w:numId w:val="26"/>
        </w:numPr>
      </w:pPr>
      <w:r>
        <w:t xml:space="preserve">ITEM4 : </w:t>
      </w:r>
      <w:r w:rsidR="00836960">
        <w:t>Croix de suppression</w:t>
      </w:r>
    </w:p>
    <w:p w:rsidR="00732702" w:rsidRDefault="00836960">
      <w:pPr>
        <w:pStyle w:val="Paragraphedeliste"/>
        <w:numPr>
          <w:ilvl w:val="1"/>
          <w:numId w:val="26"/>
        </w:numPr>
      </w:pPr>
      <w:r>
        <w:t xml:space="preserve">Uniquement disponible pour les </w:t>
      </w:r>
      <w:r w:rsidRPr="00BE5AD0">
        <w:rPr>
          <w:b/>
        </w:rPr>
        <w:t>PT-</w:t>
      </w:r>
      <w:r>
        <w:rPr>
          <w:b/>
        </w:rPr>
        <w:t>GFI</w:t>
      </w:r>
    </w:p>
    <w:p w:rsidR="00732702" w:rsidRDefault="00732702"/>
    <w:p w:rsidR="00732702" w:rsidRDefault="00FE4E1D">
      <w:r w:rsidRPr="00FE4E1D">
        <w:rPr>
          <w:highlight w:val="green"/>
        </w:rPr>
        <w:t>Ces informations sont entièrement visibles sur une seule ligne, sans avoir besoin d’agrandir l’IHM.</w:t>
      </w:r>
      <w:r w:rsidR="009F12F3">
        <w:t xml:space="preserve"> </w:t>
      </w:r>
    </w:p>
    <w:p w:rsidR="00732702" w:rsidRDefault="001403EA">
      <w:pPr>
        <w:pStyle w:val="Titre6"/>
      </w:pPr>
      <w:r>
        <w:rPr>
          <w:lang w:val="fr-FR"/>
        </w:rPr>
        <w:t>Ajout / Modification des Points Techniques</w:t>
      </w:r>
    </w:p>
    <w:p w:rsidR="00732702" w:rsidRDefault="00450E0B">
      <w:pPr>
        <w:rPr>
          <w:rFonts w:cs="Arial"/>
        </w:rPr>
      </w:pPr>
      <w:r w:rsidRPr="001D749C">
        <w:rPr>
          <w:rFonts w:cs="Arial"/>
        </w:rPr>
        <w:t>Seuls les a</w:t>
      </w:r>
      <w:r w:rsidR="00C82396">
        <w:rPr>
          <w:rFonts w:cs="Arial"/>
        </w:rPr>
        <w:t xml:space="preserve">dministrateurs peuvent créer / modifier </w:t>
      </w:r>
      <w:r w:rsidRPr="001D749C">
        <w:rPr>
          <w:rFonts w:cs="Arial"/>
        </w:rPr>
        <w:t>des points techniques</w:t>
      </w:r>
      <w:r>
        <w:rPr>
          <w:rFonts w:cs="Arial"/>
        </w:rPr>
        <w:t xml:space="preserve"> </w:t>
      </w:r>
      <w:r w:rsidRPr="00BE5AD0">
        <w:rPr>
          <w:b/>
        </w:rPr>
        <w:t>(PT-</w:t>
      </w:r>
      <w:r>
        <w:rPr>
          <w:b/>
        </w:rPr>
        <w:t>GFI</w:t>
      </w:r>
      <w:r w:rsidRPr="00BE5AD0">
        <w:rPr>
          <w:b/>
        </w:rPr>
        <w:t>)</w:t>
      </w:r>
      <w:r w:rsidRPr="001D749C">
        <w:rPr>
          <w:rFonts w:cs="Arial"/>
        </w:rPr>
        <w:t>.</w:t>
      </w:r>
    </w:p>
    <w:p w:rsidR="00732702" w:rsidRDefault="00732702"/>
    <w:p w:rsidR="00732702" w:rsidRDefault="00E61102">
      <w:pPr>
        <w:jc w:val="center"/>
      </w:pPr>
      <w:r>
        <w:rPr>
          <w:noProof/>
        </w:rPr>
        <w:lastRenderedPageBreak/>
        <w:drawing>
          <wp:inline distT="0" distB="0" distL="0" distR="0">
            <wp:extent cx="4031312" cy="2847119"/>
            <wp:effectExtent l="0" t="0" r="7620" b="0"/>
            <wp:docPr id="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032972" cy="2848291"/>
                    </a:xfrm>
                    <a:prstGeom prst="rect">
                      <a:avLst/>
                    </a:prstGeom>
                  </pic:spPr>
                </pic:pic>
              </a:graphicData>
            </a:graphic>
          </wp:inline>
        </w:drawing>
      </w:r>
    </w:p>
    <w:p w:rsidR="00732702" w:rsidRDefault="00732702">
      <w:pPr>
        <w:jc w:val="center"/>
      </w:pPr>
    </w:p>
    <w:p w:rsidR="00732702" w:rsidRDefault="00A610FF">
      <w:pPr>
        <w:jc w:val="left"/>
        <w:rPr>
          <w:i/>
        </w:rPr>
      </w:pPr>
      <w:r>
        <w:t xml:space="preserve">Le bouton « Ajouter un PT », permet de rajouter une ligne </w:t>
      </w:r>
      <w:r w:rsidR="002E2077">
        <w:t xml:space="preserve">de configuration d’un PT. Le nombre maximum de PT par site support est configuré dans la table adm_param_config avec </w:t>
      </w:r>
      <w:r w:rsidR="002E2077" w:rsidRPr="00F865A8">
        <w:rPr>
          <w:i/>
        </w:rPr>
        <w:t>nom_param=</w:t>
      </w:r>
      <w:r w:rsidR="00320C34" w:rsidRPr="00320C34">
        <w:rPr>
          <w:i/>
        </w:rPr>
        <w:t>siteSupports.MAX_REFPT</w:t>
      </w:r>
      <w:r w:rsidR="00320C34">
        <w:rPr>
          <w:i/>
        </w:rPr>
        <w:t>.</w:t>
      </w:r>
    </w:p>
    <w:p w:rsidR="00732702" w:rsidRDefault="00732702">
      <w:pPr>
        <w:jc w:val="left"/>
      </w:pPr>
    </w:p>
    <w:p w:rsidR="00732702" w:rsidRDefault="00A07EFF">
      <w:pPr>
        <w:jc w:val="left"/>
      </w:pPr>
      <w:r>
        <w:t xml:space="preserve">Une ligne concernant un point technique dont le nom n’est pas renseigné (ITEM1) est considérée comme invalide. Le clic sur le bouton « Valider » entraîne l’affichage du message suivant : </w:t>
      </w:r>
    </w:p>
    <w:p w:rsidR="00732702" w:rsidRDefault="00E61102">
      <w:pPr>
        <w:ind w:firstLine="708"/>
        <w:jc w:val="center"/>
      </w:pPr>
      <w:r>
        <w:rPr>
          <w:noProof/>
        </w:rPr>
        <w:drawing>
          <wp:inline distT="0" distB="0" distL="0" distR="0">
            <wp:extent cx="3819525" cy="1924050"/>
            <wp:effectExtent l="1905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 cstate="print"/>
                    <a:srcRect/>
                    <a:stretch>
                      <a:fillRect/>
                    </a:stretch>
                  </pic:blipFill>
                  <pic:spPr bwMode="auto">
                    <a:xfrm>
                      <a:off x="0" y="0"/>
                      <a:ext cx="3819525" cy="1924050"/>
                    </a:xfrm>
                    <a:prstGeom prst="rect">
                      <a:avLst/>
                    </a:prstGeom>
                    <a:noFill/>
                    <a:ln w="9525">
                      <a:noFill/>
                      <a:miter lim="800000"/>
                      <a:headEnd/>
                      <a:tailEnd/>
                    </a:ln>
                  </pic:spPr>
                </pic:pic>
              </a:graphicData>
            </a:graphic>
          </wp:inline>
        </w:drawing>
      </w:r>
    </w:p>
    <w:p w:rsidR="00732702" w:rsidRDefault="00732702">
      <w:pPr>
        <w:jc w:val="left"/>
      </w:pPr>
    </w:p>
    <w:p w:rsidR="00732702" w:rsidRDefault="00FE4E1D" w:rsidP="00663AD4">
      <w:pPr>
        <w:jc w:val="left"/>
      </w:pPr>
      <w:r w:rsidRPr="0081012B">
        <w:rPr>
          <w:highlight w:val="green"/>
        </w:rPr>
        <w:t xml:space="preserve">Le choix de l’opérateur (ITEM2) est faisable au moment de la création du point technique </w:t>
      </w:r>
      <w:r w:rsidRPr="0081012B">
        <w:rPr>
          <w:b/>
          <w:highlight w:val="green"/>
        </w:rPr>
        <w:t>(PT-GFI)</w:t>
      </w:r>
      <w:r w:rsidRPr="0081012B">
        <w:rPr>
          <w:rFonts w:cs="Arial"/>
          <w:highlight w:val="green"/>
        </w:rPr>
        <w:t>. La liste des opérateurs disponibles dans ce menu déroulant est obtenue</w:t>
      </w:r>
      <w:r w:rsidR="0081012B" w:rsidRPr="0081012B">
        <w:rPr>
          <w:rFonts w:cs="Arial"/>
          <w:highlight w:val="green"/>
        </w:rPr>
        <w:t xml:space="preserve"> comme le décrit le paragraphe </w:t>
      </w:r>
      <w:hyperlink w:anchor="_Champs_Opérateur_et" w:history="1">
        <w:r w:rsidR="0081012B" w:rsidRPr="0081012B">
          <w:rPr>
            <w:rStyle w:val="Lienhypertexte"/>
            <w:rFonts w:cs="Arial"/>
            <w:b/>
            <w:i/>
            <w:highlight w:val="green"/>
          </w:rPr>
          <w:t>Champs Opérateur et Déployeur</w:t>
        </w:r>
      </w:hyperlink>
      <w:r w:rsidR="0081012B" w:rsidRPr="0081012B">
        <w:rPr>
          <w:rFonts w:cs="Arial"/>
          <w:highlight w:val="green"/>
        </w:rPr>
        <w:t>.</w:t>
      </w:r>
      <w:r w:rsidRPr="0081012B">
        <w:rPr>
          <w:rFonts w:cs="Arial"/>
          <w:highlight w:val="green"/>
        </w:rPr>
        <w:t xml:space="preserve"> </w:t>
      </w:r>
    </w:p>
    <w:p w:rsidR="00732702" w:rsidRDefault="00732702">
      <w:pPr>
        <w:jc w:val="left"/>
      </w:pPr>
    </w:p>
    <w:p w:rsidR="00675435" w:rsidRPr="00675435" w:rsidRDefault="00C024EB" w:rsidP="00675435">
      <w:pPr>
        <w:jc w:val="left"/>
        <w:rPr>
          <w:b/>
          <w:highlight w:val="green"/>
          <w:u w:val="single"/>
        </w:rPr>
      </w:pPr>
      <w:r>
        <w:rPr>
          <w:highlight w:val="green"/>
        </w:rPr>
        <w:t>L</w:t>
      </w:r>
      <w:r w:rsidR="0081012B">
        <w:rPr>
          <w:highlight w:val="green"/>
        </w:rPr>
        <w:t xml:space="preserve">a modification </w:t>
      </w:r>
      <w:r>
        <w:rPr>
          <w:highlight w:val="green"/>
        </w:rPr>
        <w:t xml:space="preserve">de l’opérateur (ITEM2) n’est pas disponible pour les </w:t>
      </w:r>
      <w:r>
        <w:rPr>
          <w:b/>
          <w:highlight w:val="green"/>
        </w:rPr>
        <w:t>PT-IPON</w:t>
      </w:r>
      <w:r>
        <w:rPr>
          <w:rFonts w:cs="Arial"/>
          <w:highlight w:val="green"/>
        </w:rPr>
        <w:t xml:space="preserve">. L’opérateur est géré via l’interface </w:t>
      </w:r>
      <w:r w:rsidR="0085789F">
        <w:fldChar w:fldCharType="begin"/>
      </w:r>
      <w:r w:rsidR="006A4992">
        <w:instrText xml:space="preserve"> REF _Ref422305180 \h  \* MERGEFORMAT </w:instrText>
      </w:r>
      <w:r w:rsidR="0085789F">
        <w:fldChar w:fldCharType="separate"/>
      </w:r>
      <w:r w:rsidR="00675435" w:rsidRPr="00675435">
        <w:rPr>
          <w:b/>
          <w:highlight w:val="green"/>
          <w:u w:val="single"/>
        </w:rPr>
        <w:br w:type="page"/>
      </w:r>
    </w:p>
    <w:p w:rsidR="00CD6E6F" w:rsidRPr="00703488" w:rsidRDefault="00675435" w:rsidP="00CD6E6F">
      <w:pPr>
        <w:jc w:val="left"/>
        <w:rPr>
          <w:rFonts w:cs="Arial"/>
          <w:highlight w:val="green"/>
        </w:rPr>
      </w:pPr>
      <w:r w:rsidRPr="00675435">
        <w:rPr>
          <w:b/>
          <w:highlight w:val="green"/>
          <w:u w:val="single"/>
        </w:rPr>
        <w:lastRenderedPageBreak/>
        <w:t>IPON vers Geofibre : Points</w:t>
      </w:r>
      <w:r w:rsidRPr="00F3668A">
        <w:t xml:space="preserve"> techniques</w:t>
      </w:r>
      <w:r w:rsidR="0085789F">
        <w:fldChar w:fldCharType="end"/>
      </w:r>
      <w:r w:rsidR="00C024EB">
        <w:rPr>
          <w:rFonts w:cs="Arial"/>
          <w:highlight w:val="green"/>
        </w:rPr>
        <w:t>.</w:t>
      </w:r>
    </w:p>
    <w:p w:rsidR="00732702" w:rsidRDefault="00732702">
      <w:pPr>
        <w:jc w:val="left"/>
      </w:pPr>
    </w:p>
    <w:p w:rsidR="00732702" w:rsidRDefault="00A07EFF">
      <w:pPr>
        <w:jc w:val="left"/>
      </w:pPr>
      <w:r>
        <w:t xml:space="preserve">Il n’est pas possible de modifier les informations d’un point technique « validé » dans cet IHM, il faut le supprimer (via l’ITEM4) puis le recréer. </w:t>
      </w:r>
    </w:p>
    <w:p w:rsidR="00732702" w:rsidRDefault="00732702">
      <w:pPr>
        <w:jc w:val="left"/>
      </w:pPr>
    </w:p>
    <w:p w:rsidR="00732702" w:rsidRDefault="00285DDA">
      <w:pPr>
        <w:pStyle w:val="Titre6"/>
      </w:pPr>
      <w:r w:rsidRPr="001D749C">
        <w:t>Suppression des PT</w:t>
      </w:r>
    </w:p>
    <w:p w:rsidR="00285DDA" w:rsidRDefault="00285DDA" w:rsidP="00285DDA">
      <w:pPr>
        <w:rPr>
          <w:rFonts w:cs="Arial"/>
        </w:rPr>
      </w:pPr>
      <w:r w:rsidRPr="001D749C">
        <w:rPr>
          <w:rFonts w:cs="Arial"/>
        </w:rPr>
        <w:t>Seuls les administrateurs peuvent supprimer des points techniques</w:t>
      </w:r>
      <w:r w:rsidR="00BE5AD0">
        <w:rPr>
          <w:rFonts w:cs="Arial"/>
        </w:rPr>
        <w:t xml:space="preserve"> </w:t>
      </w:r>
      <w:r w:rsidR="00BE5AD0" w:rsidRPr="00BE5AD0">
        <w:rPr>
          <w:b/>
        </w:rPr>
        <w:t>(PT-</w:t>
      </w:r>
      <w:r w:rsidR="00BE5AD0">
        <w:rPr>
          <w:b/>
        </w:rPr>
        <w:t>GFI</w:t>
      </w:r>
      <w:r w:rsidR="00BE5AD0" w:rsidRPr="00BE5AD0">
        <w:rPr>
          <w:b/>
        </w:rPr>
        <w:t>)</w:t>
      </w:r>
      <w:r w:rsidRPr="001D749C">
        <w:rPr>
          <w:rFonts w:cs="Arial"/>
        </w:rPr>
        <w:t>.</w:t>
      </w:r>
    </w:p>
    <w:p w:rsidR="00A610FF" w:rsidRDefault="00A610FF" w:rsidP="00285DDA">
      <w:pPr>
        <w:rPr>
          <w:rFonts w:cs="Arial"/>
        </w:rPr>
      </w:pPr>
      <w:r>
        <w:rPr>
          <w:rFonts w:cs="Arial"/>
        </w:rPr>
        <w:t>La suppression d’un PT se fait via la croix rouge</w:t>
      </w:r>
      <w:r w:rsidR="00703488">
        <w:rPr>
          <w:rFonts w:cs="Arial"/>
        </w:rPr>
        <w:t xml:space="preserve"> (ITEM4)</w:t>
      </w:r>
      <w:r w:rsidR="00320C34">
        <w:rPr>
          <w:rFonts w:cs="Arial"/>
        </w:rPr>
        <w:t xml:space="preserve"> située à côté (cf. capture d’écran ci-dess</w:t>
      </w:r>
      <w:r w:rsidR="00703488">
        <w:rPr>
          <w:rFonts w:cs="Arial"/>
        </w:rPr>
        <w:t>o</w:t>
      </w:r>
      <w:r w:rsidR="00320C34">
        <w:rPr>
          <w:rFonts w:cs="Arial"/>
        </w:rPr>
        <w:t>us)</w:t>
      </w:r>
      <w:r>
        <w:rPr>
          <w:rFonts w:cs="Arial"/>
        </w:rPr>
        <w:t>.</w:t>
      </w:r>
    </w:p>
    <w:p w:rsidR="006E50E4" w:rsidRDefault="006E50E4" w:rsidP="00285DDA">
      <w:pPr>
        <w:rPr>
          <w:rFonts w:cs="Arial"/>
        </w:rPr>
      </w:pPr>
    </w:p>
    <w:p w:rsidR="00732702" w:rsidRDefault="00E61102">
      <w:pPr>
        <w:jc w:val="center"/>
        <w:rPr>
          <w:rFonts w:cs="Arial"/>
        </w:rPr>
      </w:pPr>
      <w:r>
        <w:rPr>
          <w:rFonts w:cs="Arial"/>
          <w:noProof/>
        </w:rPr>
        <w:drawing>
          <wp:inline distT="0" distB="0" distL="0" distR="0">
            <wp:extent cx="2733675" cy="266700"/>
            <wp:effectExtent l="1905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cstate="print"/>
                    <a:srcRect/>
                    <a:stretch>
                      <a:fillRect/>
                    </a:stretch>
                  </pic:blipFill>
                  <pic:spPr bwMode="auto">
                    <a:xfrm>
                      <a:off x="0" y="0"/>
                      <a:ext cx="2733675" cy="266700"/>
                    </a:xfrm>
                    <a:prstGeom prst="rect">
                      <a:avLst/>
                    </a:prstGeom>
                    <a:noFill/>
                    <a:ln w="9525">
                      <a:noFill/>
                      <a:miter lim="800000"/>
                      <a:headEnd/>
                      <a:tailEnd/>
                    </a:ln>
                  </pic:spPr>
                </pic:pic>
              </a:graphicData>
            </a:graphic>
          </wp:inline>
        </w:drawing>
      </w:r>
    </w:p>
    <w:p w:rsidR="00732702" w:rsidRDefault="00732702">
      <w:pPr>
        <w:jc w:val="center"/>
        <w:rPr>
          <w:rFonts w:cs="Arial"/>
        </w:rPr>
      </w:pPr>
    </w:p>
    <w:p w:rsidR="00675435" w:rsidRPr="00675435" w:rsidRDefault="007B673F" w:rsidP="00675435">
      <w:pPr>
        <w:jc w:val="left"/>
        <w:rPr>
          <w:b/>
          <w:u w:val="single"/>
        </w:rPr>
      </w:pPr>
      <w:r>
        <w:rPr>
          <w:rFonts w:cs="Arial"/>
        </w:rPr>
        <w:t xml:space="preserve">Les </w:t>
      </w:r>
      <w:r>
        <w:rPr>
          <w:b/>
        </w:rPr>
        <w:t xml:space="preserve">PT-IPON </w:t>
      </w:r>
      <w:r>
        <w:rPr>
          <w:rFonts w:cs="Arial"/>
        </w:rPr>
        <w:t>ne sont pas supprimables via l’IHM Geofibre. Ces points techn</w:t>
      </w:r>
      <w:r w:rsidR="0058656B">
        <w:rPr>
          <w:rFonts w:cs="Arial"/>
        </w:rPr>
        <w:t>i</w:t>
      </w:r>
      <w:r>
        <w:rPr>
          <w:rFonts w:cs="Arial"/>
        </w:rPr>
        <w:t xml:space="preserve">ques sont gérés via l’interface </w:t>
      </w:r>
      <w:r w:rsidR="0085789F">
        <w:fldChar w:fldCharType="begin"/>
      </w:r>
      <w:r w:rsidR="006A4992">
        <w:instrText xml:space="preserve"> REF _Ref422305180 \h  \* MERGEFORMAT </w:instrText>
      </w:r>
      <w:r w:rsidR="0085789F">
        <w:fldChar w:fldCharType="separate"/>
      </w:r>
      <w:r w:rsidR="00675435" w:rsidRPr="00675435">
        <w:rPr>
          <w:b/>
          <w:u w:val="single"/>
        </w:rPr>
        <w:br w:type="page"/>
      </w:r>
    </w:p>
    <w:p w:rsidR="00703488" w:rsidRPr="00E406EE" w:rsidRDefault="00675435" w:rsidP="00703488">
      <w:pPr>
        <w:jc w:val="left"/>
        <w:rPr>
          <w:rFonts w:cs="Arial"/>
        </w:rPr>
      </w:pPr>
      <w:r w:rsidRPr="00675435">
        <w:rPr>
          <w:b/>
          <w:u w:val="single"/>
        </w:rPr>
        <w:lastRenderedPageBreak/>
        <w:t>IPON vers Geofibre : Points</w:t>
      </w:r>
      <w:r w:rsidRPr="00F3668A">
        <w:t xml:space="preserve"> techniques</w:t>
      </w:r>
      <w:r w:rsidR="0085789F">
        <w:fldChar w:fldCharType="end"/>
      </w:r>
      <w:r w:rsidR="00FE4E1D" w:rsidRPr="00FE4E1D">
        <w:rPr>
          <w:rFonts w:cs="Arial"/>
        </w:rPr>
        <w:t>.</w:t>
      </w:r>
    </w:p>
    <w:p w:rsidR="00703488" w:rsidRDefault="00703488" w:rsidP="00285DDA">
      <w:pPr>
        <w:rPr>
          <w:rFonts w:cs="Arial"/>
        </w:rPr>
      </w:pPr>
    </w:p>
    <w:p w:rsidR="00285DDA" w:rsidRPr="001D749C" w:rsidRDefault="00D67C2B" w:rsidP="00285DDA">
      <w:pPr>
        <w:rPr>
          <w:rFonts w:cs="Arial"/>
        </w:rPr>
      </w:pPr>
      <w:r>
        <w:rPr>
          <w:rFonts w:cs="Arial"/>
        </w:rPr>
        <w:t>Note : S</w:t>
      </w:r>
      <w:r w:rsidR="00285DDA" w:rsidRPr="001D749C">
        <w:rPr>
          <w:rFonts w:cs="Arial"/>
        </w:rPr>
        <w:t>i un PT est supprimé, les lignes le concernant sont supprimées de la table d’associations des projets (ftth_projet_obj_attr).</w:t>
      </w:r>
    </w:p>
    <w:p w:rsidR="00285DDA" w:rsidRDefault="00285DDA" w:rsidP="00285DDA">
      <w:pPr>
        <w:rPr>
          <w:rFonts w:cs="Arial"/>
        </w:rPr>
      </w:pPr>
    </w:p>
    <w:p w:rsidR="00E14782" w:rsidRDefault="00E14782" w:rsidP="00285DDA">
      <w:pPr>
        <w:rPr>
          <w:rFonts w:cs="Arial"/>
        </w:rPr>
      </w:pPr>
    </w:p>
    <w:p w:rsidR="00B14E4F" w:rsidRPr="00B918E1" w:rsidRDefault="007B673F" w:rsidP="00B14E4F">
      <w:pPr>
        <w:pStyle w:val="Titre4"/>
      </w:pPr>
      <w:bookmarkStart w:id="339" w:name="_Toc426723509"/>
      <w:r>
        <w:t>Duplication d’un site support</w:t>
      </w:r>
      <w:bookmarkEnd w:id="339"/>
    </w:p>
    <w:p w:rsidR="00B14E4F" w:rsidRPr="00B918E1" w:rsidRDefault="007B673F" w:rsidP="00285DDA">
      <w:pPr>
        <w:rPr>
          <w:rFonts w:cs="Arial"/>
        </w:rPr>
      </w:pPr>
      <w:r>
        <w:rPr>
          <w:rFonts w:cs="Arial"/>
        </w:rPr>
        <w:t>Les sites support suivants peuvent être créés par duplication, c'est-à-dire qu’ils récupèrent une partie des informations d’un site GC (de même type) :</w:t>
      </w:r>
    </w:p>
    <w:p w:rsidR="00732702" w:rsidRDefault="007B673F">
      <w:pPr>
        <w:pStyle w:val="Titre5"/>
      </w:pPr>
      <w:r w:rsidRPr="007B673F">
        <w:t>Appui FTTH</w:t>
      </w:r>
    </w:p>
    <w:p w:rsidR="00732702" w:rsidRDefault="007B673F">
      <w:r w:rsidRPr="007B673F">
        <w:t xml:space="preserve">Cf. les chapitres suivants : </w:t>
      </w:r>
    </w:p>
    <w:p w:rsidR="00732702" w:rsidRDefault="0085789F">
      <w:pPr>
        <w:pStyle w:val="Paragraphedeliste"/>
        <w:numPr>
          <w:ilvl w:val="0"/>
          <w:numId w:val="26"/>
        </w:numPr>
      </w:pPr>
      <w:fldSimple w:instr=" REF _Ref422921759 \h  \* MERGEFORMAT ">
        <w:r w:rsidR="00675435" w:rsidRPr="00675435">
          <w:rPr>
            <w:b/>
          </w:rPr>
          <w:t>Création d’un appui par duplication</w:t>
        </w:r>
      </w:fldSimple>
    </w:p>
    <w:p w:rsidR="00732702" w:rsidRDefault="0085789F">
      <w:pPr>
        <w:pStyle w:val="Paragraphedeliste"/>
        <w:numPr>
          <w:ilvl w:val="0"/>
          <w:numId w:val="26"/>
        </w:numPr>
        <w:rPr>
          <w:b/>
        </w:rPr>
      </w:pPr>
      <w:fldSimple w:instr=" REF _Ref422921767 \h  \* MERGEFORMAT ">
        <w:r w:rsidR="00675435" w:rsidRPr="00675435">
          <w:rPr>
            <w:b/>
          </w:rPr>
          <w:t>Cas particulier d’un appui FTTH de nature potelet avec duplication</w:t>
        </w:r>
      </w:fldSimple>
    </w:p>
    <w:p w:rsidR="00732702" w:rsidRDefault="00732702">
      <w:pPr>
        <w:rPr>
          <w:b/>
        </w:rPr>
      </w:pPr>
    </w:p>
    <w:p w:rsidR="00E14782" w:rsidRPr="00B918E1" w:rsidRDefault="00FE4E1D" w:rsidP="00E14782">
      <w:pPr>
        <w:rPr>
          <w:b/>
          <w:u w:val="single"/>
        </w:rPr>
      </w:pPr>
      <w:r w:rsidRPr="00FE4E1D">
        <w:rPr>
          <w:b/>
          <w:u w:val="single"/>
        </w:rPr>
        <w:t>Attributs copiés à partir du site GC :</w:t>
      </w:r>
    </w:p>
    <w:p w:rsidR="00E14782" w:rsidRPr="00B918E1" w:rsidRDefault="00FE4E1D" w:rsidP="00E14782">
      <w:pPr>
        <w:ind w:firstLine="708"/>
      </w:pPr>
      <w:r w:rsidRPr="00FE4E1D">
        <w:t>code_voie, hauteur, nature, nom_voie, num_appui, type, code_com, num_voie, nom_com</w:t>
      </w:r>
    </w:p>
    <w:p w:rsidR="00E14782" w:rsidRPr="00B918E1" w:rsidRDefault="00FE4E1D" w:rsidP="00E14782">
      <w:pPr>
        <w:rPr>
          <w:b/>
          <w:u w:val="single"/>
        </w:rPr>
      </w:pPr>
      <w:r w:rsidRPr="00FE4E1D">
        <w:rPr>
          <w:b/>
          <w:u w:val="single"/>
        </w:rPr>
        <w:t>Attributs modifiés selon les règles suivantes :</w:t>
      </w:r>
    </w:p>
    <w:p w:rsidR="00732702" w:rsidRDefault="00FE4E1D">
      <w:pPr>
        <w:pStyle w:val="Paragraphedeliste"/>
        <w:numPr>
          <w:ilvl w:val="0"/>
          <w:numId w:val="26"/>
        </w:numPr>
      </w:pPr>
      <w:r w:rsidRPr="00FE4E1D">
        <w:t>statut_ftth = 'D'</w:t>
      </w:r>
    </w:p>
    <w:p w:rsidR="00732702" w:rsidRDefault="00FE4E1D">
      <w:pPr>
        <w:pStyle w:val="Paragraphedeliste"/>
        <w:numPr>
          <w:ilvl w:val="0"/>
          <w:numId w:val="26"/>
        </w:numPr>
      </w:pPr>
      <w:r w:rsidRPr="00FE4E1D">
        <w:t>infra_gc = 1</w:t>
      </w:r>
    </w:p>
    <w:p w:rsidR="00732702" w:rsidRDefault="00FE4E1D">
      <w:pPr>
        <w:pStyle w:val="Paragraphedeliste"/>
        <w:numPr>
          <w:ilvl w:val="0"/>
          <w:numId w:val="26"/>
        </w:numPr>
      </w:pPr>
      <w:r w:rsidRPr="00FE4E1D">
        <w:t>id_metier_site = &lt;num_appui/code_com&gt;</w:t>
      </w:r>
    </w:p>
    <w:p w:rsidR="00732702" w:rsidRDefault="00FE4E1D">
      <w:pPr>
        <w:pStyle w:val="Paragraphedeliste"/>
        <w:numPr>
          <w:ilvl w:val="0"/>
          <w:numId w:val="26"/>
        </w:numPr>
      </w:pPr>
      <w:r w:rsidRPr="00FE4E1D">
        <w:t>caracteristique = concaténation des champs caract1 à caract5, s’ils sont renseignés, séparés par des « ; »</w:t>
      </w:r>
    </w:p>
    <w:p w:rsidR="003B3664" w:rsidRDefault="00FE4E1D" w:rsidP="003B3664">
      <w:pPr>
        <w:pStyle w:val="Paragraphedeliste"/>
        <w:numPr>
          <w:ilvl w:val="0"/>
          <w:numId w:val="26"/>
        </w:numPr>
        <w:rPr>
          <w:b/>
        </w:rPr>
      </w:pPr>
      <w:r w:rsidRPr="00FE4E1D">
        <w:t xml:space="preserve">modif_geo = </w:t>
      </w:r>
      <w:r w:rsidR="007B673F">
        <w:t xml:space="preserve">Cf. </w:t>
      </w:r>
      <w:fldSimple w:instr=" REF _Ref408579270 \h  \* MERGEFORMAT ">
        <w:r w:rsidR="00675435" w:rsidRPr="00675435">
          <w:rPr>
            <w:b/>
          </w:rPr>
          <w:t>Sélection de l’appui GC à dupliquer OK</w:t>
        </w:r>
      </w:fldSimple>
    </w:p>
    <w:p w:rsidR="00EF18F8" w:rsidRPr="00EF18F8" w:rsidRDefault="00FE4E1D" w:rsidP="003B3664">
      <w:pPr>
        <w:pStyle w:val="Paragraphedeliste"/>
        <w:numPr>
          <w:ilvl w:val="0"/>
          <w:numId w:val="26"/>
        </w:numPr>
        <w:rPr>
          <w:b/>
          <w:highlight w:val="green"/>
        </w:rPr>
      </w:pPr>
      <w:r w:rsidRPr="00FE4E1D">
        <w:rPr>
          <w:highlight w:val="green"/>
        </w:rPr>
        <w:t>déployeur :</w:t>
      </w:r>
      <w:r w:rsidR="00B208A4">
        <w:rPr>
          <w:highlight w:val="green"/>
        </w:rPr>
        <w:t xml:space="preserve"> </w:t>
      </w:r>
    </w:p>
    <w:p w:rsidR="00732702" w:rsidRPr="002603FC" w:rsidRDefault="00B208A4">
      <w:pPr>
        <w:pStyle w:val="Paragraphedeliste"/>
        <w:numPr>
          <w:ilvl w:val="1"/>
          <w:numId w:val="26"/>
        </w:numPr>
        <w:rPr>
          <w:b/>
          <w:highlight w:val="green"/>
        </w:rPr>
      </w:pPr>
      <w:r w:rsidRPr="006E50E4">
        <w:rPr>
          <w:highlight w:val="green"/>
        </w:rPr>
        <w:t>Si le code de la commune</w:t>
      </w:r>
      <w:r w:rsidR="00663AD4" w:rsidRPr="006E50E4">
        <w:rPr>
          <w:highlight w:val="green"/>
        </w:rPr>
        <w:t>,</w:t>
      </w:r>
      <w:r w:rsidR="00FE4E1D" w:rsidRPr="006E50E4">
        <w:rPr>
          <w:highlight w:val="green"/>
        </w:rPr>
        <w:t xml:space="preserve"> </w:t>
      </w:r>
      <w:r w:rsidR="00663AD4" w:rsidRPr="006E50E4">
        <w:rPr>
          <w:highlight w:val="green"/>
        </w:rPr>
        <w:t>récupéré par intersection</w:t>
      </w:r>
      <w:r w:rsidR="00F04EE9" w:rsidRPr="006E50E4">
        <w:rPr>
          <w:highlight w:val="green"/>
        </w:rPr>
        <w:t xml:space="preserve"> </w:t>
      </w:r>
      <w:r w:rsidR="00663AD4" w:rsidRPr="006E50E4">
        <w:rPr>
          <w:highlight w:val="green"/>
        </w:rPr>
        <w:t>de</w:t>
      </w:r>
      <w:r w:rsidR="00F04EE9" w:rsidRPr="006E50E4">
        <w:rPr>
          <w:highlight w:val="green"/>
        </w:rPr>
        <w:t xml:space="preserve"> </w:t>
      </w:r>
      <w:r w:rsidR="00663AD4" w:rsidRPr="006E50E4">
        <w:rPr>
          <w:highlight w:val="green"/>
        </w:rPr>
        <w:t xml:space="preserve">la géométrie de l’objet avec géoroute, </w:t>
      </w:r>
      <w:r w:rsidR="00FE4E1D" w:rsidRPr="006E50E4">
        <w:rPr>
          <w:highlight w:val="green"/>
        </w:rPr>
        <w:t xml:space="preserve">existe dans la table « </w:t>
      </w:r>
      <w:r w:rsidR="002603FC">
        <w:rPr>
          <w:highlight w:val="green"/>
        </w:rPr>
        <w:t>adm_rip_asso_commune</w:t>
      </w:r>
      <w:r w:rsidR="00FE4E1D" w:rsidRPr="006E50E4">
        <w:rPr>
          <w:highlight w:val="green"/>
        </w:rPr>
        <w:t xml:space="preserve"> » (champ </w:t>
      </w:r>
      <w:r w:rsidR="00FE4E1D" w:rsidRPr="002603FC">
        <w:rPr>
          <w:highlight w:val="green"/>
        </w:rPr>
        <w:t>« code_com », cf.</w:t>
      </w:r>
      <w:fldSimple w:instr=" REF _Ref422929467 \h  \* MERGEFORMAT ">
        <w:r w:rsidR="00675435" w:rsidRPr="00675435">
          <w:rPr>
            <w:b/>
            <w:highlight w:val="green"/>
          </w:rPr>
          <w:t>Description de la table geofibre.adm_</w:t>
        </w:r>
        <w:r w:rsidR="00675435" w:rsidRPr="00675435">
          <w:rPr>
            <w:rFonts w:cs="Arial"/>
            <w:b/>
            <w:highlight w:val="green"/>
          </w:rPr>
          <w:t>rip_asso_commune</w:t>
        </w:r>
      </w:fldSimple>
      <w:r w:rsidR="00FE4E1D" w:rsidRPr="002603FC">
        <w:rPr>
          <w:highlight w:val="green"/>
        </w:rPr>
        <w:t xml:space="preserve">), alors la valeur du code RIP correspondant (champ « code ») est utilisée. </w:t>
      </w:r>
    </w:p>
    <w:p w:rsidR="00732702" w:rsidRPr="002603FC" w:rsidRDefault="00FE4E1D">
      <w:pPr>
        <w:pStyle w:val="Paragraphedeliste"/>
        <w:numPr>
          <w:ilvl w:val="1"/>
          <w:numId w:val="26"/>
        </w:numPr>
        <w:rPr>
          <w:b/>
          <w:highlight w:val="green"/>
        </w:rPr>
      </w:pPr>
      <w:r w:rsidRPr="002603FC">
        <w:rPr>
          <w:highlight w:val="green"/>
        </w:rPr>
        <w:t xml:space="preserve">Sinon, la valeur « Orange » est utilisée. </w:t>
      </w:r>
    </w:p>
    <w:p w:rsidR="00732702" w:rsidRDefault="00732702">
      <w:pPr>
        <w:pStyle w:val="Paragraphedeliste"/>
        <w:ind w:left="1065"/>
        <w:rPr>
          <w:b/>
        </w:rPr>
      </w:pPr>
    </w:p>
    <w:p w:rsidR="001403EA" w:rsidRDefault="00FE4E1D">
      <w:pPr>
        <w:pStyle w:val="Titre5"/>
        <w:rPr>
          <w:lang w:val="en-US"/>
        </w:rPr>
      </w:pPr>
      <w:r w:rsidRPr="00FE4E1D">
        <w:rPr>
          <w:lang w:val="en-US"/>
        </w:rPr>
        <w:t>Chambre FTTH</w:t>
      </w:r>
    </w:p>
    <w:p w:rsidR="00E14782" w:rsidRPr="00B918E1" w:rsidRDefault="00FE4E1D" w:rsidP="00E14782">
      <w:pPr>
        <w:rPr>
          <w:b/>
          <w:u w:val="single"/>
        </w:rPr>
      </w:pPr>
      <w:r w:rsidRPr="00FE4E1D">
        <w:rPr>
          <w:b/>
          <w:u w:val="single"/>
        </w:rPr>
        <w:t>Attributs copiés à partir du site GC :</w:t>
      </w:r>
    </w:p>
    <w:p w:rsidR="00E14782" w:rsidRPr="00B918E1" w:rsidRDefault="00FE4E1D" w:rsidP="00E14782">
      <w:pPr>
        <w:ind w:left="708"/>
      </w:pPr>
      <w:r w:rsidRPr="00FE4E1D">
        <w:t>code_ch1, code_ch1_cha_102, code_ch2, code_ch2_pla_102, code_voie, id_gestionnaire, id_proprietaire, implant, nature_chambre, nom_voie, num_voie, ref_chambre, ref_note, rotation, type_trappe (valeur par défaut : 'N'), code_com</w:t>
      </w:r>
    </w:p>
    <w:p w:rsidR="00E14782" w:rsidRPr="00B918E1" w:rsidRDefault="00FE4E1D" w:rsidP="00E14782">
      <w:pPr>
        <w:rPr>
          <w:b/>
          <w:u w:val="single"/>
        </w:rPr>
      </w:pPr>
      <w:r w:rsidRPr="00FE4E1D">
        <w:rPr>
          <w:b/>
          <w:u w:val="single"/>
        </w:rPr>
        <w:t>Attributs modifiés selon les règles suivantes :</w:t>
      </w:r>
    </w:p>
    <w:p w:rsidR="00732702" w:rsidRDefault="00FE4E1D">
      <w:pPr>
        <w:pStyle w:val="Paragraphedeliste"/>
        <w:numPr>
          <w:ilvl w:val="0"/>
          <w:numId w:val="26"/>
        </w:numPr>
      </w:pPr>
      <w:r w:rsidRPr="00FE4E1D">
        <w:t>statut_ftth = 'D'</w:t>
      </w:r>
    </w:p>
    <w:p w:rsidR="00732702" w:rsidRDefault="00FE4E1D">
      <w:pPr>
        <w:pStyle w:val="Paragraphedeliste"/>
        <w:numPr>
          <w:ilvl w:val="0"/>
          <w:numId w:val="26"/>
        </w:numPr>
      </w:pPr>
      <w:r w:rsidRPr="00FE4E1D">
        <w:t>infra_gc = 1</w:t>
      </w:r>
    </w:p>
    <w:p w:rsidR="00732702" w:rsidRDefault="00FE4E1D">
      <w:pPr>
        <w:pStyle w:val="Paragraphedeliste"/>
        <w:numPr>
          <w:ilvl w:val="0"/>
          <w:numId w:val="26"/>
        </w:numPr>
      </w:pPr>
      <w:r w:rsidRPr="00FE4E1D">
        <w:t>id_metier_site = &lt;code_ch1/code_ch2&gt;</w:t>
      </w:r>
    </w:p>
    <w:p w:rsidR="00732702" w:rsidRDefault="00FE4E1D">
      <w:pPr>
        <w:pStyle w:val="Paragraphedeliste"/>
        <w:numPr>
          <w:ilvl w:val="0"/>
          <w:numId w:val="26"/>
        </w:numPr>
      </w:pPr>
      <w:r w:rsidRPr="00FE4E1D">
        <w:t>tag_ipon = 1 si &lt;ancienne valeur du tag_ipon du site recalé&gt; = 3 et id_metier_site est modifié, inchangé sinon</w:t>
      </w:r>
    </w:p>
    <w:p w:rsidR="00732702" w:rsidRDefault="00FE4E1D">
      <w:pPr>
        <w:pStyle w:val="Paragraphedeliste"/>
        <w:numPr>
          <w:ilvl w:val="0"/>
          <w:numId w:val="26"/>
        </w:numPr>
      </w:pPr>
      <w:r w:rsidRPr="00FE4E1D">
        <w:t xml:space="preserve">modif_geo = </w:t>
      </w:r>
      <w:r w:rsidRPr="00FE4E1D">
        <w:rPr>
          <w:b/>
          <w:i/>
        </w:rPr>
        <w:t>Cette partie ne présente pas encore de description.</w:t>
      </w:r>
    </w:p>
    <w:p w:rsidR="00F713C6" w:rsidRPr="00F713C6" w:rsidRDefault="00B918E1" w:rsidP="00B918E1">
      <w:pPr>
        <w:pStyle w:val="Paragraphedeliste"/>
        <w:numPr>
          <w:ilvl w:val="0"/>
          <w:numId w:val="26"/>
        </w:numPr>
        <w:rPr>
          <w:b/>
          <w:highlight w:val="green"/>
        </w:rPr>
      </w:pPr>
      <w:r w:rsidRPr="00B918E1">
        <w:rPr>
          <w:highlight w:val="green"/>
        </w:rPr>
        <w:t>déployeur :</w:t>
      </w:r>
      <w:r w:rsidR="007C4A3D" w:rsidRPr="007C4A3D">
        <w:rPr>
          <w:highlight w:val="green"/>
        </w:rPr>
        <w:t xml:space="preserve"> </w:t>
      </w:r>
    </w:p>
    <w:p w:rsidR="00732702" w:rsidRPr="002603FC" w:rsidRDefault="007C4A3D">
      <w:pPr>
        <w:pStyle w:val="Paragraphedeliste"/>
        <w:numPr>
          <w:ilvl w:val="1"/>
          <w:numId w:val="26"/>
        </w:numPr>
        <w:rPr>
          <w:b/>
          <w:highlight w:val="green"/>
        </w:rPr>
      </w:pPr>
      <w:r w:rsidRPr="006E50E4">
        <w:rPr>
          <w:highlight w:val="green"/>
        </w:rPr>
        <w:t>Si le code de la commune</w:t>
      </w:r>
      <w:r w:rsidR="00663AD4" w:rsidRPr="006E50E4">
        <w:rPr>
          <w:highlight w:val="green"/>
        </w:rPr>
        <w:t>, récupéré par intersection</w:t>
      </w:r>
      <w:r w:rsidR="00F04EE9" w:rsidRPr="006E50E4">
        <w:rPr>
          <w:highlight w:val="green"/>
        </w:rPr>
        <w:t xml:space="preserve"> </w:t>
      </w:r>
      <w:r w:rsidR="00663AD4" w:rsidRPr="006E50E4">
        <w:rPr>
          <w:highlight w:val="green"/>
        </w:rPr>
        <w:t>de</w:t>
      </w:r>
      <w:r w:rsidR="00F04EE9" w:rsidRPr="006E50E4">
        <w:rPr>
          <w:highlight w:val="green"/>
        </w:rPr>
        <w:t xml:space="preserve"> </w:t>
      </w:r>
      <w:r w:rsidR="00663AD4" w:rsidRPr="006E50E4">
        <w:rPr>
          <w:highlight w:val="green"/>
        </w:rPr>
        <w:t xml:space="preserve">la géométrie de l’objet avec géoroute, </w:t>
      </w:r>
      <w:r w:rsidRPr="006E50E4">
        <w:rPr>
          <w:highlight w:val="green"/>
        </w:rPr>
        <w:t xml:space="preserve">existe dans la table « </w:t>
      </w:r>
      <w:r w:rsidR="002603FC">
        <w:rPr>
          <w:highlight w:val="green"/>
        </w:rPr>
        <w:t>adm_rip_asso_commune</w:t>
      </w:r>
      <w:r w:rsidRPr="006E50E4">
        <w:rPr>
          <w:highlight w:val="green"/>
        </w:rPr>
        <w:t xml:space="preserve"> » (champ </w:t>
      </w:r>
      <w:r w:rsidRPr="002603FC">
        <w:rPr>
          <w:highlight w:val="green"/>
        </w:rPr>
        <w:t>« code_com », cf.</w:t>
      </w:r>
      <w:fldSimple w:instr=" REF _Ref422929467 \h  \* MERGEFORMAT ">
        <w:r w:rsidR="00675435" w:rsidRPr="00675435">
          <w:rPr>
            <w:highlight w:val="green"/>
          </w:rPr>
          <w:t>Description de la table geofibre.adm_</w:t>
        </w:r>
        <w:r w:rsidR="00675435" w:rsidRPr="00675435">
          <w:rPr>
            <w:rFonts w:cs="Arial"/>
            <w:highlight w:val="green"/>
          </w:rPr>
          <w:t>rip_asso_commune</w:t>
        </w:r>
      </w:fldSimple>
      <w:r w:rsidRPr="002603FC">
        <w:rPr>
          <w:highlight w:val="green"/>
        </w:rPr>
        <w:t xml:space="preserve">), alors la valeur du code RIP correspondant (champ « code ») est utilisée. </w:t>
      </w:r>
    </w:p>
    <w:p w:rsidR="00732702" w:rsidRPr="002603FC" w:rsidRDefault="007C4A3D">
      <w:pPr>
        <w:pStyle w:val="Paragraphedeliste"/>
        <w:numPr>
          <w:ilvl w:val="1"/>
          <w:numId w:val="26"/>
        </w:numPr>
        <w:rPr>
          <w:b/>
          <w:highlight w:val="green"/>
        </w:rPr>
      </w:pPr>
      <w:r w:rsidRPr="002603FC">
        <w:rPr>
          <w:highlight w:val="green"/>
        </w:rPr>
        <w:t>Sinon, la valeur « Orange » est utilisée.</w:t>
      </w:r>
    </w:p>
    <w:p w:rsidR="00732702" w:rsidRDefault="00732702">
      <w:pPr>
        <w:pStyle w:val="Paragraphedeliste"/>
        <w:ind w:left="1065"/>
      </w:pPr>
    </w:p>
    <w:p w:rsidR="00732702" w:rsidRDefault="00732702"/>
    <w:p w:rsidR="00E14782" w:rsidRPr="00B918E1" w:rsidRDefault="007B673F" w:rsidP="00E14782">
      <w:pPr>
        <w:rPr>
          <w:b/>
          <w:i/>
        </w:rPr>
      </w:pPr>
      <w:r>
        <w:rPr>
          <w:b/>
          <w:i/>
        </w:rPr>
        <w:t>Les autres traitements effectués dans cette partie ne présentent pas encore de description.</w:t>
      </w:r>
    </w:p>
    <w:p w:rsidR="000707C8" w:rsidRPr="00B918E1" w:rsidRDefault="007B673F" w:rsidP="000707C8">
      <w:pPr>
        <w:pStyle w:val="Titre5"/>
      </w:pPr>
      <w:r>
        <w:t>NRA FTTH</w:t>
      </w:r>
    </w:p>
    <w:p w:rsidR="00E14782" w:rsidRPr="00B918E1" w:rsidRDefault="00FE4E1D" w:rsidP="00E14782">
      <w:pPr>
        <w:rPr>
          <w:b/>
          <w:u w:val="single"/>
        </w:rPr>
      </w:pPr>
      <w:r w:rsidRPr="00FE4E1D">
        <w:rPr>
          <w:b/>
          <w:u w:val="single"/>
        </w:rPr>
        <w:t>Attributs copiés à partir du site GC :</w:t>
      </w:r>
    </w:p>
    <w:p w:rsidR="00E14782" w:rsidRPr="00B918E1" w:rsidRDefault="00FE4E1D" w:rsidP="00E14782">
      <w:pPr>
        <w:ind w:firstLine="708"/>
      </w:pPr>
      <w:r w:rsidRPr="00FE4E1D">
        <w:lastRenderedPageBreak/>
        <w:t>code_nra, code_ui, code_voie, commentaire, nom_immeuble, nom_re, nom_voie, code_com, nom_com</w:t>
      </w:r>
    </w:p>
    <w:p w:rsidR="00E14782" w:rsidRPr="00B918E1" w:rsidRDefault="00FE4E1D" w:rsidP="00E14782">
      <w:pPr>
        <w:rPr>
          <w:b/>
          <w:u w:val="single"/>
        </w:rPr>
      </w:pPr>
      <w:r w:rsidRPr="00FE4E1D">
        <w:rPr>
          <w:b/>
          <w:u w:val="single"/>
        </w:rPr>
        <w:t>Attributs modifiés selon les règles suivantes :</w:t>
      </w:r>
    </w:p>
    <w:p w:rsidR="00732702" w:rsidRDefault="00FE4E1D">
      <w:pPr>
        <w:pStyle w:val="Paragraphedeliste"/>
        <w:numPr>
          <w:ilvl w:val="0"/>
          <w:numId w:val="26"/>
        </w:numPr>
      </w:pPr>
      <w:r w:rsidRPr="00FE4E1D">
        <w:t>statut_ftth = 'D'</w:t>
      </w:r>
    </w:p>
    <w:p w:rsidR="00732702" w:rsidRDefault="00FE4E1D">
      <w:pPr>
        <w:pStyle w:val="Paragraphedeliste"/>
        <w:numPr>
          <w:ilvl w:val="0"/>
          <w:numId w:val="26"/>
        </w:numPr>
      </w:pPr>
      <w:r w:rsidRPr="00FE4E1D">
        <w:t>infra_gc = 1</w:t>
      </w:r>
    </w:p>
    <w:p w:rsidR="00732702" w:rsidRDefault="00FE4E1D">
      <w:pPr>
        <w:pStyle w:val="Paragraphedeliste"/>
        <w:numPr>
          <w:ilvl w:val="0"/>
          <w:numId w:val="26"/>
        </w:numPr>
      </w:pPr>
      <w:r w:rsidRPr="00FE4E1D">
        <w:t>id_metier_site = &lt;code_ui/code_nra&gt;</w:t>
      </w:r>
    </w:p>
    <w:p w:rsidR="00B918E1" w:rsidRPr="00B918E1" w:rsidRDefault="00FE4E1D" w:rsidP="00B918E1">
      <w:pPr>
        <w:pStyle w:val="Paragraphedeliste"/>
        <w:numPr>
          <w:ilvl w:val="0"/>
          <w:numId w:val="26"/>
        </w:numPr>
      </w:pPr>
      <w:r w:rsidRPr="00FE4E1D">
        <w:t xml:space="preserve">modif_geo = </w:t>
      </w:r>
      <w:r w:rsidR="007B673F">
        <w:rPr>
          <w:b/>
          <w:i/>
        </w:rPr>
        <w:t>Cette partie ne présente pas encore de description.</w:t>
      </w:r>
    </w:p>
    <w:p w:rsidR="00F713C6" w:rsidRPr="00F713C6" w:rsidRDefault="00B918E1" w:rsidP="00B918E1">
      <w:pPr>
        <w:pStyle w:val="Paragraphedeliste"/>
        <w:numPr>
          <w:ilvl w:val="0"/>
          <w:numId w:val="26"/>
        </w:numPr>
        <w:rPr>
          <w:b/>
          <w:highlight w:val="green"/>
        </w:rPr>
      </w:pPr>
      <w:r w:rsidRPr="00B918E1">
        <w:rPr>
          <w:highlight w:val="green"/>
        </w:rPr>
        <w:t>déployeur :</w:t>
      </w:r>
      <w:r w:rsidR="007C4A3D" w:rsidRPr="007C4A3D">
        <w:rPr>
          <w:highlight w:val="green"/>
        </w:rPr>
        <w:t xml:space="preserve"> </w:t>
      </w:r>
    </w:p>
    <w:p w:rsidR="00732702" w:rsidRPr="002603FC" w:rsidRDefault="007C4A3D">
      <w:pPr>
        <w:pStyle w:val="Paragraphedeliste"/>
        <w:numPr>
          <w:ilvl w:val="1"/>
          <w:numId w:val="26"/>
        </w:numPr>
        <w:rPr>
          <w:b/>
          <w:highlight w:val="green"/>
        </w:rPr>
      </w:pPr>
      <w:r w:rsidRPr="006E50E4">
        <w:rPr>
          <w:highlight w:val="green"/>
        </w:rPr>
        <w:t>Si le code de la commune</w:t>
      </w:r>
      <w:r w:rsidR="00663AD4" w:rsidRPr="006E50E4">
        <w:rPr>
          <w:highlight w:val="green"/>
        </w:rPr>
        <w:t>, récupéré par intersection</w:t>
      </w:r>
      <w:r w:rsidR="00F04EE9" w:rsidRPr="006E50E4">
        <w:rPr>
          <w:highlight w:val="green"/>
        </w:rPr>
        <w:t xml:space="preserve"> </w:t>
      </w:r>
      <w:r w:rsidR="00663AD4" w:rsidRPr="006E50E4">
        <w:rPr>
          <w:highlight w:val="green"/>
        </w:rPr>
        <w:t>de</w:t>
      </w:r>
      <w:r w:rsidR="00F04EE9" w:rsidRPr="006E50E4">
        <w:rPr>
          <w:highlight w:val="green"/>
        </w:rPr>
        <w:t xml:space="preserve"> </w:t>
      </w:r>
      <w:r w:rsidR="00663AD4" w:rsidRPr="006E50E4">
        <w:rPr>
          <w:highlight w:val="green"/>
        </w:rPr>
        <w:t xml:space="preserve">la géométrie de l’objet avec géoroute, </w:t>
      </w:r>
      <w:r w:rsidRPr="006E50E4">
        <w:rPr>
          <w:highlight w:val="green"/>
        </w:rPr>
        <w:t xml:space="preserve">existe dans la table « </w:t>
      </w:r>
      <w:r w:rsidR="002603FC">
        <w:rPr>
          <w:highlight w:val="green"/>
        </w:rPr>
        <w:t>adm_rip_asso_commune</w:t>
      </w:r>
      <w:r w:rsidRPr="006E50E4">
        <w:rPr>
          <w:highlight w:val="green"/>
        </w:rPr>
        <w:t xml:space="preserve"> » (champ </w:t>
      </w:r>
      <w:r w:rsidRPr="002603FC">
        <w:rPr>
          <w:highlight w:val="green"/>
        </w:rPr>
        <w:t>« code_com », cf.</w:t>
      </w:r>
      <w:fldSimple w:instr=" REF _Ref422929467 \h  \* MERGEFORMAT ">
        <w:r w:rsidR="00675435" w:rsidRPr="00675435">
          <w:rPr>
            <w:highlight w:val="green"/>
          </w:rPr>
          <w:t>Description de la table geofibre.adm_</w:t>
        </w:r>
        <w:r w:rsidR="00675435" w:rsidRPr="00675435">
          <w:rPr>
            <w:rFonts w:cs="Arial"/>
            <w:highlight w:val="green"/>
          </w:rPr>
          <w:t>rip_asso_commune</w:t>
        </w:r>
      </w:fldSimple>
      <w:r w:rsidRPr="002603FC">
        <w:rPr>
          <w:highlight w:val="green"/>
        </w:rPr>
        <w:t xml:space="preserve">), alors la valeur du code RIP correspondant (champ « code ») est utilisée. </w:t>
      </w:r>
    </w:p>
    <w:p w:rsidR="00732702" w:rsidRPr="002603FC" w:rsidRDefault="007C4A3D">
      <w:pPr>
        <w:pStyle w:val="Paragraphedeliste"/>
        <w:numPr>
          <w:ilvl w:val="1"/>
          <w:numId w:val="26"/>
        </w:numPr>
        <w:rPr>
          <w:b/>
          <w:highlight w:val="green"/>
        </w:rPr>
      </w:pPr>
      <w:r w:rsidRPr="002603FC">
        <w:rPr>
          <w:highlight w:val="green"/>
        </w:rPr>
        <w:t>Sinon, la valeur « Orange » est utilisée.</w:t>
      </w:r>
    </w:p>
    <w:p w:rsidR="00732702" w:rsidRDefault="00732702"/>
    <w:p w:rsidR="00E14782" w:rsidRPr="00B918E1" w:rsidRDefault="007B673F" w:rsidP="00E14782">
      <w:pPr>
        <w:rPr>
          <w:b/>
          <w:i/>
        </w:rPr>
      </w:pPr>
      <w:r>
        <w:rPr>
          <w:b/>
          <w:i/>
        </w:rPr>
        <w:t>Les autres traitements effectués dans cette partie ne présentent pas encore de description.</w:t>
      </w:r>
    </w:p>
    <w:p w:rsidR="000707C8" w:rsidRPr="00B918E1" w:rsidRDefault="007B673F" w:rsidP="000707C8">
      <w:pPr>
        <w:pStyle w:val="Titre5"/>
      </w:pPr>
      <w:r>
        <w:t>SR FTTH</w:t>
      </w:r>
    </w:p>
    <w:p w:rsidR="00E14782" w:rsidRPr="00B918E1" w:rsidRDefault="00FE4E1D" w:rsidP="00E14782">
      <w:pPr>
        <w:rPr>
          <w:b/>
          <w:u w:val="single"/>
        </w:rPr>
      </w:pPr>
      <w:r w:rsidRPr="00FE4E1D">
        <w:rPr>
          <w:b/>
          <w:u w:val="single"/>
        </w:rPr>
        <w:t>Attributs copiés à partir du site GC :</w:t>
      </w:r>
    </w:p>
    <w:p w:rsidR="00E14782" w:rsidRPr="00B918E1" w:rsidRDefault="00FE4E1D" w:rsidP="00E14782">
      <w:pPr>
        <w:ind w:firstLine="708"/>
      </w:pPr>
      <w:r w:rsidRPr="00FE4E1D">
        <w:t>cle_mkt1, code_srp, code_srs, code_srt, code_srtype, code_voie, nom_voie, num_voie, code_com</w:t>
      </w:r>
    </w:p>
    <w:p w:rsidR="00E14782" w:rsidRPr="00B918E1" w:rsidRDefault="00FE4E1D" w:rsidP="00E14782">
      <w:pPr>
        <w:rPr>
          <w:b/>
          <w:u w:val="single"/>
        </w:rPr>
      </w:pPr>
      <w:r w:rsidRPr="00FE4E1D">
        <w:rPr>
          <w:b/>
          <w:u w:val="single"/>
        </w:rPr>
        <w:t>Attributs modifiés selon les règles suivantes :</w:t>
      </w:r>
    </w:p>
    <w:p w:rsidR="00732702" w:rsidRDefault="00FE4E1D">
      <w:pPr>
        <w:pStyle w:val="Paragraphedeliste"/>
        <w:numPr>
          <w:ilvl w:val="0"/>
          <w:numId w:val="26"/>
        </w:numPr>
      </w:pPr>
      <w:r w:rsidRPr="00FE4E1D">
        <w:t>statut_ftth = 'D'</w:t>
      </w:r>
    </w:p>
    <w:p w:rsidR="00732702" w:rsidRDefault="00FE4E1D">
      <w:pPr>
        <w:pStyle w:val="Paragraphedeliste"/>
        <w:numPr>
          <w:ilvl w:val="0"/>
          <w:numId w:val="26"/>
        </w:numPr>
      </w:pPr>
      <w:r w:rsidRPr="00FE4E1D">
        <w:t>infra_gc = 1</w:t>
      </w:r>
    </w:p>
    <w:p w:rsidR="00B918E1" w:rsidRPr="00B918E1" w:rsidRDefault="00FE4E1D" w:rsidP="00B918E1">
      <w:pPr>
        <w:pStyle w:val="Paragraphedeliste"/>
        <w:numPr>
          <w:ilvl w:val="0"/>
          <w:numId w:val="26"/>
        </w:numPr>
      </w:pPr>
      <w:r w:rsidRPr="00FE4E1D">
        <w:t xml:space="preserve">modif_geo = </w:t>
      </w:r>
      <w:r w:rsidR="007B673F">
        <w:rPr>
          <w:b/>
          <w:i/>
        </w:rPr>
        <w:t>Cette partie ne présente pas encore de description.</w:t>
      </w:r>
    </w:p>
    <w:p w:rsidR="00F713C6" w:rsidRPr="00F713C6" w:rsidRDefault="00B918E1" w:rsidP="00B918E1">
      <w:pPr>
        <w:pStyle w:val="Paragraphedeliste"/>
        <w:numPr>
          <w:ilvl w:val="0"/>
          <w:numId w:val="26"/>
        </w:numPr>
        <w:rPr>
          <w:b/>
          <w:highlight w:val="green"/>
        </w:rPr>
      </w:pPr>
      <w:r w:rsidRPr="00B918E1">
        <w:rPr>
          <w:highlight w:val="green"/>
        </w:rPr>
        <w:t>déployeur :</w:t>
      </w:r>
      <w:r w:rsidR="007C4A3D" w:rsidRPr="007C4A3D">
        <w:rPr>
          <w:highlight w:val="green"/>
        </w:rPr>
        <w:t xml:space="preserve"> </w:t>
      </w:r>
    </w:p>
    <w:p w:rsidR="00732702" w:rsidRPr="002603FC" w:rsidRDefault="007C4A3D">
      <w:pPr>
        <w:pStyle w:val="Paragraphedeliste"/>
        <w:numPr>
          <w:ilvl w:val="1"/>
          <w:numId w:val="26"/>
        </w:numPr>
        <w:rPr>
          <w:b/>
          <w:highlight w:val="green"/>
        </w:rPr>
      </w:pPr>
      <w:r w:rsidRPr="006E50E4">
        <w:rPr>
          <w:highlight w:val="green"/>
        </w:rPr>
        <w:t>Si le code de la commune</w:t>
      </w:r>
      <w:r w:rsidR="00663AD4" w:rsidRPr="006E50E4">
        <w:rPr>
          <w:highlight w:val="green"/>
        </w:rPr>
        <w:t>, récupéré par intersection</w:t>
      </w:r>
      <w:r w:rsidR="006E50E4">
        <w:rPr>
          <w:highlight w:val="green"/>
        </w:rPr>
        <w:t xml:space="preserve"> </w:t>
      </w:r>
      <w:r w:rsidR="00663AD4" w:rsidRPr="006E50E4">
        <w:rPr>
          <w:highlight w:val="green"/>
        </w:rPr>
        <w:t>de</w:t>
      </w:r>
      <w:r w:rsidR="006E50E4">
        <w:rPr>
          <w:highlight w:val="green"/>
        </w:rPr>
        <w:t xml:space="preserve"> </w:t>
      </w:r>
      <w:r w:rsidR="00663AD4" w:rsidRPr="006E50E4">
        <w:rPr>
          <w:highlight w:val="green"/>
        </w:rPr>
        <w:t xml:space="preserve">la géométrie de l’objet avec géoroute, </w:t>
      </w:r>
      <w:r w:rsidRPr="006E50E4">
        <w:rPr>
          <w:highlight w:val="green"/>
        </w:rPr>
        <w:t xml:space="preserve">existe dans la table « </w:t>
      </w:r>
      <w:r w:rsidR="002603FC">
        <w:rPr>
          <w:highlight w:val="green"/>
        </w:rPr>
        <w:t>adm_rip_asso_commune</w:t>
      </w:r>
      <w:r w:rsidRPr="006E50E4">
        <w:rPr>
          <w:highlight w:val="green"/>
        </w:rPr>
        <w:t xml:space="preserve"> » (champ « code_com », cf.</w:t>
      </w:r>
      <w:fldSimple w:instr=" REF _Ref422929467 \h  \* MERGEFORMAT ">
        <w:r w:rsidR="00675435" w:rsidRPr="00675435">
          <w:rPr>
            <w:highlight w:val="green"/>
          </w:rPr>
          <w:t>Description de la table geofibre.adm_</w:t>
        </w:r>
        <w:r w:rsidR="00675435" w:rsidRPr="00675435">
          <w:rPr>
            <w:rFonts w:cs="Arial"/>
            <w:highlight w:val="green"/>
          </w:rPr>
          <w:t>rip_asso_commune</w:t>
        </w:r>
      </w:fldSimple>
      <w:r w:rsidRPr="002603FC">
        <w:rPr>
          <w:highlight w:val="green"/>
        </w:rPr>
        <w:t xml:space="preserve">), alors la valeur du code RIP correspondant (champ « code ») est utilisée. </w:t>
      </w:r>
    </w:p>
    <w:p w:rsidR="00732702" w:rsidRPr="002603FC" w:rsidRDefault="007C4A3D">
      <w:pPr>
        <w:pStyle w:val="Paragraphedeliste"/>
        <w:numPr>
          <w:ilvl w:val="1"/>
          <w:numId w:val="26"/>
        </w:numPr>
        <w:rPr>
          <w:b/>
          <w:highlight w:val="green"/>
        </w:rPr>
      </w:pPr>
      <w:r w:rsidRPr="002603FC">
        <w:rPr>
          <w:highlight w:val="green"/>
        </w:rPr>
        <w:t>Sinon, la valeur « Orange » est utilisée.</w:t>
      </w:r>
    </w:p>
    <w:p w:rsidR="00732702" w:rsidRDefault="00732702">
      <w:pPr>
        <w:pStyle w:val="Paragraphedeliste"/>
        <w:ind w:left="1065"/>
      </w:pPr>
    </w:p>
    <w:p w:rsidR="00732702" w:rsidRDefault="00732702"/>
    <w:p w:rsidR="00E14782" w:rsidRPr="00F3668A" w:rsidRDefault="00E14782" w:rsidP="00E14782">
      <w:pPr>
        <w:rPr>
          <w:b/>
          <w:i/>
        </w:rPr>
      </w:pPr>
      <w:r w:rsidRPr="00F3668A">
        <w:rPr>
          <w:b/>
          <w:i/>
        </w:rPr>
        <w:t>Les autres traitements effectués dans cette partie ne présentent pas encore de description.</w:t>
      </w:r>
    </w:p>
    <w:p w:rsidR="00732702" w:rsidRDefault="00732702">
      <w:pPr>
        <w:pStyle w:val="Paragraphedeliste"/>
        <w:ind w:left="1065"/>
        <w:rPr>
          <w:rFonts w:cs="Arial"/>
        </w:rPr>
      </w:pPr>
    </w:p>
    <w:p w:rsidR="00732702" w:rsidRDefault="00732702">
      <w:pPr>
        <w:pStyle w:val="Paragraphedeliste"/>
        <w:ind w:left="1065"/>
        <w:rPr>
          <w:rFonts w:cs="Arial"/>
        </w:rPr>
      </w:pPr>
    </w:p>
    <w:p w:rsidR="00557301" w:rsidRDefault="00557301" w:rsidP="009F021F">
      <w:pPr>
        <w:pStyle w:val="Titre4"/>
      </w:pPr>
      <w:bookmarkStart w:id="340" w:name="_Toc426723510"/>
      <w:r>
        <w:t>Gestion des « </w:t>
      </w:r>
      <w:r w:rsidRPr="001D749C">
        <w:t>Immeuble</w:t>
      </w:r>
      <w:r>
        <w:t xml:space="preserve"> FTTH »</w:t>
      </w:r>
      <w:bookmarkEnd w:id="340"/>
    </w:p>
    <w:p w:rsidR="00DB0322" w:rsidRPr="00F1205B" w:rsidRDefault="00DB0322" w:rsidP="00DB0322">
      <w:pPr>
        <w:rPr>
          <w:rFonts w:cs="Arial"/>
        </w:rPr>
      </w:pPr>
      <w:r w:rsidRPr="00F1205B">
        <w:rPr>
          <w:rFonts w:cs="Arial"/>
        </w:rPr>
        <w:t>Le widget est composé de 4 onglets </w:t>
      </w:r>
      <w:r>
        <w:rPr>
          <w:rFonts w:cs="Arial"/>
        </w:rPr>
        <w:t>pour ce type de sites supports</w:t>
      </w:r>
      <w:r w:rsidRPr="00F1205B">
        <w:rPr>
          <w:rFonts w:cs="Arial"/>
        </w:rPr>
        <w:t xml:space="preserve">: </w:t>
      </w:r>
    </w:p>
    <w:p w:rsidR="00DB0322" w:rsidRDefault="00DB0322" w:rsidP="00DB0322">
      <w:pPr>
        <w:pStyle w:val="Paragraphedeliste"/>
        <w:numPr>
          <w:ilvl w:val="0"/>
          <w:numId w:val="101"/>
        </w:numPr>
        <w:autoSpaceDE w:val="0"/>
        <w:autoSpaceDN w:val="0"/>
        <w:adjustRightInd w:val="0"/>
        <w:spacing w:before="0" w:after="0"/>
        <w:contextualSpacing w:val="0"/>
      </w:pPr>
      <w:r w:rsidRPr="00F1205B">
        <w:t>Général</w:t>
      </w:r>
    </w:p>
    <w:p w:rsidR="003007F0" w:rsidRDefault="00A30B9C">
      <w:pPr>
        <w:pStyle w:val="Paragraphedeliste"/>
        <w:numPr>
          <w:ilvl w:val="1"/>
          <w:numId w:val="101"/>
        </w:numPr>
        <w:autoSpaceDE w:val="0"/>
        <w:autoSpaceDN w:val="0"/>
        <w:adjustRightInd w:val="0"/>
        <w:spacing w:before="0" w:after="0"/>
        <w:contextualSpacing w:val="0"/>
      </w:pPr>
      <w:r>
        <w:t xml:space="preserve">Champ </w:t>
      </w:r>
      <w:r w:rsidR="00852FDD">
        <w:t>« </w:t>
      </w:r>
      <w:r>
        <w:t>Etat</w:t>
      </w:r>
      <w:r w:rsidR="00852FDD">
        <w:t> »</w:t>
      </w:r>
      <w:r>
        <w:t>,</w:t>
      </w:r>
    </w:p>
    <w:p w:rsidR="003007F0" w:rsidRDefault="00A30B9C" w:rsidP="00B87CA4">
      <w:pPr>
        <w:pStyle w:val="Paragraphedeliste"/>
        <w:numPr>
          <w:ilvl w:val="2"/>
          <w:numId w:val="101"/>
        </w:numPr>
        <w:autoSpaceDE w:val="0"/>
        <w:autoSpaceDN w:val="0"/>
        <w:adjustRightInd w:val="0"/>
        <w:spacing w:before="0" w:after="0"/>
        <w:contextualSpacing w:val="0"/>
      </w:pPr>
      <w:r>
        <w:t xml:space="preserve">Ce champ utilise le domaine </w:t>
      </w:r>
      <w:hyperlink w:anchor="_Etat_de_l’immeuble_1" w:history="1">
        <w:r w:rsidR="00CA27D5" w:rsidRPr="00CA27D5">
          <w:rPr>
            <w:rStyle w:val="Lienhypertexte"/>
          </w:rPr>
          <w:t>Etat de l’immeuble</w:t>
        </w:r>
      </w:hyperlink>
    </w:p>
    <w:p w:rsidR="003007F0" w:rsidRDefault="00A30B9C">
      <w:pPr>
        <w:pStyle w:val="Paragraphedeliste"/>
        <w:numPr>
          <w:ilvl w:val="2"/>
          <w:numId w:val="101"/>
        </w:numPr>
      </w:pPr>
      <w:r>
        <w:t>Toute autre valeur sera affichée dans l’IHM comme Non définie.</w:t>
      </w:r>
    </w:p>
    <w:p w:rsidR="003007F0" w:rsidRDefault="00A30B9C">
      <w:pPr>
        <w:pStyle w:val="Paragraphedeliste"/>
        <w:numPr>
          <w:ilvl w:val="2"/>
          <w:numId w:val="101"/>
        </w:numPr>
      </w:pPr>
      <w:r>
        <w:t>L’exploitant pourra ajouter manuellement via arc catalog des valeurs au domaine pour préciser la ou les valeurs à ajouter.</w:t>
      </w:r>
    </w:p>
    <w:p w:rsidR="003007F0" w:rsidRDefault="00852FDD">
      <w:pPr>
        <w:pStyle w:val="Paragraphedeliste"/>
        <w:numPr>
          <w:ilvl w:val="1"/>
          <w:numId w:val="101"/>
        </w:numPr>
        <w:jc w:val="left"/>
        <w:rPr>
          <w:rFonts w:cs="Arial"/>
        </w:rPr>
      </w:pPr>
      <w:r>
        <w:rPr>
          <w:rFonts w:cs="Arial"/>
        </w:rPr>
        <w:t>C</w:t>
      </w:r>
      <w:r w:rsidR="00A30B9C" w:rsidRPr="00A30B9C">
        <w:rPr>
          <w:rFonts w:cs="Arial"/>
        </w:rPr>
        <w:t xml:space="preserve">hamp </w:t>
      </w:r>
      <w:r>
        <w:rPr>
          <w:rFonts w:cs="Arial"/>
        </w:rPr>
        <w:t>« référence PT »,</w:t>
      </w:r>
    </w:p>
    <w:p w:rsidR="003007F0" w:rsidRDefault="00A30B9C">
      <w:pPr>
        <w:pStyle w:val="Paragraphedeliste"/>
        <w:numPr>
          <w:ilvl w:val="2"/>
          <w:numId w:val="101"/>
        </w:numPr>
        <w:jc w:val="left"/>
        <w:rPr>
          <w:rFonts w:cs="Arial"/>
        </w:rPr>
      </w:pPr>
      <w:r>
        <w:rPr>
          <w:rFonts w:cs="Arial"/>
        </w:rPr>
        <w:t>C</w:t>
      </w:r>
      <w:r w:rsidRPr="00A30B9C">
        <w:rPr>
          <w:rFonts w:cs="Arial"/>
        </w:rPr>
        <w:t>e champ est accessible à l’ouverture du widget sans avoir à utiliser le scroller.</w:t>
      </w:r>
    </w:p>
    <w:p w:rsidR="00DB0322" w:rsidRPr="00F1205B" w:rsidRDefault="00DB0322" w:rsidP="00DB0322">
      <w:pPr>
        <w:pStyle w:val="Paragraphedeliste"/>
        <w:numPr>
          <w:ilvl w:val="0"/>
          <w:numId w:val="101"/>
        </w:numPr>
        <w:autoSpaceDE w:val="0"/>
        <w:autoSpaceDN w:val="0"/>
        <w:adjustRightInd w:val="0"/>
        <w:spacing w:before="0" w:after="0"/>
        <w:contextualSpacing w:val="0"/>
      </w:pPr>
      <w:r w:rsidRPr="00F1205B">
        <w:t>Adresse</w:t>
      </w:r>
      <w:r>
        <w:t>,</w:t>
      </w:r>
    </w:p>
    <w:p w:rsidR="00DB0322" w:rsidRPr="00F1205B" w:rsidRDefault="00DB0322" w:rsidP="00DB0322">
      <w:pPr>
        <w:pStyle w:val="Paragraphedeliste"/>
        <w:numPr>
          <w:ilvl w:val="0"/>
          <w:numId w:val="101"/>
        </w:numPr>
        <w:autoSpaceDE w:val="0"/>
        <w:autoSpaceDN w:val="0"/>
        <w:adjustRightInd w:val="0"/>
        <w:spacing w:before="0" w:after="0"/>
        <w:contextualSpacing w:val="0"/>
      </w:pPr>
      <w:r w:rsidRPr="00F1205B">
        <w:t>Autre</w:t>
      </w:r>
      <w:r>
        <w:t>,</w:t>
      </w:r>
    </w:p>
    <w:p w:rsidR="00DB0322" w:rsidRDefault="00DB0322" w:rsidP="00DB0322">
      <w:pPr>
        <w:pStyle w:val="Paragraphedeliste"/>
        <w:numPr>
          <w:ilvl w:val="0"/>
          <w:numId w:val="101"/>
        </w:numPr>
        <w:autoSpaceDE w:val="0"/>
        <w:autoSpaceDN w:val="0"/>
        <w:adjustRightInd w:val="0"/>
        <w:spacing w:before="0" w:after="0"/>
        <w:contextualSpacing w:val="0"/>
      </w:pPr>
      <w:r w:rsidRPr="00F1205B">
        <w:t>Liste PT</w:t>
      </w:r>
      <w:r>
        <w:t>.</w:t>
      </w:r>
    </w:p>
    <w:p w:rsidR="003007F0" w:rsidRDefault="003007F0"/>
    <w:p w:rsidR="003007F0" w:rsidRDefault="003129B9">
      <w:pPr>
        <w:pStyle w:val="Titre4"/>
      </w:pPr>
      <w:bookmarkStart w:id="341" w:name="_Toc426723511"/>
      <w:r>
        <w:t>Gestion des « Chambre FTTH »</w:t>
      </w:r>
      <w:bookmarkEnd w:id="341"/>
    </w:p>
    <w:p w:rsidR="003007F0" w:rsidRDefault="003129B9">
      <w:pPr>
        <w:pStyle w:val="Titre5"/>
      </w:pPr>
      <w:r w:rsidRPr="001D749C">
        <w:t>Gestion des chambres FTTH ayant une incohérence code INSEE/code RIVOLI</w:t>
      </w:r>
    </w:p>
    <w:p w:rsidR="003007F0" w:rsidRDefault="003129B9">
      <w:pPr>
        <w:pStyle w:val="Titre6"/>
      </w:pPr>
      <w:r w:rsidRPr="001D749C">
        <w:t>Configuration</w:t>
      </w:r>
    </w:p>
    <w:p w:rsidR="003129B9" w:rsidRPr="001D749C" w:rsidRDefault="003129B9" w:rsidP="003129B9">
      <w:pPr>
        <w:jc w:val="left"/>
        <w:rPr>
          <w:rFonts w:cs="Arial"/>
        </w:rPr>
      </w:pPr>
      <w:r w:rsidRPr="001D749C">
        <w:rPr>
          <w:rFonts w:cs="Arial"/>
        </w:rPr>
        <w:t>Le fichier client.xml permet de rendre modifiable le champ Code INSEE.</w:t>
      </w:r>
    </w:p>
    <w:p w:rsidR="003129B9" w:rsidRPr="001D749C" w:rsidRDefault="003129B9" w:rsidP="003129B9">
      <w:pPr>
        <w:jc w:val="left"/>
        <w:rPr>
          <w:rFonts w:cs="Arial"/>
        </w:rPr>
      </w:pPr>
    </w:p>
    <w:p w:rsidR="003007F0" w:rsidRDefault="003129B9">
      <w:pPr>
        <w:pStyle w:val="Titre5"/>
      </w:pPr>
      <w:r w:rsidRPr="001D749C">
        <w:lastRenderedPageBreak/>
        <w:t>Widget des Sites supports</w:t>
      </w:r>
    </w:p>
    <w:p w:rsidR="003129B9" w:rsidRPr="001D749C" w:rsidRDefault="003129B9" w:rsidP="003129B9">
      <w:pPr>
        <w:jc w:val="left"/>
        <w:rPr>
          <w:rFonts w:cs="Arial"/>
        </w:rPr>
      </w:pPr>
      <w:r w:rsidRPr="001D749C">
        <w:rPr>
          <w:rFonts w:cs="Arial"/>
        </w:rPr>
        <w:t>La taille du widget SiteSupport est définie de façon à ce que le champ Code INSEE soit visible à l’ouverture du widget.</w:t>
      </w:r>
    </w:p>
    <w:p w:rsidR="003129B9" w:rsidRPr="001D749C" w:rsidRDefault="003129B9" w:rsidP="003129B9">
      <w:pPr>
        <w:jc w:val="left"/>
        <w:rPr>
          <w:rFonts w:cs="Arial"/>
        </w:rPr>
      </w:pPr>
    </w:p>
    <w:p w:rsidR="003129B9" w:rsidRPr="001D749C" w:rsidRDefault="003129B9" w:rsidP="003129B9">
      <w:pPr>
        <w:jc w:val="left"/>
        <w:rPr>
          <w:rFonts w:cs="Arial"/>
        </w:rPr>
      </w:pPr>
      <w:r w:rsidRPr="001D749C">
        <w:rPr>
          <w:rFonts w:cs="Arial"/>
        </w:rPr>
        <w:t>Dans le cas de la création et de la modification des chambres FTTH, le champ Code INSEE :</w:t>
      </w:r>
    </w:p>
    <w:p w:rsidR="003129B9" w:rsidRPr="001D749C" w:rsidRDefault="003129B9" w:rsidP="003129B9">
      <w:pPr>
        <w:numPr>
          <w:ilvl w:val="0"/>
          <w:numId w:val="21"/>
        </w:numPr>
        <w:jc w:val="left"/>
        <w:rPr>
          <w:rFonts w:cs="Arial"/>
        </w:rPr>
      </w:pPr>
      <w:r w:rsidRPr="001D749C">
        <w:rPr>
          <w:rFonts w:cs="Arial"/>
        </w:rPr>
        <w:t>est modifiable</w:t>
      </w:r>
    </w:p>
    <w:p w:rsidR="003129B9" w:rsidRPr="001D749C" w:rsidRDefault="003129B9" w:rsidP="003129B9">
      <w:pPr>
        <w:numPr>
          <w:ilvl w:val="0"/>
          <w:numId w:val="21"/>
        </w:numPr>
        <w:jc w:val="left"/>
        <w:rPr>
          <w:rFonts w:cs="Arial"/>
        </w:rPr>
      </w:pPr>
      <w:r w:rsidRPr="001D749C">
        <w:rPr>
          <w:rFonts w:cs="Arial"/>
        </w:rPr>
        <w:t>est obligatoire</w:t>
      </w:r>
    </w:p>
    <w:p w:rsidR="003129B9" w:rsidRPr="001D749C" w:rsidRDefault="003129B9" w:rsidP="003129B9">
      <w:pPr>
        <w:numPr>
          <w:ilvl w:val="0"/>
          <w:numId w:val="21"/>
        </w:numPr>
        <w:jc w:val="left"/>
        <w:rPr>
          <w:rFonts w:cs="Arial"/>
        </w:rPr>
      </w:pPr>
      <w:r w:rsidRPr="001D749C">
        <w:rPr>
          <w:rFonts w:cs="Arial"/>
        </w:rPr>
        <w:t>dispose de l'auto-complétion</w:t>
      </w:r>
    </w:p>
    <w:p w:rsidR="003129B9" w:rsidRPr="001D749C" w:rsidRDefault="003129B9" w:rsidP="003129B9">
      <w:pPr>
        <w:jc w:val="left"/>
        <w:rPr>
          <w:rFonts w:cs="Arial"/>
        </w:rPr>
      </w:pPr>
    </w:p>
    <w:p w:rsidR="003129B9" w:rsidRPr="001D749C" w:rsidRDefault="003129B9" w:rsidP="003129B9">
      <w:pPr>
        <w:jc w:val="left"/>
        <w:rPr>
          <w:rFonts w:cs="Arial"/>
        </w:rPr>
      </w:pPr>
      <w:r w:rsidRPr="001D749C">
        <w:rPr>
          <w:rFonts w:cs="Arial"/>
        </w:rPr>
        <w:t>Lors de la sélection d'un résultat d'auto-complétion pour le code INSEE :</w:t>
      </w:r>
    </w:p>
    <w:p w:rsidR="003129B9" w:rsidRPr="001D749C" w:rsidRDefault="003129B9" w:rsidP="003129B9">
      <w:pPr>
        <w:numPr>
          <w:ilvl w:val="0"/>
          <w:numId w:val="22"/>
        </w:numPr>
        <w:jc w:val="left"/>
        <w:rPr>
          <w:rFonts w:cs="Arial"/>
        </w:rPr>
      </w:pPr>
      <w:r w:rsidRPr="001D749C">
        <w:rPr>
          <w:rFonts w:cs="Arial"/>
        </w:rPr>
        <w:t>le champ Commune est mis à jour avec le nom de la commune correspondant au code INSEE sélectionné</w:t>
      </w:r>
    </w:p>
    <w:p w:rsidR="003129B9" w:rsidRPr="001D749C" w:rsidRDefault="003129B9" w:rsidP="003129B9">
      <w:pPr>
        <w:numPr>
          <w:ilvl w:val="0"/>
          <w:numId w:val="22"/>
        </w:numPr>
        <w:jc w:val="left"/>
        <w:rPr>
          <w:rFonts w:cs="Arial"/>
        </w:rPr>
      </w:pPr>
      <w:r w:rsidRPr="001D749C">
        <w:rPr>
          <w:rFonts w:cs="Arial"/>
        </w:rPr>
        <w:t>les champs Voie et Code Rivoli sont mis à jour en fonction du code INSEE. Si l'un ou l'autre de ces champs est modifié, une pop-up d'information est affichée à l'utilisateur avec le message suivant :</w:t>
      </w:r>
    </w:p>
    <w:p w:rsidR="003129B9" w:rsidRPr="001D749C" w:rsidRDefault="003129B9" w:rsidP="003129B9">
      <w:pPr>
        <w:jc w:val="left"/>
        <w:rPr>
          <w:rFonts w:cs="Arial"/>
        </w:rPr>
      </w:pPr>
    </w:p>
    <w:p w:rsidR="003129B9" w:rsidRPr="001D749C" w:rsidRDefault="00237576" w:rsidP="003129B9">
      <w:pPr>
        <w:jc w:val="center"/>
        <w:rPr>
          <w:rFonts w:cs="Arial"/>
        </w:rPr>
      </w:pPr>
      <w:r>
        <w:rPr>
          <w:rFonts w:cs="Arial"/>
          <w:noProof/>
        </w:rPr>
        <w:drawing>
          <wp:inline distT="0" distB="0" distL="0" distR="0">
            <wp:extent cx="3267075" cy="1762125"/>
            <wp:effectExtent l="19050" t="0" r="9525" b="0"/>
            <wp:docPr id="6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51" cstate="print"/>
                    <a:srcRect/>
                    <a:stretch>
                      <a:fillRect/>
                    </a:stretch>
                  </pic:blipFill>
                  <pic:spPr bwMode="auto">
                    <a:xfrm>
                      <a:off x="0" y="0"/>
                      <a:ext cx="3267075" cy="1762125"/>
                    </a:xfrm>
                    <a:prstGeom prst="rect">
                      <a:avLst/>
                    </a:prstGeom>
                    <a:noFill/>
                    <a:ln w="9525">
                      <a:noFill/>
                      <a:miter lim="800000"/>
                      <a:headEnd/>
                      <a:tailEnd/>
                    </a:ln>
                  </pic:spPr>
                </pic:pic>
              </a:graphicData>
            </a:graphic>
          </wp:inline>
        </w:drawing>
      </w:r>
    </w:p>
    <w:p w:rsidR="003129B9" w:rsidRPr="001D749C" w:rsidRDefault="003129B9" w:rsidP="003129B9">
      <w:pPr>
        <w:jc w:val="left"/>
        <w:rPr>
          <w:rFonts w:cs="Arial"/>
        </w:rPr>
      </w:pPr>
      <w:r w:rsidRPr="001D749C">
        <w:rPr>
          <w:rFonts w:cs="Arial"/>
        </w:rPr>
        <w:t>La mise à jour automatique des champs Voie et Code Rivoli est détaillée dans le schéma ci-dessous :</w:t>
      </w:r>
    </w:p>
    <w:p w:rsidR="003129B9" w:rsidRPr="001D749C" w:rsidRDefault="00237576" w:rsidP="003129B9">
      <w:pPr>
        <w:rPr>
          <w:rFonts w:cs="Arial"/>
        </w:rPr>
      </w:pPr>
      <w:r>
        <w:rPr>
          <w:rFonts w:cs="Arial"/>
          <w:noProof/>
        </w:rPr>
        <w:drawing>
          <wp:inline distT="0" distB="0" distL="0" distR="0">
            <wp:extent cx="5762625" cy="4314825"/>
            <wp:effectExtent l="19050" t="0" r="9525" b="0"/>
            <wp:docPr id="66" name="Image 33" descr="algo-Modif_INSEE_Ch-FT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algo-Modif_INSEE_Ch-FTTH"/>
                    <pic:cNvPicPr>
                      <a:picLocks noChangeAspect="1" noChangeArrowheads="1"/>
                    </pic:cNvPicPr>
                  </pic:nvPicPr>
                  <pic:blipFill>
                    <a:blip r:embed="rId52" cstate="print"/>
                    <a:srcRect/>
                    <a:stretch>
                      <a:fillRect/>
                    </a:stretch>
                  </pic:blipFill>
                  <pic:spPr bwMode="auto">
                    <a:xfrm>
                      <a:off x="0" y="0"/>
                      <a:ext cx="5762625" cy="4314825"/>
                    </a:xfrm>
                    <a:prstGeom prst="rect">
                      <a:avLst/>
                    </a:prstGeom>
                    <a:noFill/>
                    <a:ln w="9525">
                      <a:noFill/>
                      <a:miter lim="800000"/>
                      <a:headEnd/>
                      <a:tailEnd/>
                    </a:ln>
                  </pic:spPr>
                </pic:pic>
              </a:graphicData>
            </a:graphic>
          </wp:inline>
        </w:drawing>
      </w:r>
    </w:p>
    <w:p w:rsidR="003007F0" w:rsidRDefault="003129B9">
      <w:pPr>
        <w:pStyle w:val="Titre4"/>
      </w:pPr>
      <w:bookmarkStart w:id="342" w:name="_Toc408413380"/>
      <w:bookmarkStart w:id="343" w:name="_Toc426723512"/>
      <w:bookmarkEnd w:id="342"/>
      <w:r w:rsidRPr="009F021F">
        <w:lastRenderedPageBreak/>
        <w:t>Gestion des « Appuis FTTH »</w:t>
      </w:r>
      <w:bookmarkEnd w:id="343"/>
    </w:p>
    <w:p w:rsidR="003007F0" w:rsidRDefault="003129B9">
      <w:pPr>
        <w:pStyle w:val="Titre5"/>
      </w:pPr>
      <w:r w:rsidRPr="001D749C">
        <w:t>Trigger</w:t>
      </w:r>
    </w:p>
    <w:p w:rsidR="003129B9" w:rsidRPr="001D749C" w:rsidRDefault="003129B9" w:rsidP="003129B9">
      <w:pPr>
        <w:rPr>
          <w:rFonts w:cs="Arial"/>
        </w:rPr>
      </w:pPr>
      <w:r w:rsidRPr="001D749C">
        <w:rPr>
          <w:rFonts w:cs="Arial"/>
        </w:rPr>
        <w:t>Un trigger before est présent sur les tables ftth_site_appui_ft, ftth_site_chambre, ftth_site_nra, ftth_site_sr et ftth_appui_erdf. Lors de la création ou modification d’une ligne de ces tables, les champs coord_x2 et coord_y2 sont remplis.</w:t>
      </w:r>
    </w:p>
    <w:p w:rsidR="003129B9" w:rsidRPr="001D749C" w:rsidRDefault="003129B9" w:rsidP="003129B9">
      <w:pPr>
        <w:rPr>
          <w:rFonts w:cs="Arial"/>
        </w:rPr>
      </w:pPr>
    </w:p>
    <w:p w:rsidR="003007F0" w:rsidRDefault="003129B9">
      <w:pPr>
        <w:pStyle w:val="Titre5"/>
      </w:pPr>
      <w:bookmarkStart w:id="344" w:name="_Ref422921759"/>
      <w:r w:rsidRPr="001D749C">
        <w:t>Création d’un appui par duplication</w:t>
      </w:r>
      <w:bookmarkEnd w:id="344"/>
    </w:p>
    <w:p w:rsidR="003129B9" w:rsidRPr="001D749C" w:rsidRDefault="003129B9" w:rsidP="003129B9">
      <w:pPr>
        <w:rPr>
          <w:rFonts w:cs="Arial"/>
        </w:rPr>
      </w:pPr>
      <w:r w:rsidRPr="001D749C">
        <w:rPr>
          <w:rFonts w:cs="Arial"/>
        </w:rPr>
        <w:t>Lors de la création d’un appui FTTH, l’utilisateur doit avoir la possibilité de dupliquer un appui de la couche GC soit en cliquant dessus soit en récupérant ses attributs suivant l’algorithme ci-dessous :</w:t>
      </w:r>
    </w:p>
    <w:p w:rsidR="003129B9" w:rsidRPr="001D749C" w:rsidRDefault="003129B9" w:rsidP="003129B9">
      <w:pPr>
        <w:rPr>
          <w:rFonts w:cs="Arial"/>
        </w:rPr>
      </w:pPr>
    </w:p>
    <w:p w:rsidR="003129B9" w:rsidRPr="001D749C" w:rsidRDefault="00237576" w:rsidP="003129B9">
      <w:pPr>
        <w:rPr>
          <w:rFonts w:cs="Arial"/>
          <w:noProof/>
        </w:rPr>
      </w:pPr>
      <w:r>
        <w:rPr>
          <w:rFonts w:cs="Arial"/>
          <w:noProof/>
        </w:rPr>
        <w:drawing>
          <wp:inline distT="0" distB="0" distL="0" distR="0">
            <wp:extent cx="5597525" cy="2878455"/>
            <wp:effectExtent l="19050" t="0" r="3175" b="0"/>
            <wp:docPr id="2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5597525" cy="2878455"/>
                    </a:xfrm>
                    <a:prstGeom prst="rect">
                      <a:avLst/>
                    </a:prstGeom>
                    <a:noFill/>
                    <a:ln w="9525">
                      <a:noFill/>
                      <a:miter lim="800000"/>
                      <a:headEnd/>
                      <a:tailEnd/>
                    </a:ln>
                  </pic:spPr>
                </pic:pic>
              </a:graphicData>
            </a:graphic>
          </wp:inline>
        </w:drawing>
      </w:r>
    </w:p>
    <w:p w:rsidR="003129B9" w:rsidRPr="001D749C" w:rsidRDefault="003129B9" w:rsidP="003129B9">
      <w:pPr>
        <w:rPr>
          <w:rFonts w:cs="Arial"/>
        </w:rPr>
      </w:pPr>
      <w:r w:rsidRPr="001D749C">
        <w:rPr>
          <w:rFonts w:cs="Arial"/>
        </w:rPr>
        <w:t>Lors de la duplication, les attributs de l’appui GC (identifié par le clic ou saisi par l’utilisateur) sont copiés dans l’appui FTTH en cours de création. Le champ code_com est valorisé avec le code INSEE récupéré par l’identifer lors du clic sur la carte.</w:t>
      </w:r>
    </w:p>
    <w:p w:rsidR="003129B9" w:rsidRPr="001D749C" w:rsidRDefault="003129B9" w:rsidP="003129B9">
      <w:pPr>
        <w:rPr>
          <w:rFonts w:cs="Arial"/>
        </w:rPr>
      </w:pPr>
    </w:p>
    <w:p w:rsidR="003129B9" w:rsidRDefault="003129B9" w:rsidP="003129B9">
      <w:r w:rsidRPr="001D749C">
        <w:t>La duplication est également utilisée lors de la gestion de parcours ou de point fonctionnel.</w:t>
      </w:r>
    </w:p>
    <w:p w:rsidR="003129B9" w:rsidRPr="001D749C" w:rsidRDefault="003129B9" w:rsidP="003129B9">
      <w:pPr>
        <w:rPr>
          <w:rFonts w:cs="Arial"/>
        </w:rPr>
      </w:pPr>
    </w:p>
    <w:p w:rsidR="003007F0" w:rsidRDefault="00687951">
      <w:pPr>
        <w:pStyle w:val="Titre5"/>
      </w:pPr>
      <w:r>
        <w:t>C</w:t>
      </w:r>
      <w:r w:rsidR="003129B9" w:rsidRPr="003129B9">
        <w:t>réation des Appuis FTTH (gestion des sites supports)</w:t>
      </w:r>
    </w:p>
    <w:p w:rsidR="003129B9" w:rsidRPr="001D749C" w:rsidRDefault="003129B9" w:rsidP="003129B9">
      <w:pPr>
        <w:rPr>
          <w:rFonts w:cs="Arial"/>
        </w:rPr>
      </w:pPr>
      <w:r w:rsidRPr="001D749C">
        <w:rPr>
          <w:rFonts w:cs="Arial"/>
        </w:rPr>
        <w:t>Au moment du clic utilisateur sur la carte, une action d’identification des sites Appui GC est réalisée.</w:t>
      </w:r>
    </w:p>
    <w:p w:rsidR="003129B9" w:rsidRPr="001D749C" w:rsidRDefault="003129B9" w:rsidP="003129B9">
      <w:pPr>
        <w:rPr>
          <w:rFonts w:cs="Arial"/>
        </w:rPr>
      </w:pPr>
      <w:r w:rsidRPr="001D749C">
        <w:rPr>
          <w:rFonts w:cs="Arial"/>
        </w:rPr>
        <w:t>Suite à cette identification, plusieurs cas sont possibles :</w:t>
      </w:r>
    </w:p>
    <w:p w:rsidR="003007F0" w:rsidRPr="003007F0" w:rsidRDefault="0018726C">
      <w:pPr>
        <w:pStyle w:val="Titre6"/>
        <w:rPr>
          <w:i/>
          <w:lang w:val="fr-FR"/>
        </w:rPr>
      </w:pPr>
      <w:bookmarkStart w:id="345" w:name="_Aucun_site_GC"/>
      <w:bookmarkStart w:id="346" w:name="_Ref408579305"/>
      <w:bookmarkEnd w:id="345"/>
      <w:r>
        <w:rPr>
          <w:lang w:val="fr-FR"/>
        </w:rPr>
        <w:t>Aucun site GC n’a été détecté</w:t>
      </w:r>
      <w:bookmarkEnd w:id="346"/>
    </w:p>
    <w:p w:rsidR="003129B9" w:rsidRPr="001D749C" w:rsidRDefault="003129B9" w:rsidP="003129B9">
      <w:pPr>
        <w:rPr>
          <w:rFonts w:cs="Arial"/>
        </w:rPr>
      </w:pPr>
      <w:r w:rsidRPr="001D749C">
        <w:rPr>
          <w:rFonts w:cs="Arial"/>
        </w:rPr>
        <w:t xml:space="preserve">Lors de la saisie du numéro d’appui, une recherche de site GC est réalisée via </w:t>
      </w:r>
    </w:p>
    <w:p w:rsidR="003129B9" w:rsidRPr="001D749C" w:rsidRDefault="003129B9" w:rsidP="003129B9">
      <w:pPr>
        <w:autoSpaceDE w:val="0"/>
        <w:autoSpaceDN w:val="0"/>
        <w:adjustRightInd w:val="0"/>
        <w:jc w:val="left"/>
        <w:rPr>
          <w:rFonts w:eastAsia="Calibri" w:cs="Arial"/>
          <w:lang w:val="en-US"/>
        </w:rPr>
      </w:pPr>
      <w:r w:rsidRPr="001D749C">
        <w:rPr>
          <w:rFonts w:eastAsia="Calibri" w:cs="Arial"/>
          <w:b/>
          <w:bCs/>
          <w:color w:val="6699CC"/>
          <w:lang w:val="en-US"/>
        </w:rPr>
        <w:t>var</w:t>
      </w:r>
      <w:r w:rsidRPr="001D749C">
        <w:rPr>
          <w:rFonts w:eastAsia="Calibri" w:cs="Arial"/>
          <w:color w:val="000000"/>
          <w:lang w:val="en-US"/>
        </w:rPr>
        <w:t xml:space="preserve"> </w:t>
      </w:r>
      <w:r w:rsidRPr="00F627B6">
        <w:rPr>
          <w:rFonts w:eastAsia="Calibri" w:cs="Arial"/>
          <w:color w:val="000000"/>
          <w:highlight w:val="lightGray"/>
          <w:lang w:val="en-US"/>
        </w:rPr>
        <w:t>fea</w:t>
      </w:r>
      <w:r w:rsidRPr="001D749C">
        <w:rPr>
          <w:rFonts w:eastAsia="Calibri" w:cs="Arial"/>
          <w:color w:val="000000"/>
          <w:lang w:val="en-US"/>
        </w:rPr>
        <w:t xml:space="preserve">:FeatureLayer = </w:t>
      </w:r>
      <w:r w:rsidRPr="001D749C">
        <w:rPr>
          <w:rFonts w:eastAsia="Calibri" w:cs="Arial"/>
          <w:b/>
          <w:bCs/>
          <w:color w:val="0033FF"/>
          <w:lang w:val="en-US"/>
        </w:rPr>
        <w:t>this</w:t>
      </w:r>
      <w:r w:rsidRPr="001D749C">
        <w:rPr>
          <w:rFonts w:eastAsia="Calibri" w:cs="Arial"/>
          <w:color w:val="000000"/>
          <w:lang w:val="en-US"/>
        </w:rPr>
        <w:t>.featureTools.getFeatureLayer(layerName);</w:t>
      </w:r>
    </w:p>
    <w:p w:rsidR="003129B9" w:rsidRPr="001D749C" w:rsidRDefault="003129B9" w:rsidP="003129B9">
      <w:pPr>
        <w:rPr>
          <w:rFonts w:eastAsia="Calibri" w:cs="Arial"/>
          <w:color w:val="000000"/>
        </w:rPr>
      </w:pPr>
      <w:r w:rsidRPr="001D749C">
        <w:rPr>
          <w:rFonts w:eastAsia="Calibri" w:cs="Arial"/>
          <w:color w:val="000000"/>
        </w:rPr>
        <w:t>fea.queryFeatures(…) ;</w:t>
      </w:r>
    </w:p>
    <w:p w:rsidR="003129B9" w:rsidRPr="001D749C" w:rsidRDefault="003129B9" w:rsidP="003129B9">
      <w:pPr>
        <w:rPr>
          <w:rFonts w:cs="Arial"/>
        </w:rPr>
      </w:pPr>
      <w:r w:rsidRPr="001D749C">
        <w:rPr>
          <w:rFonts w:cs="Arial"/>
        </w:rPr>
        <w:t xml:space="preserve">Elle permet de récupérer la géométrie de l’appui GC en même temps que ses attributs. </w:t>
      </w:r>
    </w:p>
    <w:p w:rsidR="003129B9" w:rsidRPr="001D749C" w:rsidRDefault="003129B9" w:rsidP="003129B9">
      <w:pPr>
        <w:rPr>
          <w:rFonts w:cs="Arial"/>
        </w:rPr>
      </w:pPr>
    </w:p>
    <w:p w:rsidR="003129B9" w:rsidRPr="001D749C" w:rsidRDefault="003129B9" w:rsidP="003129B9">
      <w:pPr>
        <w:rPr>
          <w:rFonts w:cs="Arial"/>
        </w:rPr>
      </w:pPr>
      <w:r w:rsidRPr="001D749C">
        <w:rPr>
          <w:rFonts w:cs="Arial"/>
        </w:rPr>
        <w:t>Les messages affichés à l’utilisateur après saisie d’un numéro d’appui sont les suivants :</w:t>
      </w:r>
    </w:p>
    <w:p w:rsidR="003129B9" w:rsidRPr="001D749C" w:rsidRDefault="003129B9" w:rsidP="003129B9">
      <w:pPr>
        <w:rPr>
          <w:rFonts w:cs="Arial"/>
        </w:rPr>
      </w:pPr>
      <w:r w:rsidRPr="001D749C">
        <w:rPr>
          <w:rFonts w:cs="Arial"/>
        </w:rPr>
        <w:t>Le site GC saisi existe et aucun appui FTTH existant n’a déjà ce numéro :</w:t>
      </w:r>
    </w:p>
    <w:p w:rsidR="003129B9" w:rsidRPr="001D749C" w:rsidRDefault="003129B9" w:rsidP="003129B9">
      <w:pPr>
        <w:rPr>
          <w:rFonts w:cs="Arial"/>
          <w:highlight w:val="green"/>
        </w:rPr>
      </w:pPr>
    </w:p>
    <w:p w:rsidR="003129B9" w:rsidRPr="001D749C" w:rsidRDefault="00237576" w:rsidP="003129B9">
      <w:pPr>
        <w:jc w:val="center"/>
        <w:rPr>
          <w:rFonts w:cs="Arial"/>
          <w:highlight w:val="green"/>
        </w:rPr>
      </w:pPr>
      <w:r>
        <w:rPr>
          <w:rFonts w:cs="Arial"/>
          <w:noProof/>
        </w:rPr>
        <w:lastRenderedPageBreak/>
        <w:drawing>
          <wp:inline distT="0" distB="0" distL="0" distR="0">
            <wp:extent cx="3733800" cy="1771650"/>
            <wp:effectExtent l="19050" t="0" r="0" b="0"/>
            <wp:docPr id="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54" cstate="print"/>
                    <a:srcRect/>
                    <a:stretch>
                      <a:fillRect/>
                    </a:stretch>
                  </pic:blipFill>
                  <pic:spPr bwMode="auto">
                    <a:xfrm>
                      <a:off x="0" y="0"/>
                      <a:ext cx="3733800" cy="1771650"/>
                    </a:xfrm>
                    <a:prstGeom prst="rect">
                      <a:avLst/>
                    </a:prstGeom>
                    <a:noFill/>
                    <a:ln w="9525">
                      <a:noFill/>
                      <a:miter lim="800000"/>
                      <a:headEnd/>
                      <a:tailEnd/>
                    </a:ln>
                  </pic:spPr>
                </pic:pic>
              </a:graphicData>
            </a:graphic>
          </wp:inline>
        </w:drawing>
      </w:r>
    </w:p>
    <w:p w:rsidR="003129B9" w:rsidRPr="001D749C" w:rsidRDefault="003129B9" w:rsidP="003129B9">
      <w:pPr>
        <w:rPr>
          <w:rFonts w:cs="Arial"/>
        </w:rPr>
      </w:pPr>
      <w:r w:rsidRPr="001D749C">
        <w:rPr>
          <w:rFonts w:cs="Arial"/>
        </w:rPr>
        <w:t>Sans duplication et aucun appui FTTH existant n’a déjà ce numéro :</w:t>
      </w:r>
    </w:p>
    <w:p w:rsidR="003129B9" w:rsidRPr="001D749C" w:rsidRDefault="00237576" w:rsidP="003129B9">
      <w:pPr>
        <w:jc w:val="center"/>
        <w:rPr>
          <w:rFonts w:cs="Arial"/>
          <w:noProof/>
        </w:rPr>
      </w:pPr>
      <w:r>
        <w:rPr>
          <w:rFonts w:cs="Arial"/>
          <w:noProof/>
        </w:rPr>
        <w:drawing>
          <wp:inline distT="0" distB="0" distL="0" distR="0">
            <wp:extent cx="3609975" cy="1647825"/>
            <wp:effectExtent l="19050" t="0" r="9525" b="0"/>
            <wp:docPr id="5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55" cstate="print"/>
                    <a:srcRect/>
                    <a:stretch>
                      <a:fillRect/>
                    </a:stretch>
                  </pic:blipFill>
                  <pic:spPr bwMode="auto">
                    <a:xfrm>
                      <a:off x="0" y="0"/>
                      <a:ext cx="3609975" cy="1647825"/>
                    </a:xfrm>
                    <a:prstGeom prst="rect">
                      <a:avLst/>
                    </a:prstGeom>
                    <a:noFill/>
                    <a:ln w="9525">
                      <a:noFill/>
                      <a:miter lim="800000"/>
                      <a:headEnd/>
                      <a:tailEnd/>
                    </a:ln>
                  </pic:spPr>
                </pic:pic>
              </a:graphicData>
            </a:graphic>
          </wp:inline>
        </w:drawing>
      </w:r>
    </w:p>
    <w:p w:rsidR="003129B9" w:rsidRPr="001D749C" w:rsidRDefault="003129B9" w:rsidP="003129B9">
      <w:pPr>
        <w:rPr>
          <w:rFonts w:cs="Arial"/>
        </w:rPr>
      </w:pPr>
      <w:r w:rsidRPr="001D749C">
        <w:rPr>
          <w:rFonts w:cs="Arial"/>
        </w:rPr>
        <w:t>Un appui FTTH est unique. Si l’utilisateur essaye de créer un second appui avec le même identifiant le message suivant lui est affiché.</w:t>
      </w:r>
    </w:p>
    <w:p w:rsidR="003129B9" w:rsidRPr="001D749C" w:rsidRDefault="00237576" w:rsidP="003129B9">
      <w:pPr>
        <w:jc w:val="center"/>
        <w:rPr>
          <w:rFonts w:cs="Arial"/>
          <w:noProof/>
        </w:rPr>
      </w:pPr>
      <w:r>
        <w:rPr>
          <w:rFonts w:cs="Arial"/>
          <w:noProof/>
        </w:rPr>
        <w:drawing>
          <wp:inline distT="0" distB="0" distL="0" distR="0">
            <wp:extent cx="3238500" cy="1276350"/>
            <wp:effectExtent l="19050" t="0" r="0" b="0"/>
            <wp:docPr id="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3238500" cy="1276350"/>
                    </a:xfrm>
                    <a:prstGeom prst="rect">
                      <a:avLst/>
                    </a:prstGeom>
                    <a:noFill/>
                    <a:ln w="9525">
                      <a:noFill/>
                      <a:miter lim="800000"/>
                      <a:headEnd/>
                      <a:tailEnd/>
                    </a:ln>
                  </pic:spPr>
                </pic:pic>
              </a:graphicData>
            </a:graphic>
          </wp:inline>
        </w:drawing>
      </w:r>
    </w:p>
    <w:p w:rsidR="003129B9" w:rsidRPr="001D749C" w:rsidRDefault="003129B9" w:rsidP="003129B9">
      <w:pPr>
        <w:rPr>
          <w:rFonts w:cs="Arial"/>
        </w:rPr>
      </w:pPr>
    </w:p>
    <w:p w:rsidR="003129B9" w:rsidRPr="001D749C" w:rsidRDefault="003129B9" w:rsidP="003129B9">
      <w:pPr>
        <w:rPr>
          <w:rFonts w:cs="Arial"/>
        </w:rPr>
      </w:pPr>
      <w:r w:rsidRPr="001D749C">
        <w:rPr>
          <w:rFonts w:cs="Arial"/>
        </w:rPr>
        <w:t>Si l’utilisateur modifie le numéro d’appui, on recommence le processus de recherche de site GC mais on ne réinitialise pas les champs quand on est dans le cas d’un site non dupliqué.</w:t>
      </w:r>
    </w:p>
    <w:p w:rsidR="003129B9" w:rsidRPr="001D749C" w:rsidRDefault="003129B9" w:rsidP="003129B9">
      <w:pPr>
        <w:rPr>
          <w:rFonts w:cs="Arial"/>
        </w:rPr>
      </w:pPr>
      <w:r w:rsidRPr="001D749C">
        <w:rPr>
          <w:rFonts w:cs="Arial"/>
        </w:rPr>
        <w:t>Cas particulier : Si l’utilisateur efface le numéro d’appui et saisit à nouveau le même numéro, on ne recommence pas la recherche de site GC par contre, l’unicité du numéro d’appui FTTH est contrôlé de nouveau. Lors de l’enregistrement de l’appui FTTH, l’unicité du numéro d’appui est également contrôlée, afin de vérifier si un éventuel appui ayant le même numéro n’a pas été créé entre temps.</w:t>
      </w:r>
    </w:p>
    <w:p w:rsidR="003129B9" w:rsidRDefault="003129B9" w:rsidP="003129B9">
      <w:r w:rsidRPr="001D749C">
        <w:t xml:space="preserve">Suite du fonctionnement dans le chapitre </w:t>
      </w:r>
      <w:r w:rsidR="000A206D">
        <w:t>« </w:t>
      </w:r>
      <w:hyperlink w:anchor="_Sélection_de_l’appui" w:history="1">
        <w:r w:rsidR="001F2823" w:rsidRPr="001F2823">
          <w:rPr>
            <w:rStyle w:val="Lienhypertexte"/>
          </w:rPr>
          <w:t>Sélection de l’appui GC à dupliquer OK</w:t>
        </w:r>
      </w:hyperlink>
      <w:r w:rsidR="000A206D">
        <w:t> »</w:t>
      </w:r>
      <w:r w:rsidRPr="001D749C">
        <w:t xml:space="preserve">. </w:t>
      </w:r>
    </w:p>
    <w:p w:rsidR="003007F0" w:rsidRDefault="0018726C">
      <w:pPr>
        <w:pStyle w:val="Titre6"/>
      </w:pPr>
      <w:r>
        <w:rPr>
          <w:lang w:val="fr-FR"/>
        </w:rPr>
        <w:t>Plusieurs sites GC sont détectés</w:t>
      </w:r>
    </w:p>
    <w:p w:rsidR="003129B9" w:rsidRPr="001D749C" w:rsidRDefault="003129B9" w:rsidP="003129B9">
      <w:pPr>
        <w:rPr>
          <w:rFonts w:cs="Arial"/>
        </w:rPr>
      </w:pPr>
      <w:r w:rsidRPr="001D749C">
        <w:rPr>
          <w:rFonts w:cs="Arial"/>
        </w:rPr>
        <w:t xml:space="preserve">Si tous les sites détectés sont déjà dupliqués passer au chapitre  </w:t>
      </w:r>
      <w:r w:rsidR="00E75EEB">
        <w:rPr>
          <w:rFonts w:cs="Arial"/>
        </w:rPr>
        <w:t>« </w:t>
      </w:r>
      <w:hyperlink w:anchor="_Aucun_site_GC" w:history="1">
        <w:r w:rsidR="001F2823" w:rsidRPr="001F2823">
          <w:rPr>
            <w:rStyle w:val="Lienhypertexte"/>
            <w:rFonts w:cs="Arial"/>
          </w:rPr>
          <w:t>Aucun site GC n’a été détecté</w:t>
        </w:r>
      </w:hyperlink>
      <w:r w:rsidR="000A206D">
        <w:t> »</w:t>
      </w:r>
      <w:r w:rsidRPr="001D749C">
        <w:rPr>
          <w:rFonts w:cs="Arial"/>
        </w:rPr>
        <w:t>.</w:t>
      </w:r>
    </w:p>
    <w:p w:rsidR="003129B9" w:rsidRPr="001D749C" w:rsidRDefault="003129B9" w:rsidP="003129B9">
      <w:pPr>
        <w:rPr>
          <w:rFonts w:cs="Arial"/>
        </w:rPr>
      </w:pPr>
      <w:r w:rsidRPr="001D749C">
        <w:rPr>
          <w:rFonts w:cs="Arial"/>
        </w:rPr>
        <w:t xml:space="preserve">Sinon, présence d’une popup permettant la sélection du site à dupliquer (Seuls les sites n’étant pas déjà dupliqués sont à proposer). Si l’utilisateur annule, retourner dans le mode d’identification. </w:t>
      </w:r>
    </w:p>
    <w:p w:rsidR="003129B9" w:rsidRPr="001D749C" w:rsidRDefault="003129B9" w:rsidP="003129B9">
      <w:pPr>
        <w:rPr>
          <w:rFonts w:cs="Arial"/>
        </w:rPr>
      </w:pPr>
      <w:r w:rsidRPr="001D749C">
        <w:rPr>
          <w:rFonts w:cs="Arial"/>
        </w:rPr>
        <w:t>Si il valide son choix, afficher une popup confirmant la duplication de l’appui GC.</w:t>
      </w:r>
    </w:p>
    <w:p w:rsidR="003129B9" w:rsidRDefault="003129B9" w:rsidP="003129B9">
      <w:r w:rsidRPr="001D749C">
        <w:t xml:space="preserve">Suite du fonctionnement dans le chapitre </w:t>
      </w:r>
      <w:r w:rsidR="000A206D">
        <w:t>« </w:t>
      </w:r>
      <w:hyperlink w:anchor="_Sélection_de_l’appui" w:history="1">
        <w:r w:rsidR="001F2823" w:rsidRPr="001F2823">
          <w:rPr>
            <w:rStyle w:val="Lienhypertexte"/>
          </w:rPr>
          <w:t>Sélection de l’appui GC à dupliquer OK</w:t>
        </w:r>
      </w:hyperlink>
      <w:r w:rsidR="000A206D">
        <w:t> »</w:t>
      </w:r>
      <w:r w:rsidRPr="001D749C">
        <w:t xml:space="preserve">. </w:t>
      </w:r>
    </w:p>
    <w:p w:rsidR="003129B9" w:rsidRPr="001D749C" w:rsidRDefault="003129B9" w:rsidP="003129B9">
      <w:pPr>
        <w:rPr>
          <w:rFonts w:cs="Arial"/>
        </w:rPr>
      </w:pPr>
    </w:p>
    <w:p w:rsidR="003007F0" w:rsidRPr="003007F0" w:rsidRDefault="0018726C">
      <w:pPr>
        <w:pStyle w:val="Titre6"/>
        <w:rPr>
          <w:i/>
          <w:lang w:val="fr-FR"/>
        </w:rPr>
      </w:pPr>
      <w:r>
        <w:rPr>
          <w:lang w:val="fr-FR"/>
        </w:rPr>
        <w:t>Un seul site GC à été détecté</w:t>
      </w:r>
    </w:p>
    <w:p w:rsidR="003129B9" w:rsidRPr="001D749C" w:rsidRDefault="003129B9" w:rsidP="003129B9">
      <w:pPr>
        <w:rPr>
          <w:rFonts w:cs="Arial"/>
        </w:rPr>
      </w:pPr>
      <w:r w:rsidRPr="001D749C">
        <w:rPr>
          <w:rFonts w:cs="Arial"/>
        </w:rPr>
        <w:t xml:space="preserve">Si le site détecté est déjà dupliqué passer au chapitre  </w:t>
      </w:r>
      <w:r w:rsidR="009D3D1E">
        <w:rPr>
          <w:rFonts w:cs="Arial"/>
        </w:rPr>
        <w:t>« </w:t>
      </w:r>
      <w:hyperlink w:anchor="_Aucun_site_GC" w:history="1">
        <w:r w:rsidR="001F2823" w:rsidRPr="001F2823">
          <w:rPr>
            <w:rStyle w:val="Lienhypertexte"/>
            <w:rFonts w:cs="Arial"/>
          </w:rPr>
          <w:t>Aucun site GC n’a été détecté</w:t>
        </w:r>
      </w:hyperlink>
      <w:r w:rsidR="001F2823">
        <w:t> ».</w:t>
      </w:r>
    </w:p>
    <w:p w:rsidR="003129B9" w:rsidRPr="001D749C" w:rsidRDefault="003129B9" w:rsidP="003129B9">
      <w:pPr>
        <w:rPr>
          <w:rFonts w:cs="Arial"/>
        </w:rPr>
      </w:pPr>
      <w:r w:rsidRPr="001D749C">
        <w:rPr>
          <w:rFonts w:cs="Arial"/>
        </w:rPr>
        <w:t>Sinon, une popup est affichée pour confirmer la duplication de l’appui GC</w:t>
      </w:r>
    </w:p>
    <w:p w:rsidR="003129B9" w:rsidRPr="001D749C" w:rsidRDefault="003129B9" w:rsidP="003129B9">
      <w:pPr>
        <w:rPr>
          <w:rFonts w:cs="Arial"/>
        </w:rPr>
      </w:pPr>
      <w:r w:rsidRPr="001D749C">
        <w:rPr>
          <w:rFonts w:cs="Arial"/>
        </w:rPr>
        <w:t>Si l’utilisateur veut créer un appui FTTH non dupliqué sous un appui GC, il doit le créer à coté et le déplacer.</w:t>
      </w:r>
    </w:p>
    <w:p w:rsidR="003129B9" w:rsidRDefault="003129B9" w:rsidP="003129B9">
      <w:r w:rsidRPr="001D749C">
        <w:t xml:space="preserve">Suite du fonctionnement dans le chapitre </w:t>
      </w:r>
      <w:r w:rsidR="001F2823">
        <w:t>« </w:t>
      </w:r>
      <w:hyperlink w:anchor="_Sélection_de_l’appui" w:history="1">
        <w:r w:rsidR="001F2823" w:rsidRPr="001F2823">
          <w:rPr>
            <w:rStyle w:val="Lienhypertexte"/>
          </w:rPr>
          <w:t>Sélection de l’appui GC à dupliquer OK</w:t>
        </w:r>
      </w:hyperlink>
      <w:r w:rsidR="001F2823">
        <w:t> »</w:t>
      </w:r>
      <w:r w:rsidRPr="001D749C">
        <w:t xml:space="preserve">. </w:t>
      </w:r>
    </w:p>
    <w:p w:rsidR="003129B9" w:rsidRPr="001D749C" w:rsidRDefault="003129B9" w:rsidP="003129B9">
      <w:pPr>
        <w:rPr>
          <w:rFonts w:cs="Arial"/>
        </w:rPr>
      </w:pPr>
    </w:p>
    <w:p w:rsidR="003007F0" w:rsidRPr="003007F0" w:rsidRDefault="0018726C">
      <w:pPr>
        <w:pStyle w:val="Titre6"/>
        <w:rPr>
          <w:i/>
          <w:lang w:val="fr-FR"/>
        </w:rPr>
      </w:pPr>
      <w:bookmarkStart w:id="347" w:name="_Sélection_de_l’appui"/>
      <w:bookmarkStart w:id="348" w:name="_Ref408579270"/>
      <w:bookmarkEnd w:id="347"/>
      <w:r>
        <w:rPr>
          <w:lang w:val="fr-FR"/>
        </w:rPr>
        <w:lastRenderedPageBreak/>
        <w:t>Sélection de l’appui GC à dupliquer OK</w:t>
      </w:r>
      <w:bookmarkEnd w:id="348"/>
    </w:p>
    <w:p w:rsidR="003129B9" w:rsidRPr="001D749C" w:rsidRDefault="003129B9" w:rsidP="003129B9">
      <w:pPr>
        <w:rPr>
          <w:rFonts w:cs="Arial"/>
        </w:rPr>
      </w:pPr>
      <w:r w:rsidRPr="001D749C">
        <w:rPr>
          <w:rFonts w:cs="Arial"/>
        </w:rPr>
        <w:t xml:space="preserve">Le site support est enregistré directement, en récupérant les valeurs des champs de l’appui FTTH sélectionné sans passer par la case édition des données (sauf pour le chapitre </w:t>
      </w:r>
      <w:r w:rsidR="009D3D1E">
        <w:rPr>
          <w:rFonts w:cs="Arial"/>
        </w:rPr>
        <w:t>« </w:t>
      </w:r>
      <w:hyperlink w:anchor="_Aucun_site_GC" w:history="1">
        <w:r w:rsidR="001F2823" w:rsidRPr="001F2823">
          <w:rPr>
            <w:rStyle w:val="Lienhypertexte"/>
            <w:rFonts w:cs="Arial"/>
          </w:rPr>
          <w:t>Aucun site GC n’a été détecté</w:t>
        </w:r>
      </w:hyperlink>
      <w:r w:rsidR="001F2823">
        <w:rPr>
          <w:rFonts w:cs="Arial"/>
        </w:rPr>
        <w:t> »</w:t>
      </w:r>
      <w:r w:rsidRPr="001D749C">
        <w:rPr>
          <w:rFonts w:cs="Arial"/>
        </w:rPr>
        <w:t>).</w:t>
      </w:r>
    </w:p>
    <w:p w:rsidR="003129B9" w:rsidRPr="001D749C" w:rsidRDefault="003129B9" w:rsidP="003129B9">
      <w:pPr>
        <w:rPr>
          <w:rFonts w:cs="Arial"/>
        </w:rPr>
      </w:pPr>
      <w:r w:rsidRPr="001D749C">
        <w:rPr>
          <w:rFonts w:cs="Arial"/>
        </w:rPr>
        <w:t>Dans le cas de la création d’un appui FTTH par duplication sur un emplacement géographique différent du site GC, le champ modif_geo est mis à 1.</w:t>
      </w:r>
    </w:p>
    <w:p w:rsidR="003129B9" w:rsidRPr="001D749C" w:rsidRDefault="003129B9" w:rsidP="003129B9">
      <w:pPr>
        <w:rPr>
          <w:rFonts w:cs="Arial"/>
        </w:rPr>
      </w:pPr>
      <w:r w:rsidRPr="001D749C">
        <w:rPr>
          <w:rFonts w:cs="Arial"/>
        </w:rPr>
        <w:t>Par défaut la valeur de ce champ est 0, donc ce champ n’est pas à valoriser dans les autres cas. </w:t>
      </w:r>
    </w:p>
    <w:p w:rsidR="003129B9" w:rsidRPr="001D749C" w:rsidRDefault="003129B9" w:rsidP="003129B9">
      <w:pPr>
        <w:rPr>
          <w:rFonts w:cs="Arial"/>
        </w:rPr>
      </w:pPr>
      <w:r w:rsidRPr="001D749C">
        <w:rPr>
          <w:rFonts w:cs="Arial"/>
        </w:rPr>
        <w:t>GeoFibre ne gère pas les coordonnées initiales du site. Si l’utilisateur souhaite repositionner le site dans sa position originelle, il devra le supprimer puis le dupliquer. </w:t>
      </w:r>
    </w:p>
    <w:p w:rsidR="003129B9" w:rsidRPr="001D749C" w:rsidRDefault="003129B9" w:rsidP="003129B9">
      <w:pPr>
        <w:rPr>
          <w:rFonts w:cs="Arial"/>
        </w:rPr>
      </w:pPr>
    </w:p>
    <w:p w:rsidR="003007F0" w:rsidRPr="003007F0" w:rsidRDefault="0018726C">
      <w:pPr>
        <w:pStyle w:val="Titre6"/>
        <w:rPr>
          <w:i/>
          <w:lang w:val="fr-FR"/>
        </w:rPr>
      </w:pPr>
      <w:bookmarkStart w:id="349" w:name="_Ref422921767"/>
      <w:r>
        <w:rPr>
          <w:lang w:val="fr-FR"/>
        </w:rPr>
        <w:t>Cas particulier d’un appui FTTH de nature potelet avec duplication</w:t>
      </w:r>
      <w:bookmarkEnd w:id="349"/>
    </w:p>
    <w:p w:rsidR="003129B9" w:rsidRPr="001D749C" w:rsidRDefault="003129B9" w:rsidP="003129B9">
      <w:pPr>
        <w:rPr>
          <w:rFonts w:cs="Arial"/>
        </w:rPr>
      </w:pPr>
      <w:r w:rsidRPr="001D749C">
        <w:rPr>
          <w:rFonts w:cs="Arial"/>
        </w:rPr>
        <w:t>Lors de la duplication d’un appui FTTH de nature potelet, le numéro renseigné dans GESPOT est conservé.</w:t>
      </w:r>
    </w:p>
    <w:p w:rsidR="003129B9" w:rsidRPr="001D749C" w:rsidRDefault="003129B9" w:rsidP="003129B9">
      <w:pPr>
        <w:rPr>
          <w:rFonts w:cs="Arial"/>
        </w:rPr>
      </w:pPr>
    </w:p>
    <w:p w:rsidR="003007F0" w:rsidRPr="003007F0" w:rsidRDefault="0018726C">
      <w:pPr>
        <w:pStyle w:val="Titre6"/>
        <w:rPr>
          <w:i/>
          <w:lang w:val="fr-FR"/>
        </w:rPr>
      </w:pPr>
      <w:r>
        <w:rPr>
          <w:lang w:val="fr-FR"/>
        </w:rPr>
        <w:t>Cas particulier d’un appui FTTH de nature potelet sans duplication</w:t>
      </w:r>
    </w:p>
    <w:p w:rsidR="003129B9" w:rsidRPr="001D749C" w:rsidRDefault="003129B9" w:rsidP="003129B9">
      <w:pPr>
        <w:rPr>
          <w:rFonts w:cs="Arial"/>
        </w:rPr>
      </w:pPr>
      <w:r w:rsidRPr="001D749C">
        <w:rPr>
          <w:rFonts w:cs="Arial"/>
        </w:rPr>
        <w:t>Pour la création d’un appui FTTH de nature potelet, plusieurs comportements utilisateurs sont possibles:</w:t>
      </w:r>
    </w:p>
    <w:p w:rsidR="003129B9" w:rsidRPr="001D749C" w:rsidRDefault="003129B9" w:rsidP="003129B9">
      <w:pPr>
        <w:rPr>
          <w:rFonts w:cs="Arial"/>
        </w:rPr>
      </w:pPr>
    </w:p>
    <w:p w:rsidR="003129B9" w:rsidRPr="001D749C" w:rsidRDefault="00237576" w:rsidP="003129B9">
      <w:pPr>
        <w:rPr>
          <w:rFonts w:cs="Arial"/>
        </w:rPr>
      </w:pPr>
      <w:r>
        <w:rPr>
          <w:rFonts w:cs="Arial"/>
          <w:noProof/>
        </w:rPr>
        <w:drawing>
          <wp:inline distT="0" distB="0" distL="0" distR="0">
            <wp:extent cx="5800725" cy="3771900"/>
            <wp:effectExtent l="19050" t="0" r="9525" b="0"/>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3129B9" w:rsidRPr="001D749C" w:rsidRDefault="003129B9" w:rsidP="003129B9">
      <w:pPr>
        <w:pStyle w:val="Paragraphedeliste"/>
        <w:numPr>
          <w:ilvl w:val="0"/>
          <w:numId w:val="27"/>
        </w:numPr>
        <w:autoSpaceDE w:val="0"/>
        <w:autoSpaceDN w:val="0"/>
        <w:adjustRightInd w:val="0"/>
        <w:spacing w:before="0" w:after="0"/>
        <w:jc w:val="left"/>
        <w:rPr>
          <w:rFonts w:cs="Arial"/>
        </w:rPr>
      </w:pPr>
      <w:r w:rsidRPr="001D749C">
        <w:rPr>
          <w:rFonts w:cs="Arial"/>
        </w:rPr>
        <w:t xml:space="preserve">La saisie du numéro est effectuée avant le choix de la nature : </w:t>
      </w:r>
    </w:p>
    <w:p w:rsidR="003129B9" w:rsidRPr="001D749C" w:rsidRDefault="003129B9" w:rsidP="003129B9">
      <w:pPr>
        <w:autoSpaceDE w:val="0"/>
        <w:autoSpaceDN w:val="0"/>
        <w:adjustRightInd w:val="0"/>
        <w:spacing w:before="0" w:after="0"/>
        <w:jc w:val="left"/>
        <w:rPr>
          <w:rFonts w:cs="Arial"/>
        </w:rPr>
      </w:pPr>
      <w:r w:rsidRPr="001D749C">
        <w:rPr>
          <w:rFonts w:cs="Arial"/>
        </w:rPr>
        <w:t>Le numéro saisi est conservé quand il change la nature en potelet pour lui permettre de le retrouver s’il rechange la nature au cours de la session vers une valeur différente de potelet.</w:t>
      </w:r>
    </w:p>
    <w:p w:rsidR="003129B9" w:rsidRPr="001D749C" w:rsidRDefault="003129B9" w:rsidP="003129B9">
      <w:pPr>
        <w:autoSpaceDE w:val="0"/>
        <w:autoSpaceDN w:val="0"/>
        <w:adjustRightInd w:val="0"/>
        <w:spacing w:before="0" w:after="0"/>
        <w:jc w:val="left"/>
        <w:rPr>
          <w:rFonts w:cs="Arial"/>
        </w:rPr>
      </w:pPr>
      <w:r w:rsidRPr="001D749C">
        <w:rPr>
          <w:rFonts w:cs="Arial"/>
        </w:rPr>
        <w:t xml:space="preserve"> </w:t>
      </w:r>
    </w:p>
    <w:p w:rsidR="003129B9" w:rsidRPr="001D749C" w:rsidRDefault="003129B9" w:rsidP="003129B9">
      <w:pPr>
        <w:pStyle w:val="Paragraphedeliste"/>
        <w:numPr>
          <w:ilvl w:val="0"/>
          <w:numId w:val="27"/>
        </w:numPr>
        <w:autoSpaceDE w:val="0"/>
        <w:autoSpaceDN w:val="0"/>
        <w:adjustRightInd w:val="0"/>
        <w:spacing w:before="0" w:after="0"/>
        <w:jc w:val="left"/>
        <w:rPr>
          <w:rFonts w:cs="Arial"/>
        </w:rPr>
      </w:pPr>
      <w:r w:rsidRPr="001D749C">
        <w:rPr>
          <w:rFonts w:cs="Arial"/>
        </w:rPr>
        <w:t>Le choix de la nature est effectué en premier :</w:t>
      </w:r>
    </w:p>
    <w:p w:rsidR="003129B9" w:rsidRPr="001D749C" w:rsidRDefault="003129B9" w:rsidP="003129B9">
      <w:pPr>
        <w:rPr>
          <w:rFonts w:cs="Arial"/>
        </w:rPr>
      </w:pPr>
      <w:r w:rsidRPr="001D749C">
        <w:rPr>
          <w:rFonts w:cs="Arial"/>
        </w:rPr>
        <w:t>On inscrit la chaîne « NumAuto» modifiable dans le champ numéro d’appui.</w:t>
      </w:r>
    </w:p>
    <w:p w:rsidR="003129B9" w:rsidRPr="001D749C" w:rsidRDefault="003129B9" w:rsidP="003129B9">
      <w:pPr>
        <w:pStyle w:val="Paragraphedeliste"/>
        <w:jc w:val="center"/>
        <w:rPr>
          <w:rFonts w:cs="Arial"/>
        </w:rPr>
      </w:pPr>
    </w:p>
    <w:p w:rsidR="003129B9" w:rsidRPr="001D749C" w:rsidRDefault="003129B9" w:rsidP="003129B9">
      <w:pPr>
        <w:rPr>
          <w:rFonts w:cs="Arial"/>
        </w:rPr>
      </w:pPr>
      <w:r w:rsidRPr="001D749C">
        <w:rPr>
          <w:rFonts w:cs="Arial"/>
        </w:rPr>
        <w:t>A l’enregistrement du potelet, le numéro de séquence est récupéré selon la règle suivante :</w:t>
      </w:r>
    </w:p>
    <w:p w:rsidR="003129B9" w:rsidRPr="001D749C" w:rsidRDefault="003129B9" w:rsidP="003129B9">
      <w:pPr>
        <w:pStyle w:val="Paragraphedeliste"/>
        <w:ind w:left="0"/>
        <w:rPr>
          <w:rFonts w:cs="Arial"/>
        </w:rPr>
      </w:pPr>
    </w:p>
    <w:p w:rsidR="003129B9" w:rsidRPr="001D749C" w:rsidRDefault="003129B9" w:rsidP="003129B9">
      <w:pPr>
        <w:pStyle w:val="Paragraphedeliste"/>
        <w:ind w:left="0"/>
        <w:rPr>
          <w:rFonts w:cs="Arial"/>
        </w:rPr>
      </w:pPr>
      <w:r w:rsidRPr="001D749C">
        <w:rPr>
          <w:rFonts w:cs="Arial"/>
        </w:rPr>
        <w:t>Le champ « </w:t>
      </w:r>
      <w:r w:rsidRPr="001D749C">
        <w:rPr>
          <w:rFonts w:cs="Arial"/>
          <w:i/>
        </w:rPr>
        <w:t>geofibre</w:t>
      </w:r>
      <w:r w:rsidRPr="001D749C">
        <w:rPr>
          <w:rFonts w:cs="Arial"/>
        </w:rPr>
        <w:t>.</w:t>
      </w:r>
      <w:r w:rsidRPr="001D749C">
        <w:rPr>
          <w:rFonts w:cs="Arial"/>
          <w:i/>
        </w:rPr>
        <w:t>ftth_site_appui_ft.num_appui</w:t>
      </w:r>
      <w:r w:rsidRPr="001D749C">
        <w:rPr>
          <w:rFonts w:cs="Arial"/>
        </w:rPr>
        <w:t xml:space="preserve"> » est valorisé avec « </w:t>
      </w:r>
      <w:r w:rsidRPr="001D749C">
        <w:rPr>
          <w:rFonts w:cs="Arial"/>
          <w:b/>
        </w:rPr>
        <w:t>P</w:t>
      </w:r>
      <w:r w:rsidRPr="001D749C">
        <w:rPr>
          <w:rFonts w:cs="Arial"/>
        </w:rPr>
        <w:t>000SEQ » où :</w:t>
      </w:r>
    </w:p>
    <w:p w:rsidR="003129B9" w:rsidRPr="001D749C" w:rsidRDefault="003129B9" w:rsidP="003129B9">
      <w:pPr>
        <w:pStyle w:val="Paragraphedeliste"/>
        <w:numPr>
          <w:ilvl w:val="0"/>
          <w:numId w:val="42"/>
        </w:numPr>
        <w:autoSpaceDE w:val="0"/>
        <w:autoSpaceDN w:val="0"/>
        <w:adjustRightInd w:val="0"/>
        <w:spacing w:before="0" w:after="0"/>
        <w:contextualSpacing w:val="0"/>
        <w:jc w:val="left"/>
        <w:rPr>
          <w:rFonts w:cs="Arial"/>
        </w:rPr>
      </w:pPr>
      <w:r w:rsidRPr="001D749C">
        <w:rPr>
          <w:rFonts w:cs="Arial"/>
        </w:rPr>
        <w:t>P est un caractère obligatoire</w:t>
      </w:r>
    </w:p>
    <w:p w:rsidR="003129B9" w:rsidRPr="001D749C" w:rsidRDefault="003129B9" w:rsidP="003129B9">
      <w:pPr>
        <w:pStyle w:val="Paragraphedeliste"/>
        <w:numPr>
          <w:ilvl w:val="0"/>
          <w:numId w:val="42"/>
        </w:numPr>
        <w:autoSpaceDE w:val="0"/>
        <w:autoSpaceDN w:val="0"/>
        <w:adjustRightInd w:val="0"/>
        <w:spacing w:before="0" w:after="0"/>
        <w:contextualSpacing w:val="0"/>
        <w:jc w:val="left"/>
        <w:rPr>
          <w:rFonts w:cs="Arial"/>
        </w:rPr>
      </w:pPr>
      <w:r w:rsidRPr="001D749C">
        <w:rPr>
          <w:rFonts w:cs="Arial"/>
        </w:rPr>
        <w:t>SEQ est le numéro de l’appui FTTH de nature potelet sur la commune.</w:t>
      </w:r>
    </w:p>
    <w:p w:rsidR="003129B9" w:rsidRPr="001D749C" w:rsidRDefault="003129B9" w:rsidP="003129B9">
      <w:pPr>
        <w:pStyle w:val="Paragraphedeliste"/>
        <w:numPr>
          <w:ilvl w:val="0"/>
          <w:numId w:val="42"/>
        </w:numPr>
        <w:autoSpaceDE w:val="0"/>
        <w:autoSpaceDN w:val="0"/>
        <w:adjustRightInd w:val="0"/>
        <w:spacing w:before="0" w:after="0"/>
        <w:contextualSpacing w:val="0"/>
        <w:jc w:val="left"/>
        <w:rPr>
          <w:rFonts w:cs="Arial"/>
        </w:rPr>
      </w:pPr>
      <w:r w:rsidRPr="001D749C">
        <w:rPr>
          <w:rFonts w:cs="Arial"/>
        </w:rPr>
        <w:t>Les 0 (zéro) permettent de caler à gauche le numéro pour obtenir 7 caractères.</w:t>
      </w:r>
    </w:p>
    <w:p w:rsidR="003129B9" w:rsidRPr="001D749C" w:rsidRDefault="003129B9" w:rsidP="003129B9">
      <w:pPr>
        <w:rPr>
          <w:rFonts w:cs="Arial"/>
        </w:rPr>
      </w:pPr>
    </w:p>
    <w:p w:rsidR="003129B9" w:rsidRPr="001D749C" w:rsidRDefault="003129B9" w:rsidP="003129B9">
      <w:pPr>
        <w:pStyle w:val="Paragraphedeliste"/>
        <w:ind w:left="0"/>
        <w:rPr>
          <w:rFonts w:cs="Arial"/>
        </w:rPr>
      </w:pPr>
      <w:r w:rsidRPr="001D749C">
        <w:rPr>
          <w:rFonts w:cs="Arial"/>
        </w:rPr>
        <w:lastRenderedPageBreak/>
        <w:t>A l’enregistrement, le champ « </w:t>
      </w:r>
      <w:r w:rsidRPr="001D749C">
        <w:rPr>
          <w:rFonts w:cs="Arial"/>
          <w:i/>
        </w:rPr>
        <w:t>geofibre.ftth_site_appui_ft.id_metier_site</w:t>
      </w:r>
      <w:r w:rsidRPr="001D749C">
        <w:rPr>
          <w:rFonts w:cs="Arial"/>
        </w:rPr>
        <w:t xml:space="preserve"> » est valorisé avec « num_appui/code_com ». </w:t>
      </w:r>
    </w:p>
    <w:p w:rsidR="003129B9" w:rsidRPr="001D749C" w:rsidRDefault="003129B9" w:rsidP="003129B9">
      <w:pPr>
        <w:pStyle w:val="Paragraphedeliste"/>
        <w:ind w:left="0"/>
        <w:rPr>
          <w:rFonts w:cs="Arial"/>
          <w:i/>
        </w:rPr>
      </w:pPr>
      <w:r w:rsidRPr="001D749C">
        <w:rPr>
          <w:rFonts w:cs="Arial"/>
          <w:i/>
        </w:rPr>
        <w:t>Exemple : « P000001/37000»</w:t>
      </w:r>
    </w:p>
    <w:p w:rsidR="003129B9" w:rsidRPr="001D749C" w:rsidRDefault="003129B9" w:rsidP="003129B9">
      <w:pPr>
        <w:autoSpaceDE w:val="0"/>
        <w:autoSpaceDN w:val="0"/>
        <w:adjustRightInd w:val="0"/>
        <w:spacing w:before="0" w:after="0"/>
        <w:jc w:val="left"/>
        <w:rPr>
          <w:rFonts w:cs="Arial"/>
        </w:rPr>
      </w:pPr>
    </w:p>
    <w:p w:rsidR="003129B9" w:rsidRPr="001D749C" w:rsidRDefault="003129B9" w:rsidP="003129B9">
      <w:pPr>
        <w:rPr>
          <w:rFonts w:cs="Arial"/>
        </w:rPr>
      </w:pPr>
      <w:r w:rsidRPr="001D749C">
        <w:rPr>
          <w:rFonts w:cs="Arial"/>
        </w:rPr>
        <w:t>Si l’utilisateur a saisi un numéro d’appuis, une pop-up d’information s’affiche avec le message suivant : « Le numéro d’appui que vous avez saisi va être remplacé par le numéro de potelet « </w:t>
      </w:r>
      <w:r w:rsidRPr="001D749C">
        <w:rPr>
          <w:rFonts w:cs="Arial"/>
          <w:b/>
        </w:rPr>
        <w:t>P</w:t>
      </w:r>
      <w:r w:rsidRPr="001D749C">
        <w:rPr>
          <w:rFonts w:cs="Arial"/>
        </w:rPr>
        <w:t xml:space="preserve">000SEQ  car il n’existe pas dans le référentiel GESPOT» (généré précédemment). </w:t>
      </w:r>
    </w:p>
    <w:p w:rsidR="003129B9" w:rsidRPr="001D749C" w:rsidRDefault="003129B9" w:rsidP="003129B9">
      <w:pPr>
        <w:rPr>
          <w:rFonts w:cs="Arial"/>
        </w:rPr>
      </w:pPr>
    </w:p>
    <w:p w:rsidR="003007F0" w:rsidRDefault="00687951">
      <w:pPr>
        <w:pStyle w:val="Titre5"/>
      </w:pPr>
      <w:r>
        <w:t>M</w:t>
      </w:r>
      <w:r w:rsidR="003129B9" w:rsidRPr="003129B9">
        <w:t>odification d’un appui FTTH</w:t>
      </w:r>
    </w:p>
    <w:p w:rsidR="003129B9" w:rsidRPr="001D749C" w:rsidRDefault="003129B9" w:rsidP="003129B9">
      <w:pPr>
        <w:rPr>
          <w:rFonts w:cs="Arial"/>
        </w:rPr>
      </w:pPr>
      <w:r w:rsidRPr="001D749C">
        <w:rPr>
          <w:rFonts w:cs="Arial"/>
        </w:rPr>
        <w:t>En mode modification d’un « appui FTTH » dans le widget des « Sites supports »</w:t>
      </w:r>
    </w:p>
    <w:p w:rsidR="003129B9" w:rsidRPr="001D749C" w:rsidRDefault="003129B9" w:rsidP="003129B9">
      <w:pPr>
        <w:pStyle w:val="Paragraphedeliste"/>
        <w:numPr>
          <w:ilvl w:val="0"/>
          <w:numId w:val="27"/>
        </w:numPr>
        <w:autoSpaceDE w:val="0"/>
        <w:autoSpaceDN w:val="0"/>
        <w:adjustRightInd w:val="0"/>
        <w:spacing w:before="0" w:after="0"/>
        <w:rPr>
          <w:rFonts w:cs="Arial"/>
        </w:rPr>
      </w:pPr>
      <w:r w:rsidRPr="001D749C">
        <w:rPr>
          <w:rFonts w:cs="Arial"/>
        </w:rPr>
        <w:t>Si un appui FTTH est de nature « potelet », le champ nature n’est pas modifiable.</w:t>
      </w:r>
    </w:p>
    <w:p w:rsidR="003129B9" w:rsidRPr="001D749C" w:rsidRDefault="003129B9" w:rsidP="003129B9">
      <w:pPr>
        <w:pStyle w:val="Paragraphedeliste"/>
        <w:numPr>
          <w:ilvl w:val="0"/>
          <w:numId w:val="27"/>
        </w:numPr>
        <w:autoSpaceDE w:val="0"/>
        <w:autoSpaceDN w:val="0"/>
        <w:adjustRightInd w:val="0"/>
        <w:spacing w:before="0" w:after="0"/>
        <w:rPr>
          <w:rFonts w:cs="Arial"/>
        </w:rPr>
      </w:pPr>
      <w:r w:rsidRPr="001D749C">
        <w:rPr>
          <w:rFonts w:cs="Arial"/>
        </w:rPr>
        <w:t>Si un appui FTTH est de nature différente de « potelet », la nature « Potelet » est retirée de la liste déroulante.</w:t>
      </w:r>
    </w:p>
    <w:p w:rsidR="003007F0" w:rsidRDefault="00344250">
      <w:pPr>
        <w:pStyle w:val="Titre5"/>
      </w:pPr>
      <w:r>
        <w:t xml:space="preserve">Commun aux </w:t>
      </w:r>
      <w:r w:rsidR="003129B9" w:rsidRPr="003129B9">
        <w:t>IHM</w:t>
      </w:r>
      <w:r>
        <w:t>s</w:t>
      </w:r>
      <w:r w:rsidR="003129B9" w:rsidRPr="003129B9">
        <w:t xml:space="preserve"> de création/modification des Appuis FTTH, APPUIs ERDF Chambre FTTH, NRA FTTH, SR FTTH (gestion des sites supports)</w:t>
      </w:r>
    </w:p>
    <w:p w:rsidR="003129B9" w:rsidRPr="001D749C" w:rsidRDefault="003129B9" w:rsidP="003129B9">
      <w:pPr>
        <w:rPr>
          <w:rFonts w:cs="Arial"/>
        </w:rPr>
      </w:pPr>
      <w:r w:rsidRPr="001D749C">
        <w:rPr>
          <w:rFonts w:cs="Arial"/>
        </w:rPr>
        <w:t>Les champs coord_x2, coord_y2 (tous) et modif_geo (sauf pour les appuis erdf) sont filtrés afin de ne pas être visibles dans ces IHM.</w:t>
      </w:r>
    </w:p>
    <w:p w:rsidR="003129B9" w:rsidRPr="001D749C" w:rsidRDefault="003129B9" w:rsidP="003129B9">
      <w:pPr>
        <w:rPr>
          <w:rFonts w:cs="Arial"/>
        </w:rPr>
      </w:pPr>
    </w:p>
    <w:p w:rsidR="003007F0" w:rsidRPr="003007F0" w:rsidRDefault="0018726C">
      <w:pPr>
        <w:pStyle w:val="Titre6"/>
        <w:rPr>
          <w:b/>
          <w:lang w:val="fr-FR"/>
        </w:rPr>
      </w:pPr>
      <w:r>
        <w:rPr>
          <w:lang w:val="fr-FR"/>
        </w:rPr>
        <w:t>IHM de modification des Appuis FTTH, Chambre FTTH, NRA FTTH, SR FTTH (gestion des sites supports)</w:t>
      </w:r>
    </w:p>
    <w:p w:rsidR="003129B9" w:rsidRPr="001D749C" w:rsidRDefault="003129B9" w:rsidP="003129B9">
      <w:pPr>
        <w:rPr>
          <w:rFonts w:cs="Arial"/>
        </w:rPr>
      </w:pPr>
      <w:r w:rsidRPr="001D749C">
        <w:rPr>
          <w:rFonts w:cs="Arial"/>
        </w:rPr>
        <w:t>Une requête permettant de savoir si le site est dupliqué ou non est présente dans le code.</w:t>
      </w:r>
    </w:p>
    <w:p w:rsidR="003129B9" w:rsidRPr="001D749C" w:rsidRDefault="003129B9" w:rsidP="003129B9">
      <w:pPr>
        <w:rPr>
          <w:rFonts w:cs="Arial"/>
        </w:rPr>
      </w:pPr>
      <w:r w:rsidRPr="001D749C">
        <w:rPr>
          <w:rFonts w:cs="Arial"/>
        </w:rPr>
        <w:t>Si l’utilisateur modifie géographiquement un site dupliqué, la valeur de modif_geo est à 1.</w:t>
      </w:r>
    </w:p>
    <w:p w:rsidR="003129B9" w:rsidRPr="001D749C" w:rsidRDefault="003129B9" w:rsidP="003129B9">
      <w:pPr>
        <w:rPr>
          <w:rFonts w:cs="Arial"/>
        </w:rPr>
      </w:pPr>
      <w:r w:rsidRPr="001D749C">
        <w:rPr>
          <w:rFonts w:cs="Arial"/>
        </w:rPr>
        <w:t>Un message doit être affiché pour validation à l’utilisateur lors de l’enregistrement de la modification géographique d’un site dupliqué </w:t>
      </w:r>
    </w:p>
    <w:p w:rsidR="003129B9" w:rsidRPr="001D749C" w:rsidRDefault="00237576" w:rsidP="003129B9">
      <w:pPr>
        <w:jc w:val="center"/>
        <w:rPr>
          <w:rFonts w:cs="Arial"/>
        </w:rPr>
      </w:pPr>
      <w:r>
        <w:rPr>
          <w:rFonts w:cs="Arial"/>
          <w:noProof/>
        </w:rPr>
        <w:drawing>
          <wp:inline distT="0" distB="0" distL="0" distR="0">
            <wp:extent cx="3505200" cy="1514475"/>
            <wp:effectExtent l="19050" t="0" r="0" b="0"/>
            <wp:docPr id="6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58" cstate="print"/>
                    <a:srcRect/>
                    <a:stretch>
                      <a:fillRect/>
                    </a:stretch>
                  </pic:blipFill>
                  <pic:spPr bwMode="auto">
                    <a:xfrm>
                      <a:off x="0" y="0"/>
                      <a:ext cx="3505200" cy="1514475"/>
                    </a:xfrm>
                    <a:prstGeom prst="rect">
                      <a:avLst/>
                    </a:prstGeom>
                    <a:noFill/>
                    <a:ln w="9525">
                      <a:noFill/>
                      <a:miter lim="800000"/>
                      <a:headEnd/>
                      <a:tailEnd/>
                    </a:ln>
                  </pic:spPr>
                </pic:pic>
              </a:graphicData>
            </a:graphic>
          </wp:inline>
        </w:drawing>
      </w:r>
    </w:p>
    <w:p w:rsidR="003129B9" w:rsidRPr="001D749C" w:rsidRDefault="003129B9" w:rsidP="003129B9">
      <w:pPr>
        <w:rPr>
          <w:rFonts w:cs="Arial"/>
        </w:rPr>
      </w:pPr>
    </w:p>
    <w:p w:rsidR="003129B9" w:rsidRPr="001D749C" w:rsidRDefault="003129B9" w:rsidP="003129B9">
      <w:pPr>
        <w:rPr>
          <w:rFonts w:cs="Arial"/>
        </w:rPr>
      </w:pPr>
      <w:r w:rsidRPr="001D749C">
        <w:rPr>
          <w:rFonts w:cs="Arial"/>
        </w:rPr>
        <w:t>Lors de la modification d’un appui FTTH déployé, seuls ses attributs d’adresse peuvent être modifiés, ainsi que les champs commentaire, ref PT et Statut (attention : cela peut provoquer des incohérences dans le cas des appuis dupliqués)</w:t>
      </w:r>
    </w:p>
    <w:p w:rsidR="003129B9" w:rsidRPr="001D749C" w:rsidRDefault="003129B9" w:rsidP="003129B9">
      <w:pPr>
        <w:rPr>
          <w:rFonts w:cs="Arial"/>
        </w:rPr>
      </w:pPr>
      <w:r w:rsidRPr="001D749C">
        <w:rPr>
          <w:rFonts w:cs="Arial"/>
        </w:rPr>
        <w:t>Pour les appuis non déployés reprendre le comportement de la G1R1C8, rendre non modifiable le numéro d’appui.</w:t>
      </w:r>
    </w:p>
    <w:p w:rsidR="003129B9" w:rsidRPr="001D749C" w:rsidRDefault="003129B9" w:rsidP="003129B9">
      <w:pPr>
        <w:rPr>
          <w:rFonts w:cs="Arial"/>
        </w:rPr>
      </w:pPr>
      <w:r w:rsidRPr="001D749C">
        <w:rPr>
          <w:rFonts w:cs="Arial"/>
        </w:rPr>
        <w:t>Lors de la modification des chambres FTTH, NRA FTTH et SR FTTH, la modification géographique est possible.</w:t>
      </w:r>
    </w:p>
    <w:p w:rsidR="003129B9" w:rsidRPr="001D749C" w:rsidRDefault="003129B9" w:rsidP="003129B9">
      <w:pPr>
        <w:rPr>
          <w:rFonts w:cs="Arial"/>
        </w:rPr>
      </w:pPr>
    </w:p>
    <w:p w:rsidR="003007F0" w:rsidRDefault="003129B9">
      <w:pPr>
        <w:pStyle w:val="Titre5"/>
      </w:pPr>
      <w:r w:rsidRPr="001D749C">
        <w:t>Gestion des impressions</w:t>
      </w:r>
    </w:p>
    <w:p w:rsidR="003129B9" w:rsidRPr="001D749C" w:rsidRDefault="003129B9" w:rsidP="003129B9">
      <w:pPr>
        <w:rPr>
          <w:rFonts w:cs="Arial"/>
        </w:rPr>
      </w:pPr>
      <w:r w:rsidRPr="001D749C">
        <w:rPr>
          <w:rFonts w:cs="Arial"/>
        </w:rPr>
        <w:t>Lors d’impressions projets, aucun filtre n’est appliqué aux sites supports.</w:t>
      </w:r>
    </w:p>
    <w:p w:rsidR="003129B9" w:rsidRPr="001D749C" w:rsidRDefault="003129B9" w:rsidP="003129B9">
      <w:pPr>
        <w:rPr>
          <w:rFonts w:cs="Arial"/>
        </w:rPr>
      </w:pPr>
    </w:p>
    <w:p w:rsidR="003007F0" w:rsidRDefault="003129B9">
      <w:pPr>
        <w:pStyle w:val="Titre5"/>
      </w:pPr>
      <w:r w:rsidRPr="001D749C">
        <w:t>IHM de création de points fonctionnels</w:t>
      </w:r>
    </w:p>
    <w:p w:rsidR="003129B9" w:rsidRPr="001D749C" w:rsidRDefault="003129B9" w:rsidP="003129B9">
      <w:pPr>
        <w:rPr>
          <w:rFonts w:cs="Arial"/>
        </w:rPr>
      </w:pPr>
      <w:r w:rsidRPr="001D749C">
        <w:rPr>
          <w:rFonts w:cs="Arial"/>
        </w:rPr>
        <w:t>Le comportement applicatif lors de création de PFs ou changement de sites supports appliqué aux appuis GC est identique à celui de la duplication des chambres (les codes NRA et UI sont générés, et les champs caract1, caract2, caract3, caract4 sont concaténé avec des points virgules en séparation et mis dans le champ caractéristique).</w:t>
      </w:r>
    </w:p>
    <w:p w:rsidR="003129B9" w:rsidRPr="001D749C" w:rsidRDefault="003129B9" w:rsidP="003129B9">
      <w:pPr>
        <w:rPr>
          <w:rFonts w:cs="Arial"/>
        </w:rPr>
      </w:pPr>
    </w:p>
    <w:p w:rsidR="003007F0" w:rsidRDefault="003129B9">
      <w:pPr>
        <w:pStyle w:val="Titre5"/>
      </w:pPr>
      <w:r w:rsidRPr="001D749C">
        <w:lastRenderedPageBreak/>
        <w:t>IHM de création de parcours</w:t>
      </w:r>
    </w:p>
    <w:p w:rsidR="003129B9" w:rsidRPr="001D749C" w:rsidRDefault="003129B9" w:rsidP="003129B9">
      <w:pPr>
        <w:rPr>
          <w:rFonts w:cs="Arial"/>
        </w:rPr>
      </w:pPr>
      <w:r w:rsidRPr="001D749C">
        <w:rPr>
          <w:rFonts w:cs="Arial"/>
        </w:rPr>
        <w:t>Le comportement applicatif lors de création de parcours ou changement de site A ou Z est identique à celui de la duplication des chambres (les codes NRA et UI sont générés, et les champs caract1, caract2, caract3, caract4 sont concaténé avec des points virgules en séparation et mis dans le champ caractéristique)...</w:t>
      </w:r>
    </w:p>
    <w:p w:rsidR="003129B9" w:rsidRPr="001D749C" w:rsidRDefault="003129B9" w:rsidP="003129B9">
      <w:pPr>
        <w:rPr>
          <w:rFonts w:cs="Arial"/>
        </w:rPr>
      </w:pPr>
    </w:p>
    <w:p w:rsidR="003007F0" w:rsidRDefault="003129B9">
      <w:pPr>
        <w:pStyle w:val="Titre5"/>
      </w:pPr>
      <w:r w:rsidRPr="001D749C">
        <w:t>Spécification de geofibre.mxd</w:t>
      </w:r>
    </w:p>
    <w:p w:rsidR="003129B9" w:rsidRPr="001D749C" w:rsidRDefault="003129B9" w:rsidP="003129B9">
      <w:pPr>
        <w:rPr>
          <w:rFonts w:cs="Arial"/>
        </w:rPr>
      </w:pPr>
      <w:r w:rsidRPr="001D749C">
        <w:rPr>
          <w:rFonts w:cs="Arial"/>
        </w:rPr>
        <w:t>La représentation des appuis FTTH dépend de l’attribut nature qui peut être valorisé avec les valeurs suivantes :</w:t>
      </w:r>
    </w:p>
    <w:p w:rsidR="003129B9" w:rsidRPr="001D749C" w:rsidRDefault="003129B9" w:rsidP="003129B9">
      <w:pPr>
        <w:numPr>
          <w:ilvl w:val="0"/>
          <w:numId w:val="18"/>
        </w:numPr>
        <w:spacing w:before="0" w:after="0"/>
        <w:rPr>
          <w:rFonts w:cs="Arial"/>
        </w:rPr>
      </w:pPr>
      <w:r w:rsidRPr="001D749C">
        <w:rPr>
          <w:rFonts w:cs="Arial"/>
        </w:rPr>
        <w:t>B - Bois</w:t>
      </w:r>
    </w:p>
    <w:p w:rsidR="003129B9" w:rsidRPr="001D749C" w:rsidRDefault="003129B9" w:rsidP="003129B9">
      <w:pPr>
        <w:numPr>
          <w:ilvl w:val="0"/>
          <w:numId w:val="18"/>
        </w:numPr>
        <w:spacing w:before="0" w:after="0"/>
        <w:rPr>
          <w:rFonts w:cs="Arial"/>
        </w:rPr>
      </w:pPr>
      <w:r w:rsidRPr="001D749C">
        <w:rPr>
          <w:rFonts w:cs="Arial"/>
        </w:rPr>
        <w:t>C - Béton</w:t>
      </w:r>
    </w:p>
    <w:p w:rsidR="003129B9" w:rsidRPr="001D749C" w:rsidRDefault="003129B9" w:rsidP="003129B9">
      <w:pPr>
        <w:numPr>
          <w:ilvl w:val="0"/>
          <w:numId w:val="18"/>
        </w:numPr>
        <w:spacing w:before="0" w:after="0"/>
        <w:rPr>
          <w:rFonts w:cs="Arial"/>
        </w:rPr>
      </w:pPr>
      <w:r w:rsidRPr="001D749C">
        <w:rPr>
          <w:rFonts w:cs="Arial"/>
        </w:rPr>
        <w:t>D - Bois ou Béton</w:t>
      </w:r>
    </w:p>
    <w:p w:rsidR="003129B9" w:rsidRPr="001D749C" w:rsidRDefault="003129B9" w:rsidP="003129B9">
      <w:pPr>
        <w:numPr>
          <w:ilvl w:val="0"/>
          <w:numId w:val="18"/>
        </w:numPr>
        <w:spacing w:before="0" w:after="0"/>
        <w:rPr>
          <w:rFonts w:cs="Arial"/>
        </w:rPr>
      </w:pPr>
      <w:r w:rsidRPr="001D749C">
        <w:rPr>
          <w:rFonts w:cs="Arial"/>
        </w:rPr>
        <w:t>F - Fibre</w:t>
      </w:r>
    </w:p>
    <w:p w:rsidR="003129B9" w:rsidRPr="001D749C" w:rsidRDefault="003129B9" w:rsidP="003129B9">
      <w:pPr>
        <w:numPr>
          <w:ilvl w:val="0"/>
          <w:numId w:val="18"/>
        </w:numPr>
        <w:spacing w:before="0" w:after="0"/>
        <w:rPr>
          <w:rFonts w:cs="Arial"/>
        </w:rPr>
      </w:pPr>
      <w:r w:rsidRPr="001D749C">
        <w:rPr>
          <w:rFonts w:cs="Arial"/>
        </w:rPr>
        <w:t>M - Métal</w:t>
      </w:r>
    </w:p>
    <w:p w:rsidR="003129B9" w:rsidRPr="001D749C" w:rsidRDefault="003129B9" w:rsidP="003129B9">
      <w:pPr>
        <w:numPr>
          <w:ilvl w:val="0"/>
          <w:numId w:val="18"/>
        </w:numPr>
        <w:spacing w:before="0" w:after="0"/>
        <w:rPr>
          <w:rFonts w:cs="Arial"/>
        </w:rPr>
      </w:pPr>
      <w:r w:rsidRPr="001D749C">
        <w:rPr>
          <w:rFonts w:cs="Arial"/>
        </w:rPr>
        <w:t>P - Potelet</w:t>
      </w:r>
    </w:p>
    <w:p w:rsidR="003129B9" w:rsidRPr="001D749C" w:rsidRDefault="003129B9" w:rsidP="003129B9">
      <w:pPr>
        <w:rPr>
          <w:rFonts w:cs="Arial"/>
        </w:rPr>
      </w:pPr>
    </w:p>
    <w:p w:rsidR="003129B9" w:rsidRPr="001D749C" w:rsidRDefault="003129B9" w:rsidP="003129B9">
      <w:pPr>
        <w:rPr>
          <w:rFonts w:cs="Arial"/>
        </w:rPr>
      </w:pPr>
      <w:r w:rsidRPr="001D749C">
        <w:rPr>
          <w:rFonts w:cs="Arial"/>
        </w:rPr>
        <w:t>La représentation des appuis ERDF dépend de l’attribut nature qui peut être valorisé avec les valeurs suivantes :</w:t>
      </w:r>
    </w:p>
    <w:p w:rsidR="003129B9" w:rsidRPr="001D749C" w:rsidRDefault="003129B9" w:rsidP="003129B9">
      <w:pPr>
        <w:numPr>
          <w:ilvl w:val="0"/>
          <w:numId w:val="19"/>
        </w:numPr>
        <w:spacing w:before="0" w:after="0"/>
        <w:rPr>
          <w:rFonts w:cs="Arial"/>
        </w:rPr>
      </w:pPr>
      <w:r w:rsidRPr="001D749C">
        <w:rPr>
          <w:rFonts w:cs="Arial"/>
        </w:rPr>
        <w:t>B - Bois</w:t>
      </w:r>
    </w:p>
    <w:p w:rsidR="003129B9" w:rsidRPr="001D749C" w:rsidRDefault="003129B9" w:rsidP="003129B9">
      <w:pPr>
        <w:numPr>
          <w:ilvl w:val="0"/>
          <w:numId w:val="19"/>
        </w:numPr>
        <w:spacing w:before="0" w:after="0"/>
        <w:rPr>
          <w:rFonts w:cs="Arial"/>
        </w:rPr>
      </w:pPr>
      <w:r w:rsidRPr="001D749C">
        <w:rPr>
          <w:rFonts w:cs="Arial"/>
        </w:rPr>
        <w:t>C - Béton</w:t>
      </w:r>
    </w:p>
    <w:p w:rsidR="003129B9" w:rsidRPr="001D749C" w:rsidRDefault="003129B9" w:rsidP="003129B9">
      <w:pPr>
        <w:numPr>
          <w:ilvl w:val="0"/>
          <w:numId w:val="19"/>
        </w:numPr>
        <w:spacing w:before="0" w:after="0"/>
        <w:rPr>
          <w:rFonts w:cs="Arial"/>
        </w:rPr>
      </w:pPr>
      <w:r w:rsidRPr="001D749C">
        <w:rPr>
          <w:rFonts w:cs="Arial"/>
        </w:rPr>
        <w:t>F - Fibre</w:t>
      </w:r>
    </w:p>
    <w:p w:rsidR="003129B9" w:rsidRPr="001D749C" w:rsidRDefault="003129B9" w:rsidP="003129B9">
      <w:pPr>
        <w:numPr>
          <w:ilvl w:val="0"/>
          <w:numId w:val="19"/>
        </w:numPr>
        <w:spacing w:before="0" w:after="0"/>
        <w:rPr>
          <w:rFonts w:cs="Arial"/>
        </w:rPr>
      </w:pPr>
      <w:r w:rsidRPr="001D749C">
        <w:rPr>
          <w:rFonts w:cs="Arial"/>
        </w:rPr>
        <w:t>M - Métal</w:t>
      </w:r>
    </w:p>
    <w:p w:rsidR="003129B9" w:rsidRPr="001D749C" w:rsidRDefault="003129B9" w:rsidP="003129B9">
      <w:pPr>
        <w:rPr>
          <w:rFonts w:cs="Arial"/>
        </w:rPr>
      </w:pPr>
      <w:r w:rsidRPr="001D749C">
        <w:rPr>
          <w:rFonts w:cs="Arial"/>
        </w:rPr>
        <w:t>Le champ nature n’ayant pas de valeurs par défaut, une symbologie particulière est utilisée pour représenter l’appui FTTH ou ERDF pour toutes les autres valeurs du champ nature (null ou non null).</w:t>
      </w:r>
    </w:p>
    <w:p w:rsidR="003129B9" w:rsidRDefault="003129B9" w:rsidP="003129B9">
      <w:pPr>
        <w:rPr>
          <w:rFonts w:cs="Arial"/>
        </w:rPr>
      </w:pPr>
    </w:p>
    <w:p w:rsidR="005109D5" w:rsidRDefault="005109D5" w:rsidP="005109D5">
      <w:pPr>
        <w:pStyle w:val="Titre4"/>
      </w:pPr>
      <w:bookmarkStart w:id="350" w:name="_Toc426723513"/>
      <w:r w:rsidRPr="009F021F">
        <w:t xml:space="preserve">Gestion des « Appuis </w:t>
      </w:r>
      <w:r>
        <w:t>ERDF</w:t>
      </w:r>
      <w:r w:rsidRPr="009F021F">
        <w:t> »</w:t>
      </w:r>
      <w:bookmarkEnd w:id="350"/>
    </w:p>
    <w:p w:rsidR="005109D5" w:rsidRPr="00F6348C" w:rsidRDefault="005109D5" w:rsidP="005109D5">
      <w:pPr>
        <w:rPr>
          <w:b/>
          <w:i/>
        </w:rPr>
      </w:pPr>
      <w:r w:rsidRPr="00446C92">
        <w:rPr>
          <w:b/>
          <w:i/>
        </w:rPr>
        <w:t>Cette partie ne présente pas encore de description</w:t>
      </w:r>
      <w:r>
        <w:rPr>
          <w:b/>
          <w:i/>
        </w:rPr>
        <w:t xml:space="preserve"> complète</w:t>
      </w:r>
      <w:r w:rsidRPr="00446C92">
        <w:rPr>
          <w:b/>
          <w:i/>
        </w:rPr>
        <w:t>.</w:t>
      </w:r>
    </w:p>
    <w:p w:rsidR="005109D5" w:rsidRDefault="00540044" w:rsidP="005109D5">
      <w:pPr>
        <w:pStyle w:val="Titre5"/>
      </w:pPr>
      <w:r>
        <w:t>I</w:t>
      </w:r>
      <w:r w:rsidR="005109D5">
        <w:t>dentifiant métier des appuis ERDF</w:t>
      </w:r>
    </w:p>
    <w:p w:rsidR="005109D5" w:rsidRDefault="005109D5" w:rsidP="003129B9">
      <w:pPr>
        <w:rPr>
          <w:rFonts w:cs="Arial"/>
        </w:rPr>
      </w:pPr>
      <w:r>
        <w:rPr>
          <w:rFonts w:cs="Arial"/>
        </w:rPr>
        <w:t>Avant la version G1R7, l’identifiant métier des sites supports de type Appui ERDF était de la forme « ERDFXX</w:t>
      </w:r>
      <w:r w:rsidR="002E450D">
        <w:rPr>
          <w:rFonts w:cs="Arial"/>
        </w:rPr>
        <w:t>X/&lt;Code INSEE&gt;</w:t>
      </w:r>
      <w:r>
        <w:rPr>
          <w:rFonts w:cs="Arial"/>
        </w:rPr>
        <w:t> » où XXX est une suite de 3 caractères unique dans la commune de l’appui.</w:t>
      </w:r>
    </w:p>
    <w:p w:rsidR="005109D5" w:rsidRDefault="005109D5" w:rsidP="003129B9">
      <w:pPr>
        <w:rPr>
          <w:rFonts w:cs="Arial"/>
          <w:highlight w:val="green"/>
        </w:rPr>
      </w:pPr>
      <w:r>
        <w:rPr>
          <w:rFonts w:cs="Arial"/>
        </w:rPr>
        <w:t xml:space="preserve">Depuis la G1R7, </w:t>
      </w:r>
      <w:r w:rsidR="0020075E" w:rsidRPr="0020075E">
        <w:rPr>
          <w:rFonts w:cs="Arial"/>
          <w:highlight w:val="green"/>
        </w:rPr>
        <w:t>l</w:t>
      </w:r>
      <w:r w:rsidR="00FE4E1D" w:rsidRPr="00FE4E1D">
        <w:rPr>
          <w:rFonts w:cs="Arial"/>
          <w:highlight w:val="green"/>
        </w:rPr>
        <w:t>’identifiant métier des sites de type Appui ERDF est de la forme « EXXXXXX</w:t>
      </w:r>
      <w:r w:rsidR="002E450D" w:rsidRPr="002E450D">
        <w:rPr>
          <w:rFonts w:cs="Arial"/>
          <w:highlight w:val="green"/>
        </w:rPr>
        <w:t>/&lt;Code INSEE&gt;</w:t>
      </w:r>
      <w:r w:rsidR="00FE4E1D" w:rsidRPr="00FE4E1D">
        <w:rPr>
          <w:rFonts w:cs="Arial"/>
          <w:highlight w:val="green"/>
        </w:rPr>
        <w:t> » où XXXXXX est une suite de 6 caractères unique sur la commune.</w:t>
      </w:r>
    </w:p>
    <w:p w:rsidR="001D5439" w:rsidRPr="00540044" w:rsidRDefault="001D5439" w:rsidP="003129B9">
      <w:pPr>
        <w:rPr>
          <w:rFonts w:cs="Arial"/>
          <w:highlight w:val="green"/>
        </w:rPr>
      </w:pPr>
    </w:p>
    <w:p w:rsidR="002E450D" w:rsidRDefault="00FE4E1D" w:rsidP="003129B9">
      <w:pPr>
        <w:rPr>
          <w:rFonts w:cs="Arial"/>
          <w:highlight w:val="green"/>
        </w:rPr>
      </w:pPr>
      <w:r w:rsidRPr="00FE4E1D">
        <w:rPr>
          <w:rFonts w:cs="Arial"/>
          <w:highlight w:val="green"/>
        </w:rPr>
        <w:t>Dans</w:t>
      </w:r>
      <w:r w:rsidR="002E450D" w:rsidRPr="002E450D">
        <w:rPr>
          <w:rFonts w:cs="Arial"/>
          <w:highlight w:val="green"/>
        </w:rPr>
        <w:t xml:space="preserve"> </w:t>
      </w:r>
      <w:r w:rsidR="002E450D" w:rsidRPr="00FE4E1D">
        <w:rPr>
          <w:rFonts w:cs="Arial"/>
          <w:highlight w:val="green"/>
        </w:rPr>
        <w:t>le champ « Numéro d’appui »</w:t>
      </w:r>
      <w:r w:rsidRPr="00FE4E1D">
        <w:rPr>
          <w:rFonts w:cs="Arial"/>
          <w:highlight w:val="green"/>
        </w:rPr>
        <w:t xml:space="preserve"> </w:t>
      </w:r>
      <w:r w:rsidR="002E450D">
        <w:rPr>
          <w:rFonts w:cs="Arial"/>
          <w:highlight w:val="green"/>
        </w:rPr>
        <w:t xml:space="preserve">de </w:t>
      </w:r>
      <w:r w:rsidRPr="00FE4E1D">
        <w:rPr>
          <w:rFonts w:cs="Arial"/>
          <w:highlight w:val="green"/>
        </w:rPr>
        <w:t>l’IHM des sites supports</w:t>
      </w:r>
      <w:r w:rsidR="002E450D">
        <w:rPr>
          <w:rFonts w:cs="Arial"/>
          <w:highlight w:val="green"/>
        </w:rPr>
        <w:t>, </w:t>
      </w:r>
      <w:r w:rsidR="002E450D" w:rsidRPr="002E450D">
        <w:rPr>
          <w:rFonts w:cs="Arial"/>
          <w:highlight w:val="green"/>
        </w:rPr>
        <w:t>l’utilisateur</w:t>
      </w:r>
      <w:r w:rsidR="002E450D">
        <w:rPr>
          <w:rFonts w:cs="Arial"/>
          <w:highlight w:val="green"/>
        </w:rPr>
        <w:t>:</w:t>
      </w:r>
      <w:r w:rsidRPr="00FE4E1D">
        <w:rPr>
          <w:rFonts w:cs="Arial"/>
          <w:highlight w:val="green"/>
        </w:rPr>
        <w:t xml:space="preserve"> </w:t>
      </w:r>
    </w:p>
    <w:p w:rsidR="0020075E" w:rsidRDefault="00FE4E1D" w:rsidP="0020075E">
      <w:pPr>
        <w:pStyle w:val="Paragraphedeliste"/>
        <w:numPr>
          <w:ilvl w:val="0"/>
          <w:numId w:val="27"/>
        </w:numPr>
        <w:rPr>
          <w:rFonts w:cs="Arial"/>
        </w:rPr>
      </w:pPr>
      <w:r w:rsidRPr="002E450D">
        <w:rPr>
          <w:rFonts w:cs="Arial"/>
          <w:highlight w:val="green"/>
        </w:rPr>
        <w:t xml:space="preserve">peut saisir jusqu’à 6 caractères </w:t>
      </w:r>
      <w:r w:rsidR="002E450D">
        <w:rPr>
          <w:rFonts w:cs="Arial"/>
          <w:highlight w:val="green"/>
        </w:rPr>
        <w:t>au maximum</w:t>
      </w:r>
      <w:r w:rsidR="002E450D">
        <w:rPr>
          <w:rFonts w:cs="Arial"/>
        </w:rPr>
        <w:t>,</w:t>
      </w:r>
    </w:p>
    <w:p w:rsidR="0020075E" w:rsidRDefault="0020075E" w:rsidP="0020075E">
      <w:pPr>
        <w:pStyle w:val="Paragraphedeliste"/>
        <w:numPr>
          <w:ilvl w:val="0"/>
          <w:numId w:val="27"/>
        </w:numPr>
        <w:rPr>
          <w:rFonts w:cs="Arial"/>
        </w:rPr>
      </w:pPr>
      <w:r w:rsidRPr="0020075E">
        <w:rPr>
          <w:rFonts w:cs="Arial"/>
          <w:highlight w:val="green"/>
        </w:rPr>
        <w:t>doit saisir au moins un caractère.</w:t>
      </w:r>
    </w:p>
    <w:p w:rsidR="00D51EB6" w:rsidRDefault="00D51EB6" w:rsidP="003129B9">
      <w:pPr>
        <w:rPr>
          <w:rFonts w:cs="Arial"/>
        </w:rPr>
      </w:pPr>
    </w:p>
    <w:p w:rsidR="00666DCB" w:rsidRDefault="0020075E" w:rsidP="003129B9">
      <w:pPr>
        <w:rPr>
          <w:rFonts w:cs="Arial"/>
          <w:highlight w:val="green"/>
        </w:rPr>
      </w:pPr>
      <w:r w:rsidRPr="0020075E">
        <w:rPr>
          <w:rFonts w:cs="Arial"/>
          <w:highlight w:val="green"/>
        </w:rPr>
        <w:t>A l’ouverture du widget des sites supports en mode modification ou consultation, le champ « ID métier site support » est alimenté par la valeur du champ « id_metier_site » en base de données</w:t>
      </w:r>
      <w:r w:rsidR="00E956B3">
        <w:rPr>
          <w:rFonts w:cs="Arial"/>
          <w:highlight w:val="green"/>
        </w:rPr>
        <w:t xml:space="preserve">. </w:t>
      </w:r>
    </w:p>
    <w:p w:rsidR="00666DCB" w:rsidRDefault="00666DCB" w:rsidP="003129B9">
      <w:pPr>
        <w:rPr>
          <w:rFonts w:cs="Arial"/>
          <w:highlight w:val="green"/>
        </w:rPr>
      </w:pPr>
    </w:p>
    <w:p w:rsidR="00D51EB6" w:rsidRDefault="00E956B3" w:rsidP="003129B9">
      <w:pPr>
        <w:rPr>
          <w:rFonts w:cs="Arial"/>
        </w:rPr>
      </w:pPr>
      <w:r>
        <w:rPr>
          <w:rFonts w:cs="Arial"/>
          <w:highlight w:val="green"/>
        </w:rPr>
        <w:t>La</w:t>
      </w:r>
      <w:r w:rsidR="00860BEF">
        <w:rPr>
          <w:rFonts w:cs="Arial"/>
          <w:highlight w:val="green"/>
        </w:rPr>
        <w:t xml:space="preserve"> génération de </w:t>
      </w:r>
      <w:r w:rsidR="00666DCB">
        <w:rPr>
          <w:rFonts w:cs="Arial"/>
          <w:highlight w:val="green"/>
        </w:rPr>
        <w:t>l’identifiant métier site</w:t>
      </w:r>
      <w:r w:rsidR="00860BEF">
        <w:rPr>
          <w:rFonts w:cs="Arial"/>
          <w:highlight w:val="green"/>
        </w:rPr>
        <w:t xml:space="preserve"> </w:t>
      </w:r>
      <w:r w:rsidR="00666DCB" w:rsidRPr="00FE4E1D">
        <w:rPr>
          <w:rFonts w:cs="Arial"/>
          <w:highlight w:val="green"/>
        </w:rPr>
        <w:t>« EXXXXXX</w:t>
      </w:r>
      <w:r w:rsidR="00666DCB" w:rsidRPr="002E450D">
        <w:rPr>
          <w:rFonts w:cs="Arial"/>
          <w:highlight w:val="green"/>
        </w:rPr>
        <w:t>/&lt;Code INSEE&gt;</w:t>
      </w:r>
      <w:r w:rsidR="00666DCB" w:rsidRPr="00FE4E1D">
        <w:rPr>
          <w:rFonts w:cs="Arial"/>
          <w:highlight w:val="green"/>
        </w:rPr>
        <w:t> »</w:t>
      </w:r>
      <w:r w:rsidR="00666DCB">
        <w:rPr>
          <w:rFonts w:cs="Arial"/>
          <w:highlight w:val="green"/>
        </w:rPr>
        <w:t xml:space="preserve"> en mode modification</w:t>
      </w:r>
      <w:r w:rsidR="00860BEF">
        <w:rPr>
          <w:rFonts w:cs="Arial"/>
          <w:highlight w:val="green"/>
        </w:rPr>
        <w:t xml:space="preserve">, est effectuée </w:t>
      </w:r>
      <w:r>
        <w:rPr>
          <w:rFonts w:cs="Arial"/>
          <w:highlight w:val="green"/>
        </w:rPr>
        <w:t xml:space="preserve">soit </w:t>
      </w:r>
      <w:r w:rsidR="00860BEF">
        <w:rPr>
          <w:rFonts w:cs="Arial"/>
          <w:highlight w:val="green"/>
        </w:rPr>
        <w:t>lors de l’enregistrement</w:t>
      </w:r>
      <w:r w:rsidR="00666DCB">
        <w:rPr>
          <w:rFonts w:cs="Arial"/>
          <w:highlight w:val="green"/>
        </w:rPr>
        <w:t xml:space="preserve"> (forçage de calcul de l’identifiant)</w:t>
      </w:r>
      <w:r w:rsidR="00AB243F">
        <w:rPr>
          <w:rFonts w:cs="Arial"/>
          <w:highlight w:val="green"/>
        </w:rPr>
        <w:t xml:space="preserve"> </w:t>
      </w:r>
      <w:r w:rsidR="00AB243F" w:rsidRPr="007709D8">
        <w:rPr>
          <w:rFonts w:cs="Arial"/>
        </w:rPr>
        <w:t xml:space="preserve">ou quand l’utiliateur </w:t>
      </w:r>
      <w:r w:rsidR="00666DCB" w:rsidRPr="007709D8">
        <w:rPr>
          <w:rFonts w:cs="Arial"/>
        </w:rPr>
        <w:t>change le focus en cliquant</w:t>
      </w:r>
      <w:r w:rsidR="00AB243F" w:rsidRPr="007709D8">
        <w:rPr>
          <w:rFonts w:cs="Arial"/>
        </w:rPr>
        <w:t xml:space="preserve"> en dehors du champ « Numéro d’appui »</w:t>
      </w:r>
      <w:r w:rsidR="00666DCB" w:rsidRPr="007709D8">
        <w:rPr>
          <w:rFonts w:cs="Arial"/>
        </w:rPr>
        <w:t xml:space="preserve"> après avoir terminé sa saisie</w:t>
      </w:r>
      <w:r w:rsidR="00860BEF" w:rsidRPr="007709D8">
        <w:rPr>
          <w:rFonts w:cs="Arial"/>
        </w:rPr>
        <w:t>.</w:t>
      </w:r>
    </w:p>
    <w:p w:rsidR="00D51EB6" w:rsidRDefault="00D51EB6" w:rsidP="003129B9">
      <w:pPr>
        <w:rPr>
          <w:rFonts w:cs="Arial"/>
        </w:rPr>
      </w:pPr>
    </w:p>
    <w:p w:rsidR="005109D5" w:rsidRDefault="005109D5" w:rsidP="003129B9">
      <w:pPr>
        <w:rPr>
          <w:rFonts w:cs="Arial"/>
        </w:rPr>
      </w:pPr>
      <w:r>
        <w:rPr>
          <w:rFonts w:cs="Arial"/>
        </w:rPr>
        <w:t xml:space="preserve">Le champ « ID métier site support » est rempli automatiquement </w:t>
      </w:r>
      <w:r w:rsidR="00FE4E1D" w:rsidRPr="00FE4E1D">
        <w:rPr>
          <w:rFonts w:cs="Arial"/>
          <w:highlight w:val="green"/>
        </w:rPr>
        <w:t>avec une chaîne composée de ‘E’</w:t>
      </w:r>
      <w:r>
        <w:rPr>
          <w:rFonts w:cs="Arial"/>
        </w:rPr>
        <w:t xml:space="preserve"> et des caractères présents dans « Numéro d’appui » </w:t>
      </w:r>
      <w:r w:rsidR="0020075E" w:rsidRPr="0020075E">
        <w:rPr>
          <w:rFonts w:cs="Arial"/>
          <w:highlight w:val="green"/>
        </w:rPr>
        <w:t>éventuellement paddés à gauche avec des 0 si le champ</w:t>
      </w:r>
      <w:r>
        <w:rPr>
          <w:rFonts w:cs="Arial"/>
        </w:rPr>
        <w:t xml:space="preserve"> </w:t>
      </w:r>
      <w:r w:rsidR="00FE4E1D" w:rsidRPr="00FE4E1D">
        <w:rPr>
          <w:rFonts w:cs="Arial"/>
          <w:highlight w:val="green"/>
        </w:rPr>
        <w:t>num_appui ne fait pas 6 caractères</w:t>
      </w:r>
      <w:r>
        <w:rPr>
          <w:rFonts w:cs="Arial"/>
        </w:rPr>
        <w:t xml:space="preserve"> suivi de ‘ / ‘ et du code INSEE.</w:t>
      </w:r>
    </w:p>
    <w:p w:rsidR="0074030B" w:rsidRDefault="0074030B" w:rsidP="003129B9">
      <w:pPr>
        <w:rPr>
          <w:rFonts w:cs="Arial"/>
        </w:rPr>
      </w:pPr>
    </w:p>
    <w:p w:rsidR="0074030B" w:rsidRDefault="0074030B" w:rsidP="003129B9">
      <w:pPr>
        <w:rPr>
          <w:rFonts w:cs="Arial"/>
        </w:rPr>
      </w:pPr>
      <w:r>
        <w:rPr>
          <w:rFonts w:cs="Arial"/>
        </w:rPr>
        <w:t>Il n’y a pas de rattrapage de données au moment du passage en G1R7, les deux formes d’identifiants métier pour les appui</w:t>
      </w:r>
      <w:r w:rsidR="00DC3F57">
        <w:rPr>
          <w:rFonts w:cs="Arial"/>
        </w:rPr>
        <w:t>s</w:t>
      </w:r>
      <w:r>
        <w:rPr>
          <w:rFonts w:cs="Arial"/>
        </w:rPr>
        <w:t xml:space="preserve"> ERDF coexistent donc dans l’application.</w:t>
      </w:r>
    </w:p>
    <w:p w:rsidR="005109D5" w:rsidRPr="001D749C" w:rsidRDefault="005109D5" w:rsidP="003129B9">
      <w:pPr>
        <w:rPr>
          <w:rFonts w:cs="Arial"/>
        </w:rPr>
      </w:pPr>
    </w:p>
    <w:p w:rsidR="00477866" w:rsidRDefault="00477866" w:rsidP="00477866">
      <w:pPr>
        <w:pStyle w:val="Titre3"/>
      </w:pPr>
      <w:bookmarkStart w:id="351" w:name="_Toc426723514"/>
      <w:r>
        <w:lastRenderedPageBreak/>
        <w:t>Itinéraires GC FTTH</w:t>
      </w:r>
      <w:bookmarkEnd w:id="351"/>
    </w:p>
    <w:p w:rsidR="00252B04" w:rsidRDefault="00B11E4A" w:rsidP="00252B04">
      <w:pPr>
        <w:pStyle w:val="Titre5"/>
      </w:pPr>
      <w:r>
        <w:rPr>
          <w:b/>
          <w:i w:val="0"/>
        </w:rPr>
        <w:t>C</w:t>
      </w:r>
      <w:r w:rsidR="00252B04">
        <w:t>réation</w:t>
      </w:r>
    </w:p>
    <w:p w:rsidR="00252B04" w:rsidRDefault="00F77B5C" w:rsidP="00252B04">
      <w:pPr>
        <w:jc w:val="center"/>
      </w:pPr>
      <w:r>
        <w:rPr>
          <w:noProof/>
        </w:rPr>
        <w:drawing>
          <wp:inline distT="0" distB="0" distL="0" distR="0">
            <wp:extent cx="4000500" cy="1447800"/>
            <wp:effectExtent l="19050" t="0" r="0" b="0"/>
            <wp:docPr id="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252B04" w:rsidRDefault="00252B04" w:rsidP="00252B04"/>
    <w:p w:rsidR="00252B04" w:rsidRDefault="00252B04" w:rsidP="00252B04">
      <w:r>
        <w:t xml:space="preserve">En mode création : </w:t>
      </w:r>
    </w:p>
    <w:p w:rsidR="00252B04" w:rsidRPr="00F347D8" w:rsidRDefault="00252B04" w:rsidP="00252B04">
      <w:pPr>
        <w:pStyle w:val="Paragraphedeliste"/>
        <w:numPr>
          <w:ilvl w:val="0"/>
          <w:numId w:val="26"/>
        </w:numPr>
      </w:pPr>
      <w:r w:rsidRPr="00F347D8">
        <w:t xml:space="preserve">le champ </w:t>
      </w:r>
      <w:r w:rsidRPr="00F347D8">
        <w:rPr>
          <w:i/>
        </w:rPr>
        <w:t>« Auteur »</w:t>
      </w:r>
      <w:r w:rsidRPr="00F347D8">
        <w:t xml:space="preserve"> est valorisé avec le code alliance de l’utilisateur actif de la session</w:t>
      </w:r>
    </w:p>
    <w:p w:rsidR="00252B04" w:rsidRPr="00F347D8" w:rsidRDefault="00252B04" w:rsidP="00252B04">
      <w:pPr>
        <w:pStyle w:val="Paragraphedeliste"/>
        <w:numPr>
          <w:ilvl w:val="0"/>
          <w:numId w:val="26"/>
        </w:numPr>
      </w:pPr>
      <w:r w:rsidRPr="00F347D8">
        <w:t xml:space="preserve">le champ </w:t>
      </w:r>
      <w:r w:rsidRPr="00F347D8">
        <w:rPr>
          <w:i/>
        </w:rPr>
        <w:t>« Date de création »</w:t>
      </w:r>
      <w:r w:rsidRPr="00F347D8">
        <w:t xml:space="preserve"> est vide</w:t>
      </w:r>
    </w:p>
    <w:p w:rsidR="00252B04" w:rsidRPr="00F347D8" w:rsidRDefault="001F2AEE" w:rsidP="00252B04">
      <w:pPr>
        <w:pStyle w:val="Paragraphedeliste"/>
        <w:numPr>
          <w:ilvl w:val="0"/>
          <w:numId w:val="26"/>
        </w:numPr>
      </w:pPr>
      <w:r w:rsidRPr="00F347D8">
        <w:t xml:space="preserve">le champ </w:t>
      </w:r>
      <w:r w:rsidRPr="00F347D8">
        <w:rPr>
          <w:i/>
        </w:rPr>
        <w:t>« Date de modification »</w:t>
      </w:r>
      <w:r w:rsidRPr="00F347D8">
        <w:t xml:space="preserve"> est vide</w:t>
      </w:r>
    </w:p>
    <w:p w:rsidR="00252B04" w:rsidRDefault="00252B04" w:rsidP="00252B04">
      <w:pPr>
        <w:pStyle w:val="Titre5"/>
      </w:pPr>
      <w:r>
        <w:t>Modification</w:t>
      </w:r>
    </w:p>
    <w:p w:rsidR="00252B04" w:rsidRDefault="00F77B5C" w:rsidP="00252B04">
      <w:pPr>
        <w:jc w:val="center"/>
      </w:pPr>
      <w:r>
        <w:rPr>
          <w:noProof/>
        </w:rPr>
        <w:drawing>
          <wp:inline distT="0" distB="0" distL="0" distR="0">
            <wp:extent cx="3486150" cy="1181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252B04" w:rsidRDefault="00252B04" w:rsidP="00252B04"/>
    <w:p w:rsidR="00252B04" w:rsidRDefault="00252B04" w:rsidP="00252B04">
      <w:r>
        <w:t xml:space="preserve">En mode </w:t>
      </w:r>
      <w:r w:rsidR="00293ED6">
        <w:t>modification</w:t>
      </w:r>
      <w:r>
        <w:t xml:space="preserve"> : </w:t>
      </w:r>
    </w:p>
    <w:p w:rsidR="00252B04" w:rsidRDefault="00252B04" w:rsidP="00252B04">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252B04" w:rsidRPr="00446C92" w:rsidRDefault="00252B04" w:rsidP="00F6348C">
      <w:pPr>
        <w:rPr>
          <w:b/>
          <w:i/>
        </w:rPr>
      </w:pPr>
    </w:p>
    <w:p w:rsidR="003007F0" w:rsidRDefault="003007F0"/>
    <w:p w:rsidR="003007F0" w:rsidRDefault="008A544F">
      <w:pPr>
        <w:pStyle w:val="Titre3"/>
      </w:pPr>
      <w:bookmarkStart w:id="352" w:name="_Toc426723515"/>
      <w:r>
        <w:t>Widget de recalage des sites supports</w:t>
      </w:r>
      <w:bookmarkEnd w:id="352"/>
    </w:p>
    <w:p w:rsidR="00675435" w:rsidRPr="00675435" w:rsidRDefault="008A544F" w:rsidP="00675435">
      <w:pPr>
        <w:rPr>
          <w:rFonts w:cs="Arial"/>
        </w:rPr>
      </w:pPr>
      <w:r>
        <w:t>Le widget « Recalage sites » est disponible dans le menu Gestion infrastructure. Il est disponible pour les profils ayant la fonctionnalité « </w:t>
      </w:r>
      <w:r w:rsidRPr="00546A10">
        <w:t>Recalage sites</w:t>
      </w:r>
      <w:r>
        <w:t> » (</w:t>
      </w:r>
      <w:r w:rsidRPr="00F7628A">
        <w:rPr>
          <w:i/>
        </w:rPr>
        <w:t>cf. </w:t>
      </w:r>
      <w:r w:rsidR="00E75EEB" w:rsidRPr="00E75EEB">
        <w:t>« </w:t>
      </w:r>
      <w:r w:rsidR="0085789F">
        <w:fldChar w:fldCharType="begin"/>
      </w:r>
      <w:r w:rsidR="006A4992">
        <w:instrText xml:space="preserve"> REF _Ref408579734 \h  \* MERGEFORMAT </w:instrText>
      </w:r>
      <w:r w:rsidR="0085789F">
        <w:fldChar w:fldCharType="separate"/>
      </w:r>
      <w:r w:rsidR="00675435" w:rsidRPr="00675435">
        <w:rPr>
          <w:rFonts w:cs="Arial"/>
        </w:rPr>
        <w:t xml:space="preserve">Opérateur </w:t>
      </w:r>
    </w:p>
    <w:p w:rsidR="00675435" w:rsidRPr="00234E6A" w:rsidRDefault="00675435" w:rsidP="000B7B30">
      <w:r w:rsidRPr="00234E6A">
        <w:t>[DOMAINE]</w:t>
      </w:r>
    </w:p>
    <w:p w:rsidR="00675435" w:rsidRPr="00234E6A" w:rsidRDefault="00675435" w:rsidP="000B7B30">
      <w:r w:rsidRPr="00234E6A">
        <w:t>dom_operateur;Domaine opérateurs FTTH;TEXT;CODED</w:t>
      </w:r>
    </w:p>
    <w:p w:rsidR="00675435" w:rsidRPr="00234E6A" w:rsidRDefault="00675435" w:rsidP="000B7B30">
      <w:pPr>
        <w:rPr>
          <w:b/>
        </w:rPr>
      </w:pPr>
      <w:r w:rsidRPr="00234E6A">
        <w:rPr>
          <w:b/>
        </w:rPr>
        <w:t>valeur=</w:t>
      </w:r>
      <w:r w:rsidRPr="009A2015">
        <w:rPr>
          <w:b/>
          <w:highlight w:val="green"/>
        </w:rPr>
        <w:t>Orange</w:t>
      </w:r>
      <w:r w:rsidRPr="00234E6A">
        <w:rPr>
          <w:b/>
        </w:rPr>
        <w:t>;Orange</w:t>
      </w:r>
      <w:r>
        <w:rPr>
          <w:b/>
        </w:rPr>
        <w:t xml:space="preserve"> </w:t>
      </w:r>
      <w:r w:rsidRPr="000B7B30">
        <w:rPr>
          <w:highlight w:val="green"/>
        </w:rPr>
        <w:t>(remplace le code OR faisant reference à Orange)</w:t>
      </w:r>
    </w:p>
    <w:p w:rsidR="00675435" w:rsidRDefault="00675435" w:rsidP="000B7B30">
      <w:r w:rsidRPr="00234E6A">
        <w:t>valeur=AD;Adtim</w:t>
      </w:r>
    </w:p>
    <w:p w:rsidR="00675435" w:rsidRDefault="00675435" w:rsidP="000B7B30">
      <w:r w:rsidRPr="00A77E0B">
        <w:rPr>
          <w:highlight w:val="green"/>
        </w:rPr>
        <w:t>valeur=ATHD;ATHD</w:t>
      </w:r>
    </w:p>
    <w:p w:rsidR="00675435" w:rsidRPr="00234E6A" w:rsidRDefault="00675435" w:rsidP="000B7B30">
      <w:r w:rsidRPr="00234E6A">
        <w:t>valeur=AX;Axione</w:t>
      </w:r>
    </w:p>
    <w:p w:rsidR="00675435" w:rsidRPr="00234E6A" w:rsidRDefault="00675435" w:rsidP="000B7B30">
      <w:r w:rsidRPr="00234E6A">
        <w:t>valeur=BO;Bouygues</w:t>
      </w:r>
    </w:p>
    <w:p w:rsidR="00675435" w:rsidRDefault="00675435" w:rsidP="000B7B30">
      <w:r w:rsidRPr="009A2015">
        <w:t>valeur=CA</w:t>
      </w:r>
      <w:r w:rsidRPr="009A2015">
        <w:rPr>
          <w:highlight w:val="green"/>
        </w:rPr>
        <w:t>PS</w:t>
      </w:r>
      <w:r w:rsidRPr="009A2015">
        <w:t>;CAPS</w:t>
      </w:r>
      <w:r>
        <w:t xml:space="preserve"> </w:t>
      </w:r>
      <w:r w:rsidRPr="000B7B30">
        <w:rPr>
          <w:highlight w:val="green"/>
        </w:rPr>
        <w:t>(remplace le code CA faisant reference à CAPS)</w:t>
      </w:r>
    </w:p>
    <w:p w:rsidR="00675435" w:rsidRPr="00234E6A" w:rsidRDefault="00675435" w:rsidP="000B7B30">
      <w:r w:rsidRPr="00234E6A">
        <w:t>valeur=CO;Covage</w:t>
      </w:r>
    </w:p>
    <w:p w:rsidR="00675435" w:rsidRPr="00234E6A" w:rsidRDefault="00675435" w:rsidP="000B7B30">
      <w:r w:rsidRPr="00234E6A">
        <w:t>valeur=DE;Debitex</w:t>
      </w:r>
    </w:p>
    <w:p w:rsidR="00675435" w:rsidRPr="00BF171B" w:rsidRDefault="00675435" w:rsidP="000B7B30">
      <w:r w:rsidRPr="00BF171B">
        <w:t>valeur=FR;Free</w:t>
      </w:r>
    </w:p>
    <w:p w:rsidR="00675435" w:rsidRPr="00BF171B" w:rsidRDefault="00675435" w:rsidP="000B7B30">
      <w:r>
        <w:rPr>
          <w:highlight w:val="green"/>
        </w:rPr>
        <w:t>valeur=GDHD;</w:t>
      </w:r>
      <w:r w:rsidRPr="000B7B30">
        <w:rPr>
          <w:highlight w:val="green"/>
        </w:rPr>
        <w:t>GDHD (remplace le code GD faisant reference à GDTHD)</w:t>
      </w:r>
    </w:p>
    <w:p w:rsidR="00675435" w:rsidRPr="00234E6A" w:rsidRDefault="00675435" w:rsidP="000B7B30">
      <w:pPr>
        <w:rPr>
          <w:lang w:val="en-US"/>
        </w:rPr>
      </w:pPr>
      <w:r w:rsidRPr="00234E6A">
        <w:rPr>
          <w:lang w:val="en-US"/>
        </w:rPr>
        <w:t>valeur=GO;Go Telecom</w:t>
      </w:r>
    </w:p>
    <w:p w:rsidR="00675435" w:rsidRPr="00BF171B" w:rsidRDefault="00675435" w:rsidP="000B7B30">
      <w:pPr>
        <w:rPr>
          <w:lang w:val="en-US"/>
        </w:rPr>
      </w:pPr>
      <w:r w:rsidRPr="00BF171B">
        <w:rPr>
          <w:lang w:val="en-US"/>
        </w:rPr>
        <w:t>valeur=GR;Gravelines Telecom</w:t>
      </w:r>
    </w:p>
    <w:p w:rsidR="00675435" w:rsidRDefault="00675435" w:rsidP="000B7B30">
      <w:r w:rsidRPr="00234E6A">
        <w:lastRenderedPageBreak/>
        <w:t>valeur=IN;Inolia</w:t>
      </w:r>
    </w:p>
    <w:p w:rsidR="00675435" w:rsidRDefault="00675435" w:rsidP="000B7B30">
      <w:r w:rsidRPr="009A2015">
        <w:rPr>
          <w:highlight w:val="green"/>
        </w:rPr>
        <w:t>valeur=LTHD;LT</w:t>
      </w:r>
      <w:r w:rsidRPr="000B7B30">
        <w:rPr>
          <w:highlight w:val="green"/>
        </w:rPr>
        <w:t>HD (remplace le code DS faisant reference à DSP Laval)</w:t>
      </w:r>
    </w:p>
    <w:p w:rsidR="00675435" w:rsidRPr="00234E6A" w:rsidRDefault="00675435" w:rsidP="000B7B30">
      <w:r w:rsidRPr="00234E6A">
        <w:t>valeur=MT;Manche Telecom</w:t>
      </w:r>
    </w:p>
    <w:p w:rsidR="00675435" w:rsidRPr="00234E6A" w:rsidRDefault="00675435" w:rsidP="000B7B30">
      <w:r w:rsidRPr="00234E6A">
        <w:t>valeur=NU;Numericable</w:t>
      </w:r>
    </w:p>
    <w:p w:rsidR="00675435" w:rsidRPr="00234E6A" w:rsidRDefault="00675435" w:rsidP="000B7B30">
      <w:r w:rsidRPr="00234E6A">
        <w:t>valeur=OP;Opalys</w:t>
      </w:r>
    </w:p>
    <w:p w:rsidR="00675435" w:rsidRPr="00234E6A" w:rsidRDefault="00675435" w:rsidP="000B7B30">
      <w:r w:rsidRPr="00234E6A">
        <w:t>valeur=SP;Sequalum</w:t>
      </w:r>
    </w:p>
    <w:p w:rsidR="00675435" w:rsidRPr="00234E6A" w:rsidRDefault="00675435" w:rsidP="000B7B30">
      <w:r w:rsidRPr="00234E6A">
        <w:t>valeur=SF;SFR-9C</w:t>
      </w:r>
    </w:p>
    <w:p w:rsidR="00675435" w:rsidRPr="00234E6A" w:rsidRDefault="00675435" w:rsidP="000B7B30">
      <w:r w:rsidRPr="00234E6A">
        <w:t>valeur=SO;SFR-OPAClien=pggfiref.geofibre.ftth_pf;operateur</w:t>
      </w:r>
    </w:p>
    <w:p w:rsidR="00675435" w:rsidRPr="00BF171B" w:rsidRDefault="00675435" w:rsidP="000B7B30">
      <w:pPr>
        <w:rPr>
          <w:lang w:val="en-US"/>
        </w:rPr>
      </w:pPr>
      <w:r w:rsidRPr="00255841">
        <w:rPr>
          <w:lang w:val="en-US"/>
        </w:rPr>
        <w:t>lien=pggfiref.geofibre.ftth_cable;operateur</w:t>
      </w:r>
    </w:p>
    <w:p w:rsidR="00675435" w:rsidRDefault="00675435" w:rsidP="000B7B30">
      <w:pPr>
        <w:rPr>
          <w:lang w:val="en-US"/>
        </w:rPr>
      </w:pPr>
    </w:p>
    <w:p w:rsidR="00675435" w:rsidRDefault="00675435" w:rsidP="000B7B30">
      <w:pPr>
        <w:pStyle w:val="Titre4"/>
      </w:pPr>
      <w:r>
        <w:t>Mode de pose</w:t>
      </w:r>
    </w:p>
    <w:p w:rsidR="00675435" w:rsidRDefault="00675435" w:rsidP="000B7B30">
      <w:r>
        <w:t>[DOMAINE]</w:t>
      </w:r>
    </w:p>
    <w:p w:rsidR="00675435" w:rsidRDefault="00675435" w:rsidP="000B7B30">
      <w:r>
        <w:t>dom_mode_pose;Domaine mode pose;TEXT;CODED</w:t>
      </w:r>
    </w:p>
    <w:p w:rsidR="00675435" w:rsidRDefault="00675435" w:rsidP="000B7B30">
      <w:pPr>
        <w:rPr>
          <w:b/>
        </w:rPr>
      </w:pPr>
      <w:r w:rsidRPr="00643F60">
        <w:rPr>
          <w:b/>
        </w:rPr>
        <w:t>valeur=0;Aérien Orange</w:t>
      </w:r>
    </w:p>
    <w:p w:rsidR="00675435" w:rsidRDefault="00675435" w:rsidP="000B7B30">
      <w:r>
        <w:t>valeur=1;Aérien EDF</w:t>
      </w:r>
    </w:p>
    <w:p w:rsidR="00675435" w:rsidRDefault="00675435" w:rsidP="000B7B30">
      <w:r>
        <w:t>valeur=2;Façade</w:t>
      </w:r>
    </w:p>
    <w:p w:rsidR="00675435" w:rsidRDefault="00675435" w:rsidP="000B7B30">
      <w:r>
        <w:t>valeur=3;Immeuble</w:t>
      </w:r>
    </w:p>
    <w:p w:rsidR="00675435" w:rsidRDefault="00675435" w:rsidP="000B7B30">
      <w:r>
        <w:t>valeur=4;Pleine terre</w:t>
      </w:r>
    </w:p>
    <w:p w:rsidR="00675435" w:rsidRDefault="00675435" w:rsidP="000B7B30">
      <w:r>
        <w:t>valeur=5;Caniveau</w:t>
      </w:r>
    </w:p>
    <w:p w:rsidR="00675435" w:rsidRDefault="00675435" w:rsidP="000B7B30">
      <w:r>
        <w:t>valeur=6;Galerie</w:t>
      </w:r>
    </w:p>
    <w:p w:rsidR="00675435" w:rsidRDefault="00675435" w:rsidP="000B7B30">
      <w:r>
        <w:t>valeur=7;Conduite</w:t>
      </w:r>
    </w:p>
    <w:p w:rsidR="00675435" w:rsidRDefault="00675435" w:rsidP="000B7B30">
      <w:r>
        <w:t>valeur=8;Egout</w:t>
      </w:r>
    </w:p>
    <w:p w:rsidR="00675435" w:rsidRDefault="00675435" w:rsidP="000B7B30">
      <w:r>
        <w:t>lien=pggfiref.geofibre.ftth_arciti;mode_pose</w:t>
      </w:r>
    </w:p>
    <w:p w:rsidR="00675435" w:rsidRDefault="00675435" w:rsidP="000B7B30">
      <w:r>
        <w:t>lien=pggfiref.geofibre.ifr_arciti;mode_pose</w:t>
      </w:r>
    </w:p>
    <w:p w:rsidR="00675435" w:rsidRDefault="00675435" w:rsidP="000B7B30"/>
    <w:p w:rsidR="00675435" w:rsidRDefault="00675435" w:rsidP="000B7B30">
      <w:pPr>
        <w:pStyle w:val="Titre4"/>
      </w:pPr>
      <w:r>
        <w:t>Type d’appuis FTTH</w:t>
      </w:r>
    </w:p>
    <w:p w:rsidR="00675435" w:rsidRDefault="00675435" w:rsidP="000B7B30">
      <w:r>
        <w:t>[DOMAINE]</w:t>
      </w:r>
    </w:p>
    <w:p w:rsidR="00675435" w:rsidRDefault="00675435" w:rsidP="000B7B30">
      <w:r>
        <w:t>dom_type_appui_ft;Domaine type appuis FTTH;TEXT;CODED</w:t>
      </w:r>
    </w:p>
    <w:p w:rsidR="00675435" w:rsidRDefault="00675435" w:rsidP="000B7B30">
      <w:r>
        <w:t>valeur=2GL;2G type ligne</w:t>
      </w:r>
    </w:p>
    <w:p w:rsidR="00675435" w:rsidRDefault="00675435" w:rsidP="000B7B30">
      <w:r>
        <w:t>valeur=2GT;2G type tirage</w:t>
      </w:r>
    </w:p>
    <w:p w:rsidR="00675435" w:rsidRDefault="00675435" w:rsidP="000B7B30">
      <w:r>
        <w:t>valeur=C;Couplé</w:t>
      </w:r>
    </w:p>
    <w:p w:rsidR="00675435" w:rsidRDefault="00675435" w:rsidP="000B7B30">
      <w:pPr>
        <w:rPr>
          <w:b/>
        </w:rPr>
      </w:pPr>
      <w:r w:rsidRPr="00643F60">
        <w:rPr>
          <w:b/>
        </w:rPr>
        <w:t>valeur=EFT;EDF rétrocédé à Orange</w:t>
      </w:r>
    </w:p>
    <w:p w:rsidR="00675435" w:rsidRDefault="00675435" w:rsidP="000B7B30">
      <w:r>
        <w:t>valeur=H;Haubané</w:t>
      </w:r>
    </w:p>
    <w:p w:rsidR="00675435" w:rsidRDefault="00675435" w:rsidP="000B7B30">
      <w:r>
        <w:t>valeur=L;Lorrain</w:t>
      </w:r>
    </w:p>
    <w:p w:rsidR="00675435" w:rsidRDefault="00675435" w:rsidP="000B7B30">
      <w:r>
        <w:t>valeur=M;Moisé</w:t>
      </w:r>
    </w:p>
    <w:p w:rsidR="00675435" w:rsidRDefault="00675435" w:rsidP="000B7B30">
      <w:r>
        <w:t>valeur=P;Portique</w:t>
      </w:r>
    </w:p>
    <w:p w:rsidR="00675435" w:rsidRDefault="00675435" w:rsidP="000B7B30">
      <w:r>
        <w:t>valeur=R;Réhaussé</w:t>
      </w:r>
    </w:p>
    <w:p w:rsidR="00675435" w:rsidRDefault="00675435" w:rsidP="000B7B30">
      <w:r>
        <w:t>valeur=S;Simple</w:t>
      </w:r>
    </w:p>
    <w:p w:rsidR="00675435" w:rsidRDefault="00675435" w:rsidP="000B7B30">
      <w:r>
        <w:t>valeur=3;Triple</w:t>
      </w:r>
    </w:p>
    <w:p w:rsidR="00675435" w:rsidRDefault="00675435" w:rsidP="000B7B30">
      <w:r>
        <w:t>valeur=EDF;Type EDF 190</w:t>
      </w:r>
    </w:p>
    <w:p w:rsidR="00675435" w:rsidRDefault="00675435" w:rsidP="000B7B30">
      <w:r>
        <w:t>valeur=-;Non défini</w:t>
      </w:r>
    </w:p>
    <w:p w:rsidR="00675435" w:rsidRDefault="00675435" w:rsidP="000B7B30">
      <w:r>
        <w:t>lien=pggfiref.geofibre.ftth_site_appui_ft;type</w:t>
      </w:r>
    </w:p>
    <w:p w:rsidR="00675435" w:rsidRDefault="00675435" w:rsidP="000B7B30">
      <w:r>
        <w:t>lien=pggfiref.geofibre.ifr_appui;type</w:t>
      </w:r>
    </w:p>
    <w:p w:rsidR="00675435" w:rsidRPr="000B7B30" w:rsidRDefault="00675435" w:rsidP="000B7B30"/>
    <w:p w:rsidR="008A544F" w:rsidRDefault="00675435" w:rsidP="008A544F">
      <w:r w:rsidRPr="001D749C">
        <w:rPr>
          <w:rFonts w:cs="Arial"/>
        </w:rPr>
        <w:t>Droits utilisateurs</w:t>
      </w:r>
      <w:r w:rsidR="0085789F">
        <w:fldChar w:fldCharType="end"/>
      </w:r>
      <w:r w:rsidR="00E75EEB">
        <w:t> »</w:t>
      </w:r>
      <w:r w:rsidR="008A544F">
        <w:t>).</w:t>
      </w:r>
    </w:p>
    <w:p w:rsidR="008A544F" w:rsidRDefault="008A544F" w:rsidP="008A544F"/>
    <w:p w:rsidR="008A544F" w:rsidRDefault="008A544F" w:rsidP="008A544F">
      <w:pPr>
        <w:spacing w:before="0" w:after="0"/>
        <w:jc w:val="left"/>
        <w:rPr>
          <w:rFonts w:cs="Arial"/>
        </w:rPr>
      </w:pPr>
      <w:r w:rsidRPr="00EB5729">
        <w:rPr>
          <w:rFonts w:cs="Arial"/>
        </w:rPr>
        <w:t>A l’ouverture, le widget est configuré dans son état initial (</w:t>
      </w:r>
      <w:r w:rsidRPr="00295A30">
        <w:rPr>
          <w:rFonts w:cs="Arial"/>
          <w:i/>
        </w:rPr>
        <w:t xml:space="preserve">cf. </w:t>
      </w:r>
      <w:fldSimple w:instr=" REF _Ref408579824 \h  \* MERGEFORMAT ">
        <w:r w:rsidR="00675435" w:rsidRPr="00675435">
          <w:rPr>
            <w:i/>
          </w:rPr>
          <w:t>Etat initial du widget</w:t>
        </w:r>
      </w:fldSimple>
      <w:r w:rsidRPr="00EB5729">
        <w:rPr>
          <w:rFonts w:cs="Arial"/>
        </w:rPr>
        <w:t>).</w:t>
      </w:r>
    </w:p>
    <w:p w:rsidR="008A544F" w:rsidRPr="00AF47CD" w:rsidRDefault="008A544F" w:rsidP="008A544F">
      <w:pPr>
        <w:spacing w:before="0" w:after="0"/>
        <w:jc w:val="left"/>
        <w:rPr>
          <w:rFonts w:cs="Arial"/>
        </w:rPr>
      </w:pPr>
    </w:p>
    <w:p w:rsidR="003007F0" w:rsidRDefault="008A544F">
      <w:pPr>
        <w:pStyle w:val="Titre4"/>
      </w:pPr>
      <w:bookmarkStart w:id="353" w:name="_Ref408579824"/>
      <w:bookmarkStart w:id="354" w:name="_Ref408580053"/>
      <w:bookmarkStart w:id="355" w:name="_Toc426723516"/>
      <w:r>
        <w:lastRenderedPageBreak/>
        <w:t>Etat initial du widget</w:t>
      </w:r>
      <w:bookmarkEnd w:id="353"/>
      <w:bookmarkEnd w:id="354"/>
      <w:bookmarkEnd w:id="355"/>
    </w:p>
    <w:p w:rsidR="008A544F" w:rsidRDefault="008A544F" w:rsidP="008A544F">
      <w:pPr>
        <w:spacing w:before="0" w:after="0"/>
        <w:jc w:val="left"/>
        <w:rPr>
          <w:rFonts w:cs="Arial"/>
        </w:rPr>
      </w:pPr>
      <w:r>
        <w:rPr>
          <w:rFonts w:cs="Arial"/>
        </w:rPr>
        <w:t xml:space="preserve">A l’état initial, le widget est configuré de la manière suivante : </w:t>
      </w:r>
    </w:p>
    <w:p w:rsidR="008A544F" w:rsidRDefault="008A544F" w:rsidP="008A544F">
      <w:pPr>
        <w:pStyle w:val="Paragraphedeliste"/>
        <w:numPr>
          <w:ilvl w:val="0"/>
          <w:numId w:val="26"/>
        </w:numPr>
        <w:spacing w:before="0" w:after="0"/>
        <w:jc w:val="left"/>
        <w:rPr>
          <w:rFonts w:cs="Arial"/>
        </w:rPr>
      </w:pPr>
      <w:r>
        <w:rPr>
          <w:rFonts w:cs="Arial"/>
        </w:rPr>
        <w:t>Le focus est positionné sur le champ « ID métier site support à recaler »</w:t>
      </w:r>
    </w:p>
    <w:p w:rsidR="008A544F" w:rsidRPr="00494D1B" w:rsidRDefault="008A544F" w:rsidP="008A544F">
      <w:pPr>
        <w:pStyle w:val="Paragraphedeliste"/>
        <w:numPr>
          <w:ilvl w:val="0"/>
          <w:numId w:val="26"/>
        </w:numPr>
        <w:spacing w:before="0" w:after="0"/>
        <w:jc w:val="left"/>
        <w:rPr>
          <w:rFonts w:cs="Arial"/>
        </w:rPr>
      </w:pPr>
      <w:r>
        <w:rPr>
          <w:rFonts w:cs="Arial"/>
        </w:rPr>
        <w:t>Champ « ID métier site support à recaler » disponible</w:t>
      </w:r>
    </w:p>
    <w:p w:rsidR="008A544F" w:rsidRPr="00636985" w:rsidRDefault="008A544F" w:rsidP="008A544F">
      <w:pPr>
        <w:pStyle w:val="Paragraphedeliste"/>
        <w:numPr>
          <w:ilvl w:val="0"/>
          <w:numId w:val="26"/>
        </w:numPr>
        <w:spacing w:before="0" w:after="0"/>
        <w:jc w:val="left"/>
        <w:rPr>
          <w:rFonts w:cs="Arial"/>
        </w:rPr>
      </w:pPr>
      <w:r>
        <w:rPr>
          <w:rFonts w:cs="Arial"/>
        </w:rPr>
        <w:t>Bouton « Annuler » disponible</w:t>
      </w:r>
    </w:p>
    <w:p w:rsidR="008A544F" w:rsidRDefault="008A544F" w:rsidP="008A544F">
      <w:pPr>
        <w:pStyle w:val="Paragraphedeliste"/>
        <w:spacing w:before="0" w:after="0"/>
        <w:ind w:left="1065"/>
        <w:jc w:val="left"/>
        <w:rPr>
          <w:rFonts w:cs="Arial"/>
        </w:rPr>
      </w:pPr>
    </w:p>
    <w:p w:rsidR="008A544F" w:rsidRPr="00494D1B" w:rsidRDefault="008A544F" w:rsidP="008A544F">
      <w:pPr>
        <w:pStyle w:val="Paragraphedeliste"/>
        <w:numPr>
          <w:ilvl w:val="0"/>
          <w:numId w:val="26"/>
        </w:numPr>
        <w:spacing w:before="0" w:after="0"/>
        <w:jc w:val="left"/>
        <w:rPr>
          <w:rFonts w:cs="Arial"/>
        </w:rPr>
      </w:pPr>
      <w:r>
        <w:rPr>
          <w:rFonts w:cs="Arial"/>
        </w:rPr>
        <w:t>Champ « ID métier site support cible » non disponible (et non sélectionnable)</w:t>
      </w:r>
    </w:p>
    <w:p w:rsidR="008A544F" w:rsidRDefault="008A544F" w:rsidP="008A544F">
      <w:pPr>
        <w:pStyle w:val="Paragraphedeliste"/>
        <w:spacing w:before="0" w:after="0"/>
        <w:ind w:left="1065"/>
        <w:jc w:val="left"/>
        <w:rPr>
          <w:rFonts w:cs="Arial"/>
        </w:rPr>
      </w:pPr>
    </w:p>
    <w:p w:rsidR="008A544F" w:rsidRPr="00494D1B" w:rsidRDefault="008A544F" w:rsidP="008A544F">
      <w:pPr>
        <w:pStyle w:val="Paragraphedeliste"/>
        <w:numPr>
          <w:ilvl w:val="0"/>
          <w:numId w:val="26"/>
        </w:numPr>
        <w:spacing w:before="0" w:after="0"/>
        <w:jc w:val="left"/>
        <w:rPr>
          <w:rFonts w:cs="Arial"/>
        </w:rPr>
      </w:pPr>
      <w:r>
        <w:rPr>
          <w:rFonts w:cs="Arial"/>
        </w:rPr>
        <w:t xml:space="preserve">Les champs « X » et « Y » non visibles (Note : ces champs ne sont jamais modifiables par l’utilisateur) </w:t>
      </w:r>
    </w:p>
    <w:p w:rsidR="008A544F" w:rsidRDefault="008A544F" w:rsidP="008A544F">
      <w:pPr>
        <w:spacing w:before="0" w:after="0"/>
        <w:jc w:val="left"/>
        <w:rPr>
          <w:rFonts w:cs="Arial"/>
        </w:rPr>
      </w:pPr>
    </w:p>
    <w:p w:rsidR="008A544F" w:rsidRPr="005337C4" w:rsidRDefault="008A544F" w:rsidP="008A544F">
      <w:pPr>
        <w:pStyle w:val="Paragraphedeliste"/>
        <w:numPr>
          <w:ilvl w:val="0"/>
          <w:numId w:val="26"/>
        </w:numPr>
        <w:spacing w:before="0" w:after="0"/>
        <w:jc w:val="left"/>
        <w:rPr>
          <w:rFonts w:cs="Arial"/>
        </w:rPr>
      </w:pPr>
      <w:r>
        <w:rPr>
          <w:rFonts w:cs="Arial"/>
        </w:rPr>
        <w:t>Message « Sélectionner le site à recaler » visible</w:t>
      </w:r>
    </w:p>
    <w:p w:rsidR="008A544F" w:rsidRDefault="008A544F" w:rsidP="008A544F">
      <w:pPr>
        <w:pStyle w:val="Paragraphedeliste"/>
        <w:numPr>
          <w:ilvl w:val="0"/>
          <w:numId w:val="26"/>
        </w:numPr>
        <w:spacing w:before="0" w:after="0"/>
        <w:jc w:val="left"/>
        <w:rPr>
          <w:rFonts w:cs="Arial"/>
        </w:rPr>
      </w:pPr>
      <w:r>
        <w:rPr>
          <w:rFonts w:cs="Arial"/>
        </w:rPr>
        <w:t>Tooltip « Veuillez sélectionner le site à recaler » visible au survol de la carte</w:t>
      </w:r>
    </w:p>
    <w:p w:rsidR="008A544F" w:rsidRDefault="008A544F" w:rsidP="008A544F">
      <w:pPr>
        <w:pStyle w:val="Paragraphedeliste"/>
        <w:spacing w:before="0" w:after="0"/>
        <w:ind w:left="1065"/>
        <w:jc w:val="left"/>
        <w:rPr>
          <w:rFonts w:cs="Arial"/>
        </w:rPr>
      </w:pPr>
    </w:p>
    <w:p w:rsidR="008A544F" w:rsidRPr="005337C4" w:rsidRDefault="008A544F" w:rsidP="008A544F">
      <w:pPr>
        <w:pStyle w:val="Paragraphedeliste"/>
        <w:numPr>
          <w:ilvl w:val="0"/>
          <w:numId w:val="26"/>
        </w:numPr>
        <w:spacing w:before="0" w:after="0"/>
        <w:jc w:val="left"/>
        <w:rPr>
          <w:rFonts w:cs="Arial"/>
        </w:rPr>
      </w:pPr>
      <w:r>
        <w:rPr>
          <w:rFonts w:cs="Arial"/>
        </w:rPr>
        <w:t>Message « Sélectionner le site ou la position cible » non visible</w:t>
      </w:r>
    </w:p>
    <w:p w:rsidR="008A544F" w:rsidRDefault="008A544F" w:rsidP="008A544F">
      <w:pPr>
        <w:pStyle w:val="Paragraphedeliste"/>
        <w:numPr>
          <w:ilvl w:val="0"/>
          <w:numId w:val="26"/>
        </w:numPr>
        <w:spacing w:before="0" w:after="0"/>
        <w:jc w:val="left"/>
        <w:rPr>
          <w:rFonts w:cs="Arial"/>
        </w:rPr>
      </w:pPr>
      <w:r>
        <w:rPr>
          <w:rFonts w:cs="Arial"/>
        </w:rPr>
        <w:t>Tooltip « Veuillez sélectionner le site ou la position cible » non visible</w:t>
      </w:r>
    </w:p>
    <w:p w:rsidR="008A544F" w:rsidRDefault="008A544F" w:rsidP="008A544F">
      <w:pPr>
        <w:pStyle w:val="Paragraphedeliste"/>
        <w:spacing w:before="0" w:after="0"/>
        <w:ind w:left="1065"/>
        <w:jc w:val="left"/>
        <w:rPr>
          <w:rFonts w:cs="Arial"/>
        </w:rPr>
      </w:pPr>
    </w:p>
    <w:p w:rsidR="008A544F" w:rsidRPr="00B417E8" w:rsidRDefault="008A544F" w:rsidP="008A544F">
      <w:pPr>
        <w:pStyle w:val="Paragraphedeliste"/>
        <w:numPr>
          <w:ilvl w:val="0"/>
          <w:numId w:val="26"/>
        </w:numPr>
        <w:spacing w:before="0" w:after="0"/>
        <w:jc w:val="left"/>
        <w:rPr>
          <w:rFonts w:cs="Arial"/>
        </w:rPr>
      </w:pPr>
      <w:r>
        <w:rPr>
          <w:rFonts w:cs="Arial"/>
        </w:rPr>
        <w:t>Tous les champs sont vides</w:t>
      </w:r>
    </w:p>
    <w:p w:rsidR="008A544F" w:rsidRDefault="008A544F" w:rsidP="008A544F">
      <w:pPr>
        <w:pStyle w:val="Paragraphedeliste"/>
        <w:numPr>
          <w:ilvl w:val="0"/>
          <w:numId w:val="26"/>
        </w:numPr>
        <w:spacing w:before="0" w:after="0"/>
        <w:jc w:val="left"/>
        <w:rPr>
          <w:rFonts w:cs="Arial"/>
        </w:rPr>
      </w:pPr>
      <w:r>
        <w:rPr>
          <w:rFonts w:cs="Arial"/>
        </w:rPr>
        <w:t>Aucune donnée n’est mise en évidence sur la carte</w:t>
      </w:r>
    </w:p>
    <w:p w:rsidR="008A544F" w:rsidRDefault="008A544F" w:rsidP="008A544F">
      <w:pPr>
        <w:pStyle w:val="Paragraphedeliste"/>
        <w:rPr>
          <w:rFonts w:cs="Arial"/>
        </w:rPr>
      </w:pPr>
    </w:p>
    <w:p w:rsidR="008A544F" w:rsidRDefault="008A544F" w:rsidP="008A544F">
      <w:pPr>
        <w:pStyle w:val="Paragraphedeliste"/>
        <w:spacing w:before="0" w:after="0"/>
        <w:ind w:left="1065"/>
        <w:jc w:val="left"/>
        <w:rPr>
          <w:rFonts w:cs="Arial"/>
        </w:rPr>
      </w:pPr>
    </w:p>
    <w:p w:rsidR="008A544F" w:rsidRDefault="008A544F" w:rsidP="008A544F">
      <w:pPr>
        <w:spacing w:before="0" w:after="0"/>
        <w:jc w:val="center"/>
        <w:rPr>
          <w:rFonts w:cs="Arial"/>
        </w:rPr>
      </w:pPr>
    </w:p>
    <w:p w:rsidR="008A544F" w:rsidRDefault="008A544F" w:rsidP="008A544F">
      <w:pPr>
        <w:spacing w:before="0" w:after="0"/>
        <w:jc w:val="left"/>
        <w:rPr>
          <w:rFonts w:cs="Arial"/>
          <w:color w:val="0000FF"/>
          <w:sz w:val="22"/>
        </w:rPr>
      </w:pPr>
    </w:p>
    <w:p w:rsidR="008A544F" w:rsidRDefault="00237576" w:rsidP="008A544F">
      <w:pPr>
        <w:spacing w:before="0" w:after="0"/>
        <w:jc w:val="center"/>
        <w:rPr>
          <w:rFonts w:cs="Arial"/>
          <w:color w:val="0000FF"/>
          <w:sz w:val="22"/>
        </w:rPr>
      </w:pPr>
      <w:r>
        <w:rPr>
          <w:rFonts w:cs="Arial"/>
          <w:noProof/>
          <w:color w:val="0000FF"/>
          <w:sz w:val="22"/>
        </w:rPr>
        <w:drawing>
          <wp:inline distT="0" distB="0" distL="0" distR="0">
            <wp:extent cx="4278630" cy="3002280"/>
            <wp:effectExtent l="19050" t="0" r="7620" b="0"/>
            <wp:docPr id="725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4278630" cy="3002280"/>
                    </a:xfrm>
                    <a:prstGeom prst="rect">
                      <a:avLst/>
                    </a:prstGeom>
                    <a:noFill/>
                    <a:ln w="9525">
                      <a:noFill/>
                      <a:miter lim="800000"/>
                      <a:headEnd/>
                      <a:tailEnd/>
                    </a:ln>
                  </pic:spPr>
                </pic:pic>
              </a:graphicData>
            </a:graphic>
          </wp:inline>
        </w:drawing>
      </w:r>
    </w:p>
    <w:p w:rsidR="008A544F" w:rsidRDefault="008A544F" w:rsidP="008A544F">
      <w:pPr>
        <w:spacing w:before="0" w:after="0"/>
        <w:jc w:val="left"/>
        <w:rPr>
          <w:rFonts w:cs="Arial"/>
          <w:b/>
          <w:i/>
          <w:caps/>
        </w:rPr>
      </w:pPr>
    </w:p>
    <w:p w:rsidR="003007F0" w:rsidRDefault="008A544F">
      <w:pPr>
        <w:pStyle w:val="Titre4"/>
      </w:pPr>
      <w:bookmarkStart w:id="356" w:name="_Toc426723517"/>
      <w:r w:rsidRPr="001B0093">
        <w:t xml:space="preserve">Sélection des </w:t>
      </w:r>
      <w:r w:rsidRPr="00372562">
        <w:t>Sites supports</w:t>
      </w:r>
      <w:bookmarkEnd w:id="356"/>
    </w:p>
    <w:p w:rsidR="008A544F" w:rsidRDefault="008A544F" w:rsidP="008A544F">
      <w:r w:rsidRPr="00372562">
        <w:t xml:space="preserve">L’activation de la sélection des sites se fait par des champs textes sélectionnables par l’utilisateur. </w:t>
      </w:r>
    </w:p>
    <w:p w:rsidR="006C1F3F" w:rsidRDefault="006C1F3F" w:rsidP="008A544F">
      <w:pPr>
        <w:spacing w:before="0" w:after="200" w:line="276" w:lineRule="auto"/>
        <w:jc w:val="left"/>
      </w:pPr>
    </w:p>
    <w:p w:rsidR="008A544F" w:rsidRDefault="008A544F" w:rsidP="008A544F">
      <w:pPr>
        <w:spacing w:before="0" w:after="200" w:line="276" w:lineRule="auto"/>
        <w:jc w:val="left"/>
      </w:pPr>
      <w:r>
        <w:t xml:space="preserve">Note : En fonction du clic utilisateur (par exemple, un clic dans un autre widget de l’application Géofibre), le focus </w:t>
      </w:r>
      <w:r>
        <w:rPr>
          <w:b/>
        </w:rPr>
        <w:t>peut</w:t>
      </w:r>
      <w:r>
        <w:t xml:space="preserve"> ne plus être actif sur l’un des champs Source ou Cible, ce qui désactive la sélection du site. L’utilisateur peut réactiver la sélection des sites en cliquant dans le champ </w:t>
      </w:r>
      <w:r w:rsidRPr="0011690C">
        <w:t>correspondant.</w:t>
      </w:r>
    </w:p>
    <w:p w:rsidR="008A544F" w:rsidRDefault="008A544F" w:rsidP="008A544F">
      <w:pPr>
        <w:spacing w:before="0" w:after="200" w:line="276" w:lineRule="auto"/>
        <w:jc w:val="left"/>
      </w:pPr>
    </w:p>
    <w:p w:rsidR="003007F0" w:rsidRDefault="008A544F">
      <w:pPr>
        <w:pStyle w:val="Titre5"/>
      </w:pPr>
      <w:r>
        <w:t>Site à recaler</w:t>
      </w:r>
    </w:p>
    <w:p w:rsidR="008A544F" w:rsidRPr="00DA4B0D" w:rsidRDefault="008A544F" w:rsidP="008A544F">
      <w:r w:rsidRPr="00DA4B0D">
        <w:t xml:space="preserve">La sélection du site à recaler est activée lorsque le focus (matérialisé par un liseret bleu) est présent dans le champ « ID métier site support à recaler ». </w:t>
      </w:r>
    </w:p>
    <w:p w:rsidR="008A544F" w:rsidRPr="00DA4B0D" w:rsidRDefault="008A544F" w:rsidP="008A544F">
      <w:r w:rsidRPr="00DA4B0D">
        <w:t xml:space="preserve">La sélection du site se fait par clic sur la carte parmi toutes les couches de sites support FTTH, selon la logique suivante : </w:t>
      </w:r>
    </w:p>
    <w:p w:rsidR="008A544F" w:rsidRPr="00DA4B0D" w:rsidRDefault="008A544F" w:rsidP="008A544F">
      <w:pPr>
        <w:pStyle w:val="Paragraphedeliste"/>
        <w:numPr>
          <w:ilvl w:val="0"/>
          <w:numId w:val="13"/>
        </w:numPr>
      </w:pPr>
      <w:r w:rsidRPr="00DA4B0D">
        <w:lastRenderedPageBreak/>
        <w:t>Si aucun site support n’est remonté, la sélection du site à recaler reste active.</w:t>
      </w:r>
    </w:p>
    <w:p w:rsidR="008A544F" w:rsidRPr="00DA4B0D" w:rsidRDefault="008A544F" w:rsidP="008A544F"/>
    <w:p w:rsidR="008A544F" w:rsidRPr="00DA4B0D" w:rsidRDefault="008A544F" w:rsidP="008A544F">
      <w:pPr>
        <w:pStyle w:val="Paragraphedeliste"/>
        <w:numPr>
          <w:ilvl w:val="0"/>
          <w:numId w:val="13"/>
        </w:numPr>
      </w:pPr>
      <w:r w:rsidRPr="00DA4B0D">
        <w:t xml:space="preserve">Si plusieurs sites sont à présent sous le clic, une fenêtre contextuelle invite l’utilisateur à sélectionner celui désiré. Le site est considéré comme </w:t>
      </w:r>
      <w:r w:rsidRPr="00DA4B0D">
        <w:rPr>
          <w:b/>
        </w:rPr>
        <w:t>identifié</w:t>
      </w:r>
      <w:r w:rsidRPr="00DA4B0D">
        <w:t xml:space="preserve"> lorsque l’utilisateur clic sur OK</w:t>
      </w:r>
    </w:p>
    <w:p w:rsidR="008A544F" w:rsidRPr="00DA4B0D" w:rsidRDefault="00237576" w:rsidP="008A544F">
      <w:pPr>
        <w:jc w:val="center"/>
      </w:pPr>
      <w:r>
        <w:rPr>
          <w:noProof/>
        </w:rPr>
        <w:drawing>
          <wp:inline distT="0" distB="0" distL="0" distR="0">
            <wp:extent cx="2032434" cy="1407381"/>
            <wp:effectExtent l="19050" t="0" r="5916" b="0"/>
            <wp:docPr id="725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2031071" cy="1406437"/>
                    </a:xfrm>
                    <a:prstGeom prst="rect">
                      <a:avLst/>
                    </a:prstGeom>
                    <a:noFill/>
                    <a:ln w="9525">
                      <a:noFill/>
                      <a:miter lim="800000"/>
                      <a:headEnd/>
                      <a:tailEnd/>
                    </a:ln>
                  </pic:spPr>
                </pic:pic>
              </a:graphicData>
            </a:graphic>
          </wp:inline>
        </w:drawing>
      </w:r>
    </w:p>
    <w:p w:rsidR="008A544F" w:rsidRPr="00DA4B0D" w:rsidRDefault="008A544F" w:rsidP="008A544F"/>
    <w:p w:rsidR="008A544F" w:rsidRPr="00DA4B0D" w:rsidRDefault="008A544F" w:rsidP="008A544F">
      <w:pPr>
        <w:pStyle w:val="Paragraphedeliste"/>
        <w:numPr>
          <w:ilvl w:val="0"/>
          <w:numId w:val="13"/>
        </w:numPr>
      </w:pPr>
      <w:r w:rsidRPr="00DA4B0D">
        <w:t xml:space="preserve">Si la sélection remonte un seul site support, le site est considéré comme </w:t>
      </w:r>
      <w:r w:rsidRPr="00DA4B0D">
        <w:rPr>
          <w:b/>
        </w:rPr>
        <w:t>identifié.</w:t>
      </w:r>
    </w:p>
    <w:p w:rsidR="008A544F" w:rsidRPr="00DA4B0D" w:rsidRDefault="008A544F" w:rsidP="008A544F"/>
    <w:p w:rsidR="008A544F" w:rsidRPr="00DA4B0D" w:rsidRDefault="008A544F" w:rsidP="008A544F">
      <w:r w:rsidRPr="00DA4B0D">
        <w:t xml:space="preserve">Lorsque le site est </w:t>
      </w:r>
      <w:r w:rsidRPr="00DA4B0D">
        <w:rPr>
          <w:b/>
        </w:rPr>
        <w:t>identifié</w:t>
      </w:r>
      <w:r w:rsidRPr="00DA4B0D">
        <w:t>, une vérification est effectuée pour valider sa présence dans une zone de recalage dont le statut est « En cours » (cf.</w:t>
      </w:r>
      <w:fldSimple w:instr=" REF _Ref408579896 \h  \* MERGEFORMAT ">
        <w:r w:rsidR="00675435" w:rsidRPr="00675435">
          <w:rPr>
            <w:i/>
          </w:rPr>
          <w:t>Widget des zones de recalage</w:t>
        </w:r>
      </w:fldSimple>
      <w:r w:rsidRPr="00DA4B0D">
        <w:t xml:space="preserve">) : </w:t>
      </w:r>
    </w:p>
    <w:p w:rsidR="008A544F" w:rsidRPr="00DA4B0D" w:rsidRDefault="008A544F" w:rsidP="008A544F">
      <w:pPr>
        <w:pStyle w:val="Paragraphedeliste"/>
        <w:numPr>
          <w:ilvl w:val="0"/>
          <w:numId w:val="13"/>
        </w:numPr>
      </w:pPr>
      <w:r w:rsidRPr="00DA4B0D">
        <w:t>Si le site n’intersecte pas de zone de recalage, le message suivant est affiché :</w:t>
      </w:r>
    </w:p>
    <w:p w:rsidR="008A544F" w:rsidRPr="00DA4B0D" w:rsidRDefault="00237576" w:rsidP="008A544F">
      <w:pPr>
        <w:pStyle w:val="Paragraphedeliste"/>
        <w:jc w:val="center"/>
      </w:pPr>
      <w:r>
        <w:rPr>
          <w:noProof/>
        </w:rPr>
        <w:drawing>
          <wp:inline distT="0" distB="0" distL="0" distR="0">
            <wp:extent cx="2588978" cy="1073418"/>
            <wp:effectExtent l="19050" t="0" r="1822" b="0"/>
            <wp:docPr id="725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srcRect/>
                    <a:stretch>
                      <a:fillRect/>
                    </a:stretch>
                  </pic:blipFill>
                  <pic:spPr bwMode="auto">
                    <a:xfrm>
                      <a:off x="0" y="0"/>
                      <a:ext cx="2590733" cy="1074146"/>
                    </a:xfrm>
                    <a:prstGeom prst="rect">
                      <a:avLst/>
                    </a:prstGeom>
                    <a:noFill/>
                    <a:ln w="9525">
                      <a:noFill/>
                      <a:miter lim="800000"/>
                      <a:headEnd/>
                      <a:tailEnd/>
                    </a:ln>
                  </pic:spPr>
                </pic:pic>
              </a:graphicData>
            </a:graphic>
          </wp:inline>
        </w:drawing>
      </w:r>
    </w:p>
    <w:p w:rsidR="008A544F" w:rsidRPr="00DA4B0D" w:rsidRDefault="008A544F" w:rsidP="008A544F">
      <w:pPr>
        <w:pStyle w:val="Paragraphedeliste"/>
        <w:numPr>
          <w:ilvl w:val="0"/>
          <w:numId w:val="13"/>
        </w:numPr>
      </w:pPr>
      <w:r w:rsidRPr="00DA4B0D">
        <w:t>Si le site intersecte une zone de recalage dont le statut n’est pas à « En cours », le message suivant est affiché :</w:t>
      </w:r>
    </w:p>
    <w:p w:rsidR="008A544F" w:rsidRPr="00DA4B0D" w:rsidRDefault="008A544F" w:rsidP="008A544F">
      <w:pPr>
        <w:pStyle w:val="Paragraphedeliste"/>
        <w:jc w:val="center"/>
      </w:pPr>
    </w:p>
    <w:p w:rsidR="008A544F" w:rsidRDefault="008A544F" w:rsidP="008A544F">
      <w:pPr>
        <w:pStyle w:val="Paragraphedeliste"/>
        <w:jc w:val="center"/>
      </w:pPr>
    </w:p>
    <w:p w:rsidR="008A544F" w:rsidRPr="00DA4B0D" w:rsidRDefault="00237576" w:rsidP="008A544F">
      <w:pPr>
        <w:pStyle w:val="Paragraphedeliste"/>
        <w:jc w:val="center"/>
      </w:pPr>
      <w:r>
        <w:rPr>
          <w:noProof/>
        </w:rPr>
        <w:drawing>
          <wp:inline distT="0" distB="0" distL="0" distR="0">
            <wp:extent cx="2268855" cy="940435"/>
            <wp:effectExtent l="19050" t="0" r="0" b="0"/>
            <wp:docPr id="72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2268855" cy="940435"/>
                    </a:xfrm>
                    <a:prstGeom prst="rect">
                      <a:avLst/>
                    </a:prstGeom>
                    <a:noFill/>
                    <a:ln w="9525">
                      <a:noFill/>
                      <a:miter lim="800000"/>
                      <a:headEnd/>
                      <a:tailEnd/>
                    </a:ln>
                  </pic:spPr>
                </pic:pic>
              </a:graphicData>
            </a:graphic>
          </wp:inline>
        </w:drawing>
      </w:r>
    </w:p>
    <w:p w:rsidR="008A544F" w:rsidRPr="00DA4B0D" w:rsidRDefault="008A544F" w:rsidP="008A544F">
      <w:pPr>
        <w:pStyle w:val="Paragraphedeliste"/>
        <w:jc w:val="center"/>
      </w:pPr>
    </w:p>
    <w:p w:rsidR="008A544F" w:rsidRPr="00DA4B0D" w:rsidRDefault="008A544F" w:rsidP="008A544F">
      <w:pPr>
        <w:pStyle w:val="Paragraphedeliste"/>
        <w:numPr>
          <w:ilvl w:val="0"/>
          <w:numId w:val="13"/>
        </w:numPr>
      </w:pPr>
      <w:r w:rsidRPr="00DA4B0D">
        <w:t xml:space="preserve">Sinon : </w:t>
      </w:r>
    </w:p>
    <w:p w:rsidR="008A544F" w:rsidRPr="00DA4B0D" w:rsidRDefault="008A544F" w:rsidP="008A544F">
      <w:pPr>
        <w:pStyle w:val="Paragraphedeliste"/>
        <w:numPr>
          <w:ilvl w:val="1"/>
          <w:numId w:val="13"/>
        </w:numPr>
      </w:pPr>
      <w:r w:rsidRPr="00DA4B0D">
        <w:t>le site est affiché dans le champ « ID métier site support à recaler » sous la forme :</w:t>
      </w:r>
    </w:p>
    <w:p w:rsidR="008A544F" w:rsidRPr="00DA4B0D" w:rsidRDefault="008A544F" w:rsidP="008A544F"/>
    <w:tbl>
      <w:tblPr>
        <w:tblStyle w:val="Grilledutableau"/>
        <w:tblW w:w="0" w:type="auto"/>
        <w:jc w:val="center"/>
        <w:tblLook w:val="04A0"/>
      </w:tblPr>
      <w:tblGrid>
        <w:gridCol w:w="2943"/>
        <w:gridCol w:w="2694"/>
      </w:tblGrid>
      <w:tr w:rsidR="008A544F" w:rsidRPr="003B07B7" w:rsidTr="00590D32">
        <w:trPr>
          <w:jc w:val="center"/>
        </w:trPr>
        <w:tc>
          <w:tcPr>
            <w:tcW w:w="2943" w:type="dxa"/>
          </w:tcPr>
          <w:p w:rsidR="008A544F" w:rsidRPr="00DA4B0D" w:rsidRDefault="008A544F" w:rsidP="00590D32">
            <w:r w:rsidRPr="00DA4B0D">
              <w:t>{</w:t>
            </w:r>
            <w:r w:rsidRPr="00DA4B0D">
              <w:rPr>
                <w:b/>
              </w:rPr>
              <w:t>Nom de la couche</w:t>
            </w:r>
            <w:r w:rsidRPr="00DA4B0D">
              <w:t>} </w:t>
            </w:r>
            <w:r w:rsidRPr="00DA4B0D">
              <w:rPr>
                <w:b/>
              </w:rPr>
              <w:t>:</w:t>
            </w:r>
            <w:r w:rsidRPr="00DA4B0D">
              <w:t xml:space="preserve"> </w:t>
            </w:r>
          </w:p>
          <w:p w:rsidR="008A544F" w:rsidRPr="00DA4B0D" w:rsidRDefault="008A544F" w:rsidP="00590D32">
            <w:r w:rsidRPr="00DA4B0D">
              <w:t>{</w:t>
            </w:r>
            <w:r w:rsidRPr="00DA4B0D">
              <w:rPr>
                <w:b/>
              </w:rPr>
              <w:t>id_metier_site</w:t>
            </w:r>
            <w:r w:rsidRPr="00DA4B0D">
              <w:t>}</w:t>
            </w:r>
          </w:p>
        </w:tc>
        <w:tc>
          <w:tcPr>
            <w:tcW w:w="2694" w:type="dxa"/>
          </w:tcPr>
          <w:p w:rsidR="008A544F" w:rsidRPr="00DA4B0D" w:rsidRDefault="008A544F" w:rsidP="00590D32">
            <w:pPr>
              <w:rPr>
                <w:b/>
                <w:lang w:val="en-US"/>
              </w:rPr>
            </w:pPr>
            <w:r w:rsidRPr="00DA4B0D">
              <w:rPr>
                <w:b/>
                <w:lang w:val="en-US"/>
              </w:rPr>
              <w:t xml:space="preserve">Immeuble FTTH : </w:t>
            </w:r>
          </w:p>
          <w:p w:rsidR="008A544F" w:rsidRPr="00DA4B0D" w:rsidRDefault="008A544F" w:rsidP="00590D32">
            <w:pPr>
              <w:rPr>
                <w:lang w:val="en-US"/>
              </w:rPr>
            </w:pPr>
            <w:r w:rsidRPr="00DA4B0D">
              <w:rPr>
                <w:b/>
                <w:lang w:val="en-US"/>
              </w:rPr>
              <w:t>IMB/76351/C/Q1TH</w:t>
            </w:r>
          </w:p>
        </w:tc>
      </w:tr>
    </w:tbl>
    <w:p w:rsidR="008A544F" w:rsidRPr="00DA4B0D" w:rsidRDefault="008A544F" w:rsidP="008A544F">
      <w:pPr>
        <w:rPr>
          <w:lang w:val="en-US"/>
        </w:rPr>
      </w:pPr>
    </w:p>
    <w:p w:rsidR="008A544F" w:rsidRPr="00DA4B0D" w:rsidRDefault="008A544F" w:rsidP="008A544F">
      <w:pPr>
        <w:pStyle w:val="Paragraphedeliste"/>
        <w:numPr>
          <w:ilvl w:val="1"/>
          <w:numId w:val="13"/>
        </w:numPr>
      </w:pPr>
      <w:r w:rsidRPr="00DA4B0D">
        <w:t>un halo jaune marque le site support à recaler</w:t>
      </w:r>
    </w:p>
    <w:p w:rsidR="008A544F" w:rsidRPr="00DA4B0D" w:rsidRDefault="008A544F" w:rsidP="008A544F">
      <w:pPr>
        <w:pStyle w:val="Paragraphedeliste"/>
        <w:ind w:left="2124"/>
      </w:pPr>
    </w:p>
    <w:p w:rsidR="008A544F" w:rsidRPr="00DA4B0D" w:rsidRDefault="008A544F" w:rsidP="008A544F">
      <w:pPr>
        <w:pStyle w:val="Paragraphedeliste"/>
        <w:numPr>
          <w:ilvl w:val="1"/>
          <w:numId w:val="13"/>
        </w:numPr>
      </w:pPr>
      <w:r w:rsidRPr="00DA4B0D">
        <w:t>si des points fonctionnels sont associés au site support, un halo jaune les mets en évidence sur la carte</w:t>
      </w:r>
    </w:p>
    <w:p w:rsidR="008A544F" w:rsidRPr="00DA4B0D" w:rsidRDefault="008A544F" w:rsidP="008A544F">
      <w:pPr>
        <w:pStyle w:val="Paragraphedeliste"/>
        <w:ind w:left="1440"/>
      </w:pPr>
      <w:r w:rsidRPr="00DA4B0D">
        <w:t>(</w:t>
      </w:r>
      <w:r w:rsidRPr="00DA4B0D">
        <w:rPr>
          <w:i/>
        </w:rPr>
        <w:t xml:space="preserve">cf. </w:t>
      </w:r>
      <w:fldSimple w:instr=" REF _Ref408579994 \h  \* MERGEFORMAT ">
        <w:r w:rsidR="00675435" w:rsidRPr="00675435">
          <w:rPr>
            <w:i/>
          </w:rPr>
          <w:t>Site à recaler - informations stockées</w:t>
        </w:r>
      </w:fldSimple>
      <w:r w:rsidRPr="00DA4B0D">
        <w:rPr>
          <w:i/>
        </w:rPr>
        <w:t xml:space="preserve"> - </w:t>
      </w:r>
      <w:r w:rsidRPr="00DA4B0D">
        <w:rPr>
          <w:b/>
        </w:rPr>
        <w:t>sar_pointsFonctionnelsAssocie</w:t>
      </w:r>
      <w:r w:rsidRPr="00DA4B0D">
        <w:t>)</w:t>
      </w:r>
    </w:p>
    <w:p w:rsidR="008A544F" w:rsidRPr="00DA4B0D" w:rsidRDefault="008A544F" w:rsidP="008A544F">
      <w:pPr>
        <w:pStyle w:val="Paragraphedeliste"/>
        <w:ind w:left="2160"/>
      </w:pPr>
    </w:p>
    <w:p w:rsidR="008A544F" w:rsidRPr="00DA4B0D" w:rsidRDefault="008A544F" w:rsidP="008A544F">
      <w:pPr>
        <w:pStyle w:val="Paragraphedeliste"/>
        <w:numPr>
          <w:ilvl w:val="1"/>
          <w:numId w:val="13"/>
        </w:numPr>
      </w:pPr>
      <w:r w:rsidRPr="00DA4B0D">
        <w:t xml:space="preserve">si des parcours sont associés au site support, ils sont mis en évidence sur la carte </w:t>
      </w:r>
    </w:p>
    <w:p w:rsidR="008A544F" w:rsidRPr="00DA4B0D" w:rsidRDefault="008A544F" w:rsidP="008A544F">
      <w:pPr>
        <w:pStyle w:val="Paragraphedeliste"/>
        <w:ind w:left="1440"/>
      </w:pPr>
      <w:r w:rsidRPr="00DA4B0D">
        <w:t>(</w:t>
      </w:r>
      <w:r w:rsidRPr="00DA4B0D">
        <w:rPr>
          <w:i/>
        </w:rPr>
        <w:t xml:space="preserve">cf. </w:t>
      </w:r>
      <w:fldSimple w:instr=" REF _Ref408579994 \h  \* MERGEFORMAT ">
        <w:r w:rsidR="00675435" w:rsidRPr="00675435">
          <w:rPr>
            <w:i/>
          </w:rPr>
          <w:t>Site à recaler - informations stockées</w:t>
        </w:r>
      </w:fldSimple>
      <w:r w:rsidRPr="00DA4B0D">
        <w:rPr>
          <w:i/>
        </w:rPr>
        <w:t xml:space="preserve"> - </w:t>
      </w:r>
      <w:r w:rsidRPr="00DA4B0D">
        <w:rPr>
          <w:b/>
        </w:rPr>
        <w:t>sar_parcours_lies</w:t>
      </w:r>
      <w:r w:rsidRPr="00DA4B0D">
        <w:t>)</w:t>
      </w:r>
    </w:p>
    <w:p w:rsidR="008A544F" w:rsidRPr="00DA4B0D" w:rsidRDefault="008A544F" w:rsidP="008A544F">
      <w:pPr>
        <w:pStyle w:val="Paragraphedeliste"/>
        <w:ind w:left="2160"/>
      </w:pPr>
    </w:p>
    <w:p w:rsidR="008A544F" w:rsidRPr="00DA4B0D" w:rsidRDefault="008A544F" w:rsidP="008A544F">
      <w:pPr>
        <w:pStyle w:val="Paragraphedeliste"/>
        <w:numPr>
          <w:ilvl w:val="1"/>
          <w:numId w:val="13"/>
        </w:numPr>
      </w:pPr>
      <w:r w:rsidRPr="00DA4B0D">
        <w:t xml:space="preserve">si des câbles sont associés à ces parcours, ils sont mis en évidence sur la carte </w:t>
      </w:r>
    </w:p>
    <w:p w:rsidR="008A544F" w:rsidRPr="00DA4B0D" w:rsidRDefault="008A544F" w:rsidP="008A544F">
      <w:pPr>
        <w:pStyle w:val="Paragraphedeliste"/>
        <w:ind w:left="1440"/>
      </w:pPr>
      <w:r w:rsidRPr="00DA4B0D">
        <w:t>(</w:t>
      </w:r>
      <w:r w:rsidRPr="00DA4B0D">
        <w:rPr>
          <w:i/>
        </w:rPr>
        <w:t xml:space="preserve">cf. </w:t>
      </w:r>
      <w:fldSimple w:instr=" REF _Ref408579994 \h  \* MERGEFORMAT ">
        <w:r w:rsidR="00675435" w:rsidRPr="00675435">
          <w:rPr>
            <w:i/>
          </w:rPr>
          <w:t>Site à recaler - informations stockées</w:t>
        </w:r>
      </w:fldSimple>
      <w:r w:rsidRPr="00DA4B0D">
        <w:rPr>
          <w:i/>
        </w:rPr>
        <w:t xml:space="preserve"> - </w:t>
      </w:r>
      <w:r w:rsidRPr="00DA4B0D">
        <w:rPr>
          <w:b/>
        </w:rPr>
        <w:t>sar_cables_lies</w:t>
      </w:r>
      <w:r w:rsidRPr="00DA4B0D">
        <w:t>)</w:t>
      </w:r>
    </w:p>
    <w:p w:rsidR="008A544F" w:rsidRPr="00DA4B0D" w:rsidRDefault="008A544F" w:rsidP="008A544F">
      <w:pPr>
        <w:pStyle w:val="Paragraphedeliste"/>
        <w:ind w:left="2160"/>
      </w:pPr>
    </w:p>
    <w:p w:rsidR="008A544F" w:rsidRPr="00DA4B0D" w:rsidRDefault="008A544F" w:rsidP="008A544F">
      <w:pPr>
        <w:pStyle w:val="Paragraphedeliste"/>
        <w:numPr>
          <w:ilvl w:val="1"/>
          <w:numId w:val="13"/>
        </w:numPr>
        <w:rPr>
          <w:i/>
        </w:rPr>
      </w:pPr>
      <w:r w:rsidRPr="00DA4B0D">
        <w:rPr>
          <w:b/>
        </w:rPr>
        <w:t xml:space="preserve">le focus se met sur le champ « ID métier site support cible» </w:t>
      </w:r>
      <w:r w:rsidRPr="00DA4B0D">
        <w:rPr>
          <w:i/>
        </w:rPr>
        <w:t>(cf.</w:t>
      </w:r>
      <w:r w:rsidR="009D3D1E">
        <w:rPr>
          <w:i/>
        </w:rPr>
        <w:t xml:space="preserve"> </w:t>
      </w:r>
      <w:fldSimple w:instr=" REF _Ref408580044 \h  \* MERGEFORMAT ">
        <w:r w:rsidR="00675435">
          <w:t>Position cible</w:t>
        </w:r>
      </w:fldSimple>
      <w:r w:rsidRPr="00DA4B0D">
        <w:rPr>
          <w:i/>
        </w:rPr>
        <w:t>).</w:t>
      </w:r>
    </w:p>
    <w:p w:rsidR="008A544F" w:rsidRPr="00DA4B0D" w:rsidRDefault="008A544F" w:rsidP="008A544F"/>
    <w:p w:rsidR="008A544F" w:rsidRDefault="008A544F" w:rsidP="008A544F">
      <w:r w:rsidRPr="00DA4B0D">
        <w:t>Note : Si l’utilisateur clic dans le champ « ID métier site support à recaler », après la sélection du site à recaler, le widget est remis dans son état initial (</w:t>
      </w:r>
      <w:r w:rsidRPr="00DA4B0D">
        <w:rPr>
          <w:i/>
        </w:rPr>
        <w:t>cf.</w:t>
      </w:r>
      <w:r w:rsidR="009D3D1E">
        <w:rPr>
          <w:i/>
        </w:rPr>
        <w:t xml:space="preserve"> </w:t>
      </w:r>
      <w:fldSimple w:instr=" REF _Ref408580053 \h  \* MERGEFORMAT ">
        <w:r w:rsidR="00675435" w:rsidRPr="00675435">
          <w:rPr>
            <w:i/>
          </w:rPr>
          <w:t>Etat initial du widget</w:t>
        </w:r>
      </w:fldSimple>
      <w:r w:rsidR="0085789F">
        <w:fldChar w:fldCharType="begin"/>
      </w:r>
      <w:r w:rsidR="006A4992">
        <w:instrText xml:space="preserve"> REF _Ref393287154 \h  \* MERGEFORMAT </w:instrText>
      </w:r>
      <w:r w:rsidR="0085789F">
        <w:fldChar w:fldCharType="separate"/>
      </w:r>
      <w:r w:rsidR="00675435">
        <w:rPr>
          <w:b/>
          <w:bCs/>
        </w:rPr>
        <w:t>Erreur ! Source du renvoi introuvable.</w:t>
      </w:r>
      <w:r w:rsidR="0085789F">
        <w:fldChar w:fldCharType="end"/>
      </w:r>
      <w:r w:rsidRPr="00DA4B0D">
        <w:t>).</w:t>
      </w:r>
    </w:p>
    <w:p w:rsidR="006C1F3F" w:rsidRPr="00DA4B0D" w:rsidRDefault="006C1F3F" w:rsidP="008A544F"/>
    <w:p w:rsidR="003007F0" w:rsidRPr="006C1F3F" w:rsidRDefault="0018726C">
      <w:pPr>
        <w:pStyle w:val="Titre6"/>
        <w:rPr>
          <w:lang w:val="fr-FR"/>
        </w:rPr>
      </w:pPr>
      <w:bookmarkStart w:id="357" w:name="_Ref408579994"/>
      <w:r>
        <w:rPr>
          <w:lang w:val="fr-FR"/>
        </w:rPr>
        <w:t>Site à recaler - informations stockées</w:t>
      </w:r>
      <w:bookmarkEnd w:id="357"/>
    </w:p>
    <w:p w:rsidR="008A544F" w:rsidRPr="00DA4B0D" w:rsidRDefault="008A544F" w:rsidP="008A544F">
      <w:r w:rsidRPr="00DA4B0D">
        <w:t>Les informations suivantes sont stockées pour le site support à recaler (</w:t>
      </w:r>
      <w:r w:rsidRPr="00DA4B0D">
        <w:rPr>
          <w:b/>
        </w:rPr>
        <w:t>sar</w:t>
      </w:r>
      <w:r w:rsidRPr="00DA4B0D">
        <w:t xml:space="preserve">): </w:t>
      </w:r>
    </w:p>
    <w:p w:rsidR="008A544F" w:rsidRPr="00DA4B0D" w:rsidRDefault="008A544F" w:rsidP="008A544F">
      <w:pPr>
        <w:pStyle w:val="Paragraphedeliste"/>
        <w:ind w:left="2160"/>
      </w:pPr>
    </w:p>
    <w:p w:rsidR="008A544F" w:rsidRPr="00DA4B0D" w:rsidRDefault="008A544F" w:rsidP="008A544F">
      <w:pPr>
        <w:pStyle w:val="Paragraphedeliste"/>
        <w:numPr>
          <w:ilvl w:val="0"/>
          <w:numId w:val="13"/>
        </w:numPr>
        <w:rPr>
          <w:b/>
        </w:rPr>
      </w:pPr>
      <w:r w:rsidRPr="00DA4B0D">
        <w:rPr>
          <w:b/>
        </w:rPr>
        <w:t xml:space="preserve">sar_code_com : </w:t>
      </w:r>
    </w:p>
    <w:p w:rsidR="008A544F" w:rsidRPr="00DA4B0D" w:rsidRDefault="008A544F" w:rsidP="008A544F">
      <w:pPr>
        <w:pStyle w:val="Paragraphedeliste"/>
        <w:numPr>
          <w:ilvl w:val="1"/>
          <w:numId w:val="13"/>
        </w:numPr>
        <w:rPr>
          <w:b/>
        </w:rPr>
      </w:pPr>
      <w:r w:rsidRPr="00DA4B0D">
        <w:t>description : Commune intersectant le site support</w:t>
      </w:r>
    </w:p>
    <w:p w:rsidR="008A544F" w:rsidRPr="00DA4B0D" w:rsidRDefault="008A544F" w:rsidP="008A544F">
      <w:pPr>
        <w:pStyle w:val="Paragraphedeliste"/>
        <w:numPr>
          <w:ilvl w:val="1"/>
          <w:numId w:val="13"/>
        </w:numPr>
      </w:pPr>
      <w:r w:rsidRPr="00DA4B0D">
        <w:t>source : geofibre.car_georoutecommune</w:t>
      </w:r>
    </w:p>
    <w:p w:rsidR="008A544F" w:rsidRPr="00DA4B0D" w:rsidRDefault="008A544F" w:rsidP="008A544F">
      <w:pPr>
        <w:pStyle w:val="Paragraphedeliste"/>
        <w:numPr>
          <w:ilvl w:val="1"/>
          <w:numId w:val="13"/>
        </w:numPr>
      </w:pPr>
      <w:r w:rsidRPr="00DA4B0D">
        <w:t>méthode de récupération : intersection spatiale</w:t>
      </w:r>
    </w:p>
    <w:p w:rsidR="008A544F" w:rsidRPr="00DA4B0D" w:rsidRDefault="008A544F" w:rsidP="008A544F">
      <w:pPr>
        <w:pStyle w:val="Paragraphedeliste"/>
        <w:numPr>
          <w:ilvl w:val="1"/>
          <w:numId w:val="13"/>
        </w:numPr>
      </w:pPr>
      <w:r w:rsidRPr="00DA4B0D">
        <w:t>objet stocké : champ code_com</w:t>
      </w:r>
    </w:p>
    <w:p w:rsidR="008A544F" w:rsidRPr="00DA4B0D" w:rsidRDefault="008A544F" w:rsidP="008A544F"/>
    <w:p w:rsidR="008A544F" w:rsidRPr="00DA4B0D" w:rsidRDefault="008A544F" w:rsidP="008A544F">
      <w:pPr>
        <w:pStyle w:val="Paragraphedeliste"/>
        <w:numPr>
          <w:ilvl w:val="0"/>
          <w:numId w:val="13"/>
        </w:numPr>
        <w:rPr>
          <w:b/>
        </w:rPr>
      </w:pPr>
      <w:r w:rsidRPr="00DA4B0D">
        <w:rPr>
          <w:b/>
        </w:rPr>
        <w:t>sar_pt_lies :</w:t>
      </w:r>
    </w:p>
    <w:p w:rsidR="008A544F" w:rsidRPr="00DA4B0D" w:rsidRDefault="008A544F" w:rsidP="008A544F">
      <w:pPr>
        <w:pStyle w:val="Paragraphedeliste"/>
        <w:numPr>
          <w:ilvl w:val="1"/>
          <w:numId w:val="13"/>
        </w:numPr>
        <w:rPr>
          <w:b/>
        </w:rPr>
      </w:pPr>
      <w:r w:rsidRPr="00DA4B0D">
        <w:t>description : Liste des points techniques liés au site support</w:t>
      </w:r>
    </w:p>
    <w:p w:rsidR="008A544F" w:rsidRPr="00DA4B0D" w:rsidRDefault="008A544F" w:rsidP="008A544F">
      <w:pPr>
        <w:pStyle w:val="Paragraphedeliste"/>
        <w:numPr>
          <w:ilvl w:val="1"/>
          <w:numId w:val="13"/>
        </w:numPr>
      </w:pPr>
      <w:r w:rsidRPr="00DA4B0D">
        <w:t>source : geofibre.ftth_point_technique_attr</w:t>
      </w:r>
    </w:p>
    <w:p w:rsidR="008A544F" w:rsidRPr="00DA4B0D" w:rsidRDefault="008A544F" w:rsidP="008A544F">
      <w:pPr>
        <w:pStyle w:val="Paragraphedeliste"/>
        <w:numPr>
          <w:ilvl w:val="1"/>
          <w:numId w:val="13"/>
        </w:numPr>
      </w:pPr>
      <w:r w:rsidRPr="00DA4B0D">
        <w:t>méthode de récupération : attributaire</w:t>
      </w:r>
    </w:p>
    <w:p w:rsidR="008A544F" w:rsidRPr="00DA4B0D" w:rsidRDefault="008A544F" w:rsidP="008A544F">
      <w:pPr>
        <w:pStyle w:val="Paragraphedeliste"/>
        <w:numPr>
          <w:ilvl w:val="2"/>
          <w:numId w:val="13"/>
        </w:numPr>
      </w:pPr>
      <w:r w:rsidRPr="00DA4B0D">
        <w:t>type_site = &lt;Nom de la table du site support à recaler&gt;</w:t>
      </w:r>
    </w:p>
    <w:p w:rsidR="008A544F" w:rsidRPr="00DA4B0D" w:rsidRDefault="008A544F" w:rsidP="008A544F">
      <w:pPr>
        <w:pStyle w:val="Paragraphedeliste"/>
        <w:numPr>
          <w:ilvl w:val="2"/>
          <w:numId w:val="13"/>
        </w:numPr>
      </w:pPr>
      <w:r w:rsidRPr="00DA4B0D">
        <w:t>id_metier_site = &lt; id_metier_site du site support à recaler&gt;</w:t>
      </w:r>
    </w:p>
    <w:p w:rsidR="008A544F" w:rsidRPr="00DA4B0D" w:rsidRDefault="008A544F" w:rsidP="008A544F">
      <w:pPr>
        <w:pStyle w:val="Paragraphedeliste"/>
        <w:numPr>
          <w:ilvl w:val="1"/>
          <w:numId w:val="13"/>
        </w:numPr>
      </w:pPr>
      <w:r w:rsidRPr="00DA4B0D">
        <w:t xml:space="preserve">objet stocké : liste des id_ftth </w:t>
      </w:r>
    </w:p>
    <w:p w:rsidR="008A544F" w:rsidRPr="00DA4B0D" w:rsidRDefault="008A544F" w:rsidP="008A544F"/>
    <w:p w:rsidR="008A544F" w:rsidRPr="00DA4B0D" w:rsidRDefault="008A544F" w:rsidP="008A544F">
      <w:pPr>
        <w:pStyle w:val="Paragraphedeliste"/>
        <w:numPr>
          <w:ilvl w:val="0"/>
          <w:numId w:val="13"/>
        </w:numPr>
        <w:rPr>
          <w:b/>
        </w:rPr>
      </w:pPr>
      <w:r w:rsidRPr="00DA4B0D">
        <w:rPr>
          <w:b/>
        </w:rPr>
        <w:t>sar_parcours_lies :</w:t>
      </w:r>
    </w:p>
    <w:p w:rsidR="008A544F" w:rsidRPr="00DA4B0D" w:rsidRDefault="008A544F" w:rsidP="008A544F">
      <w:pPr>
        <w:pStyle w:val="Paragraphedeliste"/>
        <w:numPr>
          <w:ilvl w:val="1"/>
          <w:numId w:val="13"/>
        </w:numPr>
        <w:rPr>
          <w:b/>
        </w:rPr>
      </w:pPr>
      <w:r w:rsidRPr="00DA4B0D">
        <w:t>description : Liste des parcours liés au site support</w:t>
      </w:r>
    </w:p>
    <w:p w:rsidR="008A544F" w:rsidRPr="00DA4B0D" w:rsidRDefault="008A544F" w:rsidP="008A544F">
      <w:pPr>
        <w:pStyle w:val="Paragraphedeliste"/>
        <w:numPr>
          <w:ilvl w:val="1"/>
          <w:numId w:val="13"/>
        </w:numPr>
      </w:pPr>
      <w:r w:rsidRPr="00DA4B0D">
        <w:t>source : geofibre.ftth_parcours</w:t>
      </w:r>
    </w:p>
    <w:p w:rsidR="008A544F" w:rsidRPr="00DA4B0D" w:rsidRDefault="008A544F" w:rsidP="008A544F">
      <w:pPr>
        <w:pStyle w:val="Paragraphedeliste"/>
        <w:numPr>
          <w:ilvl w:val="1"/>
          <w:numId w:val="13"/>
        </w:numPr>
      </w:pPr>
      <w:r w:rsidRPr="00DA4B0D">
        <w:t>méthode de récupération : attributaire</w:t>
      </w:r>
    </w:p>
    <w:p w:rsidR="008A544F" w:rsidRPr="00DA4B0D" w:rsidRDefault="008A544F" w:rsidP="008A544F">
      <w:pPr>
        <w:pStyle w:val="Paragraphedeliste"/>
        <w:numPr>
          <w:ilvl w:val="2"/>
          <w:numId w:val="13"/>
        </w:numPr>
      </w:pPr>
      <w:r w:rsidRPr="00DA4B0D">
        <w:t>type_site_a ou type_site_b = &lt;Nom de la couche du site support à recaler&gt;</w:t>
      </w:r>
    </w:p>
    <w:p w:rsidR="008A544F" w:rsidRPr="00DA4B0D" w:rsidRDefault="008A544F" w:rsidP="008A544F">
      <w:pPr>
        <w:pStyle w:val="Paragraphedeliste"/>
        <w:numPr>
          <w:ilvl w:val="2"/>
          <w:numId w:val="13"/>
        </w:numPr>
      </w:pPr>
      <w:r w:rsidRPr="00DA4B0D">
        <w:t>id_ftth_site_a ou id_ftth_site_b = &lt;id_ftth du site support à recaler&gt;</w:t>
      </w:r>
    </w:p>
    <w:p w:rsidR="008A544F" w:rsidRPr="00DA4B0D" w:rsidRDefault="008A544F" w:rsidP="008A544F">
      <w:pPr>
        <w:pStyle w:val="Paragraphedeliste"/>
        <w:numPr>
          <w:ilvl w:val="1"/>
          <w:numId w:val="13"/>
        </w:numPr>
      </w:pPr>
      <w:r w:rsidRPr="00DA4B0D">
        <w:t xml:space="preserve">objet stocké : liste des id_ftth </w:t>
      </w:r>
    </w:p>
    <w:p w:rsidR="008A544F" w:rsidRPr="00DA4B0D" w:rsidRDefault="008A544F" w:rsidP="008A544F">
      <w:pPr>
        <w:ind w:left="1800"/>
      </w:pPr>
    </w:p>
    <w:p w:rsidR="008A544F" w:rsidRPr="00DA4B0D" w:rsidRDefault="008A544F" w:rsidP="008A544F">
      <w:pPr>
        <w:pStyle w:val="Paragraphedeliste"/>
        <w:numPr>
          <w:ilvl w:val="0"/>
          <w:numId w:val="13"/>
        </w:numPr>
        <w:rPr>
          <w:b/>
        </w:rPr>
      </w:pPr>
      <w:r w:rsidRPr="00DA4B0D">
        <w:rPr>
          <w:b/>
        </w:rPr>
        <w:t>sar_cables_lies :</w:t>
      </w:r>
    </w:p>
    <w:p w:rsidR="008A544F" w:rsidRPr="00DA4B0D" w:rsidRDefault="008A544F" w:rsidP="008A544F">
      <w:pPr>
        <w:pStyle w:val="Paragraphedeliste"/>
        <w:numPr>
          <w:ilvl w:val="1"/>
          <w:numId w:val="13"/>
        </w:numPr>
        <w:rPr>
          <w:b/>
        </w:rPr>
      </w:pPr>
      <w:r w:rsidRPr="00DA4B0D">
        <w:t>description : Liste des câbles liés au site support (via les parcours)</w:t>
      </w:r>
    </w:p>
    <w:p w:rsidR="008A544F" w:rsidRPr="00DA4B0D" w:rsidRDefault="008A544F" w:rsidP="008A544F">
      <w:pPr>
        <w:pStyle w:val="Paragraphedeliste"/>
        <w:numPr>
          <w:ilvl w:val="1"/>
          <w:numId w:val="13"/>
        </w:numPr>
      </w:pPr>
      <w:r w:rsidRPr="00DA4B0D">
        <w:t>source : geofibre. ftth_parcours_cable_attr</w:t>
      </w:r>
    </w:p>
    <w:p w:rsidR="008A544F" w:rsidRPr="00DA4B0D" w:rsidRDefault="008A544F" w:rsidP="008A544F">
      <w:pPr>
        <w:pStyle w:val="Paragraphedeliste"/>
        <w:numPr>
          <w:ilvl w:val="1"/>
          <w:numId w:val="13"/>
        </w:numPr>
      </w:pPr>
      <w:r w:rsidRPr="00DA4B0D">
        <w:t>méthode de récupération : attributaire</w:t>
      </w:r>
    </w:p>
    <w:p w:rsidR="008A544F" w:rsidRPr="00DA4B0D" w:rsidRDefault="008A544F" w:rsidP="008A544F">
      <w:pPr>
        <w:pStyle w:val="Paragraphedeliste"/>
        <w:numPr>
          <w:ilvl w:val="2"/>
          <w:numId w:val="13"/>
        </w:numPr>
      </w:pPr>
      <w:r w:rsidRPr="00DA4B0D">
        <w:t xml:space="preserve">id_ftth_parcours = &lt;liste des id_ftth de </w:t>
      </w:r>
      <w:r w:rsidRPr="00DA4B0D">
        <w:rPr>
          <w:b/>
        </w:rPr>
        <w:t>sar_parcours_lies</w:t>
      </w:r>
      <w:r w:rsidRPr="00DA4B0D">
        <w:t>&gt;</w:t>
      </w:r>
    </w:p>
    <w:p w:rsidR="008A544F" w:rsidRPr="00DA4B0D" w:rsidRDefault="008A544F" w:rsidP="008A544F">
      <w:pPr>
        <w:pStyle w:val="Paragraphedeliste"/>
        <w:numPr>
          <w:ilvl w:val="1"/>
          <w:numId w:val="13"/>
        </w:numPr>
      </w:pPr>
      <w:r w:rsidRPr="00DA4B0D">
        <w:t xml:space="preserve">objet stocké : liste des cables associés avec les informations suivantes : </w:t>
      </w:r>
    </w:p>
    <w:p w:rsidR="008A544F" w:rsidRPr="00DA4B0D" w:rsidRDefault="008A544F" w:rsidP="008A544F">
      <w:pPr>
        <w:pStyle w:val="Paragraphedeliste"/>
        <w:numPr>
          <w:ilvl w:val="2"/>
          <w:numId w:val="13"/>
        </w:numPr>
      </w:pPr>
      <w:r w:rsidRPr="00DA4B0D">
        <w:t>id_ftth</w:t>
      </w:r>
    </w:p>
    <w:p w:rsidR="008A544F" w:rsidRPr="00DA4B0D" w:rsidRDefault="008A544F" w:rsidP="008A544F">
      <w:pPr>
        <w:pStyle w:val="Paragraphedeliste"/>
        <w:numPr>
          <w:ilvl w:val="2"/>
          <w:numId w:val="13"/>
        </w:numPr>
      </w:pPr>
      <w:r w:rsidRPr="00DA4B0D">
        <w:t xml:space="preserve">parcours_associés : </w:t>
      </w:r>
    </w:p>
    <w:p w:rsidR="008A544F" w:rsidRPr="00DA4B0D" w:rsidRDefault="008A544F" w:rsidP="008A544F">
      <w:pPr>
        <w:pStyle w:val="Paragraphedeliste"/>
        <w:numPr>
          <w:ilvl w:val="3"/>
          <w:numId w:val="13"/>
        </w:numPr>
      </w:pPr>
      <w:r w:rsidRPr="00DA4B0D">
        <w:t>source : geofibre. ftth_parcours_cable_attr</w:t>
      </w:r>
    </w:p>
    <w:p w:rsidR="008A544F" w:rsidRPr="00DA4B0D" w:rsidRDefault="008A544F" w:rsidP="008A544F">
      <w:pPr>
        <w:pStyle w:val="Paragraphedeliste"/>
        <w:numPr>
          <w:ilvl w:val="3"/>
          <w:numId w:val="13"/>
        </w:numPr>
      </w:pPr>
      <w:r w:rsidRPr="00DA4B0D">
        <w:t>méthode de récupération : attributaire</w:t>
      </w:r>
    </w:p>
    <w:p w:rsidR="008A544F" w:rsidRPr="00DA4B0D" w:rsidRDefault="008A544F" w:rsidP="008A544F">
      <w:pPr>
        <w:pStyle w:val="Paragraphedeliste"/>
        <w:numPr>
          <w:ilvl w:val="4"/>
          <w:numId w:val="13"/>
        </w:numPr>
      </w:pPr>
      <w:r w:rsidRPr="00DA4B0D">
        <w:t>id_ftth_cable = &lt;id_ftth du cable &gt;</w:t>
      </w:r>
    </w:p>
    <w:p w:rsidR="008A544F" w:rsidRPr="00DA4B0D" w:rsidRDefault="008A544F" w:rsidP="008A544F">
      <w:pPr>
        <w:pStyle w:val="Paragraphedeliste"/>
        <w:numPr>
          <w:ilvl w:val="3"/>
          <w:numId w:val="13"/>
        </w:numPr>
      </w:pPr>
      <w:r w:rsidRPr="00DA4B0D">
        <w:t>objet stocké : objet Geofibre Flex Parcours</w:t>
      </w:r>
    </w:p>
    <w:p w:rsidR="008A544F" w:rsidRPr="00DA4B0D" w:rsidRDefault="008A544F" w:rsidP="008A544F">
      <w:pPr>
        <w:ind w:left="1800"/>
      </w:pPr>
    </w:p>
    <w:p w:rsidR="008A544F" w:rsidRPr="00DA4B0D" w:rsidRDefault="008A544F" w:rsidP="008A544F">
      <w:pPr>
        <w:pStyle w:val="Paragraphedeliste"/>
        <w:numPr>
          <w:ilvl w:val="0"/>
          <w:numId w:val="13"/>
        </w:numPr>
      </w:pPr>
      <w:r w:rsidRPr="00DA4B0D">
        <w:rPr>
          <w:b/>
        </w:rPr>
        <w:t>sar_projetsAssocies</w:t>
      </w:r>
      <w:r w:rsidRPr="00DA4B0D">
        <w:t xml:space="preserve"> : </w:t>
      </w:r>
    </w:p>
    <w:p w:rsidR="008A544F" w:rsidRPr="00DA4B0D" w:rsidRDefault="008A544F" w:rsidP="008A544F">
      <w:pPr>
        <w:pStyle w:val="Paragraphedeliste"/>
        <w:numPr>
          <w:ilvl w:val="1"/>
          <w:numId w:val="13"/>
        </w:numPr>
      </w:pPr>
      <w:r w:rsidRPr="00DA4B0D">
        <w:t>description : Code du projet associé au site support ou des objets liés (parcours / câbles)</w:t>
      </w:r>
    </w:p>
    <w:p w:rsidR="008A544F" w:rsidRPr="00DA4B0D" w:rsidRDefault="008A544F" w:rsidP="008A544F">
      <w:pPr>
        <w:pStyle w:val="Paragraphedeliste"/>
        <w:numPr>
          <w:ilvl w:val="1"/>
          <w:numId w:val="13"/>
        </w:numPr>
      </w:pPr>
      <w:r w:rsidRPr="00DA4B0D">
        <w:t>source : geofibre.ftth_projet_objet_attr</w:t>
      </w:r>
    </w:p>
    <w:p w:rsidR="008A544F" w:rsidRPr="00DA4B0D" w:rsidRDefault="008A544F" w:rsidP="008A544F">
      <w:pPr>
        <w:pStyle w:val="Paragraphedeliste"/>
        <w:numPr>
          <w:ilvl w:val="1"/>
          <w:numId w:val="13"/>
        </w:numPr>
      </w:pPr>
      <w:r w:rsidRPr="00DA4B0D">
        <w:t>méthode de récupération : attributaire</w:t>
      </w:r>
    </w:p>
    <w:p w:rsidR="008A544F" w:rsidRPr="00DA4B0D" w:rsidRDefault="008A544F" w:rsidP="008A544F">
      <w:pPr>
        <w:pStyle w:val="Paragraphedeliste"/>
        <w:ind w:left="1440"/>
      </w:pPr>
    </w:p>
    <w:p w:rsidR="008A544F" w:rsidRPr="00DA4B0D" w:rsidRDefault="008A544F" w:rsidP="008A544F">
      <w:pPr>
        <w:pStyle w:val="Paragraphedeliste"/>
        <w:numPr>
          <w:ilvl w:val="2"/>
          <w:numId w:val="13"/>
        </w:numPr>
      </w:pPr>
      <w:r w:rsidRPr="00DA4B0D">
        <w:t>type_pbj_associe = &lt;Nom de la couche du site support à recaler&gt;</w:t>
      </w:r>
    </w:p>
    <w:p w:rsidR="008A544F" w:rsidRPr="00DA4B0D" w:rsidRDefault="008A544F" w:rsidP="008A544F">
      <w:pPr>
        <w:pStyle w:val="Paragraphedeliste"/>
        <w:numPr>
          <w:ilvl w:val="2"/>
          <w:numId w:val="13"/>
        </w:numPr>
      </w:pPr>
      <w:r w:rsidRPr="00DA4B0D">
        <w:t xml:space="preserve">code_com = </w:t>
      </w:r>
      <w:r w:rsidRPr="00DA4B0D">
        <w:rPr>
          <w:b/>
        </w:rPr>
        <w:t>sar_code_com</w:t>
      </w:r>
    </w:p>
    <w:p w:rsidR="008A544F" w:rsidRPr="00DA4B0D" w:rsidRDefault="008A544F" w:rsidP="008A544F">
      <w:pPr>
        <w:pStyle w:val="Paragraphedeliste"/>
        <w:numPr>
          <w:ilvl w:val="2"/>
          <w:numId w:val="13"/>
        </w:numPr>
      </w:pPr>
      <w:r w:rsidRPr="00DA4B0D">
        <w:t>id_ftth_obj_associe = &lt;id_ftth du site support à recaler&gt;</w:t>
      </w:r>
    </w:p>
    <w:p w:rsidR="008A544F" w:rsidRPr="00DA4B0D" w:rsidRDefault="008A544F" w:rsidP="008A544F">
      <w:pPr>
        <w:pStyle w:val="Paragraphedeliste"/>
        <w:ind w:left="2160"/>
      </w:pPr>
    </w:p>
    <w:p w:rsidR="008A544F" w:rsidRPr="00DA4B0D" w:rsidRDefault="008A544F" w:rsidP="008A544F">
      <w:pPr>
        <w:pStyle w:val="Paragraphedeliste"/>
        <w:ind w:left="2160"/>
      </w:pPr>
      <w:r w:rsidRPr="00DA4B0D">
        <w:t xml:space="preserve">ou </w:t>
      </w:r>
    </w:p>
    <w:p w:rsidR="008A544F" w:rsidRPr="00DA4B0D" w:rsidRDefault="008A544F" w:rsidP="008A544F">
      <w:pPr>
        <w:pStyle w:val="Paragraphedeliste"/>
        <w:ind w:left="2160"/>
      </w:pPr>
    </w:p>
    <w:p w:rsidR="008A544F" w:rsidRPr="00DA4B0D" w:rsidRDefault="008A544F" w:rsidP="008A544F">
      <w:pPr>
        <w:pStyle w:val="Paragraphedeliste"/>
        <w:numPr>
          <w:ilvl w:val="2"/>
          <w:numId w:val="13"/>
        </w:numPr>
      </w:pPr>
      <w:r w:rsidRPr="00DA4B0D">
        <w:t>type_pbj_associe = "Parcours"</w:t>
      </w:r>
    </w:p>
    <w:p w:rsidR="008A544F" w:rsidRPr="00DA4B0D" w:rsidRDefault="008A544F" w:rsidP="008A544F">
      <w:pPr>
        <w:pStyle w:val="Paragraphedeliste"/>
        <w:numPr>
          <w:ilvl w:val="2"/>
          <w:numId w:val="13"/>
        </w:numPr>
      </w:pPr>
      <w:r w:rsidRPr="00DA4B0D">
        <w:t xml:space="preserve">code_com = </w:t>
      </w:r>
      <w:r w:rsidRPr="00DA4B0D">
        <w:rPr>
          <w:b/>
        </w:rPr>
        <w:t>sar_code_com</w:t>
      </w:r>
    </w:p>
    <w:p w:rsidR="008A544F" w:rsidRPr="00DA4B0D" w:rsidRDefault="008A544F" w:rsidP="008A544F">
      <w:pPr>
        <w:pStyle w:val="Paragraphedeliste"/>
        <w:numPr>
          <w:ilvl w:val="2"/>
          <w:numId w:val="13"/>
        </w:numPr>
      </w:pPr>
      <w:r w:rsidRPr="00DA4B0D">
        <w:t xml:space="preserve">id_ftth_obj_associe = &lt;liste des id_ftth de </w:t>
      </w:r>
      <w:r w:rsidRPr="00DA4B0D">
        <w:rPr>
          <w:b/>
        </w:rPr>
        <w:t>sar_parcours_lies</w:t>
      </w:r>
      <w:r w:rsidRPr="00DA4B0D">
        <w:t>&gt;</w:t>
      </w:r>
    </w:p>
    <w:p w:rsidR="008A544F" w:rsidRPr="00DA4B0D" w:rsidRDefault="008A544F" w:rsidP="008A544F">
      <w:pPr>
        <w:pStyle w:val="Paragraphedeliste"/>
        <w:ind w:left="2160"/>
      </w:pPr>
    </w:p>
    <w:p w:rsidR="008A544F" w:rsidRPr="00DA4B0D" w:rsidRDefault="008A544F" w:rsidP="008A544F">
      <w:pPr>
        <w:pStyle w:val="Paragraphedeliste"/>
        <w:ind w:left="2160"/>
      </w:pPr>
      <w:r w:rsidRPr="00DA4B0D">
        <w:lastRenderedPageBreak/>
        <w:t xml:space="preserve">ou </w:t>
      </w:r>
    </w:p>
    <w:p w:rsidR="008A544F" w:rsidRPr="00DA4B0D" w:rsidRDefault="008A544F" w:rsidP="008A544F">
      <w:pPr>
        <w:pStyle w:val="Paragraphedeliste"/>
        <w:ind w:left="2160"/>
      </w:pPr>
    </w:p>
    <w:p w:rsidR="008A544F" w:rsidRPr="00DA4B0D" w:rsidRDefault="008A544F" w:rsidP="008A544F">
      <w:pPr>
        <w:pStyle w:val="Paragraphedeliste"/>
        <w:numPr>
          <w:ilvl w:val="2"/>
          <w:numId w:val="13"/>
        </w:numPr>
      </w:pPr>
      <w:r w:rsidRPr="00DA4B0D">
        <w:t>type_pbj_associe = "Câble"</w:t>
      </w:r>
    </w:p>
    <w:p w:rsidR="008A544F" w:rsidRPr="00DA4B0D" w:rsidRDefault="008A544F" w:rsidP="008A544F">
      <w:pPr>
        <w:pStyle w:val="Paragraphedeliste"/>
        <w:numPr>
          <w:ilvl w:val="2"/>
          <w:numId w:val="13"/>
        </w:numPr>
      </w:pPr>
      <w:r w:rsidRPr="00DA4B0D">
        <w:t xml:space="preserve">code_com = </w:t>
      </w:r>
      <w:r w:rsidRPr="00DA4B0D">
        <w:rPr>
          <w:b/>
        </w:rPr>
        <w:t>sar_code_com</w:t>
      </w:r>
    </w:p>
    <w:p w:rsidR="008A544F" w:rsidRPr="00DA4B0D" w:rsidRDefault="008A544F" w:rsidP="008A544F">
      <w:pPr>
        <w:pStyle w:val="Paragraphedeliste"/>
        <w:numPr>
          <w:ilvl w:val="2"/>
          <w:numId w:val="13"/>
        </w:numPr>
      </w:pPr>
      <w:r w:rsidRPr="00DA4B0D">
        <w:t xml:space="preserve">id_ftth_obj_associe = &lt;liste des id_ftth de </w:t>
      </w:r>
      <w:r w:rsidRPr="00DA4B0D">
        <w:rPr>
          <w:b/>
        </w:rPr>
        <w:t>sar_cables_lies</w:t>
      </w:r>
      <w:r w:rsidRPr="00DA4B0D">
        <w:t>&gt;</w:t>
      </w:r>
    </w:p>
    <w:p w:rsidR="008A544F" w:rsidRPr="00DA4B0D" w:rsidRDefault="008A544F" w:rsidP="008A544F">
      <w:pPr>
        <w:pStyle w:val="Paragraphedeliste"/>
        <w:ind w:left="2160"/>
      </w:pPr>
    </w:p>
    <w:p w:rsidR="008A544F" w:rsidRPr="00DA4B0D" w:rsidRDefault="008A544F" w:rsidP="008A544F">
      <w:pPr>
        <w:pStyle w:val="Paragraphedeliste"/>
        <w:ind w:left="1440" w:firstLine="684"/>
      </w:pPr>
      <w:r w:rsidRPr="00DA4B0D">
        <w:t xml:space="preserve">ou </w:t>
      </w:r>
    </w:p>
    <w:p w:rsidR="008A544F" w:rsidRPr="00DA4B0D" w:rsidRDefault="008A544F" w:rsidP="008A544F">
      <w:pPr>
        <w:pStyle w:val="Paragraphedeliste"/>
        <w:ind w:left="1440"/>
      </w:pPr>
    </w:p>
    <w:p w:rsidR="008A544F" w:rsidRPr="00DA4B0D" w:rsidRDefault="008A544F" w:rsidP="008A544F">
      <w:pPr>
        <w:pStyle w:val="Paragraphedeliste"/>
        <w:numPr>
          <w:ilvl w:val="2"/>
          <w:numId w:val="13"/>
        </w:numPr>
      </w:pPr>
      <w:r w:rsidRPr="00DA4B0D">
        <w:t>type_pbj_associe = "Point technique"</w:t>
      </w:r>
    </w:p>
    <w:p w:rsidR="008A544F" w:rsidRPr="00DA4B0D" w:rsidRDefault="008A544F" w:rsidP="008A544F">
      <w:pPr>
        <w:pStyle w:val="Paragraphedeliste"/>
        <w:numPr>
          <w:ilvl w:val="2"/>
          <w:numId w:val="13"/>
        </w:numPr>
      </w:pPr>
      <w:r w:rsidRPr="00DA4B0D">
        <w:t xml:space="preserve">code_com = </w:t>
      </w:r>
      <w:r w:rsidRPr="00DA4B0D">
        <w:rPr>
          <w:b/>
        </w:rPr>
        <w:t>sar_code_com</w:t>
      </w:r>
    </w:p>
    <w:p w:rsidR="008A544F" w:rsidRPr="00DA4B0D" w:rsidRDefault="008A544F" w:rsidP="008A544F">
      <w:pPr>
        <w:pStyle w:val="Paragraphedeliste"/>
        <w:numPr>
          <w:ilvl w:val="2"/>
          <w:numId w:val="13"/>
        </w:numPr>
      </w:pPr>
      <w:r w:rsidRPr="00DA4B0D">
        <w:t xml:space="preserve">id_ftth_obj_associe = &lt;liste des id_ftth de </w:t>
      </w:r>
      <w:r w:rsidRPr="00DA4B0D">
        <w:rPr>
          <w:b/>
        </w:rPr>
        <w:t>sar_pts_lies</w:t>
      </w:r>
      <w:r w:rsidRPr="00DA4B0D">
        <w:t>&gt;</w:t>
      </w:r>
    </w:p>
    <w:p w:rsidR="008A544F" w:rsidRPr="00DA4B0D" w:rsidRDefault="008A544F" w:rsidP="008A544F">
      <w:pPr>
        <w:pStyle w:val="Paragraphedeliste"/>
        <w:ind w:left="1440"/>
      </w:pPr>
    </w:p>
    <w:p w:rsidR="008A544F" w:rsidRPr="00DA4B0D" w:rsidRDefault="008A544F" w:rsidP="008A544F">
      <w:pPr>
        <w:pStyle w:val="Paragraphedeliste"/>
        <w:ind w:left="2160"/>
      </w:pPr>
    </w:p>
    <w:p w:rsidR="008A544F" w:rsidRPr="00DA4B0D" w:rsidRDefault="008A544F" w:rsidP="008A544F">
      <w:pPr>
        <w:pStyle w:val="Paragraphedeliste"/>
        <w:numPr>
          <w:ilvl w:val="1"/>
          <w:numId w:val="13"/>
        </w:numPr>
      </w:pPr>
      <w:r w:rsidRPr="00DA4B0D">
        <w:t>objet stocké : liste des code_projet résultants des 4 recherches ci-dessus</w:t>
      </w:r>
    </w:p>
    <w:p w:rsidR="008A544F" w:rsidRPr="00DA4B0D" w:rsidRDefault="008A544F" w:rsidP="008A544F"/>
    <w:p w:rsidR="008A544F" w:rsidRPr="00DA4B0D" w:rsidRDefault="008A544F" w:rsidP="008A544F">
      <w:pPr>
        <w:pStyle w:val="Paragraphedeliste"/>
        <w:numPr>
          <w:ilvl w:val="0"/>
          <w:numId w:val="13"/>
        </w:numPr>
      </w:pPr>
      <w:r w:rsidRPr="00DA4B0D">
        <w:rPr>
          <w:b/>
        </w:rPr>
        <w:t>sar_pointsFonctionnelsAssocies</w:t>
      </w:r>
      <w:r w:rsidRPr="00DA4B0D">
        <w:t xml:space="preserve"> : </w:t>
      </w:r>
    </w:p>
    <w:p w:rsidR="008A544F" w:rsidRPr="00DA4B0D" w:rsidRDefault="008A544F" w:rsidP="008A544F">
      <w:pPr>
        <w:pStyle w:val="Paragraphedeliste"/>
        <w:numPr>
          <w:ilvl w:val="1"/>
          <w:numId w:val="13"/>
        </w:numPr>
      </w:pPr>
      <w:r w:rsidRPr="00DA4B0D">
        <w:t xml:space="preserve">description : Liste des points fonctionnels associés au site support à recaler </w:t>
      </w:r>
    </w:p>
    <w:p w:rsidR="008A544F" w:rsidRPr="00DA4B0D" w:rsidRDefault="008A544F" w:rsidP="008A544F">
      <w:pPr>
        <w:pStyle w:val="Paragraphedeliste"/>
        <w:numPr>
          <w:ilvl w:val="1"/>
          <w:numId w:val="13"/>
        </w:numPr>
      </w:pPr>
      <w:r w:rsidRPr="00DA4B0D">
        <w:t>source : geofibre.ftth_pf</w:t>
      </w:r>
    </w:p>
    <w:p w:rsidR="008A544F" w:rsidRPr="00DA4B0D" w:rsidRDefault="008A544F" w:rsidP="008A544F">
      <w:pPr>
        <w:pStyle w:val="Paragraphedeliste"/>
        <w:numPr>
          <w:ilvl w:val="1"/>
          <w:numId w:val="13"/>
        </w:numPr>
      </w:pPr>
      <w:r w:rsidRPr="00DA4B0D">
        <w:t>méthode de récupération : attributaire</w:t>
      </w:r>
    </w:p>
    <w:p w:rsidR="008A544F" w:rsidRPr="00DA4B0D" w:rsidRDefault="008A544F" w:rsidP="008A544F">
      <w:pPr>
        <w:pStyle w:val="Paragraphedeliste"/>
        <w:numPr>
          <w:ilvl w:val="2"/>
          <w:numId w:val="13"/>
        </w:numPr>
      </w:pPr>
      <w:r w:rsidRPr="00DA4B0D">
        <w:t>type_site = &lt;Nom de la couche du site support à recaler&gt;</w:t>
      </w:r>
    </w:p>
    <w:p w:rsidR="008A544F" w:rsidRPr="00DA4B0D" w:rsidRDefault="008A544F" w:rsidP="008A544F">
      <w:pPr>
        <w:pStyle w:val="Paragraphedeliste"/>
        <w:numPr>
          <w:ilvl w:val="2"/>
          <w:numId w:val="13"/>
        </w:numPr>
      </w:pPr>
      <w:r w:rsidRPr="00DA4B0D">
        <w:t>id_ftth_site = &lt;id_ftth du site support à recaler&gt;</w:t>
      </w:r>
    </w:p>
    <w:p w:rsidR="008A544F" w:rsidRPr="00DA4B0D" w:rsidRDefault="008A544F" w:rsidP="008A544F">
      <w:pPr>
        <w:pStyle w:val="Paragraphedeliste"/>
        <w:numPr>
          <w:ilvl w:val="1"/>
          <w:numId w:val="13"/>
        </w:numPr>
      </w:pPr>
      <w:r w:rsidRPr="00DA4B0D">
        <w:t xml:space="preserve">objet stocké : liste des points fonctionnels associés, avec les informations suivantes : </w:t>
      </w:r>
    </w:p>
    <w:p w:rsidR="008A544F" w:rsidRPr="00DA4B0D" w:rsidRDefault="008A544F" w:rsidP="008A544F">
      <w:pPr>
        <w:pStyle w:val="Paragraphedeliste"/>
        <w:numPr>
          <w:ilvl w:val="2"/>
          <w:numId w:val="13"/>
        </w:numPr>
      </w:pPr>
      <w:r w:rsidRPr="00DA4B0D">
        <w:t>id_metier_pf</w:t>
      </w:r>
    </w:p>
    <w:p w:rsidR="008A544F" w:rsidRPr="00DA4B0D" w:rsidRDefault="008A544F" w:rsidP="008A544F">
      <w:pPr>
        <w:pStyle w:val="Paragraphedeliste"/>
        <w:numPr>
          <w:ilvl w:val="2"/>
          <w:numId w:val="13"/>
        </w:numPr>
      </w:pPr>
      <w:r w:rsidRPr="00DA4B0D">
        <w:t>id_metier_sd</w:t>
      </w:r>
    </w:p>
    <w:p w:rsidR="008A544F" w:rsidRPr="00DA4B0D" w:rsidRDefault="008A544F" w:rsidP="008A544F">
      <w:pPr>
        <w:pStyle w:val="Paragraphedeliste"/>
        <w:numPr>
          <w:ilvl w:val="2"/>
          <w:numId w:val="13"/>
        </w:numPr>
      </w:pPr>
      <w:r w:rsidRPr="00DA4B0D">
        <w:t>vers_ingenierie</w:t>
      </w:r>
    </w:p>
    <w:p w:rsidR="008A544F" w:rsidRPr="00DA4B0D" w:rsidRDefault="008A544F" w:rsidP="008A544F">
      <w:pPr>
        <w:pStyle w:val="Paragraphedeliste"/>
        <w:numPr>
          <w:ilvl w:val="2"/>
          <w:numId w:val="13"/>
        </w:numPr>
      </w:pPr>
      <w:r w:rsidRPr="00DA4B0D">
        <w:t>code_com</w:t>
      </w:r>
    </w:p>
    <w:p w:rsidR="008A544F" w:rsidRPr="00DA4B0D" w:rsidRDefault="008A544F" w:rsidP="008A544F">
      <w:pPr>
        <w:pStyle w:val="Paragraphedeliste"/>
        <w:numPr>
          <w:ilvl w:val="2"/>
          <w:numId w:val="13"/>
        </w:numPr>
      </w:pPr>
      <w:r w:rsidRPr="00DA4B0D">
        <w:t>nom_nro</w:t>
      </w:r>
    </w:p>
    <w:p w:rsidR="008A544F" w:rsidRPr="00DA4B0D" w:rsidRDefault="008A544F" w:rsidP="008A544F">
      <w:pPr>
        <w:pStyle w:val="Paragraphedeliste"/>
        <w:numPr>
          <w:ilvl w:val="2"/>
          <w:numId w:val="13"/>
        </w:numPr>
      </w:pPr>
      <w:r w:rsidRPr="00DA4B0D">
        <w:t>code_projet associé</w:t>
      </w:r>
    </w:p>
    <w:p w:rsidR="008A544F" w:rsidRPr="00DA4B0D" w:rsidRDefault="008A544F" w:rsidP="008A544F">
      <w:pPr>
        <w:pStyle w:val="Paragraphedeliste"/>
        <w:numPr>
          <w:ilvl w:val="3"/>
          <w:numId w:val="13"/>
        </w:numPr>
      </w:pPr>
      <w:r w:rsidRPr="00DA4B0D">
        <w:t>source : geofibre.ftth_projet_objets_attr</w:t>
      </w:r>
    </w:p>
    <w:p w:rsidR="008A544F" w:rsidRPr="00DA4B0D" w:rsidRDefault="008A544F" w:rsidP="008A544F">
      <w:pPr>
        <w:pStyle w:val="Paragraphedeliste"/>
        <w:numPr>
          <w:ilvl w:val="3"/>
          <w:numId w:val="13"/>
        </w:numPr>
      </w:pPr>
      <w:r w:rsidRPr="00DA4B0D">
        <w:t>méthode de récupation : attributaire</w:t>
      </w:r>
    </w:p>
    <w:p w:rsidR="008A544F" w:rsidRPr="00DA4B0D" w:rsidRDefault="008A544F" w:rsidP="008A544F">
      <w:pPr>
        <w:pStyle w:val="Paragraphedeliste"/>
        <w:numPr>
          <w:ilvl w:val="4"/>
          <w:numId w:val="13"/>
        </w:numPr>
      </w:pPr>
      <w:r w:rsidRPr="00DA4B0D">
        <w:t>type_obj_associe = "Points fonctionnels"</w:t>
      </w:r>
    </w:p>
    <w:p w:rsidR="008A544F" w:rsidRPr="00DA4B0D" w:rsidRDefault="008A544F" w:rsidP="008A544F">
      <w:pPr>
        <w:pStyle w:val="Paragraphedeliste"/>
        <w:numPr>
          <w:ilvl w:val="4"/>
          <w:numId w:val="13"/>
        </w:numPr>
      </w:pPr>
      <w:r w:rsidRPr="00DA4B0D">
        <w:t xml:space="preserve">code_com = </w:t>
      </w:r>
      <w:r w:rsidRPr="00DA4B0D">
        <w:rPr>
          <w:b/>
        </w:rPr>
        <w:t>sar_code_com</w:t>
      </w:r>
    </w:p>
    <w:p w:rsidR="008A544F" w:rsidRPr="00DA4B0D" w:rsidRDefault="008A544F" w:rsidP="008A544F">
      <w:pPr>
        <w:pStyle w:val="Paragraphedeliste"/>
        <w:numPr>
          <w:ilvl w:val="4"/>
          <w:numId w:val="13"/>
        </w:numPr>
      </w:pPr>
      <w:r w:rsidRPr="00DA4B0D">
        <w:t>id_ftth_obj_associe = &lt;id_ftth du point fonctionnel&gt;</w:t>
      </w:r>
    </w:p>
    <w:p w:rsidR="008A544F" w:rsidRPr="00DA4B0D" w:rsidRDefault="008A544F" w:rsidP="008A544F">
      <w:pPr>
        <w:pStyle w:val="Paragraphedeliste"/>
        <w:numPr>
          <w:ilvl w:val="3"/>
          <w:numId w:val="13"/>
        </w:numPr>
      </w:pPr>
      <w:r w:rsidRPr="00DA4B0D">
        <w:t>objet stocké : champ code_projet</w:t>
      </w:r>
    </w:p>
    <w:p w:rsidR="008A544F" w:rsidRDefault="008A544F" w:rsidP="008A544F"/>
    <w:p w:rsidR="003007F0" w:rsidRDefault="008A544F">
      <w:pPr>
        <w:pStyle w:val="Titre5"/>
      </w:pPr>
      <w:bookmarkStart w:id="358" w:name="_Ref408580044"/>
      <w:r>
        <w:t>Position cible</w:t>
      </w:r>
      <w:bookmarkEnd w:id="358"/>
    </w:p>
    <w:p w:rsidR="008A544F" w:rsidRDefault="008A544F" w:rsidP="008A544F">
      <w:r>
        <w:t xml:space="preserve">La sélection de la </w:t>
      </w:r>
      <w:r w:rsidRPr="0078084E">
        <w:rPr>
          <w:b/>
        </w:rPr>
        <w:t>position finale</w:t>
      </w:r>
      <w:r>
        <w:t xml:space="preserve"> est active lorsque le focus est présent dans le champ « ID métier site support cible».</w:t>
      </w:r>
    </w:p>
    <w:p w:rsidR="008A544F" w:rsidRDefault="008A544F" w:rsidP="008A544F">
      <w:pPr>
        <w:jc w:val="center"/>
      </w:pPr>
    </w:p>
    <w:p w:rsidR="008A544F" w:rsidRDefault="00237576" w:rsidP="008A544F">
      <w:pPr>
        <w:jc w:val="center"/>
      </w:pPr>
      <w:r>
        <w:rPr>
          <w:noProof/>
        </w:rPr>
        <w:lastRenderedPageBreak/>
        <w:drawing>
          <wp:inline distT="0" distB="0" distL="0" distR="0">
            <wp:extent cx="4270375" cy="3019425"/>
            <wp:effectExtent l="19050" t="0" r="0" b="0"/>
            <wp:docPr id="725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srcRect/>
                    <a:stretch>
                      <a:fillRect/>
                    </a:stretch>
                  </pic:blipFill>
                  <pic:spPr bwMode="auto">
                    <a:xfrm>
                      <a:off x="0" y="0"/>
                      <a:ext cx="4270375" cy="3019425"/>
                    </a:xfrm>
                    <a:prstGeom prst="rect">
                      <a:avLst/>
                    </a:prstGeom>
                    <a:noFill/>
                    <a:ln w="9525">
                      <a:noFill/>
                      <a:miter lim="800000"/>
                      <a:headEnd/>
                      <a:tailEnd/>
                    </a:ln>
                  </pic:spPr>
                </pic:pic>
              </a:graphicData>
            </a:graphic>
          </wp:inline>
        </w:drawing>
      </w:r>
    </w:p>
    <w:p w:rsidR="008A544F" w:rsidRDefault="008A544F" w:rsidP="008A544F">
      <w:pPr>
        <w:jc w:val="center"/>
      </w:pPr>
    </w:p>
    <w:p w:rsidR="008A544F" w:rsidRDefault="008A544F" w:rsidP="008A544F">
      <w:r w:rsidRPr="00027474">
        <w:t xml:space="preserve">La </w:t>
      </w:r>
      <w:r>
        <w:t>recherche</w:t>
      </w:r>
      <w:r w:rsidRPr="00027474">
        <w:t xml:space="preserve"> du site </w:t>
      </w:r>
      <w:r>
        <w:t>cible est effectuée dans la couche GC associée au type de site du site à recaler</w:t>
      </w:r>
      <w:r w:rsidRPr="00027474">
        <w:t xml:space="preserve">, selon </w:t>
      </w:r>
      <w:r>
        <w:t>cette correspondance</w:t>
      </w:r>
      <w:r w:rsidRPr="00027474">
        <w:t> :</w:t>
      </w:r>
    </w:p>
    <w:tbl>
      <w:tblPr>
        <w:tblStyle w:val="Grilledutableau"/>
        <w:tblW w:w="0" w:type="auto"/>
        <w:jc w:val="center"/>
        <w:tblLayout w:type="fixed"/>
        <w:tblLook w:val="04A0"/>
      </w:tblPr>
      <w:tblGrid>
        <w:gridCol w:w="1668"/>
        <w:gridCol w:w="2126"/>
        <w:gridCol w:w="1295"/>
        <w:gridCol w:w="1624"/>
        <w:gridCol w:w="1634"/>
      </w:tblGrid>
      <w:tr w:rsidR="008A544F" w:rsidTr="00590D32">
        <w:trPr>
          <w:jc w:val="center"/>
        </w:trPr>
        <w:tc>
          <w:tcPr>
            <w:tcW w:w="1668" w:type="dxa"/>
            <w:shd w:val="pct25" w:color="auto" w:fill="auto"/>
          </w:tcPr>
          <w:p w:rsidR="008A544F" w:rsidRDefault="008A544F" w:rsidP="00590D32">
            <w:pPr>
              <w:pStyle w:val="Titre6"/>
              <w:numPr>
                <w:ilvl w:val="0"/>
                <w:numId w:val="0"/>
              </w:numPr>
              <w:jc w:val="left"/>
              <w:outlineLvl w:val="5"/>
              <w:rPr>
                <w:color w:val="auto"/>
                <w:sz w:val="20"/>
                <w:lang w:val="fr-FR"/>
              </w:rPr>
            </w:pPr>
            <w:r>
              <w:rPr>
                <w:color w:val="auto"/>
                <w:sz w:val="20"/>
                <w:lang w:val="fr-FR"/>
              </w:rPr>
              <w:t>Nom de la couche FTTH</w:t>
            </w:r>
          </w:p>
        </w:tc>
        <w:tc>
          <w:tcPr>
            <w:tcW w:w="2126" w:type="dxa"/>
            <w:shd w:val="pct25" w:color="auto" w:fill="auto"/>
          </w:tcPr>
          <w:p w:rsidR="008A544F" w:rsidRDefault="008A544F" w:rsidP="00590D32">
            <w:pPr>
              <w:pStyle w:val="Titre6"/>
              <w:numPr>
                <w:ilvl w:val="0"/>
                <w:numId w:val="0"/>
              </w:numPr>
              <w:jc w:val="left"/>
              <w:outlineLvl w:val="5"/>
              <w:rPr>
                <w:color w:val="auto"/>
                <w:sz w:val="20"/>
                <w:lang w:val="fr-FR"/>
              </w:rPr>
            </w:pPr>
            <w:r>
              <w:rPr>
                <w:color w:val="auto"/>
                <w:sz w:val="20"/>
                <w:lang w:val="fr-FR"/>
              </w:rPr>
              <w:t>Table associée</w:t>
            </w:r>
          </w:p>
        </w:tc>
        <w:tc>
          <w:tcPr>
            <w:tcW w:w="1295" w:type="dxa"/>
            <w:shd w:val="pct25" w:color="auto" w:fill="auto"/>
          </w:tcPr>
          <w:p w:rsidR="008A544F" w:rsidRDefault="008A544F" w:rsidP="00590D32">
            <w:pPr>
              <w:pStyle w:val="Titre6"/>
              <w:numPr>
                <w:ilvl w:val="0"/>
                <w:numId w:val="0"/>
              </w:numPr>
              <w:jc w:val="left"/>
              <w:outlineLvl w:val="5"/>
              <w:rPr>
                <w:color w:val="auto"/>
                <w:sz w:val="20"/>
                <w:lang w:val="fr-FR"/>
              </w:rPr>
            </w:pPr>
            <w:r>
              <w:rPr>
                <w:color w:val="auto"/>
                <w:sz w:val="20"/>
                <w:lang w:val="fr-FR"/>
              </w:rPr>
              <w:t>Nom de la couche GC</w:t>
            </w:r>
          </w:p>
        </w:tc>
        <w:tc>
          <w:tcPr>
            <w:tcW w:w="1624" w:type="dxa"/>
            <w:shd w:val="pct25" w:color="auto" w:fill="auto"/>
          </w:tcPr>
          <w:p w:rsidR="008A544F" w:rsidRDefault="008A544F" w:rsidP="00590D32">
            <w:pPr>
              <w:pStyle w:val="Titre6"/>
              <w:numPr>
                <w:ilvl w:val="0"/>
                <w:numId w:val="0"/>
              </w:numPr>
              <w:jc w:val="left"/>
              <w:outlineLvl w:val="5"/>
              <w:rPr>
                <w:color w:val="auto"/>
                <w:sz w:val="20"/>
                <w:lang w:val="fr-FR"/>
              </w:rPr>
            </w:pPr>
            <w:r>
              <w:rPr>
                <w:color w:val="auto"/>
                <w:sz w:val="20"/>
                <w:lang w:val="fr-FR"/>
              </w:rPr>
              <w:t>Table associée</w:t>
            </w:r>
          </w:p>
        </w:tc>
        <w:tc>
          <w:tcPr>
            <w:tcW w:w="1634" w:type="dxa"/>
            <w:shd w:val="pct25" w:color="auto" w:fill="auto"/>
          </w:tcPr>
          <w:p w:rsidR="008A544F" w:rsidRDefault="008A544F" w:rsidP="00590D32">
            <w:pPr>
              <w:pStyle w:val="Titre6"/>
              <w:numPr>
                <w:ilvl w:val="0"/>
                <w:numId w:val="0"/>
              </w:numPr>
              <w:jc w:val="left"/>
              <w:outlineLvl w:val="5"/>
              <w:rPr>
                <w:color w:val="auto"/>
                <w:sz w:val="20"/>
                <w:lang w:val="fr-FR"/>
              </w:rPr>
            </w:pPr>
            <w:r>
              <w:rPr>
                <w:color w:val="auto"/>
                <w:sz w:val="20"/>
                <w:lang w:val="fr-FR"/>
              </w:rPr>
              <w:t>Recherche de site support GC</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Immeuble FTTH</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ftth_site_immeuble</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Chambre FTTH</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ftth_site_chambre</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Chambre</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ifr_chambre</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Oui</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NRA FTTH</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ftth_site_nra</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NRA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ifr_nra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Oui</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SR FTTH</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ftth_site_sr</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SR</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ifr_sr</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Oui</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Armoire</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ftth_site_armoire</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Appui FTTH</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ftth_site_appui_ft</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Appui</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ifr_appui</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Oui</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Appui ERDF</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ftth_site_appui_erdf</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Shelter</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ftth_site_shelter</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Mairie</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ftth_site_mairie</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CD vidéo</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ftth_site_video</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r w:rsidR="008A544F" w:rsidTr="00590D32">
        <w:trPr>
          <w:jc w:val="center"/>
        </w:trPr>
        <w:tc>
          <w:tcPr>
            <w:tcW w:w="1668" w:type="dxa"/>
          </w:tcPr>
          <w:p w:rsidR="008A544F" w:rsidRDefault="008A544F" w:rsidP="00590D32">
            <w:pPr>
              <w:pStyle w:val="Titre6"/>
              <w:numPr>
                <w:ilvl w:val="0"/>
                <w:numId w:val="0"/>
              </w:numPr>
              <w:jc w:val="left"/>
              <w:outlineLvl w:val="5"/>
              <w:rPr>
                <w:color w:val="auto"/>
                <w:sz w:val="20"/>
                <w:lang w:val="fr-FR"/>
              </w:rPr>
            </w:pPr>
            <w:r>
              <w:rPr>
                <w:color w:val="auto"/>
                <w:sz w:val="20"/>
                <w:lang w:val="fr-FR"/>
              </w:rPr>
              <w:t>Site (autre)</w:t>
            </w:r>
          </w:p>
        </w:tc>
        <w:tc>
          <w:tcPr>
            <w:tcW w:w="2126" w:type="dxa"/>
          </w:tcPr>
          <w:p w:rsidR="008A544F" w:rsidRDefault="008A544F" w:rsidP="00590D32">
            <w:pPr>
              <w:pStyle w:val="Titre6"/>
              <w:numPr>
                <w:ilvl w:val="0"/>
                <w:numId w:val="0"/>
              </w:numPr>
              <w:jc w:val="left"/>
              <w:outlineLvl w:val="5"/>
              <w:rPr>
                <w:color w:val="auto"/>
                <w:sz w:val="20"/>
                <w:lang w:val="fr-FR"/>
              </w:rPr>
            </w:pPr>
            <w:r>
              <w:rPr>
                <w:color w:val="auto"/>
                <w:sz w:val="20"/>
                <w:lang w:val="fr-FR"/>
              </w:rPr>
              <w:t>ftth_site_autre</w:t>
            </w:r>
          </w:p>
        </w:tc>
        <w:tc>
          <w:tcPr>
            <w:tcW w:w="1295"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2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N/A</w:t>
            </w:r>
          </w:p>
        </w:tc>
        <w:tc>
          <w:tcPr>
            <w:tcW w:w="1634" w:type="dxa"/>
          </w:tcPr>
          <w:p w:rsidR="008A544F" w:rsidRDefault="008A544F" w:rsidP="00590D32">
            <w:pPr>
              <w:pStyle w:val="Titre6"/>
              <w:numPr>
                <w:ilvl w:val="0"/>
                <w:numId w:val="0"/>
              </w:numPr>
              <w:jc w:val="left"/>
              <w:outlineLvl w:val="5"/>
              <w:rPr>
                <w:color w:val="auto"/>
                <w:sz w:val="20"/>
                <w:lang w:val="fr-FR"/>
              </w:rPr>
            </w:pPr>
            <w:r>
              <w:rPr>
                <w:color w:val="auto"/>
                <w:sz w:val="20"/>
                <w:lang w:val="fr-FR"/>
              </w:rPr>
              <w:t>Non</w:t>
            </w:r>
          </w:p>
        </w:tc>
      </w:tr>
    </w:tbl>
    <w:p w:rsidR="008A544F" w:rsidRDefault="008A544F" w:rsidP="008A544F">
      <w:r w:rsidRPr="00027474">
        <w:t xml:space="preserve"> </w:t>
      </w:r>
    </w:p>
    <w:p w:rsidR="008A544F" w:rsidRPr="00EB5729" w:rsidRDefault="008A544F" w:rsidP="008A544F">
      <w:pPr>
        <w:pStyle w:val="Sous-titre"/>
        <w:rPr>
          <w:color w:val="auto"/>
          <w:sz w:val="20"/>
        </w:rPr>
      </w:pPr>
      <w:r w:rsidRPr="00EB5729">
        <w:rPr>
          <w:rFonts w:ascii="Arial" w:eastAsia="Times New Roman" w:hAnsi="Arial" w:cs="Times New Roman"/>
          <w:i w:val="0"/>
          <w:iCs w:val="0"/>
          <w:color w:val="auto"/>
          <w:spacing w:val="0"/>
          <w:sz w:val="20"/>
          <w:szCs w:val="20"/>
        </w:rPr>
        <w:t xml:space="preserve">La sélection du site se fait par clic sur la carte dans la couche GC associée au site à recaler (cf. tableau ci-dessus), selon la logique suivante : </w:t>
      </w:r>
    </w:p>
    <w:p w:rsidR="008A544F" w:rsidRDefault="008A544F" w:rsidP="008A544F">
      <w:pPr>
        <w:pStyle w:val="Paragraphedeliste"/>
      </w:pPr>
    </w:p>
    <w:p w:rsidR="008A544F" w:rsidRPr="00F3668A" w:rsidRDefault="008A544F" w:rsidP="008A544F">
      <w:r w:rsidRPr="00F3668A">
        <w:rPr>
          <w:u w:val="single"/>
        </w:rPr>
        <w:t>Si la recherche de site support n’est pas effectuée</w:t>
      </w:r>
      <w:r w:rsidRPr="00F3668A">
        <w:t xml:space="preserve"> (cf. tableau ci-dessus), les coordonnées X/Y</w:t>
      </w:r>
      <w:r w:rsidR="006C1F3F" w:rsidRPr="00F3668A">
        <w:t xml:space="preserve"> </w:t>
      </w:r>
      <w:r w:rsidR="001F2AEE" w:rsidRPr="00F3668A">
        <w:t>(exprimées dans le système de projection de référence de l’instance)</w:t>
      </w:r>
      <w:r w:rsidRPr="00F3668A">
        <w:t xml:space="preserve"> sont affichées dans les champs </w:t>
      </w:r>
      <w:r w:rsidR="006C1F3F" w:rsidRPr="00F3668A">
        <w:t>« </w:t>
      </w:r>
      <w:r w:rsidR="001F2AEE" w:rsidRPr="00F3668A">
        <w:t>Position</w:t>
      </w:r>
      <w:r w:rsidR="006C1F3F" w:rsidRPr="00F3668A">
        <w:t> X et Y»</w:t>
      </w:r>
      <w:r w:rsidRPr="00F3668A">
        <w:t xml:space="preserve">. On considère ce point comme étant la </w:t>
      </w:r>
      <w:r w:rsidRPr="00F3668A">
        <w:rPr>
          <w:b/>
        </w:rPr>
        <w:t>position finale</w:t>
      </w:r>
      <w:r w:rsidRPr="00F3668A">
        <w:t xml:space="preserve"> du site support.</w:t>
      </w:r>
    </w:p>
    <w:p w:rsidR="008A544F" w:rsidRPr="00F3668A" w:rsidRDefault="008A544F" w:rsidP="008A544F">
      <w:pPr>
        <w:pStyle w:val="Paragraphedeliste"/>
      </w:pPr>
    </w:p>
    <w:p w:rsidR="008A544F" w:rsidRDefault="008A544F" w:rsidP="008A544F">
      <w:r w:rsidRPr="00F3668A">
        <w:rPr>
          <w:u w:val="single"/>
        </w:rPr>
        <w:t>Si la recherche de site est effectuée</w:t>
      </w:r>
      <w:r w:rsidRPr="00F3668A">
        <w:t xml:space="preserve"> (cf. tableau ci-dessus) :</w:t>
      </w:r>
      <w:r>
        <w:t xml:space="preserve"> </w:t>
      </w:r>
    </w:p>
    <w:p w:rsidR="008A544F" w:rsidRDefault="008A544F" w:rsidP="008A544F">
      <w:pPr>
        <w:pStyle w:val="Paragraphedeliste"/>
        <w:numPr>
          <w:ilvl w:val="0"/>
          <w:numId w:val="13"/>
        </w:numPr>
      </w:pPr>
      <w:r>
        <w:lastRenderedPageBreak/>
        <w:t xml:space="preserve">Si plusieurs sites sont présents sous le clic, une fenêtre contextuelle invite l’utilisateur à sélectionner celui désiré. La position du site est considéré comme la </w:t>
      </w:r>
      <w:r w:rsidRPr="0078084E">
        <w:rPr>
          <w:b/>
        </w:rPr>
        <w:t>position finale</w:t>
      </w:r>
      <w:r>
        <w:t xml:space="preserve"> lorsque l’utilisateur clic sur OK et la variable </w:t>
      </w:r>
      <w:r w:rsidRPr="0030457C">
        <w:rPr>
          <w:b/>
        </w:rPr>
        <w:t>recupereInformationGC</w:t>
      </w:r>
      <w:r>
        <w:t xml:space="preserve"> est valorisée à true.</w:t>
      </w:r>
    </w:p>
    <w:p w:rsidR="008A544F" w:rsidRDefault="00237576" w:rsidP="008A544F">
      <w:pPr>
        <w:jc w:val="center"/>
      </w:pPr>
      <w:r>
        <w:rPr>
          <w:noProof/>
        </w:rPr>
        <w:drawing>
          <wp:inline distT="0" distB="0" distL="0" distR="0">
            <wp:extent cx="1898015" cy="1035050"/>
            <wp:effectExtent l="19050" t="0" r="6985" b="0"/>
            <wp:docPr id="72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1898015" cy="1035050"/>
                    </a:xfrm>
                    <a:prstGeom prst="rect">
                      <a:avLst/>
                    </a:prstGeom>
                    <a:noFill/>
                    <a:ln w="9525">
                      <a:noFill/>
                      <a:miter lim="800000"/>
                      <a:headEnd/>
                      <a:tailEnd/>
                    </a:ln>
                  </pic:spPr>
                </pic:pic>
              </a:graphicData>
            </a:graphic>
          </wp:inline>
        </w:drawing>
      </w:r>
    </w:p>
    <w:p w:rsidR="008A544F" w:rsidRPr="00F3668A" w:rsidRDefault="008A544F" w:rsidP="008A544F">
      <w:pPr>
        <w:pStyle w:val="Paragraphedeliste"/>
        <w:numPr>
          <w:ilvl w:val="0"/>
          <w:numId w:val="13"/>
        </w:numPr>
      </w:pPr>
      <w:r w:rsidRPr="00F3668A">
        <w:t xml:space="preserve">Si la sélection remonte un seul site support, la position du site correspond à la </w:t>
      </w:r>
      <w:r w:rsidRPr="00F3668A">
        <w:rPr>
          <w:b/>
        </w:rPr>
        <w:t>position finale</w:t>
      </w:r>
      <w:r w:rsidRPr="00F3668A">
        <w:t>.</w:t>
      </w:r>
    </w:p>
    <w:p w:rsidR="008A544F" w:rsidRPr="00F3668A" w:rsidRDefault="008A544F" w:rsidP="008A544F">
      <w:pPr>
        <w:pStyle w:val="Paragraphedeliste"/>
        <w:numPr>
          <w:ilvl w:val="0"/>
          <w:numId w:val="13"/>
        </w:numPr>
      </w:pPr>
      <w:r w:rsidRPr="00F3668A">
        <w:t>Si aucun site support n’est remonté, une fenêtre contextuelle avec le message suivant s’affiche :</w:t>
      </w:r>
    </w:p>
    <w:p w:rsidR="008A544F" w:rsidRPr="00F3668A" w:rsidRDefault="008A544F" w:rsidP="008A544F">
      <w:pPr>
        <w:pStyle w:val="Paragraphedeliste"/>
      </w:pPr>
      <w:r w:rsidRPr="00F3668A">
        <w:t>« Il n’y a pas de site à la position choisie. Confirmez-vous le recalage à cette position ? »</w:t>
      </w:r>
    </w:p>
    <w:p w:rsidR="008A544F" w:rsidRPr="00F3668A" w:rsidRDefault="008A544F" w:rsidP="008A544F">
      <w:pPr>
        <w:pStyle w:val="Paragraphedeliste"/>
        <w:numPr>
          <w:ilvl w:val="1"/>
          <w:numId w:val="13"/>
        </w:numPr>
      </w:pPr>
      <w:r w:rsidRPr="00F3668A">
        <w:t>Si l’utilisateur sélectionne le bouton annuler, la recherche du site cible reste active</w:t>
      </w:r>
    </w:p>
    <w:p w:rsidR="008A544F" w:rsidRPr="00F3668A" w:rsidRDefault="008A544F" w:rsidP="008A544F">
      <w:pPr>
        <w:pStyle w:val="Paragraphedeliste"/>
        <w:numPr>
          <w:ilvl w:val="1"/>
          <w:numId w:val="13"/>
        </w:numPr>
      </w:pPr>
      <w:r w:rsidRPr="00F3668A">
        <w:t xml:space="preserve">Si l’utilisateur valide le choix proposé, les coordonnées X/Y </w:t>
      </w:r>
      <w:r w:rsidR="001F2AEE" w:rsidRPr="00F3668A">
        <w:t>exprimées dans le système de projection local</w:t>
      </w:r>
      <w:r w:rsidRPr="00F3668A">
        <w:t xml:space="preserve"> sont affichées dans les champs correspondant. On considère ce point comme étant la </w:t>
      </w:r>
      <w:r w:rsidRPr="00F3668A">
        <w:rPr>
          <w:b/>
        </w:rPr>
        <w:t>position finale</w:t>
      </w:r>
      <w:r w:rsidRPr="00F3668A">
        <w:t xml:space="preserve"> du site support.</w:t>
      </w:r>
    </w:p>
    <w:p w:rsidR="008A544F" w:rsidRDefault="008A544F" w:rsidP="008A544F">
      <w:pPr>
        <w:jc w:val="left"/>
      </w:pPr>
    </w:p>
    <w:p w:rsidR="008A544F" w:rsidRDefault="00F77B5C" w:rsidP="008A544F">
      <w:pPr>
        <w:jc w:val="center"/>
      </w:pPr>
      <w:r>
        <w:rPr>
          <w:noProof/>
        </w:rPr>
        <w:drawing>
          <wp:inline distT="0" distB="0" distL="0" distR="0">
            <wp:extent cx="4476750" cy="3076575"/>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4476750" cy="3076575"/>
                    </a:xfrm>
                    <a:prstGeom prst="rect">
                      <a:avLst/>
                    </a:prstGeom>
                    <a:noFill/>
                    <a:ln w="9525">
                      <a:noFill/>
                      <a:miter lim="800000"/>
                      <a:headEnd/>
                      <a:tailEnd/>
                    </a:ln>
                  </pic:spPr>
                </pic:pic>
              </a:graphicData>
            </a:graphic>
          </wp:inline>
        </w:drawing>
      </w:r>
    </w:p>
    <w:p w:rsidR="006C1F3F" w:rsidRDefault="006C1F3F" w:rsidP="008A544F">
      <w:pPr>
        <w:jc w:val="left"/>
      </w:pPr>
    </w:p>
    <w:p w:rsidR="008A544F" w:rsidRPr="00DA4B0D" w:rsidRDefault="008A544F" w:rsidP="008A544F">
      <w:pPr>
        <w:jc w:val="left"/>
      </w:pPr>
      <w:r w:rsidRPr="00DA4B0D">
        <w:t xml:space="preserve">Si </w:t>
      </w:r>
      <w:r w:rsidRPr="00DA4B0D">
        <w:rPr>
          <w:b/>
        </w:rPr>
        <w:t>recupereInformationGC</w:t>
      </w:r>
      <w:r w:rsidRPr="00DA4B0D">
        <w:t xml:space="preserve"> est valorisée à true : </w:t>
      </w:r>
    </w:p>
    <w:p w:rsidR="008A544F" w:rsidRPr="00DA4B0D" w:rsidRDefault="008A544F" w:rsidP="008A544F">
      <w:pPr>
        <w:jc w:val="left"/>
      </w:pPr>
    </w:p>
    <w:p w:rsidR="008A544F" w:rsidRPr="00DA4B0D" w:rsidRDefault="008A544F" w:rsidP="008A544F">
      <w:pPr>
        <w:pStyle w:val="Paragraphedeliste"/>
        <w:numPr>
          <w:ilvl w:val="0"/>
          <w:numId w:val="13"/>
        </w:numPr>
        <w:jc w:val="left"/>
      </w:pPr>
      <w:r w:rsidRPr="00DA4B0D">
        <w:t xml:space="preserve">Si le site GC sélectionné n’a pas de Code Rivoli, alors une fenêtre contextuelle d’information avec le message suivant s’affiche : </w:t>
      </w:r>
    </w:p>
    <w:p w:rsidR="008A544F" w:rsidRPr="00DA4B0D" w:rsidRDefault="008A544F" w:rsidP="008A544F">
      <w:pPr>
        <w:pStyle w:val="Paragraphedeliste"/>
        <w:jc w:val="left"/>
      </w:pPr>
      <w:r w:rsidRPr="00DA4B0D">
        <w:t xml:space="preserve">« Attention, le site cible sélectionné ne possède pas de code Rivoli. ». </w:t>
      </w:r>
    </w:p>
    <w:p w:rsidR="008A544F" w:rsidRPr="00DA4B0D" w:rsidRDefault="008A544F" w:rsidP="008A544F">
      <w:pPr>
        <w:pStyle w:val="Paragraphedeliste"/>
        <w:jc w:val="left"/>
      </w:pPr>
      <w:r w:rsidRPr="00DA4B0D">
        <w:t>Le traitement se poursuit lorsque l’utilisateur clique sur OK.</w:t>
      </w:r>
    </w:p>
    <w:p w:rsidR="008A544F" w:rsidRPr="00DA4B0D" w:rsidRDefault="008A544F" w:rsidP="008A544F">
      <w:pPr>
        <w:pStyle w:val="Paragraphedeliste"/>
        <w:numPr>
          <w:ilvl w:val="0"/>
          <w:numId w:val="13"/>
        </w:numPr>
        <w:jc w:val="left"/>
      </w:pPr>
      <w:r w:rsidRPr="00DA4B0D">
        <w:t xml:space="preserve">Si le site GC cible est un </w:t>
      </w:r>
      <w:r w:rsidRPr="00CF09C3">
        <w:t>appui</w:t>
      </w:r>
      <w:r w:rsidRPr="00DA4B0D">
        <w:t xml:space="preserve"> (ifr_appui), une </w:t>
      </w:r>
      <w:r w:rsidRPr="00CF09C3">
        <w:t>chambre</w:t>
      </w:r>
      <w:r w:rsidRPr="00DA4B0D">
        <w:t xml:space="preserve"> (ifr_chambre) ou un </w:t>
      </w:r>
      <w:r w:rsidRPr="00CF09C3">
        <w:t>NRA</w:t>
      </w:r>
      <w:r w:rsidRPr="00DA4B0D">
        <w:t xml:space="preserve"> (ifr_nra) : </w:t>
      </w:r>
    </w:p>
    <w:p w:rsidR="008A544F" w:rsidRDefault="008A544F" w:rsidP="008A544F">
      <w:pPr>
        <w:pStyle w:val="Paragraphedeliste"/>
        <w:numPr>
          <w:ilvl w:val="1"/>
          <w:numId w:val="13"/>
        </w:numPr>
        <w:jc w:val="left"/>
      </w:pPr>
      <w:r w:rsidRPr="00DA4B0D">
        <w:t xml:space="preserve">Si le site support à recaler est renommé (càd que son identifiant est différent du site GC cible), une fenêtre contextuelle s’affiche avec le message suivant : </w:t>
      </w:r>
    </w:p>
    <w:p w:rsidR="008A544F" w:rsidRPr="00CF09C3" w:rsidRDefault="008A544F" w:rsidP="008A544F">
      <w:pPr>
        <w:pStyle w:val="Paragraphedeliste"/>
        <w:ind w:left="1440"/>
        <w:jc w:val="left"/>
      </w:pPr>
      <w:r w:rsidRPr="00CF09C3">
        <w:t>« Attention, l'identifiant du site cible est différent du site à recaler. Confirmez-vous le recalage ? »</w:t>
      </w:r>
    </w:p>
    <w:p w:rsidR="008A544F" w:rsidRDefault="008A544F" w:rsidP="008A544F">
      <w:pPr>
        <w:pStyle w:val="Paragraphedeliste"/>
        <w:numPr>
          <w:ilvl w:val="2"/>
          <w:numId w:val="13"/>
        </w:numPr>
      </w:pPr>
      <w:r w:rsidRPr="00DA4B0D">
        <w:t>Si l’utilisateur sélectionne le bouton annuler, la recherche du site cible reste active et le champ est vidé</w:t>
      </w:r>
    </w:p>
    <w:p w:rsidR="008A544F" w:rsidRDefault="008A544F" w:rsidP="008A544F">
      <w:pPr>
        <w:pStyle w:val="Paragraphedeliste"/>
        <w:numPr>
          <w:ilvl w:val="2"/>
          <w:numId w:val="13"/>
        </w:numPr>
      </w:pPr>
      <w:r w:rsidRPr="00DA4B0D">
        <w:t>Si l’utilisateur sélectionne le bouton OK, le traitement se poursuit </w:t>
      </w:r>
    </w:p>
    <w:p w:rsidR="008A544F" w:rsidRDefault="008A544F" w:rsidP="008A544F">
      <w:pPr>
        <w:pStyle w:val="Paragraphedeliste"/>
        <w:numPr>
          <w:ilvl w:val="1"/>
          <w:numId w:val="13"/>
        </w:numPr>
        <w:jc w:val="left"/>
      </w:pPr>
      <w:r w:rsidRPr="00DA4B0D">
        <w:t xml:space="preserve">Une vérification est faite, en base de donnée, afin de valider qu’il n’existe pas déjà un site support dupliqué associé au site GC. Le cas échéant, une fenêtre contextuelle d’information avec le message suivant s’affiche : </w:t>
      </w:r>
    </w:p>
    <w:p w:rsidR="008A544F" w:rsidRPr="00CF09C3" w:rsidRDefault="008A544F" w:rsidP="008A544F">
      <w:pPr>
        <w:pStyle w:val="Paragraphedeliste"/>
        <w:jc w:val="left"/>
      </w:pPr>
      <w:r w:rsidRPr="00CF09C3">
        <w:t>« Un site FTTH est déjà associé au site GC que vous avez sélectionné. Le site va être recalé à la position indiquée ».</w:t>
      </w:r>
    </w:p>
    <w:p w:rsidR="008A544F" w:rsidRPr="00DA4B0D" w:rsidRDefault="008A544F" w:rsidP="008A544F">
      <w:pPr>
        <w:jc w:val="left"/>
      </w:pPr>
    </w:p>
    <w:p w:rsidR="003007F0" w:rsidRDefault="008A544F">
      <w:pPr>
        <w:pStyle w:val="Titre5"/>
      </w:pPr>
      <w:r w:rsidRPr="00DA4B0D">
        <w:t xml:space="preserve">Visualisation des positions finales </w:t>
      </w:r>
    </w:p>
    <w:p w:rsidR="008A544F" w:rsidRPr="00DA4B0D" w:rsidRDefault="008A544F" w:rsidP="008A544F">
      <w:r w:rsidRPr="00DA4B0D">
        <w:t>Lorsque la position finale est définie la future géométrie des objets impactés est affichée sur la carte.</w:t>
      </w:r>
    </w:p>
    <w:p w:rsidR="003007F0" w:rsidRDefault="008A544F">
      <w:pPr>
        <w:pStyle w:val="Titre6"/>
      </w:pPr>
      <w:r w:rsidRPr="00DA4B0D">
        <w:t>Position cible</w:t>
      </w:r>
    </w:p>
    <w:p w:rsidR="008A544F" w:rsidRPr="00DA4B0D" w:rsidRDefault="008A544F" w:rsidP="008A544F">
      <w:r w:rsidRPr="00DA4B0D">
        <w:t>Un halo vert met en évidence la position cible sur la carte.</w:t>
      </w:r>
    </w:p>
    <w:p w:rsidR="003007F0" w:rsidRDefault="008A544F">
      <w:pPr>
        <w:pStyle w:val="Titre6"/>
      </w:pPr>
      <w:r w:rsidRPr="00DA4B0D">
        <w:t xml:space="preserve">Points fonctionnels </w:t>
      </w:r>
    </w:p>
    <w:p w:rsidR="008A544F" w:rsidRPr="00DA4B0D" w:rsidRDefault="008A544F" w:rsidP="008A544F">
      <w:r w:rsidRPr="00DA4B0D">
        <w:t>Un halo vert met en évidence la nouvelle position de chaque point fonctionnel associé au site support, respectant le décalage initial avec le site support.</w:t>
      </w:r>
    </w:p>
    <w:p w:rsidR="003007F0" w:rsidRDefault="008A544F">
      <w:pPr>
        <w:pStyle w:val="Titre6"/>
      </w:pPr>
      <w:r w:rsidRPr="00DA4B0D">
        <w:t>Parcours</w:t>
      </w:r>
    </w:p>
    <w:p w:rsidR="008A544F" w:rsidRPr="00DA4B0D" w:rsidRDefault="008A544F" w:rsidP="008A544F">
      <w:r w:rsidRPr="00DA4B0D">
        <w:t xml:space="preserve">Si </w:t>
      </w:r>
      <w:r w:rsidRPr="00DA4B0D">
        <w:rPr>
          <w:b/>
        </w:rPr>
        <w:t>sar_parcours_lies</w:t>
      </w:r>
      <w:r w:rsidRPr="00DA4B0D">
        <w:t xml:space="preserve"> est valorisé (càd que le site à recaler est extrémité d’un parcours), on recherche pour chaque parcours s’il existe un itinéraire (GC ou FTTH) permettant de relier la nouvelle position du site avec l’autre extrémité du parcours.</w:t>
      </w:r>
    </w:p>
    <w:p w:rsidR="008A544F" w:rsidRPr="00DA4B0D" w:rsidRDefault="008A544F" w:rsidP="008A544F"/>
    <w:p w:rsidR="008A544F" w:rsidRPr="00DA4B0D" w:rsidRDefault="008A544F" w:rsidP="008A544F">
      <w:pPr>
        <w:pStyle w:val="Paragraphedeliste"/>
        <w:numPr>
          <w:ilvl w:val="0"/>
          <w:numId w:val="13"/>
        </w:numPr>
      </w:pPr>
      <w:r w:rsidRPr="00DA4B0D">
        <w:t xml:space="preserve">Si plusieurs itinéraires sont remontés, une fenêtre contextuelle permet à l’utilisateur de sélectionner l’itinéraire désiré. </w:t>
      </w:r>
    </w:p>
    <w:p w:rsidR="008A544F" w:rsidRPr="00DA4B0D" w:rsidRDefault="008A544F" w:rsidP="008A544F">
      <w:pPr>
        <w:pStyle w:val="Paragraphedeliste"/>
      </w:pPr>
      <w:r w:rsidRPr="00DA4B0D">
        <w:t>Un halo vert met l’itinéraire remonté en évidence sur la carte. Sa géométrie est utilisée pour définir la nouvelle géométrie du parcours.</w:t>
      </w:r>
    </w:p>
    <w:p w:rsidR="008A544F" w:rsidRPr="00DA4B0D" w:rsidRDefault="008A544F" w:rsidP="008A544F">
      <w:pPr>
        <w:pStyle w:val="Paragraphedeliste"/>
      </w:pPr>
    </w:p>
    <w:p w:rsidR="008A544F" w:rsidRPr="00DA4B0D" w:rsidRDefault="008A544F" w:rsidP="008A544F">
      <w:pPr>
        <w:pStyle w:val="Paragraphedeliste"/>
        <w:numPr>
          <w:ilvl w:val="0"/>
          <w:numId w:val="13"/>
        </w:numPr>
      </w:pPr>
      <w:r w:rsidRPr="00DA4B0D">
        <w:t>Si aucun itinéraire n’est remonté, un segment reliant le site cible à l’autre extrémité du parcours est affichée à l’écran. Ce segment correspond à la nouvelle géométrie du parcours.</w:t>
      </w:r>
    </w:p>
    <w:p w:rsidR="008A544F" w:rsidRPr="00DA4B0D" w:rsidRDefault="008A544F" w:rsidP="008A544F">
      <w:pPr>
        <w:pStyle w:val="Paragraphedeliste"/>
        <w:rPr>
          <w:u w:val="single"/>
        </w:rPr>
      </w:pPr>
      <w:r w:rsidRPr="00DA4B0D">
        <w:rPr>
          <w:u w:val="single"/>
        </w:rPr>
        <w:t>Ce parcours est taggué comme étant « Virtuel ».</w:t>
      </w:r>
    </w:p>
    <w:p w:rsidR="008A544F" w:rsidRPr="00DA4B0D" w:rsidRDefault="008A544F" w:rsidP="008A544F"/>
    <w:p w:rsidR="003007F0" w:rsidRDefault="008A544F">
      <w:pPr>
        <w:pStyle w:val="Titre6"/>
      </w:pPr>
      <w:r w:rsidRPr="00DA4B0D">
        <w:t>Câble</w:t>
      </w:r>
    </w:p>
    <w:p w:rsidR="008A544F" w:rsidRPr="00DA4B0D" w:rsidRDefault="008A544F" w:rsidP="008A544F">
      <w:pPr>
        <w:rPr>
          <w:rFonts w:ascii="Courier New" w:hAnsi="Courier New" w:cs="Courier New"/>
          <w:color w:val="0000FE"/>
          <w:u w:val="single"/>
        </w:rPr>
      </w:pPr>
      <w:r w:rsidRPr="00DA4B0D">
        <w:t xml:space="preserve">Si </w:t>
      </w:r>
      <w:r w:rsidRPr="00DA4B0D">
        <w:rPr>
          <w:b/>
        </w:rPr>
        <w:t xml:space="preserve">sar_cables_lies </w:t>
      </w:r>
      <w:r w:rsidRPr="00DA4B0D">
        <w:t>est valorisé</w:t>
      </w:r>
      <w:r w:rsidRPr="00DA4B0D">
        <w:rPr>
          <w:b/>
        </w:rPr>
        <w:t xml:space="preserve"> </w:t>
      </w:r>
      <w:r w:rsidRPr="00DA4B0D">
        <w:t>(càd que le site à recaler est extrémité d’un parcours support d’un câble), on récupère l’ensemble de ses parcours associés via le service « </w:t>
      </w:r>
      <w:r w:rsidRPr="00DA4B0D">
        <w:rPr>
          <w:u w:val="single"/>
        </w:rPr>
        <w:t>CableService.recupererParcoursAssocies</w:t>
      </w:r>
      <w:r w:rsidRPr="00DA4B0D">
        <w:t> ».</w:t>
      </w:r>
      <w:r w:rsidRPr="00DA4B0D">
        <w:rPr>
          <w:rFonts w:ascii="Courier New" w:hAnsi="Courier New" w:cs="Courier New"/>
          <w:color w:val="0000FE"/>
          <w:u w:val="single"/>
        </w:rPr>
        <w:t xml:space="preserve"> </w:t>
      </w:r>
    </w:p>
    <w:p w:rsidR="008A544F" w:rsidRPr="00DA4B0D" w:rsidRDefault="008A544F" w:rsidP="008A544F"/>
    <w:p w:rsidR="008A544F" w:rsidRPr="00DA4B0D" w:rsidRDefault="008A544F" w:rsidP="008A544F">
      <w:r w:rsidRPr="00DA4B0D">
        <w:t>La nouvelle géométrie du câble est recalculée en fonction des géométries des parcours liés et en tenant compte des nouvelles géométries des parcours impactés par le recalage.</w:t>
      </w:r>
    </w:p>
    <w:p w:rsidR="008A544F" w:rsidRPr="00DA4B0D" w:rsidRDefault="008A544F" w:rsidP="008A544F"/>
    <w:p w:rsidR="008A544F" w:rsidRPr="00DA4B0D" w:rsidRDefault="008A544F" w:rsidP="008A544F">
      <w:r w:rsidRPr="00DA4B0D">
        <w:t xml:space="preserve">Remarque : Si le champ </w:t>
      </w:r>
      <w:r w:rsidRPr="00DA4B0D">
        <w:rPr>
          <w:i/>
        </w:rPr>
        <w:t>geofibre.ftth_cable.type_longueur</w:t>
      </w:r>
      <w:r w:rsidRPr="00DA4B0D">
        <w:t xml:space="preserve"> est valorisé à « D » (Dessin), la valeur du champ longueur pour ce câble est recalculée en tenant compte de la nouvelle géométrie du câble. </w:t>
      </w:r>
      <w:r>
        <w:t xml:space="preserve">Si le champ est valorisé à « T » (Terrain), </w:t>
      </w:r>
      <w:r w:rsidRPr="00DA4B0D">
        <w:t>la valeur renseignée est conservée.</w:t>
      </w:r>
    </w:p>
    <w:p w:rsidR="008A544F" w:rsidRPr="00DA4B0D" w:rsidRDefault="008A544F" w:rsidP="008A544F"/>
    <w:p w:rsidR="008A544F" w:rsidRPr="00DA4B0D" w:rsidRDefault="008A544F" w:rsidP="008A544F">
      <w:r w:rsidRPr="00DA4B0D">
        <w:t>Un halo vert met en évidence la géométrie du nouveau câble sur la carte.</w:t>
      </w:r>
    </w:p>
    <w:p w:rsidR="008A544F" w:rsidRPr="00DA4B0D" w:rsidRDefault="008A544F" w:rsidP="008A544F">
      <w:pPr>
        <w:pStyle w:val="Paragraphedeliste"/>
      </w:pPr>
    </w:p>
    <w:p w:rsidR="003007F0" w:rsidRDefault="008A544F">
      <w:pPr>
        <w:pStyle w:val="Titre4"/>
      </w:pPr>
      <w:bookmarkStart w:id="359" w:name="_Toc426723518"/>
      <w:r w:rsidRPr="00DA4B0D">
        <w:t>Enregistrement</w:t>
      </w:r>
      <w:bookmarkEnd w:id="359"/>
      <w:r w:rsidRPr="00DA4B0D">
        <w:t xml:space="preserve"> </w:t>
      </w:r>
    </w:p>
    <w:p w:rsidR="008A544F" w:rsidRPr="00DA4B0D" w:rsidRDefault="008A544F" w:rsidP="008A544F">
      <w:r w:rsidRPr="00DA4B0D">
        <w:t xml:space="preserve">Lorsque l’utilisateur clique sur enregistrer, les vérifications suivantes sont effectuées pour valider la </w:t>
      </w:r>
      <w:r w:rsidRPr="00DA4B0D">
        <w:rPr>
          <w:b/>
        </w:rPr>
        <w:t>position finale</w:t>
      </w:r>
      <w:r w:rsidRPr="00DA4B0D">
        <w:t xml:space="preserve"> du site support. </w:t>
      </w:r>
    </w:p>
    <w:p w:rsidR="003007F0" w:rsidRDefault="008A544F">
      <w:pPr>
        <w:pStyle w:val="Titre5"/>
      </w:pPr>
      <w:r w:rsidRPr="00DA4B0D">
        <w:t>Validation de la position finale</w:t>
      </w:r>
    </w:p>
    <w:p w:rsidR="008A544F" w:rsidRPr="00DA4B0D" w:rsidRDefault="008A544F" w:rsidP="008A544F">
      <w:r w:rsidRPr="00DA4B0D">
        <w:t xml:space="preserve">Lorsque la </w:t>
      </w:r>
      <w:r w:rsidRPr="00DA4B0D">
        <w:rPr>
          <w:b/>
        </w:rPr>
        <w:t>position finale</w:t>
      </w:r>
      <w:r w:rsidRPr="00DA4B0D">
        <w:t xml:space="preserve"> du site support est définie, les vérifications suivantes sont effectuées pour valider son emplacement. </w:t>
      </w:r>
    </w:p>
    <w:p w:rsidR="008A544F" w:rsidRPr="00DA4B0D" w:rsidRDefault="008A544F" w:rsidP="008A544F"/>
    <w:p w:rsidR="003007F0" w:rsidRDefault="008A544F">
      <w:pPr>
        <w:pStyle w:val="Titre6"/>
      </w:pPr>
      <w:r w:rsidRPr="00DA4B0D">
        <w:t>Site support</w:t>
      </w:r>
    </w:p>
    <w:p w:rsidR="008A544F" w:rsidRPr="00DA4B0D" w:rsidRDefault="008A544F" w:rsidP="008A544F">
      <w:r w:rsidRPr="00DA4B0D">
        <w:t xml:space="preserve">Les vérifications de ce paragraphe sont effectuées pour la </w:t>
      </w:r>
      <w:r w:rsidRPr="00DA4B0D">
        <w:rPr>
          <w:b/>
        </w:rPr>
        <w:t>position finale</w:t>
      </w:r>
      <w:r w:rsidRPr="00DA4B0D">
        <w:t xml:space="preserve"> du site support à recaler.</w:t>
      </w:r>
    </w:p>
    <w:p w:rsidR="003007F0" w:rsidRDefault="008A544F">
      <w:pPr>
        <w:pStyle w:val="Titre7"/>
      </w:pPr>
      <w:r w:rsidRPr="00DA4B0D">
        <w:t>Commune</w:t>
      </w:r>
    </w:p>
    <w:p w:rsidR="008A544F" w:rsidRPr="00DA4B0D" w:rsidRDefault="008A544F" w:rsidP="008A544F">
      <w:pPr>
        <w:pStyle w:val="Paragraphedeliste"/>
        <w:numPr>
          <w:ilvl w:val="0"/>
          <w:numId w:val="13"/>
        </w:numPr>
        <w:rPr>
          <w:b/>
        </w:rPr>
      </w:pPr>
      <w:r w:rsidRPr="00DA4B0D">
        <w:t>description : vérifier si le site support  a changé de commune</w:t>
      </w:r>
    </w:p>
    <w:p w:rsidR="008A544F" w:rsidRPr="00DA4B0D" w:rsidRDefault="008A544F" w:rsidP="008A544F">
      <w:pPr>
        <w:pStyle w:val="Paragraphedeliste"/>
        <w:numPr>
          <w:ilvl w:val="0"/>
          <w:numId w:val="13"/>
        </w:numPr>
      </w:pPr>
      <w:r w:rsidRPr="00DA4B0D">
        <w:t>source : geofibre.car_georoutecommune</w:t>
      </w:r>
    </w:p>
    <w:p w:rsidR="008A544F" w:rsidRPr="00DA4B0D" w:rsidRDefault="008A544F" w:rsidP="008A544F">
      <w:pPr>
        <w:pStyle w:val="Paragraphedeliste"/>
        <w:numPr>
          <w:ilvl w:val="0"/>
          <w:numId w:val="13"/>
        </w:numPr>
      </w:pPr>
      <w:r w:rsidRPr="00DA4B0D">
        <w:t xml:space="preserve">Vérification : la position finale intersecte la commune qui satisfait les conditions suivantes : </w:t>
      </w:r>
    </w:p>
    <w:p w:rsidR="008A544F" w:rsidRPr="00DA4B0D" w:rsidRDefault="008A544F" w:rsidP="008A544F">
      <w:pPr>
        <w:pStyle w:val="Paragraphedeliste"/>
        <w:numPr>
          <w:ilvl w:val="1"/>
          <w:numId w:val="13"/>
        </w:numPr>
      </w:pPr>
      <w:r w:rsidRPr="00DA4B0D">
        <w:t xml:space="preserve">code_com = </w:t>
      </w:r>
      <w:r w:rsidRPr="00DA4B0D">
        <w:rPr>
          <w:b/>
        </w:rPr>
        <w:t>sar_code_com </w:t>
      </w:r>
    </w:p>
    <w:p w:rsidR="008A544F" w:rsidRPr="00DA4B0D" w:rsidRDefault="008A544F" w:rsidP="008A544F">
      <w:pPr>
        <w:pStyle w:val="Paragraphedeliste"/>
        <w:numPr>
          <w:ilvl w:val="0"/>
          <w:numId w:val="13"/>
        </w:numPr>
      </w:pPr>
      <w:r w:rsidRPr="00DA4B0D">
        <w:t xml:space="preserve">Si la vérification est KO,  on affiche le message d’information suivant : </w:t>
      </w:r>
    </w:p>
    <w:p w:rsidR="008A544F" w:rsidRPr="00DA4B0D" w:rsidRDefault="008A544F" w:rsidP="008A544F">
      <w:pPr>
        <w:pStyle w:val="Paragraphedeliste"/>
        <w:numPr>
          <w:ilvl w:val="1"/>
          <w:numId w:val="13"/>
        </w:numPr>
      </w:pPr>
      <w:r w:rsidRPr="00DA4B0D">
        <w:lastRenderedPageBreak/>
        <w:t>« Attention, le site cible n’est pas dans la même commune que le site à recaler. »</w:t>
      </w:r>
    </w:p>
    <w:p w:rsidR="008A544F" w:rsidRPr="00DA4B0D" w:rsidRDefault="008A544F" w:rsidP="008A544F">
      <w:pPr>
        <w:pStyle w:val="Paragraphedeliste"/>
        <w:numPr>
          <w:ilvl w:val="0"/>
          <w:numId w:val="13"/>
        </w:numPr>
      </w:pPr>
      <w:r w:rsidRPr="00DA4B0D">
        <w:t>Dans tous les cas, on passe au paragraphe suivant.</w:t>
      </w:r>
    </w:p>
    <w:p w:rsidR="003007F0" w:rsidRDefault="008A544F">
      <w:pPr>
        <w:pStyle w:val="Titre7"/>
      </w:pPr>
      <w:r w:rsidRPr="00DA4B0D">
        <w:t>Projet</w:t>
      </w:r>
    </w:p>
    <w:p w:rsidR="008A544F" w:rsidRPr="00DA4B0D" w:rsidRDefault="008A544F" w:rsidP="008A544F">
      <w:pPr>
        <w:pStyle w:val="Paragraphedeliste"/>
        <w:numPr>
          <w:ilvl w:val="0"/>
          <w:numId w:val="13"/>
        </w:numPr>
      </w:pPr>
      <w:r w:rsidRPr="00DA4B0D">
        <w:t>description : le site support doit rester dans le contour du projet associé</w:t>
      </w:r>
    </w:p>
    <w:p w:rsidR="008A544F" w:rsidRPr="00DA4B0D" w:rsidRDefault="008A544F" w:rsidP="008A544F">
      <w:pPr>
        <w:pStyle w:val="Paragraphedeliste"/>
        <w:numPr>
          <w:ilvl w:val="0"/>
          <w:numId w:val="13"/>
        </w:numPr>
      </w:pPr>
      <w:r w:rsidRPr="00DA4B0D">
        <w:t>source : geofibre.ftth_projet</w:t>
      </w:r>
    </w:p>
    <w:p w:rsidR="008A544F" w:rsidRPr="00DA4B0D" w:rsidRDefault="008A544F" w:rsidP="008A544F">
      <w:pPr>
        <w:pStyle w:val="Paragraphedeliste"/>
        <w:numPr>
          <w:ilvl w:val="0"/>
          <w:numId w:val="13"/>
        </w:numPr>
      </w:pPr>
      <w:r w:rsidRPr="00DA4B0D">
        <w:t xml:space="preserve">Vérification : la position finale intersecte l’ensemble des projets qui répondent aux conditions suivantes : </w:t>
      </w:r>
    </w:p>
    <w:p w:rsidR="008A544F" w:rsidRPr="00DA4B0D" w:rsidRDefault="008A544F" w:rsidP="008A544F">
      <w:pPr>
        <w:pStyle w:val="Paragraphedeliste"/>
        <w:numPr>
          <w:ilvl w:val="1"/>
          <w:numId w:val="13"/>
        </w:numPr>
      </w:pPr>
      <w:r w:rsidRPr="00DA4B0D">
        <w:t xml:space="preserve">code_com = </w:t>
      </w:r>
      <w:r w:rsidRPr="00DA4B0D">
        <w:rPr>
          <w:b/>
        </w:rPr>
        <w:t>sar_code_com</w:t>
      </w:r>
    </w:p>
    <w:p w:rsidR="008A544F" w:rsidRPr="00DA4B0D" w:rsidRDefault="008A544F" w:rsidP="008A544F">
      <w:pPr>
        <w:pStyle w:val="Paragraphedeliste"/>
        <w:numPr>
          <w:ilvl w:val="1"/>
          <w:numId w:val="13"/>
        </w:numPr>
      </w:pPr>
      <w:r w:rsidRPr="00DA4B0D">
        <w:t xml:space="preserve">code_projet = liste des </w:t>
      </w:r>
      <w:r w:rsidRPr="00DA4B0D">
        <w:rPr>
          <w:b/>
        </w:rPr>
        <w:t>sar_ projetsAssocies</w:t>
      </w:r>
      <w:r w:rsidRPr="00DA4B0D">
        <w:t> </w:t>
      </w:r>
    </w:p>
    <w:p w:rsidR="008A544F" w:rsidRPr="00DA4B0D" w:rsidRDefault="008A544F" w:rsidP="008A544F">
      <w:pPr>
        <w:pStyle w:val="Paragraphedeliste"/>
        <w:numPr>
          <w:ilvl w:val="0"/>
          <w:numId w:val="13"/>
        </w:numPr>
      </w:pPr>
      <w:r w:rsidRPr="00DA4B0D">
        <w:t xml:space="preserve">Si la vérification est OK, on passe au paragraphe suivant, sinon on affiche le message suivant : </w:t>
      </w:r>
    </w:p>
    <w:p w:rsidR="008A544F" w:rsidRPr="00DA4B0D" w:rsidRDefault="008A544F" w:rsidP="008A544F">
      <w:pPr>
        <w:pStyle w:val="Paragraphedeliste"/>
        <w:numPr>
          <w:ilvl w:val="1"/>
          <w:numId w:val="13"/>
        </w:numPr>
      </w:pPr>
      <w:r w:rsidRPr="00DA4B0D">
        <w:t>« Le site cible doit se trouver dans l’emprise du ou des projets &lt;</w:t>
      </w:r>
      <w:r w:rsidRPr="00DA4B0D">
        <w:rPr>
          <w:b/>
        </w:rPr>
        <w:t>sar_ projetsAssocies</w:t>
      </w:r>
      <w:r w:rsidRPr="00DA4B0D">
        <w:t xml:space="preserve">&gt;. </w:t>
      </w:r>
    </w:p>
    <w:p w:rsidR="008A544F" w:rsidRPr="00DA4B0D" w:rsidRDefault="008A544F" w:rsidP="008A544F">
      <w:pPr>
        <w:pStyle w:val="Paragraphedeliste"/>
        <w:ind w:left="1440"/>
      </w:pPr>
      <w:r w:rsidRPr="00DA4B0D">
        <w:t>Veuillez arrêter le recalage et modifier le contour du ou des projets »</w:t>
      </w:r>
    </w:p>
    <w:p w:rsidR="008A544F" w:rsidRPr="00DA4B0D" w:rsidRDefault="008A544F" w:rsidP="008A544F">
      <w:pPr>
        <w:pStyle w:val="Paragraphedeliste"/>
        <w:ind w:left="1440"/>
      </w:pPr>
    </w:p>
    <w:p w:rsidR="003007F0" w:rsidRDefault="008A544F">
      <w:pPr>
        <w:pStyle w:val="Titre6"/>
      </w:pPr>
      <w:r w:rsidRPr="00DA4B0D">
        <w:t>Points fonctionnels</w:t>
      </w:r>
    </w:p>
    <w:p w:rsidR="008A544F" w:rsidRDefault="008A544F" w:rsidP="008A544F">
      <w:r w:rsidRPr="00DA4B0D">
        <w:t xml:space="preserve">Les vérifications de ce paragraphe sont effectuées pour la </w:t>
      </w:r>
      <w:r w:rsidRPr="00DA4B0D">
        <w:rPr>
          <w:b/>
        </w:rPr>
        <w:t>position finale</w:t>
      </w:r>
      <w:r w:rsidRPr="00DA4B0D">
        <w:t xml:space="preserve"> de tous les points fonctionnels dont le type associés au site support à recaler.</w:t>
      </w:r>
    </w:p>
    <w:p w:rsidR="008A544F" w:rsidRPr="00DA4B0D" w:rsidRDefault="008A544F" w:rsidP="008A544F"/>
    <w:p w:rsidR="003007F0" w:rsidRDefault="008A544F">
      <w:pPr>
        <w:pStyle w:val="Titre7"/>
      </w:pPr>
      <w:r w:rsidRPr="00DA4B0D">
        <w:t>Zone marketing</w:t>
      </w:r>
    </w:p>
    <w:p w:rsidR="008A544F" w:rsidRPr="00DA4B0D" w:rsidRDefault="008A544F" w:rsidP="008A544F">
      <w:pPr>
        <w:pStyle w:val="Paragraphedeliste"/>
        <w:numPr>
          <w:ilvl w:val="0"/>
          <w:numId w:val="13"/>
        </w:numPr>
      </w:pPr>
      <w:r w:rsidRPr="00DA4B0D">
        <w:t xml:space="preserve">description : un point fonctionnel de type PMR ou PMZ </w:t>
      </w:r>
      <w:r w:rsidRPr="00152750">
        <w:t xml:space="preserve">au statut « En cours » ou « Déployé » ayant été déjà transmis dans le flux PMPA </w:t>
      </w:r>
      <w:r w:rsidRPr="00DA4B0D">
        <w:t>doit être recalé dans l’emprise d’une zone marketing</w:t>
      </w:r>
    </w:p>
    <w:p w:rsidR="008A544F" w:rsidRPr="00DA4B0D" w:rsidRDefault="008A544F" w:rsidP="008A544F">
      <w:pPr>
        <w:pStyle w:val="Paragraphedeliste"/>
        <w:numPr>
          <w:ilvl w:val="0"/>
          <w:numId w:val="13"/>
        </w:numPr>
      </w:pPr>
      <w:r w:rsidRPr="00DA4B0D">
        <w:t>source : geofibre.car_zone_mkt</w:t>
      </w:r>
      <w:r>
        <w:t>, geofibre.ftth_pf</w:t>
      </w:r>
    </w:p>
    <w:p w:rsidR="008A544F" w:rsidRDefault="008A544F" w:rsidP="008A544F">
      <w:pPr>
        <w:pStyle w:val="Paragraphedeliste"/>
        <w:numPr>
          <w:ilvl w:val="0"/>
          <w:numId w:val="13"/>
        </w:numPr>
      </w:pPr>
      <w:r w:rsidRPr="00DA4B0D">
        <w:t>Vérification</w:t>
      </w:r>
      <w:r>
        <w:t>s</w:t>
      </w:r>
      <w:r w:rsidRPr="00DA4B0D">
        <w:t xml:space="preserve"> : </w:t>
      </w:r>
    </w:p>
    <w:p w:rsidR="008A544F" w:rsidRDefault="008A544F" w:rsidP="008A544F">
      <w:pPr>
        <w:pStyle w:val="Paragraphedeliste"/>
        <w:numPr>
          <w:ilvl w:val="1"/>
          <w:numId w:val="13"/>
        </w:numPr>
      </w:pPr>
      <w:r>
        <w:t>Le champ geofibre.ftth_pf type_pf est « PMR » ou « PMZ »</w:t>
      </w:r>
    </w:p>
    <w:p w:rsidR="008A544F" w:rsidRDefault="008A544F" w:rsidP="008A544F">
      <w:pPr>
        <w:pStyle w:val="Paragraphedeliste"/>
        <w:numPr>
          <w:ilvl w:val="1"/>
          <w:numId w:val="13"/>
        </w:numPr>
      </w:pPr>
      <w:r>
        <w:t>Le champ geofibre.ftth_pf statut_ftth est « E » ou « D »</w:t>
      </w:r>
    </w:p>
    <w:p w:rsidR="008A544F" w:rsidRDefault="008A544F" w:rsidP="008A544F">
      <w:pPr>
        <w:pStyle w:val="Paragraphedeliste"/>
        <w:numPr>
          <w:ilvl w:val="1"/>
          <w:numId w:val="13"/>
        </w:numPr>
      </w:pPr>
      <w:r>
        <w:t>Le champ geofibre.ftth_pf date_pmpa est renseigné</w:t>
      </w:r>
    </w:p>
    <w:p w:rsidR="008A544F" w:rsidRDefault="008A544F" w:rsidP="008A544F">
      <w:pPr>
        <w:pStyle w:val="Paragraphedeliste"/>
        <w:numPr>
          <w:ilvl w:val="1"/>
          <w:numId w:val="13"/>
        </w:numPr>
      </w:pPr>
      <w:r>
        <w:t>Le</w:t>
      </w:r>
      <w:r w:rsidRPr="00152750">
        <w:t xml:space="preserve"> </w:t>
      </w:r>
      <w:r w:rsidRPr="00DA4B0D">
        <w:t>point fonctionnel intersecte une zone marketing</w:t>
      </w:r>
    </w:p>
    <w:p w:rsidR="008A544F" w:rsidRPr="00DA4B0D" w:rsidRDefault="008A544F" w:rsidP="008A544F">
      <w:pPr>
        <w:pStyle w:val="Paragraphedeliste"/>
        <w:numPr>
          <w:ilvl w:val="0"/>
          <w:numId w:val="13"/>
        </w:numPr>
      </w:pPr>
      <w:r>
        <w:t>Si les</w:t>
      </w:r>
      <w:r w:rsidRPr="00DA4B0D">
        <w:t xml:space="preserve"> vérification</w:t>
      </w:r>
      <w:r>
        <w:t>s</w:t>
      </w:r>
      <w:r w:rsidRPr="00DA4B0D">
        <w:t xml:space="preserve"> </w:t>
      </w:r>
      <w:r>
        <w:t>sont</w:t>
      </w:r>
      <w:r w:rsidRPr="00DA4B0D">
        <w:t xml:space="preserve"> OK, on passe au paragraphe suivant, sinon on affiche le message suivant : </w:t>
      </w:r>
    </w:p>
    <w:p w:rsidR="008A544F" w:rsidRDefault="008A544F" w:rsidP="008A544F">
      <w:pPr>
        <w:pStyle w:val="Paragraphedeliste"/>
        <w:numPr>
          <w:ilvl w:val="1"/>
          <w:numId w:val="13"/>
        </w:numPr>
      </w:pPr>
      <w:r w:rsidRPr="00DA4B0D">
        <w:t>« Le site cible choisi support d’un PMZ ou PMR n’est pas dans une zone marketing. Veuillez modifier l’emprise de la zone marketing existante. »</w:t>
      </w:r>
    </w:p>
    <w:p w:rsidR="008A544F" w:rsidRPr="00DA4B0D" w:rsidRDefault="008A544F" w:rsidP="008A544F"/>
    <w:p w:rsidR="003007F0" w:rsidRDefault="008A544F">
      <w:pPr>
        <w:pStyle w:val="Titre7"/>
      </w:pPr>
      <w:r w:rsidRPr="00DA4B0D">
        <w:t>Projets</w:t>
      </w:r>
    </w:p>
    <w:p w:rsidR="008A544F" w:rsidRPr="00DA4B0D" w:rsidRDefault="008A544F" w:rsidP="008A544F">
      <w:pPr>
        <w:pStyle w:val="Paragraphedeliste"/>
        <w:numPr>
          <w:ilvl w:val="0"/>
          <w:numId w:val="13"/>
        </w:numPr>
      </w:pPr>
      <w:r w:rsidRPr="00DA4B0D">
        <w:t xml:space="preserve">description : les points fonctionnels associés au site support doivent rester dans le contour de leur projet associé respectifs  </w:t>
      </w:r>
    </w:p>
    <w:p w:rsidR="008A544F" w:rsidRPr="00DA4B0D" w:rsidRDefault="008A544F" w:rsidP="008A544F">
      <w:pPr>
        <w:pStyle w:val="Paragraphedeliste"/>
        <w:numPr>
          <w:ilvl w:val="0"/>
          <w:numId w:val="13"/>
        </w:numPr>
      </w:pPr>
      <w:r w:rsidRPr="00DA4B0D">
        <w:t>source : geofibre.ftth_projet</w:t>
      </w:r>
    </w:p>
    <w:p w:rsidR="008A544F" w:rsidRPr="00DA4B0D" w:rsidRDefault="008A544F" w:rsidP="008A544F">
      <w:pPr>
        <w:pStyle w:val="Paragraphedeliste"/>
        <w:numPr>
          <w:ilvl w:val="0"/>
          <w:numId w:val="13"/>
        </w:numPr>
      </w:pPr>
      <w:r w:rsidRPr="00DA4B0D">
        <w:t xml:space="preserve">Vérification : le point fonctionnel intersecte le projet qui satisfait les conditions suivantes : </w:t>
      </w:r>
    </w:p>
    <w:p w:rsidR="008A544F" w:rsidRPr="00DA4B0D" w:rsidRDefault="008A544F" w:rsidP="008A544F">
      <w:pPr>
        <w:pStyle w:val="Paragraphedeliste"/>
        <w:numPr>
          <w:ilvl w:val="1"/>
          <w:numId w:val="13"/>
        </w:numPr>
      </w:pPr>
      <w:r w:rsidRPr="00DA4B0D">
        <w:t xml:space="preserve">code_com = </w:t>
      </w:r>
      <w:r w:rsidRPr="00DA4B0D">
        <w:rPr>
          <w:b/>
        </w:rPr>
        <w:t>sar_code_com</w:t>
      </w:r>
    </w:p>
    <w:p w:rsidR="008A544F" w:rsidRPr="00DA4B0D" w:rsidRDefault="008A544F" w:rsidP="008A544F">
      <w:pPr>
        <w:pStyle w:val="Paragraphedeliste"/>
        <w:numPr>
          <w:ilvl w:val="1"/>
          <w:numId w:val="13"/>
        </w:numPr>
      </w:pPr>
      <w:r w:rsidRPr="00DA4B0D">
        <w:t xml:space="preserve">code_projet = </w:t>
      </w:r>
      <w:r w:rsidRPr="00DA4B0D">
        <w:rPr>
          <w:b/>
        </w:rPr>
        <w:t>sar_pointsFonctionnelsAssocie</w:t>
      </w:r>
      <w:r w:rsidRPr="00DA4B0D">
        <w:t>.</w:t>
      </w:r>
      <w:r w:rsidRPr="00DA4B0D">
        <w:rPr>
          <w:b/>
        </w:rPr>
        <w:t>code_projet</w:t>
      </w:r>
      <w:r w:rsidRPr="00DA4B0D">
        <w:t> </w:t>
      </w:r>
    </w:p>
    <w:p w:rsidR="008A544F" w:rsidRPr="00DA4B0D" w:rsidRDefault="008A544F" w:rsidP="008A544F">
      <w:pPr>
        <w:pStyle w:val="Paragraphedeliste"/>
        <w:numPr>
          <w:ilvl w:val="0"/>
          <w:numId w:val="13"/>
        </w:numPr>
      </w:pPr>
      <w:r w:rsidRPr="00DA4B0D">
        <w:t xml:space="preserve">Si la vérification est OK, on passe au paragraphe suivant, sinon on affiche le message suivant : </w:t>
      </w:r>
    </w:p>
    <w:p w:rsidR="008A544F" w:rsidRPr="00DA4B0D" w:rsidRDefault="008A544F" w:rsidP="008A544F">
      <w:pPr>
        <w:pStyle w:val="Paragraphedeliste"/>
        <w:numPr>
          <w:ilvl w:val="1"/>
          <w:numId w:val="13"/>
        </w:numPr>
        <w:jc w:val="left"/>
      </w:pPr>
      <w:r w:rsidRPr="00DA4B0D" w:rsidDel="00AC617F">
        <w:t xml:space="preserve"> </w:t>
      </w:r>
      <w:r w:rsidRPr="00DA4B0D">
        <w:t xml:space="preserve">« Les points fonctionnels suivants doivent se trouver dans les emprises de leurs projets respectifs. Veuillez arrêter le recalage et modifier les contours des projets » suivi de la liste des points fonctionnels associés aux projets de la manière suivante : </w:t>
      </w:r>
    </w:p>
    <w:p w:rsidR="008A544F" w:rsidRPr="00DA4B0D" w:rsidRDefault="008A544F" w:rsidP="008A544F">
      <w:pPr>
        <w:pStyle w:val="Paragraphedeliste"/>
        <w:ind w:left="1788"/>
        <w:jc w:val="left"/>
      </w:pPr>
    </w:p>
    <w:p w:rsidR="008A544F" w:rsidRPr="00DA4B0D" w:rsidRDefault="008A544F" w:rsidP="008A544F">
      <w:pPr>
        <w:pStyle w:val="Paragraphedeliste"/>
        <w:ind w:left="1788"/>
        <w:jc w:val="left"/>
      </w:pPr>
      <w:r w:rsidRPr="00DA4B0D">
        <w:t>&lt;</w:t>
      </w:r>
      <w:r w:rsidRPr="00DA4B0D">
        <w:rPr>
          <w:b/>
        </w:rPr>
        <w:t>sar_pointsFonctionnelsAssocie.id_metier_pf</w:t>
      </w:r>
      <w:r w:rsidRPr="00DA4B0D">
        <w:t>&gt; : &lt;</w:t>
      </w:r>
      <w:r w:rsidRPr="00DA4B0D">
        <w:rPr>
          <w:b/>
        </w:rPr>
        <w:t>sar_pointsFonctionnelsAssocie</w:t>
      </w:r>
      <w:r w:rsidRPr="00DA4B0D">
        <w:t>.</w:t>
      </w:r>
      <w:r w:rsidRPr="00DA4B0D">
        <w:rPr>
          <w:b/>
        </w:rPr>
        <w:t>code_projet</w:t>
      </w:r>
      <w:r w:rsidRPr="00DA4B0D">
        <w:t>&gt;</w:t>
      </w:r>
    </w:p>
    <w:p w:rsidR="008A544F" w:rsidRPr="00DA4B0D" w:rsidRDefault="008A544F" w:rsidP="008A544F">
      <w:pPr>
        <w:pStyle w:val="Paragraphedeliste"/>
        <w:ind w:left="1440"/>
      </w:pPr>
    </w:p>
    <w:p w:rsidR="003007F0" w:rsidRDefault="008A544F">
      <w:pPr>
        <w:pStyle w:val="Titre7"/>
      </w:pPr>
      <w:r w:rsidRPr="00DA4B0D">
        <w:t>Schéma directeur</w:t>
      </w:r>
    </w:p>
    <w:p w:rsidR="008A544F" w:rsidRPr="00DA4B0D" w:rsidRDefault="008A544F" w:rsidP="008A544F">
      <w:pPr>
        <w:pStyle w:val="Paragraphedeliste"/>
        <w:numPr>
          <w:ilvl w:val="0"/>
          <w:numId w:val="13"/>
        </w:numPr>
      </w:pPr>
      <w:r w:rsidRPr="00DA4B0D">
        <w:t xml:space="preserve">description : les points fonctionnels associés au site support doivent rester dans le contour de leur schéma directeur respectif  </w:t>
      </w:r>
    </w:p>
    <w:p w:rsidR="008A544F" w:rsidRPr="00DA4B0D" w:rsidRDefault="008A544F" w:rsidP="008A544F">
      <w:pPr>
        <w:pStyle w:val="Paragraphedeliste"/>
        <w:numPr>
          <w:ilvl w:val="0"/>
          <w:numId w:val="13"/>
        </w:numPr>
      </w:pPr>
      <w:r w:rsidRPr="00DA4B0D">
        <w:t>source : geofibre.ftth_zone_sd</w:t>
      </w:r>
    </w:p>
    <w:p w:rsidR="008A544F" w:rsidRPr="00DA4B0D" w:rsidRDefault="008A544F" w:rsidP="008A544F">
      <w:pPr>
        <w:pStyle w:val="Paragraphedeliste"/>
        <w:numPr>
          <w:ilvl w:val="0"/>
          <w:numId w:val="13"/>
        </w:numPr>
      </w:pPr>
      <w:r w:rsidRPr="00DA4B0D">
        <w:t xml:space="preserve">Vérification : le point fonctionnel intersecte le schéma directeur qui satisfait les conditions suivantes : </w:t>
      </w:r>
    </w:p>
    <w:p w:rsidR="008A544F" w:rsidRPr="00DA4B0D" w:rsidRDefault="008A544F" w:rsidP="008A544F">
      <w:pPr>
        <w:pStyle w:val="Paragraphedeliste"/>
        <w:numPr>
          <w:ilvl w:val="1"/>
          <w:numId w:val="13"/>
        </w:numPr>
      </w:pPr>
      <w:r w:rsidRPr="00DA4B0D">
        <w:t xml:space="preserve">id_metier_sd = </w:t>
      </w:r>
      <w:r w:rsidRPr="00DA4B0D">
        <w:rPr>
          <w:b/>
        </w:rPr>
        <w:t>sar_pointsFonctionnelsAssocie</w:t>
      </w:r>
      <w:r w:rsidRPr="00DA4B0D">
        <w:t>.</w:t>
      </w:r>
      <w:r w:rsidRPr="00DA4B0D">
        <w:rPr>
          <w:b/>
        </w:rPr>
        <w:t>id_metier_sd</w:t>
      </w:r>
      <w:r w:rsidRPr="00DA4B0D">
        <w:t> </w:t>
      </w:r>
    </w:p>
    <w:p w:rsidR="008A544F" w:rsidRPr="00DA4B0D" w:rsidRDefault="008A544F" w:rsidP="008A544F">
      <w:pPr>
        <w:pStyle w:val="Paragraphedeliste"/>
        <w:numPr>
          <w:ilvl w:val="0"/>
          <w:numId w:val="13"/>
        </w:numPr>
      </w:pPr>
      <w:r w:rsidRPr="00DA4B0D">
        <w:lastRenderedPageBreak/>
        <w:t xml:space="preserve">Si la vérification est OK, on passe au paragraphe suivant, sinon on affiche le message suivant : </w:t>
      </w:r>
    </w:p>
    <w:p w:rsidR="008A544F" w:rsidRPr="00DA4B0D" w:rsidRDefault="008A544F" w:rsidP="008A544F">
      <w:pPr>
        <w:pStyle w:val="Paragraphedeliste"/>
        <w:numPr>
          <w:ilvl w:val="1"/>
          <w:numId w:val="13"/>
        </w:numPr>
        <w:jc w:val="left"/>
      </w:pPr>
      <w:r w:rsidRPr="00DA4B0D" w:rsidDel="00D631AA">
        <w:t xml:space="preserve"> </w:t>
      </w:r>
      <w:r w:rsidRPr="00DA4B0D">
        <w:t xml:space="preserve">« Les points fonctionnels suivants doivent se trouver dans l'emprise de leur schéma directeur respectif » suivi de la liste des points fonctionnels sous la forme suivante : </w:t>
      </w:r>
    </w:p>
    <w:p w:rsidR="008A544F" w:rsidRPr="00DA4B0D" w:rsidRDefault="008A544F" w:rsidP="008A544F">
      <w:pPr>
        <w:pStyle w:val="Paragraphedeliste"/>
        <w:ind w:left="1788"/>
        <w:jc w:val="left"/>
      </w:pPr>
    </w:p>
    <w:p w:rsidR="008A544F" w:rsidRPr="00DA4B0D" w:rsidRDefault="008A544F" w:rsidP="008A544F">
      <w:pPr>
        <w:pStyle w:val="Paragraphedeliste"/>
        <w:ind w:left="1788"/>
        <w:jc w:val="left"/>
      </w:pPr>
      <w:r w:rsidRPr="00DA4B0D">
        <w:t>&lt;</w:t>
      </w:r>
      <w:r w:rsidRPr="00DA4B0D">
        <w:rPr>
          <w:b/>
        </w:rPr>
        <w:t>sar_pointsFonctionnelsAssocie.id_metier_pf</w:t>
      </w:r>
      <w:r w:rsidRPr="00DA4B0D">
        <w:t>&gt; : &lt;</w:t>
      </w:r>
      <w:r w:rsidRPr="00DA4B0D">
        <w:rPr>
          <w:b/>
        </w:rPr>
        <w:t>sar_pointsFonctionnelsAssocie</w:t>
      </w:r>
      <w:r w:rsidRPr="00DA4B0D">
        <w:t>.</w:t>
      </w:r>
      <w:r w:rsidRPr="00DA4B0D">
        <w:rPr>
          <w:b/>
        </w:rPr>
        <w:t>id_metier_sd</w:t>
      </w:r>
      <w:r w:rsidRPr="00DA4B0D">
        <w:t>&gt;</w:t>
      </w:r>
    </w:p>
    <w:p w:rsidR="008A544F" w:rsidRDefault="008A544F" w:rsidP="008A544F">
      <w:pPr>
        <w:pStyle w:val="Paragraphedeliste"/>
      </w:pPr>
    </w:p>
    <w:p w:rsidR="003007F0" w:rsidRDefault="008A544F">
      <w:pPr>
        <w:pStyle w:val="Titre5"/>
      </w:pPr>
      <w:bookmarkStart w:id="360" w:name="_Ref408580371"/>
      <w:r>
        <w:t>Attributs spécifiques modifiés</w:t>
      </w:r>
      <w:bookmarkEnd w:id="360"/>
    </w:p>
    <w:p w:rsidR="003007F0" w:rsidRPr="003007F0" w:rsidRDefault="0018726C">
      <w:pPr>
        <w:pStyle w:val="Titre6"/>
        <w:rPr>
          <w:i/>
          <w:lang w:val="fr-FR"/>
        </w:rPr>
      </w:pPr>
      <w:r>
        <w:rPr>
          <w:lang w:val="fr-FR"/>
        </w:rPr>
        <w:t>Appuis FTTH, Chambre FTTH, NRA FTTH et SR FTTH</w:t>
      </w:r>
    </w:p>
    <w:p w:rsidR="003007F0" w:rsidRDefault="008A544F">
      <w:pPr>
        <w:pStyle w:val="Titre7"/>
      </w:pPr>
      <w:r w:rsidRPr="00674D57">
        <w:t>Cas où la position finale est un site GC</w:t>
      </w:r>
    </w:p>
    <w:p w:rsidR="008A544F" w:rsidRDefault="008A544F" w:rsidP="008A544F">
      <w:r>
        <w:t>Dans le cas où un site GC a été sélectionné en tant que position finale (</w:t>
      </w:r>
      <w:r w:rsidRPr="00B66874">
        <w:t xml:space="preserve">si </w:t>
      </w:r>
      <w:r w:rsidRPr="00EB5729">
        <w:rPr>
          <w:b/>
        </w:rPr>
        <w:t>recupereInformationGC</w:t>
      </w:r>
      <w:r w:rsidRPr="00EB5729">
        <w:t xml:space="preserve"> est</w:t>
      </w:r>
      <w:r w:rsidRPr="00EB5729">
        <w:rPr>
          <w:b/>
        </w:rPr>
        <w:t xml:space="preserve"> </w:t>
      </w:r>
      <w:r w:rsidRPr="00EB5729">
        <w:t>valorisé à true</w:t>
      </w:r>
      <w:r>
        <w:t>), les attributs suivants du site à recaler sont modifiés :</w:t>
      </w:r>
    </w:p>
    <w:p w:rsidR="008A544F" w:rsidRPr="00146912" w:rsidRDefault="008A544F" w:rsidP="008A544F">
      <w:pPr>
        <w:rPr>
          <w:b/>
          <w:u w:val="single"/>
        </w:rPr>
      </w:pPr>
      <w:r w:rsidRPr="00146912">
        <w:rPr>
          <w:b/>
          <w:u w:val="single"/>
        </w:rPr>
        <w:t>Chambre FTTH :</w:t>
      </w:r>
    </w:p>
    <w:p w:rsidR="008A544F" w:rsidRDefault="008A544F" w:rsidP="008A544F">
      <w:r>
        <w:t>Attributs copiés à partir du site GC :</w:t>
      </w:r>
    </w:p>
    <w:p w:rsidR="008A544F" w:rsidRDefault="008A544F" w:rsidP="008A544F">
      <w:pPr>
        <w:ind w:left="708"/>
      </w:pPr>
      <w:r w:rsidRPr="00A6275C">
        <w:t>code_ch1, code_ch1_cha_102, code_ch2, code_ch2_pla_102, code_voie, id_gestionnaire, id_proprietaire, implant, nature_chambre, nom_voie, num_voie, ref_chambre, ref_note, rotation, type_trappe</w:t>
      </w:r>
      <w:r>
        <w:t xml:space="preserve"> (valeur par défaut : 'N'), code_com</w:t>
      </w:r>
    </w:p>
    <w:p w:rsidR="008A544F" w:rsidRDefault="008A544F" w:rsidP="008A544F">
      <w:r>
        <w:t>Attributs modifiés selon les règles suivantes :</w:t>
      </w:r>
    </w:p>
    <w:p w:rsidR="008A544F" w:rsidRDefault="008A544F" w:rsidP="008A544F">
      <w:pPr>
        <w:ind w:left="708"/>
      </w:pPr>
      <w:r>
        <w:t>statut_ftth = 'D'</w:t>
      </w:r>
    </w:p>
    <w:p w:rsidR="008A544F" w:rsidRDefault="008A544F" w:rsidP="008A544F">
      <w:pPr>
        <w:ind w:left="708"/>
      </w:pPr>
      <w:r w:rsidRPr="00AE0369">
        <w:t>infra_gc</w:t>
      </w:r>
      <w:r>
        <w:t xml:space="preserve"> = 1</w:t>
      </w:r>
    </w:p>
    <w:p w:rsidR="008A544F" w:rsidRDefault="008A544F" w:rsidP="008A544F">
      <w:pPr>
        <w:ind w:left="708"/>
      </w:pPr>
      <w:r w:rsidRPr="007E6E76">
        <w:t>id_metier_site</w:t>
      </w:r>
      <w:r>
        <w:t xml:space="preserve"> = &lt;</w:t>
      </w:r>
      <w:r w:rsidRPr="007E6E76">
        <w:t>code_ch1</w:t>
      </w:r>
      <w:r>
        <w:t>/code_ch2&gt;</w:t>
      </w:r>
    </w:p>
    <w:p w:rsidR="008A544F" w:rsidRDefault="008A544F" w:rsidP="008A544F">
      <w:pPr>
        <w:ind w:left="708"/>
        <w:rPr>
          <w:highlight w:val="yellow"/>
        </w:rPr>
      </w:pPr>
      <w:r w:rsidRPr="005B6A1F">
        <w:t xml:space="preserve">tag_ipon = 1 si </w:t>
      </w:r>
      <w:r>
        <w:t xml:space="preserve">&lt;ancienne valeur du tag_ipon du site recalé&gt; = 3 et </w:t>
      </w:r>
      <w:r w:rsidRPr="0089376C">
        <w:t>id_metier_site</w:t>
      </w:r>
      <w:r>
        <w:t xml:space="preserve"> est modifié, inchangé sinon</w:t>
      </w:r>
    </w:p>
    <w:p w:rsidR="008A544F" w:rsidRDefault="008A544F" w:rsidP="008A544F">
      <w:pPr>
        <w:ind w:left="708"/>
      </w:pPr>
      <w:r w:rsidRPr="00E12659">
        <w:t>modif_geo = 0</w:t>
      </w:r>
    </w:p>
    <w:p w:rsidR="008A544F" w:rsidRDefault="008A544F" w:rsidP="008A544F">
      <w:r>
        <w:t>Remarque : les champs code_ui et code_nra ne sont pas mis à jour, conformément au comportement lors du déplacement d’un site dans le widget de modification des sites supports.</w:t>
      </w:r>
    </w:p>
    <w:p w:rsidR="008A544F" w:rsidRDefault="008A544F" w:rsidP="008A544F"/>
    <w:p w:rsidR="008A544F" w:rsidRPr="00146912" w:rsidRDefault="008A544F" w:rsidP="008A544F">
      <w:pPr>
        <w:rPr>
          <w:b/>
          <w:u w:val="single"/>
        </w:rPr>
      </w:pPr>
      <w:r w:rsidRPr="00146912">
        <w:rPr>
          <w:b/>
          <w:u w:val="single"/>
        </w:rPr>
        <w:t>Appui FTTH :</w:t>
      </w:r>
    </w:p>
    <w:p w:rsidR="008A544F" w:rsidRDefault="008A544F" w:rsidP="008A544F">
      <w:r>
        <w:t>Attributs copiés à partir du site GC :</w:t>
      </w:r>
    </w:p>
    <w:p w:rsidR="008A544F" w:rsidRDefault="008A544F" w:rsidP="008A544F">
      <w:pPr>
        <w:ind w:firstLine="708"/>
      </w:pPr>
      <w:r w:rsidRPr="00F36D45">
        <w:t>code_voie</w:t>
      </w:r>
      <w:r>
        <w:t xml:space="preserve">, </w:t>
      </w:r>
      <w:r w:rsidRPr="00F36D45">
        <w:t>hauteur</w:t>
      </w:r>
      <w:r>
        <w:t xml:space="preserve">, </w:t>
      </w:r>
      <w:r w:rsidRPr="00F36D45">
        <w:t>nature</w:t>
      </w:r>
      <w:r>
        <w:t xml:space="preserve">, </w:t>
      </w:r>
      <w:r w:rsidRPr="00F36D45">
        <w:t>nom_voie</w:t>
      </w:r>
      <w:r>
        <w:t xml:space="preserve">, </w:t>
      </w:r>
      <w:r w:rsidRPr="00F36D45">
        <w:t>num_appui</w:t>
      </w:r>
      <w:r>
        <w:t xml:space="preserve">, </w:t>
      </w:r>
      <w:r w:rsidRPr="00F36D45">
        <w:t>type</w:t>
      </w:r>
      <w:r>
        <w:t>, code_com, num_voie, nom_com</w:t>
      </w:r>
    </w:p>
    <w:p w:rsidR="008A544F" w:rsidRDefault="008A544F" w:rsidP="008A544F">
      <w:r>
        <w:t>Attributs modifiés selon les règles suivantes :</w:t>
      </w:r>
    </w:p>
    <w:p w:rsidR="008A544F" w:rsidRDefault="008A544F" w:rsidP="008A544F">
      <w:pPr>
        <w:ind w:left="708"/>
      </w:pPr>
      <w:r>
        <w:t>statut_ftth = 'D'</w:t>
      </w:r>
    </w:p>
    <w:p w:rsidR="008A544F" w:rsidRDefault="008A544F" w:rsidP="008A544F">
      <w:pPr>
        <w:ind w:left="708"/>
      </w:pPr>
      <w:r w:rsidRPr="00AE0369">
        <w:t>infra_gc</w:t>
      </w:r>
      <w:r>
        <w:t xml:space="preserve"> = 1</w:t>
      </w:r>
    </w:p>
    <w:p w:rsidR="008A544F" w:rsidRDefault="008A544F" w:rsidP="008A544F">
      <w:pPr>
        <w:ind w:left="708"/>
      </w:pPr>
      <w:r w:rsidRPr="00891757">
        <w:t>id_metier_site = &lt;num_appui/code_com&gt;</w:t>
      </w:r>
    </w:p>
    <w:p w:rsidR="008A544F" w:rsidRDefault="008A544F" w:rsidP="008A544F">
      <w:pPr>
        <w:ind w:left="708"/>
      </w:pPr>
      <w:r>
        <w:t xml:space="preserve">caracteristique = concaténation des champs </w:t>
      </w:r>
      <w:r w:rsidRPr="00F36D45">
        <w:t>caract1</w:t>
      </w:r>
      <w:r>
        <w:t xml:space="preserve"> à caract5, s’ils sont renseignés, séparés par des « ; »</w:t>
      </w:r>
    </w:p>
    <w:p w:rsidR="008A544F" w:rsidRDefault="008A544F" w:rsidP="008A544F">
      <w:pPr>
        <w:ind w:left="708"/>
      </w:pPr>
      <w:r w:rsidRPr="00E12659">
        <w:t>modif_geo = 0</w:t>
      </w:r>
    </w:p>
    <w:p w:rsidR="008A544F" w:rsidRDefault="008A544F" w:rsidP="008A544F">
      <w:r>
        <w:t>Remarque : les champs code_ui et code_nra ne sont pas mis à jour, conformément au comportement lors du déplacement d’un site dans le widget de modification des sites supports.</w:t>
      </w:r>
    </w:p>
    <w:p w:rsidR="008A544F" w:rsidRDefault="008A544F" w:rsidP="008A544F"/>
    <w:p w:rsidR="008A544F" w:rsidRPr="00146912" w:rsidRDefault="008A544F" w:rsidP="008A544F">
      <w:pPr>
        <w:rPr>
          <w:b/>
          <w:u w:val="single"/>
        </w:rPr>
      </w:pPr>
      <w:r w:rsidRPr="00146912">
        <w:rPr>
          <w:b/>
          <w:u w:val="single"/>
        </w:rPr>
        <w:t>NRA FTTH :</w:t>
      </w:r>
    </w:p>
    <w:p w:rsidR="008A544F" w:rsidRDefault="008A544F" w:rsidP="008A544F">
      <w:r>
        <w:t>Attributs copiés à partir du site GC :</w:t>
      </w:r>
    </w:p>
    <w:p w:rsidR="008A544F" w:rsidRDefault="008A544F" w:rsidP="008A544F">
      <w:pPr>
        <w:ind w:firstLine="708"/>
      </w:pPr>
      <w:r w:rsidRPr="00D050C4">
        <w:t>code_nra</w:t>
      </w:r>
      <w:r>
        <w:t xml:space="preserve">, </w:t>
      </w:r>
      <w:r w:rsidRPr="00D050C4">
        <w:t>code_ui</w:t>
      </w:r>
      <w:r>
        <w:t xml:space="preserve">, </w:t>
      </w:r>
      <w:r w:rsidRPr="00D050C4">
        <w:t>code_voie</w:t>
      </w:r>
      <w:r>
        <w:t xml:space="preserve">, </w:t>
      </w:r>
      <w:r w:rsidRPr="00D050C4">
        <w:t>commentaire</w:t>
      </w:r>
      <w:r>
        <w:t xml:space="preserve">, </w:t>
      </w:r>
      <w:r w:rsidRPr="00D050C4">
        <w:t>nom_immeuble</w:t>
      </w:r>
      <w:r>
        <w:t xml:space="preserve">, </w:t>
      </w:r>
      <w:r w:rsidRPr="00D050C4">
        <w:t>nom_re</w:t>
      </w:r>
      <w:r>
        <w:t xml:space="preserve">, </w:t>
      </w:r>
      <w:r w:rsidRPr="00D050C4">
        <w:t>nom_voie</w:t>
      </w:r>
      <w:r>
        <w:t>, code_com, nom_com</w:t>
      </w:r>
    </w:p>
    <w:p w:rsidR="008A544F" w:rsidRDefault="008A544F" w:rsidP="008A544F">
      <w:r>
        <w:t>Attributs modifiés selon les règles suivantes :</w:t>
      </w:r>
    </w:p>
    <w:p w:rsidR="008A544F" w:rsidRDefault="008A544F" w:rsidP="008A544F">
      <w:pPr>
        <w:ind w:left="708"/>
      </w:pPr>
      <w:r>
        <w:t>statut_ftth = 'D'</w:t>
      </w:r>
    </w:p>
    <w:p w:rsidR="008A544F" w:rsidRDefault="008A544F" w:rsidP="008A544F">
      <w:pPr>
        <w:ind w:left="708"/>
      </w:pPr>
      <w:r w:rsidRPr="00AE0369">
        <w:t>infra_gc</w:t>
      </w:r>
      <w:r>
        <w:t xml:space="preserve"> = 1</w:t>
      </w:r>
    </w:p>
    <w:p w:rsidR="008A544F" w:rsidRDefault="008A544F" w:rsidP="008A544F">
      <w:pPr>
        <w:ind w:left="708"/>
      </w:pPr>
      <w:r w:rsidRPr="00891757">
        <w:t>id_metier_site = &lt;code_ui/code_nra&gt;</w:t>
      </w:r>
    </w:p>
    <w:p w:rsidR="008A544F" w:rsidRDefault="008A544F" w:rsidP="008A544F">
      <w:pPr>
        <w:ind w:left="708"/>
      </w:pPr>
      <w:r w:rsidRPr="00E12659">
        <w:t>modif_geo = 0</w:t>
      </w:r>
    </w:p>
    <w:p w:rsidR="008A544F" w:rsidRDefault="008A544F" w:rsidP="008A544F"/>
    <w:p w:rsidR="008A544F" w:rsidRPr="00146912" w:rsidRDefault="008A544F" w:rsidP="008A544F">
      <w:pPr>
        <w:rPr>
          <w:b/>
          <w:u w:val="single"/>
        </w:rPr>
      </w:pPr>
      <w:r w:rsidRPr="00146912">
        <w:rPr>
          <w:b/>
          <w:u w:val="single"/>
        </w:rPr>
        <w:t>SR FTTH :</w:t>
      </w:r>
    </w:p>
    <w:p w:rsidR="008A544F" w:rsidRDefault="008A544F" w:rsidP="008A544F">
      <w:r>
        <w:lastRenderedPageBreak/>
        <w:t>Attributs copiés à partir du site GC :</w:t>
      </w:r>
    </w:p>
    <w:p w:rsidR="008A544F" w:rsidRDefault="008A544F" w:rsidP="008A544F">
      <w:pPr>
        <w:ind w:firstLine="708"/>
      </w:pPr>
      <w:r w:rsidRPr="001B18CA">
        <w:t>cle_mkt1</w:t>
      </w:r>
      <w:r>
        <w:t xml:space="preserve">, </w:t>
      </w:r>
      <w:r w:rsidRPr="001B18CA">
        <w:t>code_srp</w:t>
      </w:r>
      <w:r>
        <w:t xml:space="preserve">, </w:t>
      </w:r>
      <w:r w:rsidRPr="001B18CA">
        <w:t>code_srs</w:t>
      </w:r>
      <w:r>
        <w:t xml:space="preserve">, </w:t>
      </w:r>
      <w:r w:rsidRPr="001B18CA">
        <w:t>code_srt</w:t>
      </w:r>
      <w:r>
        <w:t xml:space="preserve">, </w:t>
      </w:r>
      <w:r w:rsidRPr="001B18CA">
        <w:t>code_srtype</w:t>
      </w:r>
      <w:r>
        <w:t xml:space="preserve">, </w:t>
      </w:r>
      <w:r w:rsidRPr="001B18CA">
        <w:t>code_voie</w:t>
      </w:r>
      <w:r>
        <w:t xml:space="preserve">, </w:t>
      </w:r>
      <w:r w:rsidRPr="001B18CA">
        <w:t>nom_voie</w:t>
      </w:r>
      <w:r>
        <w:t xml:space="preserve">, </w:t>
      </w:r>
      <w:r w:rsidRPr="001B18CA">
        <w:t>num_voie</w:t>
      </w:r>
      <w:r>
        <w:t>, code_com</w:t>
      </w:r>
    </w:p>
    <w:p w:rsidR="008A544F" w:rsidRDefault="008A544F" w:rsidP="008A544F">
      <w:r>
        <w:t>Attributs modifiés selon les règles suivantes :</w:t>
      </w:r>
    </w:p>
    <w:p w:rsidR="008A544F" w:rsidRDefault="008A544F" w:rsidP="008A544F">
      <w:pPr>
        <w:ind w:left="708"/>
      </w:pPr>
      <w:r>
        <w:t>statut_ftth = 'D'</w:t>
      </w:r>
    </w:p>
    <w:p w:rsidR="008A544F" w:rsidRDefault="008A544F" w:rsidP="008A544F">
      <w:pPr>
        <w:ind w:left="708"/>
      </w:pPr>
      <w:r w:rsidRPr="00AE0369">
        <w:t>infra_gc</w:t>
      </w:r>
      <w:r>
        <w:t xml:space="preserve"> = 1</w:t>
      </w:r>
    </w:p>
    <w:p w:rsidR="008A544F" w:rsidRDefault="008A544F" w:rsidP="008A544F">
      <w:pPr>
        <w:ind w:left="708"/>
      </w:pPr>
      <w:r w:rsidRPr="00E12659">
        <w:t>modif_geo = 0</w:t>
      </w:r>
    </w:p>
    <w:p w:rsidR="008A544F" w:rsidRDefault="008A544F" w:rsidP="008A544F"/>
    <w:p w:rsidR="003007F0" w:rsidRDefault="008A544F">
      <w:pPr>
        <w:pStyle w:val="Titre7"/>
      </w:pPr>
      <w:r w:rsidRPr="00674D57">
        <w:t>Cas où la position finale n’est pas un site GC</w:t>
      </w:r>
    </w:p>
    <w:p w:rsidR="008A544F" w:rsidRDefault="008A544F" w:rsidP="008A544F">
      <w:r>
        <w:t>Dans le cas où la position finale sélectionnée n’est pas un site GC (</w:t>
      </w:r>
      <w:r w:rsidRPr="00B66874">
        <w:t xml:space="preserve">si </w:t>
      </w:r>
      <w:r w:rsidRPr="00B66874">
        <w:rPr>
          <w:b/>
        </w:rPr>
        <w:t>recupereInformationGC</w:t>
      </w:r>
      <w:r w:rsidRPr="00B66874">
        <w:t xml:space="preserve"> est</w:t>
      </w:r>
      <w:r w:rsidRPr="00B66874">
        <w:rPr>
          <w:b/>
        </w:rPr>
        <w:t xml:space="preserve"> </w:t>
      </w:r>
      <w:r w:rsidRPr="00B66874">
        <w:t xml:space="preserve">valorisé à </w:t>
      </w:r>
      <w:r>
        <w:t xml:space="preserve">false), les attributs suivants du site à recaler sont modifiés pour les </w:t>
      </w:r>
      <w:r w:rsidRPr="00C366DA">
        <w:t>Appuis FTTH, Chambre FTTH, NRA FTTH et SR FTTH</w:t>
      </w:r>
      <w:r>
        <w:t> :</w:t>
      </w:r>
    </w:p>
    <w:p w:rsidR="008A544F" w:rsidRDefault="008A544F" w:rsidP="008A544F">
      <w:pPr>
        <w:ind w:left="708"/>
      </w:pPr>
      <w:r>
        <w:t xml:space="preserve">Si infra_gc = 1 (site dupliqué) : </w:t>
      </w:r>
      <w:r w:rsidRPr="008A2893">
        <w:t>modif_geo</w:t>
      </w:r>
      <w:r>
        <w:t xml:space="preserve"> = 1</w:t>
      </w:r>
    </w:p>
    <w:p w:rsidR="008A544F" w:rsidRDefault="008A544F" w:rsidP="008A544F">
      <w:pPr>
        <w:ind w:left="708"/>
      </w:pPr>
      <w:r>
        <w:t>Sinon modif_geo = 0</w:t>
      </w:r>
    </w:p>
    <w:p w:rsidR="008A544F" w:rsidRDefault="008A544F" w:rsidP="008A544F"/>
    <w:p w:rsidR="003007F0" w:rsidRDefault="008A544F">
      <w:pPr>
        <w:pStyle w:val="Titre6"/>
      </w:pPr>
      <w:r>
        <w:t>Immeuble FTTH</w:t>
      </w:r>
    </w:p>
    <w:p w:rsidR="008A544F" w:rsidRDefault="008A544F" w:rsidP="008A544F">
      <w:r>
        <w:t>L’attribut suivant du site à recaler est modifié :</w:t>
      </w:r>
    </w:p>
    <w:p w:rsidR="008A544F" w:rsidRDefault="008A544F" w:rsidP="008A544F">
      <w:pPr>
        <w:ind w:firstLine="708"/>
      </w:pPr>
      <w:r>
        <w:t>tag_optimum = 1</w:t>
      </w:r>
    </w:p>
    <w:p w:rsidR="008A544F" w:rsidRPr="00094EC8" w:rsidRDefault="008A544F" w:rsidP="008A544F"/>
    <w:p w:rsidR="003007F0" w:rsidRDefault="008A544F">
      <w:pPr>
        <w:pStyle w:val="Titre5"/>
      </w:pPr>
      <w:r>
        <w:t>Déplacement du site</w:t>
      </w:r>
    </w:p>
    <w:p w:rsidR="008A544F" w:rsidRDefault="008A544F" w:rsidP="008A544F">
      <w:r>
        <w:t>L’enregistrement du recalage du site en base de données est réalisé par la partie serveur. Lors du clic sur le bouton Enregistrer de l’IHM de recalage des sites, une requête HTTP est envoyée par la partie IHM à la partie serveur. Cette requête contient les informations nécessaires à la sauvegarde du déplacement du site et des points techniques, points fonctionnels, parcours et câbles impactés.</w:t>
      </w:r>
    </w:p>
    <w:p w:rsidR="008A544F" w:rsidRPr="00FC2262" w:rsidRDefault="008A544F" w:rsidP="008A544F"/>
    <w:p w:rsidR="003007F0" w:rsidRDefault="008A544F">
      <w:pPr>
        <w:pStyle w:val="Titre6"/>
      </w:pPr>
      <w:r>
        <w:t>Informations transmises par l’IHM</w:t>
      </w:r>
    </w:p>
    <w:p w:rsidR="008A544F" w:rsidRDefault="008A544F" w:rsidP="008A544F">
      <w:r>
        <w:t>Les informations nécessaires à la sauvegarde en base de données des modifications liées au recalage d’un site support sont transmises par l’IHM à la partie serveur sous forme d’objet JSON.</w:t>
      </w:r>
    </w:p>
    <w:p w:rsidR="008A544F" w:rsidRDefault="008A544F" w:rsidP="008A544F">
      <w:r>
        <w:t>Ces informations sont les suivantes :</w:t>
      </w:r>
    </w:p>
    <w:tbl>
      <w:tblPr>
        <w:tblStyle w:val="Grilledutableau"/>
        <w:tblW w:w="0" w:type="auto"/>
        <w:tblLook w:val="04A0"/>
      </w:tblPr>
      <w:tblGrid>
        <w:gridCol w:w="2870"/>
        <w:gridCol w:w="3230"/>
        <w:gridCol w:w="2638"/>
      </w:tblGrid>
      <w:tr w:rsidR="008A544F" w:rsidTr="00590D32">
        <w:tc>
          <w:tcPr>
            <w:tcW w:w="2870" w:type="dxa"/>
            <w:tcBorders>
              <w:bottom w:val="single" w:sz="4" w:space="0" w:color="auto"/>
            </w:tcBorders>
            <w:shd w:val="clear" w:color="auto" w:fill="D9D9D9" w:themeFill="background1" w:themeFillShade="D9"/>
          </w:tcPr>
          <w:p w:rsidR="008A544F" w:rsidRDefault="008A544F" w:rsidP="00590D32">
            <w:r>
              <w:t>Champ</w:t>
            </w:r>
          </w:p>
        </w:tc>
        <w:tc>
          <w:tcPr>
            <w:tcW w:w="3230" w:type="dxa"/>
            <w:tcBorders>
              <w:bottom w:val="single" w:sz="4" w:space="0" w:color="auto"/>
            </w:tcBorders>
            <w:shd w:val="clear" w:color="auto" w:fill="D9D9D9" w:themeFill="background1" w:themeFillShade="D9"/>
          </w:tcPr>
          <w:p w:rsidR="008A544F" w:rsidRDefault="008A544F" w:rsidP="00590D32">
            <w:r>
              <w:t>Commentaire</w:t>
            </w:r>
          </w:p>
        </w:tc>
        <w:tc>
          <w:tcPr>
            <w:tcW w:w="2638" w:type="dxa"/>
            <w:tcBorders>
              <w:bottom w:val="single" w:sz="4" w:space="0" w:color="auto"/>
            </w:tcBorders>
            <w:shd w:val="clear" w:color="auto" w:fill="D9D9D9" w:themeFill="background1" w:themeFillShade="D9"/>
          </w:tcPr>
          <w:p w:rsidR="008A544F" w:rsidRDefault="008A544F" w:rsidP="00590D32">
            <w:r>
              <w:t>Valeurs possibles</w:t>
            </w:r>
          </w:p>
        </w:tc>
      </w:tr>
      <w:tr w:rsidR="008A544F" w:rsidTr="00590D32">
        <w:tc>
          <w:tcPr>
            <w:tcW w:w="2870" w:type="dxa"/>
            <w:tcBorders>
              <w:bottom w:val="single" w:sz="4" w:space="0" w:color="auto"/>
            </w:tcBorders>
            <w:shd w:val="clear" w:color="auto" w:fill="auto"/>
          </w:tcPr>
          <w:p w:rsidR="008A544F" w:rsidRDefault="008A544F" w:rsidP="00590D32">
            <w:r>
              <w:t>data</w:t>
            </w:r>
          </w:p>
        </w:tc>
        <w:tc>
          <w:tcPr>
            <w:tcW w:w="3230" w:type="dxa"/>
            <w:tcBorders>
              <w:bottom w:val="single" w:sz="4" w:space="0" w:color="auto"/>
            </w:tcBorders>
            <w:shd w:val="clear" w:color="auto" w:fill="auto"/>
          </w:tcPr>
          <w:p w:rsidR="008A544F" w:rsidRDefault="008A544F" w:rsidP="00590D32">
            <w:r>
              <w:t>L’ensemble des données de recalage</w:t>
            </w:r>
          </w:p>
        </w:tc>
        <w:tc>
          <w:tcPr>
            <w:tcW w:w="2638" w:type="dxa"/>
            <w:tcBorders>
              <w:bottom w:val="single" w:sz="4" w:space="0" w:color="auto"/>
            </w:tcBorders>
            <w:shd w:val="clear" w:color="auto" w:fill="auto"/>
          </w:tcPr>
          <w:p w:rsidR="008A544F" w:rsidRDefault="008A544F" w:rsidP="00590D32"/>
        </w:tc>
      </w:tr>
      <w:tr w:rsidR="008A544F" w:rsidTr="00590D32">
        <w:tc>
          <w:tcPr>
            <w:tcW w:w="2870" w:type="dxa"/>
            <w:tcBorders>
              <w:bottom w:val="single" w:sz="4" w:space="0" w:color="auto"/>
            </w:tcBorders>
            <w:shd w:val="clear" w:color="auto" w:fill="auto"/>
          </w:tcPr>
          <w:p w:rsidR="008A544F" w:rsidRDefault="008A544F" w:rsidP="00590D32">
            <w:r>
              <w:t xml:space="preserve">  </w:t>
            </w:r>
            <w:r w:rsidRPr="00971A65">
              <w:t>id_zone_recalage</w:t>
            </w:r>
          </w:p>
        </w:tc>
        <w:tc>
          <w:tcPr>
            <w:tcW w:w="3230" w:type="dxa"/>
            <w:tcBorders>
              <w:bottom w:val="single" w:sz="4" w:space="0" w:color="auto"/>
            </w:tcBorders>
            <w:shd w:val="clear" w:color="auto" w:fill="auto"/>
          </w:tcPr>
          <w:p w:rsidR="008A544F" w:rsidRDefault="008A544F" w:rsidP="00590D32">
            <w:r>
              <w:t>Identifiant métier de la zone de recalage</w:t>
            </w:r>
          </w:p>
        </w:tc>
        <w:tc>
          <w:tcPr>
            <w:tcW w:w="2638" w:type="dxa"/>
            <w:tcBorders>
              <w:bottom w:val="single" w:sz="4" w:space="0" w:color="auto"/>
            </w:tcBorders>
            <w:shd w:val="clear" w:color="auto" w:fill="auto"/>
          </w:tcPr>
          <w:p w:rsidR="008A544F" w:rsidRDefault="008A544F" w:rsidP="00590D32">
            <w:r>
              <w:t>exemple : "876"</w:t>
            </w:r>
          </w:p>
        </w:tc>
      </w:tr>
      <w:tr w:rsidR="008A544F" w:rsidTr="00590D32">
        <w:tc>
          <w:tcPr>
            <w:tcW w:w="2870" w:type="dxa"/>
            <w:tcBorders>
              <w:bottom w:val="single" w:sz="4" w:space="0" w:color="auto"/>
            </w:tcBorders>
            <w:shd w:val="clear" w:color="auto" w:fill="auto"/>
          </w:tcPr>
          <w:p w:rsidR="008A544F" w:rsidRPr="00F17A14" w:rsidRDefault="008A544F" w:rsidP="00590D32">
            <w:r>
              <w:t xml:space="preserve">  auteur</w:t>
            </w:r>
          </w:p>
        </w:tc>
        <w:tc>
          <w:tcPr>
            <w:tcW w:w="3230" w:type="dxa"/>
            <w:tcBorders>
              <w:bottom w:val="single" w:sz="4" w:space="0" w:color="auto"/>
            </w:tcBorders>
            <w:shd w:val="clear" w:color="auto" w:fill="auto"/>
          </w:tcPr>
          <w:p w:rsidR="008A544F" w:rsidRPr="00F17A14" w:rsidRDefault="008A544F" w:rsidP="00590D32">
            <w:r>
              <w:t>C</w:t>
            </w:r>
            <w:r w:rsidRPr="00953A38">
              <w:t>ode alliance de l’utilisateur</w:t>
            </w:r>
            <w:r>
              <w:t xml:space="preserve"> effectuant le recalage</w:t>
            </w:r>
          </w:p>
        </w:tc>
        <w:tc>
          <w:tcPr>
            <w:tcW w:w="2638" w:type="dxa"/>
            <w:tcBorders>
              <w:bottom w:val="single" w:sz="4" w:space="0" w:color="auto"/>
            </w:tcBorders>
            <w:shd w:val="clear" w:color="auto" w:fill="auto"/>
          </w:tcPr>
          <w:p w:rsidR="008A544F" w:rsidRDefault="008A544F" w:rsidP="00590D32">
            <w:r>
              <w:t>exemple :</w:t>
            </w:r>
          </w:p>
          <w:p w:rsidR="008A544F" w:rsidRDefault="008A544F" w:rsidP="00590D32">
            <w:r>
              <w:t>"abcd1234"</w:t>
            </w:r>
          </w:p>
        </w:tc>
      </w:tr>
      <w:tr w:rsidR="008A544F" w:rsidRPr="00606368" w:rsidTr="00590D32">
        <w:tc>
          <w:tcPr>
            <w:tcW w:w="2870" w:type="dxa"/>
            <w:shd w:val="clear" w:color="auto" w:fill="auto"/>
          </w:tcPr>
          <w:p w:rsidR="008A544F" w:rsidRPr="00606368" w:rsidRDefault="008A544F" w:rsidP="00590D32">
            <w:pPr>
              <w:rPr>
                <w:b/>
              </w:rPr>
            </w:pPr>
            <w:r w:rsidRPr="001F27C9">
              <w:rPr>
                <w:b/>
              </w:rPr>
              <w:t xml:space="preserve">  site</w:t>
            </w:r>
          </w:p>
        </w:tc>
        <w:tc>
          <w:tcPr>
            <w:tcW w:w="3230" w:type="dxa"/>
            <w:shd w:val="clear" w:color="auto" w:fill="auto"/>
          </w:tcPr>
          <w:p w:rsidR="008A544F" w:rsidRPr="00606368" w:rsidRDefault="008A544F" w:rsidP="00590D32">
            <w:pPr>
              <w:rPr>
                <w:b/>
              </w:rPr>
            </w:pPr>
            <w:r w:rsidRPr="001F27C9">
              <w:rPr>
                <w:b/>
              </w:rPr>
              <w:t>Les données du site à recaler</w:t>
            </w:r>
          </w:p>
        </w:tc>
        <w:tc>
          <w:tcPr>
            <w:tcW w:w="2638" w:type="dxa"/>
            <w:shd w:val="clear" w:color="auto" w:fill="auto"/>
          </w:tcPr>
          <w:p w:rsidR="008A544F" w:rsidRPr="00606368" w:rsidRDefault="008A544F" w:rsidP="00590D32">
            <w:pPr>
              <w:rPr>
                <w:b/>
              </w:rPr>
            </w:pPr>
          </w:p>
        </w:tc>
      </w:tr>
      <w:tr w:rsidR="008A544F" w:rsidRPr="003B07B7" w:rsidTr="00590D32">
        <w:tc>
          <w:tcPr>
            <w:tcW w:w="2870" w:type="dxa"/>
          </w:tcPr>
          <w:p w:rsidR="008A544F" w:rsidRPr="00DA4B0D" w:rsidRDefault="008A544F" w:rsidP="00590D32">
            <w:pPr>
              <w:ind w:left="708"/>
            </w:pPr>
            <w:r w:rsidRPr="009C469D">
              <w:t>Type_site</w:t>
            </w:r>
          </w:p>
        </w:tc>
        <w:tc>
          <w:tcPr>
            <w:tcW w:w="3230" w:type="dxa"/>
          </w:tcPr>
          <w:p w:rsidR="008A544F" w:rsidRPr="00DA4B0D" w:rsidRDefault="008A544F" w:rsidP="00590D32">
            <w:r w:rsidRPr="00DA4B0D">
              <w:t>Le type du site ftth</w:t>
            </w:r>
          </w:p>
        </w:tc>
        <w:tc>
          <w:tcPr>
            <w:tcW w:w="2638" w:type="dxa"/>
          </w:tcPr>
          <w:p w:rsidR="008A544F" w:rsidRPr="00DA4B0D" w:rsidRDefault="008A544F" w:rsidP="00590D32">
            <w:r w:rsidRPr="00DA4B0D">
              <w:t>APPUI_ERDF</w:t>
            </w:r>
          </w:p>
          <w:p w:rsidR="008A544F" w:rsidRPr="00DA4B0D" w:rsidRDefault="008A544F" w:rsidP="00590D32">
            <w:r w:rsidRPr="00DA4B0D">
              <w:t>APPUI_FTTH</w:t>
            </w:r>
          </w:p>
          <w:p w:rsidR="008A544F" w:rsidRPr="00DA4B0D" w:rsidRDefault="008A544F" w:rsidP="00590D32">
            <w:r w:rsidRPr="00DA4B0D">
              <w:t>ARMOIRE</w:t>
            </w:r>
          </w:p>
          <w:p w:rsidR="008A544F" w:rsidRPr="00DA4B0D" w:rsidRDefault="008A544F" w:rsidP="00590D32">
            <w:r w:rsidRPr="00DA4B0D">
              <w:t>AUTRE</w:t>
            </w:r>
          </w:p>
          <w:p w:rsidR="008A544F" w:rsidRPr="00DA4B0D" w:rsidRDefault="008A544F" w:rsidP="00590D32">
            <w:r w:rsidRPr="00DA4B0D">
              <w:t>CD_VIDEO</w:t>
            </w:r>
          </w:p>
          <w:p w:rsidR="008A544F" w:rsidRPr="00DA4B0D" w:rsidRDefault="008A544F" w:rsidP="00590D32">
            <w:r w:rsidRPr="00DA4B0D">
              <w:t>CHAMBRE_FTTH</w:t>
            </w:r>
          </w:p>
          <w:p w:rsidR="008A544F" w:rsidRPr="00DA4B0D" w:rsidRDefault="008A544F" w:rsidP="00590D32">
            <w:r w:rsidRPr="00DA4B0D">
              <w:t>IMMEUBLE_FTTH</w:t>
            </w:r>
          </w:p>
          <w:p w:rsidR="008A544F" w:rsidRPr="00DA4B0D" w:rsidRDefault="008A544F" w:rsidP="00590D32">
            <w:pPr>
              <w:rPr>
                <w:lang w:val="de-AT"/>
              </w:rPr>
            </w:pPr>
            <w:r w:rsidRPr="00DA4B0D">
              <w:rPr>
                <w:lang w:val="de-AT"/>
              </w:rPr>
              <w:t>MAIRIE</w:t>
            </w:r>
          </w:p>
          <w:p w:rsidR="008A544F" w:rsidRPr="00DA4B0D" w:rsidRDefault="008A544F" w:rsidP="00590D32">
            <w:pPr>
              <w:rPr>
                <w:lang w:val="de-AT"/>
              </w:rPr>
            </w:pPr>
            <w:r w:rsidRPr="00DA4B0D">
              <w:rPr>
                <w:lang w:val="de-AT"/>
              </w:rPr>
              <w:t>NRA_FTTH</w:t>
            </w:r>
          </w:p>
          <w:p w:rsidR="008A544F" w:rsidRPr="00DA4B0D" w:rsidRDefault="008A544F" w:rsidP="00590D32">
            <w:pPr>
              <w:rPr>
                <w:lang w:val="de-AT"/>
              </w:rPr>
            </w:pPr>
            <w:r w:rsidRPr="00DA4B0D">
              <w:rPr>
                <w:lang w:val="de-AT"/>
              </w:rPr>
              <w:t>SHELTER</w:t>
            </w:r>
          </w:p>
          <w:p w:rsidR="008A544F" w:rsidRPr="00DA4B0D" w:rsidRDefault="008A544F" w:rsidP="00590D32">
            <w:pPr>
              <w:rPr>
                <w:lang w:val="de-AT"/>
              </w:rPr>
            </w:pPr>
            <w:r w:rsidRPr="00DA4B0D">
              <w:rPr>
                <w:lang w:val="de-AT"/>
              </w:rPr>
              <w:t>SR_FTTH</w:t>
            </w:r>
          </w:p>
        </w:tc>
      </w:tr>
      <w:tr w:rsidR="008A544F" w:rsidRPr="00DA4B0D" w:rsidTr="00590D32">
        <w:tc>
          <w:tcPr>
            <w:tcW w:w="2870" w:type="dxa"/>
          </w:tcPr>
          <w:p w:rsidR="008A544F" w:rsidRPr="00DA4B0D" w:rsidRDefault="008A544F" w:rsidP="00590D32">
            <w:pPr>
              <w:ind w:left="708"/>
            </w:pPr>
            <w:r w:rsidRPr="00DA4B0D">
              <w:t>id_ftth</w:t>
            </w:r>
          </w:p>
        </w:tc>
        <w:tc>
          <w:tcPr>
            <w:tcW w:w="3230" w:type="dxa"/>
          </w:tcPr>
          <w:p w:rsidR="008A544F" w:rsidRPr="00DA4B0D" w:rsidRDefault="008A544F" w:rsidP="00590D32">
            <w:r w:rsidRPr="00DA4B0D">
              <w:t>L’identifiant technique du site</w:t>
            </w:r>
          </w:p>
        </w:tc>
        <w:tc>
          <w:tcPr>
            <w:tcW w:w="2638" w:type="dxa"/>
          </w:tcPr>
          <w:p w:rsidR="008A544F" w:rsidRPr="00DA4B0D" w:rsidRDefault="008A544F" w:rsidP="00590D32">
            <w:r w:rsidRPr="00DA4B0D">
              <w:t>exemple : 12345</w:t>
            </w:r>
          </w:p>
        </w:tc>
      </w:tr>
      <w:tr w:rsidR="008A544F" w:rsidRPr="00DA4B0D" w:rsidTr="00590D32">
        <w:tc>
          <w:tcPr>
            <w:tcW w:w="2870" w:type="dxa"/>
          </w:tcPr>
          <w:p w:rsidR="008A544F" w:rsidRPr="00DA4B0D" w:rsidRDefault="008A544F" w:rsidP="00590D32">
            <w:pPr>
              <w:ind w:left="708"/>
            </w:pPr>
            <w:r w:rsidRPr="00DA4B0D">
              <w:lastRenderedPageBreak/>
              <w:t>geometrySRID</w:t>
            </w:r>
          </w:p>
        </w:tc>
        <w:tc>
          <w:tcPr>
            <w:tcW w:w="3230" w:type="dxa"/>
          </w:tcPr>
          <w:p w:rsidR="008A544F" w:rsidRPr="00DA4B0D" w:rsidRDefault="008A544F" w:rsidP="00590D32">
            <w:r w:rsidRPr="00DA4B0D">
              <w:t>Le SRID de la géométrie du site support</w:t>
            </w:r>
          </w:p>
        </w:tc>
        <w:tc>
          <w:tcPr>
            <w:tcW w:w="2638" w:type="dxa"/>
          </w:tcPr>
          <w:p w:rsidR="008A544F" w:rsidRPr="00DA4B0D" w:rsidRDefault="008A544F" w:rsidP="00590D32">
            <w:r w:rsidRPr="00DA4B0D">
              <w:t>exemple : 2</w:t>
            </w:r>
          </w:p>
        </w:tc>
      </w:tr>
      <w:tr w:rsidR="008A544F" w:rsidRPr="00DA4B0D" w:rsidTr="00590D32">
        <w:tc>
          <w:tcPr>
            <w:tcW w:w="2870" w:type="dxa"/>
          </w:tcPr>
          <w:p w:rsidR="008A544F" w:rsidRPr="00DA4B0D" w:rsidRDefault="008A544F" w:rsidP="00590D32">
            <w:pPr>
              <w:ind w:left="708"/>
            </w:pPr>
            <w:r w:rsidRPr="00DA4B0D">
              <w:t>geometryWKT</w:t>
            </w:r>
          </w:p>
        </w:tc>
        <w:tc>
          <w:tcPr>
            <w:tcW w:w="3230" w:type="dxa"/>
          </w:tcPr>
          <w:p w:rsidR="008A544F" w:rsidRPr="00DA4B0D" w:rsidRDefault="008A544F" w:rsidP="00590D32">
            <w:r w:rsidRPr="00DA4B0D">
              <w:t>La géométrie du site support au format WKT</w:t>
            </w:r>
          </w:p>
        </w:tc>
        <w:tc>
          <w:tcPr>
            <w:tcW w:w="2638" w:type="dxa"/>
          </w:tcPr>
          <w:p w:rsidR="008A544F" w:rsidRPr="00DA4B0D" w:rsidRDefault="008A544F" w:rsidP="00590D32">
            <w:r w:rsidRPr="00DA4B0D">
              <w:t>exemple : "POINT ( 872076.40940000 6569838.97010000)"</w:t>
            </w:r>
          </w:p>
        </w:tc>
      </w:tr>
      <w:tr w:rsidR="008A544F" w:rsidRPr="00DA4B0D" w:rsidTr="00590D32">
        <w:tc>
          <w:tcPr>
            <w:tcW w:w="2870" w:type="dxa"/>
          </w:tcPr>
          <w:p w:rsidR="007E0157" w:rsidRPr="00F3668A" w:rsidRDefault="001F2AEE">
            <w:pPr>
              <w:ind w:left="708"/>
            </w:pPr>
            <w:r w:rsidRPr="00F3668A">
              <w:t>coord_x</w:t>
            </w:r>
          </w:p>
        </w:tc>
        <w:tc>
          <w:tcPr>
            <w:tcW w:w="3230" w:type="dxa"/>
          </w:tcPr>
          <w:p w:rsidR="007E0157" w:rsidRPr="00F3668A" w:rsidRDefault="008A544F">
            <w:r w:rsidRPr="00F3668A">
              <w:t>Nouvelle coordonnée X du site FTTH recalé</w:t>
            </w:r>
          </w:p>
        </w:tc>
        <w:tc>
          <w:tcPr>
            <w:tcW w:w="2638" w:type="dxa"/>
          </w:tcPr>
          <w:p w:rsidR="008A544F" w:rsidRPr="00DA4B0D" w:rsidRDefault="008A544F" w:rsidP="00590D32">
            <w:r w:rsidRPr="00DA4B0D">
              <w:t>"872076.40940000"</w:t>
            </w:r>
          </w:p>
        </w:tc>
      </w:tr>
      <w:tr w:rsidR="008A544F" w:rsidRPr="00DA4B0D" w:rsidTr="00590D32">
        <w:tc>
          <w:tcPr>
            <w:tcW w:w="2870" w:type="dxa"/>
          </w:tcPr>
          <w:p w:rsidR="008A544F" w:rsidRPr="00F3668A" w:rsidRDefault="001F2AEE" w:rsidP="00590D32">
            <w:pPr>
              <w:ind w:left="708"/>
            </w:pPr>
            <w:r w:rsidRPr="00F3668A">
              <w:t>coord_y</w:t>
            </w:r>
          </w:p>
        </w:tc>
        <w:tc>
          <w:tcPr>
            <w:tcW w:w="3230" w:type="dxa"/>
          </w:tcPr>
          <w:p w:rsidR="007E0157" w:rsidRPr="00F3668A" w:rsidRDefault="008A544F">
            <w:r w:rsidRPr="00F3668A">
              <w:t>Nouvelle coordonnée Y du site FTTH recalé</w:t>
            </w:r>
          </w:p>
        </w:tc>
        <w:tc>
          <w:tcPr>
            <w:tcW w:w="2638" w:type="dxa"/>
          </w:tcPr>
          <w:p w:rsidR="008A544F" w:rsidRPr="00DA4B0D" w:rsidRDefault="008A544F" w:rsidP="00590D32">
            <w:r w:rsidRPr="00DA4B0D">
              <w:t>"6569838.97010000"</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id_metier_site</w:t>
            </w:r>
          </w:p>
        </w:tc>
        <w:tc>
          <w:tcPr>
            <w:tcW w:w="3230" w:type="dxa"/>
            <w:tcBorders>
              <w:bottom w:val="single" w:sz="4" w:space="0" w:color="auto"/>
            </w:tcBorders>
          </w:tcPr>
          <w:p w:rsidR="008A544F" w:rsidRPr="00DA4B0D" w:rsidRDefault="008A544F" w:rsidP="00590D32">
            <w:r w:rsidRPr="00DA4B0D">
              <w:t>Le nouvel identifiant métier du site</w:t>
            </w:r>
          </w:p>
        </w:tc>
        <w:tc>
          <w:tcPr>
            <w:tcW w:w="2638" w:type="dxa"/>
            <w:tcBorders>
              <w:bottom w:val="single" w:sz="4" w:space="0" w:color="auto"/>
            </w:tcBorders>
          </w:tcPr>
          <w:p w:rsidR="008A544F" w:rsidRPr="00DA4B0D" w:rsidRDefault="008A544F" w:rsidP="00590D32">
            <w:r w:rsidRPr="00DA4B0D">
              <w:t>exemple : "IMB/01053/C/2002"</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ancien_id_metier_site</w:t>
            </w:r>
          </w:p>
        </w:tc>
        <w:tc>
          <w:tcPr>
            <w:tcW w:w="3230" w:type="dxa"/>
            <w:tcBorders>
              <w:bottom w:val="single" w:sz="4" w:space="0" w:color="auto"/>
            </w:tcBorders>
          </w:tcPr>
          <w:p w:rsidR="008A544F" w:rsidRPr="00DA4B0D" w:rsidRDefault="008A544F" w:rsidP="00590D32">
            <w:r w:rsidRPr="00DA4B0D">
              <w:t>L’identifiant métier du site avant le recalage</w:t>
            </w:r>
          </w:p>
        </w:tc>
        <w:tc>
          <w:tcPr>
            <w:tcW w:w="2638" w:type="dxa"/>
            <w:tcBorders>
              <w:bottom w:val="single" w:sz="4" w:space="0" w:color="auto"/>
            </w:tcBorders>
          </w:tcPr>
          <w:p w:rsidR="008A544F" w:rsidRPr="00DA4B0D" w:rsidRDefault="008A544F" w:rsidP="00590D32">
            <w:r w:rsidRPr="00DA4B0D">
              <w:t>exemple : "IMB/01053/S/2848"</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&lt;attributs spécifiques&gt;</w:t>
            </w:r>
          </w:p>
        </w:tc>
        <w:tc>
          <w:tcPr>
            <w:tcW w:w="3230" w:type="dxa"/>
            <w:tcBorders>
              <w:bottom w:val="single" w:sz="4" w:space="0" w:color="auto"/>
            </w:tcBorders>
          </w:tcPr>
          <w:p w:rsidR="008A544F" w:rsidRPr="00DA4B0D" w:rsidRDefault="008A544F" w:rsidP="009D3D1E">
            <w:r w:rsidRPr="00DA4B0D">
              <w:t xml:space="preserve">Liste des attributs spécifiques pour les Appuis FTTH, Chambre FTTH, NRA FTTH et SR FTTH, comme indiqué au paragraphe </w:t>
            </w:r>
            <w:r w:rsidR="009D3D1E">
              <w:t xml:space="preserve"> </w:t>
            </w:r>
            <w:fldSimple w:instr=" REF _Ref408580371 \h  \* MERGEFORMAT ">
              <w:r w:rsidR="00675435" w:rsidRPr="00675435">
                <w:rPr>
                  <w:i/>
                </w:rPr>
                <w:t>Attributs spécifiques modifiés</w:t>
              </w:r>
            </w:fldSimple>
          </w:p>
        </w:tc>
        <w:tc>
          <w:tcPr>
            <w:tcW w:w="2638" w:type="dxa"/>
            <w:tcBorders>
              <w:bottom w:val="single" w:sz="4" w:space="0" w:color="auto"/>
            </w:tcBorders>
          </w:tcPr>
          <w:p w:rsidR="008A544F" w:rsidRPr="00DA4B0D" w:rsidRDefault="008A544F" w:rsidP="00590D32"/>
        </w:tc>
      </w:tr>
      <w:tr w:rsidR="008A544F" w:rsidRPr="00DA4B0D" w:rsidTr="00590D32">
        <w:tc>
          <w:tcPr>
            <w:tcW w:w="2870" w:type="dxa"/>
            <w:shd w:val="clear" w:color="auto" w:fill="auto"/>
          </w:tcPr>
          <w:p w:rsidR="008A544F" w:rsidRPr="00DA4B0D" w:rsidRDefault="008A544F" w:rsidP="00590D32">
            <w:pPr>
              <w:rPr>
                <w:b/>
              </w:rPr>
            </w:pPr>
            <w:r w:rsidRPr="00DA4B0D">
              <w:rPr>
                <w:b/>
              </w:rPr>
              <w:t xml:space="preserve">  pt</w:t>
            </w:r>
          </w:p>
        </w:tc>
        <w:tc>
          <w:tcPr>
            <w:tcW w:w="3230" w:type="dxa"/>
            <w:shd w:val="clear" w:color="auto" w:fill="auto"/>
          </w:tcPr>
          <w:p w:rsidR="008A544F" w:rsidRPr="00DA4B0D" w:rsidRDefault="008A544F" w:rsidP="00590D32">
            <w:pPr>
              <w:rPr>
                <w:b/>
              </w:rPr>
            </w:pPr>
            <w:r w:rsidRPr="00DA4B0D">
              <w:rPr>
                <w:b/>
              </w:rPr>
              <w:t>Le tableau des points techniques impactés</w:t>
            </w:r>
          </w:p>
        </w:tc>
        <w:tc>
          <w:tcPr>
            <w:tcW w:w="2638" w:type="dxa"/>
            <w:shd w:val="clear" w:color="auto" w:fill="auto"/>
          </w:tcPr>
          <w:p w:rsidR="008A544F" w:rsidRPr="00DA4B0D" w:rsidRDefault="008A544F" w:rsidP="00590D32">
            <w:pPr>
              <w:rPr>
                <w:b/>
              </w:rPr>
            </w:pPr>
          </w:p>
        </w:tc>
      </w:tr>
      <w:tr w:rsidR="008A544F" w:rsidRPr="00DA4B0D" w:rsidTr="00590D32">
        <w:tc>
          <w:tcPr>
            <w:tcW w:w="2870" w:type="dxa"/>
            <w:shd w:val="clear" w:color="auto" w:fill="auto"/>
          </w:tcPr>
          <w:p w:rsidR="008A544F" w:rsidRPr="00DA4B0D" w:rsidRDefault="008A544F" w:rsidP="00590D32">
            <w:pPr>
              <w:ind w:left="708"/>
            </w:pPr>
            <w:r w:rsidRPr="00DA4B0D">
              <w:t>id_ftth</w:t>
            </w:r>
          </w:p>
        </w:tc>
        <w:tc>
          <w:tcPr>
            <w:tcW w:w="3230" w:type="dxa"/>
            <w:shd w:val="clear" w:color="auto" w:fill="auto"/>
          </w:tcPr>
          <w:p w:rsidR="008A544F" w:rsidRPr="00DA4B0D" w:rsidRDefault="008A544F" w:rsidP="00590D32">
            <w:r w:rsidRPr="00DA4B0D">
              <w:t>L’identifiant technique du point technique</w:t>
            </w:r>
          </w:p>
        </w:tc>
        <w:tc>
          <w:tcPr>
            <w:tcW w:w="2638" w:type="dxa"/>
            <w:shd w:val="clear" w:color="auto" w:fill="auto"/>
          </w:tcPr>
          <w:p w:rsidR="008A544F" w:rsidRPr="00DA4B0D" w:rsidRDefault="008A544F" w:rsidP="00590D32">
            <w:r w:rsidRPr="00DA4B0D">
              <w:t>exemple : 12345</w:t>
            </w:r>
          </w:p>
        </w:tc>
      </w:tr>
      <w:tr w:rsidR="008A544F" w:rsidRPr="00DA4B0D" w:rsidTr="00590D32">
        <w:tc>
          <w:tcPr>
            <w:tcW w:w="2870" w:type="dxa"/>
            <w:shd w:val="clear" w:color="auto" w:fill="auto"/>
          </w:tcPr>
          <w:p w:rsidR="008A544F" w:rsidRPr="00DA4B0D" w:rsidRDefault="008A544F" w:rsidP="00590D32">
            <w:pPr>
              <w:ind w:left="708"/>
            </w:pPr>
            <w:r w:rsidRPr="00DA4B0D">
              <w:t>id_metier_site</w:t>
            </w:r>
          </w:p>
        </w:tc>
        <w:tc>
          <w:tcPr>
            <w:tcW w:w="3230" w:type="dxa"/>
            <w:shd w:val="clear" w:color="auto" w:fill="auto"/>
          </w:tcPr>
          <w:p w:rsidR="008A544F" w:rsidRPr="00DA4B0D" w:rsidRDefault="008A544F" w:rsidP="00590D32">
            <w:r w:rsidRPr="00DA4B0D">
              <w:t>L’identifiant métier du site associé au point technique</w:t>
            </w:r>
          </w:p>
        </w:tc>
        <w:tc>
          <w:tcPr>
            <w:tcW w:w="2638" w:type="dxa"/>
            <w:shd w:val="clear" w:color="auto" w:fill="auto"/>
          </w:tcPr>
          <w:p w:rsidR="008A544F" w:rsidRPr="00DA4B0D" w:rsidRDefault="008A544F" w:rsidP="00590D32">
            <w:r w:rsidRPr="00DA4B0D">
              <w:t>exemple : "IMB/01053/C/2002"</w:t>
            </w:r>
          </w:p>
        </w:tc>
      </w:tr>
      <w:tr w:rsidR="008A544F" w:rsidRPr="00DA4B0D" w:rsidTr="00590D32">
        <w:tc>
          <w:tcPr>
            <w:tcW w:w="2870" w:type="dxa"/>
            <w:shd w:val="clear" w:color="auto" w:fill="auto"/>
          </w:tcPr>
          <w:p w:rsidR="008A544F" w:rsidRPr="00DA4B0D" w:rsidRDefault="008A544F" w:rsidP="00590D32">
            <w:pPr>
              <w:rPr>
                <w:b/>
              </w:rPr>
            </w:pPr>
            <w:r w:rsidRPr="00DA4B0D">
              <w:rPr>
                <w:b/>
              </w:rPr>
              <w:t xml:space="preserve">  pf</w:t>
            </w:r>
          </w:p>
        </w:tc>
        <w:tc>
          <w:tcPr>
            <w:tcW w:w="3230" w:type="dxa"/>
            <w:shd w:val="clear" w:color="auto" w:fill="auto"/>
          </w:tcPr>
          <w:p w:rsidR="008A544F" w:rsidRPr="00DA4B0D" w:rsidRDefault="008A544F" w:rsidP="00590D32">
            <w:pPr>
              <w:rPr>
                <w:b/>
              </w:rPr>
            </w:pPr>
            <w:r w:rsidRPr="00DA4B0D">
              <w:rPr>
                <w:b/>
              </w:rPr>
              <w:t>Le tableau des points fonctionnels impactés</w:t>
            </w:r>
          </w:p>
        </w:tc>
        <w:tc>
          <w:tcPr>
            <w:tcW w:w="2638" w:type="dxa"/>
            <w:shd w:val="clear" w:color="auto" w:fill="auto"/>
          </w:tcPr>
          <w:p w:rsidR="008A544F" w:rsidRPr="00DA4B0D" w:rsidRDefault="008A544F" w:rsidP="00590D32">
            <w:pPr>
              <w:rPr>
                <w:b/>
              </w:rPr>
            </w:pPr>
          </w:p>
        </w:tc>
      </w:tr>
      <w:tr w:rsidR="008A544F" w:rsidRPr="00DA4B0D" w:rsidTr="00590D32">
        <w:tc>
          <w:tcPr>
            <w:tcW w:w="2870" w:type="dxa"/>
          </w:tcPr>
          <w:p w:rsidR="008A544F" w:rsidRPr="00DA4B0D" w:rsidRDefault="008A544F" w:rsidP="00590D32">
            <w:pPr>
              <w:ind w:left="708"/>
            </w:pPr>
            <w:r w:rsidRPr="00DA4B0D">
              <w:t>id_ftth</w:t>
            </w:r>
          </w:p>
        </w:tc>
        <w:tc>
          <w:tcPr>
            <w:tcW w:w="3230" w:type="dxa"/>
          </w:tcPr>
          <w:p w:rsidR="008A544F" w:rsidRPr="00DA4B0D" w:rsidRDefault="008A544F" w:rsidP="00590D32">
            <w:r w:rsidRPr="00DA4B0D">
              <w:t>L’identifiant technique du point fonctionnel</w:t>
            </w:r>
          </w:p>
        </w:tc>
        <w:tc>
          <w:tcPr>
            <w:tcW w:w="2638" w:type="dxa"/>
          </w:tcPr>
          <w:p w:rsidR="008A544F" w:rsidRPr="00DA4B0D" w:rsidRDefault="008A544F" w:rsidP="00590D32">
            <w:r w:rsidRPr="00DA4B0D">
              <w:t>exemple : 12345</w:t>
            </w:r>
          </w:p>
        </w:tc>
      </w:tr>
      <w:tr w:rsidR="008A544F" w:rsidRPr="00DA4B0D" w:rsidTr="00590D32">
        <w:tc>
          <w:tcPr>
            <w:tcW w:w="2870" w:type="dxa"/>
          </w:tcPr>
          <w:p w:rsidR="008A544F" w:rsidRPr="00DA4B0D" w:rsidRDefault="008A544F" w:rsidP="00590D32">
            <w:pPr>
              <w:ind w:left="708"/>
            </w:pPr>
            <w:r w:rsidRPr="00DA4B0D">
              <w:t>geometrySRID</w:t>
            </w:r>
          </w:p>
        </w:tc>
        <w:tc>
          <w:tcPr>
            <w:tcW w:w="3230" w:type="dxa"/>
          </w:tcPr>
          <w:p w:rsidR="008A544F" w:rsidRPr="00DA4B0D" w:rsidRDefault="008A544F" w:rsidP="00590D32">
            <w:r w:rsidRPr="00DA4B0D">
              <w:t>Le SRID de la géométrie du point fonctionnel</w:t>
            </w:r>
          </w:p>
        </w:tc>
        <w:tc>
          <w:tcPr>
            <w:tcW w:w="2638" w:type="dxa"/>
          </w:tcPr>
          <w:p w:rsidR="008A544F" w:rsidRPr="00DA4B0D" w:rsidRDefault="008A544F" w:rsidP="00590D32">
            <w:r w:rsidRPr="00DA4B0D">
              <w:t>exemple : 2</w:t>
            </w:r>
          </w:p>
        </w:tc>
      </w:tr>
      <w:tr w:rsidR="008A544F" w:rsidRPr="00DA4B0D" w:rsidTr="00590D32">
        <w:tc>
          <w:tcPr>
            <w:tcW w:w="2870" w:type="dxa"/>
          </w:tcPr>
          <w:p w:rsidR="008A544F" w:rsidRPr="00DA4B0D" w:rsidRDefault="008A544F" w:rsidP="00590D32">
            <w:pPr>
              <w:ind w:left="708"/>
            </w:pPr>
            <w:r w:rsidRPr="00DA4B0D">
              <w:t>geometryWKT</w:t>
            </w:r>
          </w:p>
        </w:tc>
        <w:tc>
          <w:tcPr>
            <w:tcW w:w="3230" w:type="dxa"/>
          </w:tcPr>
          <w:p w:rsidR="008A544F" w:rsidRPr="00DA4B0D" w:rsidRDefault="008A544F" w:rsidP="00590D32">
            <w:r w:rsidRPr="00DA4B0D">
              <w:t>La géométrie du point fonctionnel au format WKT</w:t>
            </w:r>
          </w:p>
        </w:tc>
        <w:tc>
          <w:tcPr>
            <w:tcW w:w="2638" w:type="dxa"/>
          </w:tcPr>
          <w:p w:rsidR="008A544F" w:rsidRPr="00DA4B0D" w:rsidRDefault="008A544F" w:rsidP="00590D32">
            <w:r w:rsidRPr="00DA4B0D">
              <w:t>exemple : "POINT ( 872076.40940000 6569838.97010000)"</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id_metier_site</w:t>
            </w:r>
          </w:p>
        </w:tc>
        <w:tc>
          <w:tcPr>
            <w:tcW w:w="3230" w:type="dxa"/>
            <w:tcBorders>
              <w:bottom w:val="single" w:sz="4" w:space="0" w:color="auto"/>
            </w:tcBorders>
          </w:tcPr>
          <w:p w:rsidR="008A544F" w:rsidRPr="00DA4B0D" w:rsidRDefault="008A544F" w:rsidP="00590D32">
            <w:r w:rsidRPr="00DA4B0D">
              <w:t>L’identifiant métier du site associé au point fonctionnel</w:t>
            </w:r>
          </w:p>
        </w:tc>
        <w:tc>
          <w:tcPr>
            <w:tcW w:w="2638" w:type="dxa"/>
            <w:tcBorders>
              <w:bottom w:val="single" w:sz="4" w:space="0" w:color="auto"/>
            </w:tcBorders>
          </w:tcPr>
          <w:p w:rsidR="008A544F" w:rsidRPr="00DA4B0D" w:rsidRDefault="008A544F" w:rsidP="00590D32">
            <w:r w:rsidRPr="00DA4B0D">
              <w:t>exemple : "IMB/01053/C/2002"</w:t>
            </w:r>
          </w:p>
        </w:tc>
      </w:tr>
      <w:tr w:rsidR="008A544F" w:rsidRPr="00DA4B0D" w:rsidTr="00590D32">
        <w:tc>
          <w:tcPr>
            <w:tcW w:w="2870" w:type="dxa"/>
            <w:shd w:val="clear" w:color="auto" w:fill="auto"/>
          </w:tcPr>
          <w:p w:rsidR="008A544F" w:rsidRPr="00DA4B0D" w:rsidRDefault="008A544F" w:rsidP="00590D32">
            <w:pPr>
              <w:rPr>
                <w:b/>
              </w:rPr>
            </w:pPr>
            <w:r w:rsidRPr="00DA4B0D">
              <w:rPr>
                <w:b/>
              </w:rPr>
              <w:t xml:space="preserve">  parcours</w:t>
            </w:r>
          </w:p>
        </w:tc>
        <w:tc>
          <w:tcPr>
            <w:tcW w:w="3230" w:type="dxa"/>
            <w:shd w:val="clear" w:color="auto" w:fill="auto"/>
          </w:tcPr>
          <w:p w:rsidR="008A544F" w:rsidRPr="00DA4B0D" w:rsidRDefault="008A544F" w:rsidP="00590D32">
            <w:pPr>
              <w:rPr>
                <w:b/>
              </w:rPr>
            </w:pPr>
            <w:r w:rsidRPr="00DA4B0D">
              <w:rPr>
                <w:b/>
              </w:rPr>
              <w:t xml:space="preserve">Le tableau des parcours impactés </w:t>
            </w:r>
          </w:p>
        </w:tc>
        <w:tc>
          <w:tcPr>
            <w:tcW w:w="2638" w:type="dxa"/>
            <w:shd w:val="clear" w:color="auto" w:fill="auto"/>
          </w:tcPr>
          <w:p w:rsidR="008A544F" w:rsidRPr="00DA4B0D" w:rsidRDefault="008A544F" w:rsidP="00590D32">
            <w:pPr>
              <w:rPr>
                <w:b/>
              </w:rPr>
            </w:pPr>
          </w:p>
        </w:tc>
      </w:tr>
      <w:tr w:rsidR="008A544F" w:rsidRPr="00DA4B0D" w:rsidTr="00590D32">
        <w:tc>
          <w:tcPr>
            <w:tcW w:w="2870" w:type="dxa"/>
          </w:tcPr>
          <w:p w:rsidR="008A544F" w:rsidRPr="00DA4B0D" w:rsidRDefault="008A544F" w:rsidP="00590D32">
            <w:pPr>
              <w:ind w:left="708"/>
            </w:pPr>
            <w:r w:rsidRPr="00DA4B0D">
              <w:t>id_ftth</w:t>
            </w:r>
          </w:p>
        </w:tc>
        <w:tc>
          <w:tcPr>
            <w:tcW w:w="3230" w:type="dxa"/>
          </w:tcPr>
          <w:p w:rsidR="008A544F" w:rsidRPr="00DA4B0D" w:rsidRDefault="008A544F" w:rsidP="00590D32">
            <w:r w:rsidRPr="00DA4B0D">
              <w:t>L’identifiant technique du parcours</w:t>
            </w:r>
          </w:p>
        </w:tc>
        <w:tc>
          <w:tcPr>
            <w:tcW w:w="2638" w:type="dxa"/>
          </w:tcPr>
          <w:p w:rsidR="008A544F" w:rsidRPr="00DA4B0D" w:rsidRDefault="008A544F" w:rsidP="00590D32">
            <w:r w:rsidRPr="00DA4B0D">
              <w:t>exemple : 12345</w:t>
            </w:r>
          </w:p>
        </w:tc>
      </w:tr>
      <w:tr w:rsidR="008A544F" w:rsidRPr="00DA4B0D" w:rsidTr="00590D32">
        <w:tc>
          <w:tcPr>
            <w:tcW w:w="2870" w:type="dxa"/>
          </w:tcPr>
          <w:p w:rsidR="008A544F" w:rsidRPr="00DA4B0D" w:rsidRDefault="008A544F" w:rsidP="00590D32">
            <w:pPr>
              <w:ind w:left="708"/>
            </w:pPr>
            <w:r w:rsidRPr="00DA4B0D">
              <w:t>geometrySRID</w:t>
            </w:r>
          </w:p>
        </w:tc>
        <w:tc>
          <w:tcPr>
            <w:tcW w:w="3230" w:type="dxa"/>
          </w:tcPr>
          <w:p w:rsidR="008A544F" w:rsidRPr="00DA4B0D" w:rsidRDefault="008A544F" w:rsidP="00590D32">
            <w:r w:rsidRPr="00DA4B0D">
              <w:t>Le SRID de la géométrie du parcours</w:t>
            </w:r>
          </w:p>
        </w:tc>
        <w:tc>
          <w:tcPr>
            <w:tcW w:w="2638" w:type="dxa"/>
          </w:tcPr>
          <w:p w:rsidR="008A544F" w:rsidRPr="00DA4B0D" w:rsidRDefault="008A544F" w:rsidP="00590D32">
            <w:r w:rsidRPr="00DA4B0D">
              <w:t>exemple : 2</w:t>
            </w:r>
          </w:p>
        </w:tc>
      </w:tr>
      <w:tr w:rsidR="008A544F" w:rsidRPr="00DA4B0D" w:rsidTr="00590D32">
        <w:tc>
          <w:tcPr>
            <w:tcW w:w="2870" w:type="dxa"/>
          </w:tcPr>
          <w:p w:rsidR="008A544F" w:rsidRPr="00DA4B0D" w:rsidRDefault="008A544F" w:rsidP="00590D32">
            <w:pPr>
              <w:ind w:left="708"/>
            </w:pPr>
            <w:r w:rsidRPr="00DA4B0D">
              <w:t>geometryWKT</w:t>
            </w:r>
          </w:p>
        </w:tc>
        <w:tc>
          <w:tcPr>
            <w:tcW w:w="3230" w:type="dxa"/>
          </w:tcPr>
          <w:p w:rsidR="008A544F" w:rsidRPr="00DA4B0D" w:rsidRDefault="008A544F" w:rsidP="00590D32">
            <w:r w:rsidRPr="00DA4B0D">
              <w:t>La géométrie du parcours au format WKT</w:t>
            </w:r>
          </w:p>
        </w:tc>
        <w:tc>
          <w:tcPr>
            <w:tcW w:w="2638" w:type="dxa"/>
          </w:tcPr>
          <w:p w:rsidR="008A544F" w:rsidRPr="00DA4B0D" w:rsidRDefault="008A544F" w:rsidP="00590D32">
            <w:r w:rsidRPr="00DA4B0D">
              <w:t>exemple : "LINESTRING ( 645880.08160000 6869451.75310000, 645847.98860000 6869452.81570000)"</w:t>
            </w:r>
          </w:p>
        </w:tc>
      </w:tr>
      <w:tr w:rsidR="008A544F" w:rsidRPr="00DA4B0D" w:rsidTr="00590D32">
        <w:tc>
          <w:tcPr>
            <w:tcW w:w="2870" w:type="dxa"/>
          </w:tcPr>
          <w:p w:rsidR="008A544F" w:rsidRPr="00DA4B0D" w:rsidRDefault="008A544F" w:rsidP="00590D32">
            <w:pPr>
              <w:ind w:left="708"/>
            </w:pPr>
            <w:r w:rsidRPr="00DA4B0D">
              <w:t>id_metier_site_a</w:t>
            </w:r>
          </w:p>
        </w:tc>
        <w:tc>
          <w:tcPr>
            <w:tcW w:w="3230" w:type="dxa"/>
          </w:tcPr>
          <w:p w:rsidR="008A544F" w:rsidRPr="00DA4B0D" w:rsidRDefault="008A544F" w:rsidP="00590D32">
            <w:r w:rsidRPr="00DA4B0D">
              <w:t>L’identifiant métier du site a du parcours</w:t>
            </w:r>
          </w:p>
        </w:tc>
        <w:tc>
          <w:tcPr>
            <w:tcW w:w="2638" w:type="dxa"/>
          </w:tcPr>
          <w:p w:rsidR="008A544F" w:rsidRPr="00DA4B0D" w:rsidRDefault="008A544F" w:rsidP="00590D32">
            <w:r w:rsidRPr="00DA4B0D">
              <w:t>exemple : "00681/92025"</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id_metier_site_b</w:t>
            </w:r>
          </w:p>
        </w:tc>
        <w:tc>
          <w:tcPr>
            <w:tcW w:w="3230" w:type="dxa"/>
            <w:tcBorders>
              <w:bottom w:val="single" w:sz="4" w:space="0" w:color="auto"/>
            </w:tcBorders>
          </w:tcPr>
          <w:p w:rsidR="008A544F" w:rsidRPr="00DA4B0D" w:rsidRDefault="008A544F" w:rsidP="00590D32">
            <w:r w:rsidRPr="00DA4B0D">
              <w:t>L’identifiant métier du site b du parcours</w:t>
            </w:r>
          </w:p>
        </w:tc>
        <w:tc>
          <w:tcPr>
            <w:tcW w:w="2638" w:type="dxa"/>
            <w:tcBorders>
              <w:bottom w:val="single" w:sz="4" w:space="0" w:color="auto"/>
            </w:tcBorders>
          </w:tcPr>
          <w:p w:rsidR="008A544F" w:rsidRPr="00DA4B0D" w:rsidRDefault="008A544F" w:rsidP="00590D32">
            <w:r w:rsidRPr="00DA4B0D">
              <w:t>exemple : "00680/92025"</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lastRenderedPageBreak/>
              <w:t>composition</w:t>
            </w:r>
          </w:p>
        </w:tc>
        <w:tc>
          <w:tcPr>
            <w:tcW w:w="3230" w:type="dxa"/>
            <w:tcBorders>
              <w:bottom w:val="single" w:sz="4" w:space="0" w:color="auto"/>
            </w:tcBorders>
          </w:tcPr>
          <w:p w:rsidR="008A544F" w:rsidRPr="00DA4B0D" w:rsidRDefault="008A544F" w:rsidP="0046141F">
            <w:r w:rsidRPr="00DA4B0D">
              <w:t>Composition du parcours</w:t>
            </w:r>
            <w:r w:rsidR="0046141F">
              <w:t xml:space="preserve"> (Récupérée depuis l’itinéraire </w:t>
            </w:r>
            <w:r w:rsidR="0046141F" w:rsidRPr="00DA4B0D">
              <w:t>si un itinéraire est sélectionné, vi</w:t>
            </w:r>
            <w:r w:rsidR="0046141F">
              <w:t>de</w:t>
            </w:r>
            <w:r w:rsidR="0046141F" w:rsidRPr="00DA4B0D">
              <w:t xml:space="preserve"> sinon)</w:t>
            </w:r>
          </w:p>
        </w:tc>
        <w:tc>
          <w:tcPr>
            <w:tcW w:w="2638" w:type="dxa"/>
            <w:tcBorders>
              <w:bottom w:val="single" w:sz="4" w:space="0" w:color="auto"/>
            </w:tcBorders>
          </w:tcPr>
          <w:p w:rsidR="008A544F" w:rsidRPr="00DA4B0D" w:rsidRDefault="008A544F" w:rsidP="00590D32">
            <w:r w:rsidRPr="00DA4B0D">
              <w:t>exemple : "4 d45 + 4 d60"</w:t>
            </w:r>
          </w:p>
        </w:tc>
      </w:tr>
      <w:tr w:rsidR="008A544F" w:rsidRPr="00DA4B0D" w:rsidTr="00590D32">
        <w:tc>
          <w:tcPr>
            <w:tcW w:w="2870" w:type="dxa"/>
            <w:tcBorders>
              <w:bottom w:val="single" w:sz="4" w:space="0" w:color="auto"/>
            </w:tcBorders>
          </w:tcPr>
          <w:p w:rsidR="008A544F" w:rsidRPr="00DA4B0D" w:rsidRDefault="008A544F" w:rsidP="00590D32">
            <w:pPr>
              <w:ind w:left="708"/>
            </w:pPr>
            <w:r w:rsidRPr="00DA4B0D">
              <w:t>longueur</w:t>
            </w:r>
          </w:p>
        </w:tc>
        <w:tc>
          <w:tcPr>
            <w:tcW w:w="3230" w:type="dxa"/>
            <w:tcBorders>
              <w:bottom w:val="single" w:sz="4" w:space="0" w:color="auto"/>
            </w:tcBorders>
          </w:tcPr>
          <w:p w:rsidR="008A544F" w:rsidRPr="00DA4B0D" w:rsidRDefault="008A544F" w:rsidP="00590D32">
            <w:r w:rsidRPr="00DA4B0D">
              <w:t>Longueur du parcours</w:t>
            </w:r>
          </w:p>
        </w:tc>
        <w:tc>
          <w:tcPr>
            <w:tcW w:w="2638" w:type="dxa"/>
            <w:tcBorders>
              <w:bottom w:val="single" w:sz="4" w:space="0" w:color="auto"/>
            </w:tcBorders>
          </w:tcPr>
          <w:p w:rsidR="008A544F" w:rsidRPr="00DA4B0D" w:rsidRDefault="008A544F" w:rsidP="00590D32">
            <w:r w:rsidRPr="00DA4B0D">
              <w:t>exemple : "5.22"</w:t>
            </w:r>
          </w:p>
        </w:tc>
      </w:tr>
      <w:tr w:rsidR="008A544F" w:rsidRPr="00DA4B0D" w:rsidTr="00590D32">
        <w:tc>
          <w:tcPr>
            <w:tcW w:w="2870" w:type="dxa"/>
            <w:tcBorders>
              <w:bottom w:val="single" w:sz="4" w:space="0" w:color="auto"/>
            </w:tcBorders>
            <w:shd w:val="clear" w:color="auto" w:fill="auto"/>
          </w:tcPr>
          <w:p w:rsidR="008A544F" w:rsidRPr="00DA4B0D" w:rsidRDefault="008A544F" w:rsidP="00590D32">
            <w:pPr>
              <w:jc w:val="center"/>
            </w:pPr>
            <w:r w:rsidRPr="00DA4B0D">
              <w:t>type_parcours</w:t>
            </w:r>
          </w:p>
        </w:tc>
        <w:tc>
          <w:tcPr>
            <w:tcW w:w="3230" w:type="dxa"/>
            <w:tcBorders>
              <w:bottom w:val="single" w:sz="4" w:space="0" w:color="auto"/>
            </w:tcBorders>
            <w:shd w:val="clear" w:color="auto" w:fill="auto"/>
          </w:tcPr>
          <w:p w:rsidR="008A544F" w:rsidRPr="00DA4B0D" w:rsidRDefault="008A544F" w:rsidP="00590D32">
            <w:r w:rsidRPr="00DA4B0D">
              <w:t>Type du parcours (Réel si un itinéraire est sélectionné, virtuel sinon)</w:t>
            </w:r>
          </w:p>
        </w:tc>
        <w:tc>
          <w:tcPr>
            <w:tcW w:w="2638" w:type="dxa"/>
            <w:tcBorders>
              <w:bottom w:val="single" w:sz="4" w:space="0" w:color="auto"/>
            </w:tcBorders>
            <w:shd w:val="clear" w:color="auto" w:fill="auto"/>
          </w:tcPr>
          <w:p w:rsidR="008A544F" w:rsidRPr="00DA4B0D" w:rsidRDefault="008A544F" w:rsidP="00590D32">
            <w:r w:rsidRPr="00DA4B0D">
              <w:t>Exemple : "R"</w:t>
            </w:r>
          </w:p>
        </w:tc>
      </w:tr>
      <w:tr w:rsidR="008A544F" w:rsidRPr="00DA4B0D" w:rsidTr="00590D32">
        <w:tc>
          <w:tcPr>
            <w:tcW w:w="2870" w:type="dxa"/>
            <w:shd w:val="clear" w:color="auto" w:fill="auto"/>
          </w:tcPr>
          <w:p w:rsidR="008A544F" w:rsidRPr="00DA4B0D" w:rsidRDefault="008A544F" w:rsidP="00590D32">
            <w:pPr>
              <w:rPr>
                <w:b/>
              </w:rPr>
            </w:pPr>
            <w:r w:rsidRPr="00DA4B0D">
              <w:rPr>
                <w:b/>
              </w:rPr>
              <w:t xml:space="preserve">  cables</w:t>
            </w:r>
          </w:p>
        </w:tc>
        <w:tc>
          <w:tcPr>
            <w:tcW w:w="3230" w:type="dxa"/>
            <w:shd w:val="clear" w:color="auto" w:fill="auto"/>
          </w:tcPr>
          <w:p w:rsidR="008A544F" w:rsidRPr="00DA4B0D" w:rsidRDefault="008A544F" w:rsidP="00590D32">
            <w:pPr>
              <w:rPr>
                <w:b/>
              </w:rPr>
            </w:pPr>
            <w:r w:rsidRPr="00DA4B0D">
              <w:rPr>
                <w:b/>
              </w:rPr>
              <w:t>Le tableau des câbles impactés</w:t>
            </w:r>
          </w:p>
        </w:tc>
        <w:tc>
          <w:tcPr>
            <w:tcW w:w="2638" w:type="dxa"/>
            <w:shd w:val="clear" w:color="auto" w:fill="auto"/>
          </w:tcPr>
          <w:p w:rsidR="008A544F" w:rsidRPr="00DA4B0D" w:rsidRDefault="008A544F" w:rsidP="00590D32">
            <w:pPr>
              <w:rPr>
                <w:b/>
              </w:rPr>
            </w:pPr>
          </w:p>
        </w:tc>
      </w:tr>
      <w:tr w:rsidR="008A544F" w:rsidRPr="00DA4B0D" w:rsidTr="00590D32">
        <w:tc>
          <w:tcPr>
            <w:tcW w:w="2870" w:type="dxa"/>
          </w:tcPr>
          <w:p w:rsidR="008A544F" w:rsidRPr="00DA4B0D" w:rsidRDefault="008A544F" w:rsidP="00590D32">
            <w:pPr>
              <w:ind w:left="708"/>
            </w:pPr>
            <w:r w:rsidRPr="00DA4B0D">
              <w:t>id_ftth</w:t>
            </w:r>
          </w:p>
        </w:tc>
        <w:tc>
          <w:tcPr>
            <w:tcW w:w="3230" w:type="dxa"/>
          </w:tcPr>
          <w:p w:rsidR="008A544F" w:rsidRPr="00DA4B0D" w:rsidRDefault="008A544F" w:rsidP="00590D32">
            <w:r w:rsidRPr="00DA4B0D">
              <w:t>L’identifiant technique du câble</w:t>
            </w:r>
          </w:p>
        </w:tc>
        <w:tc>
          <w:tcPr>
            <w:tcW w:w="2638" w:type="dxa"/>
          </w:tcPr>
          <w:p w:rsidR="008A544F" w:rsidRPr="00DA4B0D" w:rsidRDefault="008A544F" w:rsidP="00590D32">
            <w:r w:rsidRPr="00DA4B0D">
              <w:t>exemple : 12345</w:t>
            </w:r>
          </w:p>
        </w:tc>
      </w:tr>
      <w:tr w:rsidR="008A544F" w:rsidRPr="00DA4B0D" w:rsidTr="00590D32">
        <w:tc>
          <w:tcPr>
            <w:tcW w:w="2870" w:type="dxa"/>
          </w:tcPr>
          <w:p w:rsidR="008A544F" w:rsidRPr="00DA4B0D" w:rsidRDefault="008A544F" w:rsidP="00590D32">
            <w:pPr>
              <w:ind w:left="708"/>
            </w:pPr>
            <w:r w:rsidRPr="00DA4B0D">
              <w:t>geometrySRID</w:t>
            </w:r>
          </w:p>
        </w:tc>
        <w:tc>
          <w:tcPr>
            <w:tcW w:w="3230" w:type="dxa"/>
          </w:tcPr>
          <w:p w:rsidR="008A544F" w:rsidRPr="00DA4B0D" w:rsidRDefault="008A544F" w:rsidP="00590D32">
            <w:r w:rsidRPr="00DA4B0D">
              <w:t>Le SRID de la géométrie du câble</w:t>
            </w:r>
          </w:p>
        </w:tc>
        <w:tc>
          <w:tcPr>
            <w:tcW w:w="2638" w:type="dxa"/>
          </w:tcPr>
          <w:p w:rsidR="008A544F" w:rsidRPr="00DA4B0D" w:rsidRDefault="008A544F" w:rsidP="00590D32">
            <w:r w:rsidRPr="00DA4B0D">
              <w:t>exemple : 2</w:t>
            </w:r>
          </w:p>
        </w:tc>
      </w:tr>
      <w:tr w:rsidR="008A544F" w:rsidRPr="00DA4B0D" w:rsidTr="00590D32">
        <w:tc>
          <w:tcPr>
            <w:tcW w:w="2870" w:type="dxa"/>
          </w:tcPr>
          <w:p w:rsidR="008A544F" w:rsidRPr="00DA4B0D" w:rsidRDefault="008A544F" w:rsidP="00590D32">
            <w:pPr>
              <w:ind w:left="708"/>
            </w:pPr>
            <w:r w:rsidRPr="00DA4B0D">
              <w:t>geometryWKT</w:t>
            </w:r>
          </w:p>
        </w:tc>
        <w:tc>
          <w:tcPr>
            <w:tcW w:w="3230" w:type="dxa"/>
          </w:tcPr>
          <w:p w:rsidR="008A544F" w:rsidRPr="00DA4B0D" w:rsidRDefault="008A544F" w:rsidP="00590D32">
            <w:r w:rsidRPr="00DA4B0D">
              <w:t>La géométrie du câble au format WKT</w:t>
            </w:r>
          </w:p>
        </w:tc>
        <w:tc>
          <w:tcPr>
            <w:tcW w:w="2638" w:type="dxa"/>
          </w:tcPr>
          <w:p w:rsidR="008A544F" w:rsidRPr="00DA4B0D" w:rsidRDefault="008A544F" w:rsidP="00590D32">
            <w:r w:rsidRPr="00DA4B0D">
              <w:t>exemple : "LINESTRING ( 645880.08160000 6869451.75310000, 645847.98860000 6869452.81570000)"</w:t>
            </w:r>
          </w:p>
        </w:tc>
      </w:tr>
      <w:tr w:rsidR="008A544F" w:rsidRPr="00DA4B0D" w:rsidTr="00590D32">
        <w:tc>
          <w:tcPr>
            <w:tcW w:w="2870" w:type="dxa"/>
          </w:tcPr>
          <w:p w:rsidR="008A544F" w:rsidRPr="00DA4B0D" w:rsidRDefault="008A544F" w:rsidP="00590D32">
            <w:pPr>
              <w:ind w:left="708"/>
            </w:pPr>
            <w:r w:rsidRPr="00DA4B0D">
              <w:t>id_metier_site_a</w:t>
            </w:r>
          </w:p>
        </w:tc>
        <w:tc>
          <w:tcPr>
            <w:tcW w:w="3230" w:type="dxa"/>
          </w:tcPr>
          <w:p w:rsidR="008A544F" w:rsidRPr="00DA4B0D" w:rsidRDefault="008A544F" w:rsidP="00590D32">
            <w:r w:rsidRPr="00DA4B0D">
              <w:t>L’identifiant métier du site a du câble</w:t>
            </w:r>
          </w:p>
        </w:tc>
        <w:tc>
          <w:tcPr>
            <w:tcW w:w="2638" w:type="dxa"/>
          </w:tcPr>
          <w:p w:rsidR="008A544F" w:rsidRPr="00DA4B0D" w:rsidRDefault="008A544F" w:rsidP="00590D32">
            <w:r w:rsidRPr="00DA4B0D">
              <w:t>exemple : "00681/92025"</w:t>
            </w:r>
          </w:p>
        </w:tc>
      </w:tr>
      <w:tr w:rsidR="008A544F" w:rsidRPr="00DA4B0D" w:rsidTr="00590D32">
        <w:tc>
          <w:tcPr>
            <w:tcW w:w="2870" w:type="dxa"/>
          </w:tcPr>
          <w:p w:rsidR="008A544F" w:rsidRPr="00DA4B0D" w:rsidRDefault="008A544F" w:rsidP="00590D32">
            <w:pPr>
              <w:ind w:left="708"/>
            </w:pPr>
            <w:r w:rsidRPr="00DA4B0D">
              <w:t>id_metier_site_b</w:t>
            </w:r>
          </w:p>
        </w:tc>
        <w:tc>
          <w:tcPr>
            <w:tcW w:w="3230" w:type="dxa"/>
          </w:tcPr>
          <w:p w:rsidR="008A544F" w:rsidRPr="00DA4B0D" w:rsidRDefault="008A544F" w:rsidP="00590D32">
            <w:r w:rsidRPr="00DA4B0D">
              <w:t>L’identifiant métier du site b du câble</w:t>
            </w:r>
          </w:p>
        </w:tc>
        <w:tc>
          <w:tcPr>
            <w:tcW w:w="2638" w:type="dxa"/>
          </w:tcPr>
          <w:p w:rsidR="008A544F" w:rsidRPr="00DA4B0D" w:rsidRDefault="008A544F" w:rsidP="00590D32">
            <w:r w:rsidRPr="00DA4B0D">
              <w:t>exemple : "00680/92025"</w:t>
            </w:r>
          </w:p>
        </w:tc>
      </w:tr>
      <w:tr w:rsidR="008A544F" w:rsidRPr="00DA4B0D" w:rsidTr="00590D32">
        <w:tc>
          <w:tcPr>
            <w:tcW w:w="2870" w:type="dxa"/>
          </w:tcPr>
          <w:p w:rsidR="008A544F" w:rsidRPr="00DA4B0D" w:rsidRDefault="008A544F" w:rsidP="00590D32">
            <w:pPr>
              <w:ind w:left="708"/>
            </w:pPr>
            <w:r w:rsidRPr="009C469D">
              <w:t>longueur</w:t>
            </w:r>
          </w:p>
        </w:tc>
        <w:tc>
          <w:tcPr>
            <w:tcW w:w="3230" w:type="dxa"/>
          </w:tcPr>
          <w:p w:rsidR="008A544F" w:rsidRPr="00DA4B0D" w:rsidRDefault="008A544F" w:rsidP="00590D32">
            <w:r w:rsidRPr="00DA4B0D">
              <w:t>Longueur du câble</w:t>
            </w:r>
          </w:p>
        </w:tc>
        <w:tc>
          <w:tcPr>
            <w:tcW w:w="2638" w:type="dxa"/>
          </w:tcPr>
          <w:p w:rsidR="008A544F" w:rsidRPr="00DA4B0D" w:rsidRDefault="008A544F" w:rsidP="00590D32">
            <w:r w:rsidRPr="00DA4B0D">
              <w:t>exemple : "30.67"</w:t>
            </w:r>
          </w:p>
        </w:tc>
      </w:tr>
    </w:tbl>
    <w:p w:rsidR="008A544F" w:rsidRPr="00DA4B0D" w:rsidRDefault="008A544F" w:rsidP="008A544F"/>
    <w:p w:rsidR="008A544F" w:rsidRPr="00DA4B0D" w:rsidRDefault="008A544F" w:rsidP="008A544F">
      <w:r w:rsidRPr="00DA4B0D">
        <w:t>Seuls les points techniques, points fonctionnels, parcours et câbles modifiés sont transmis à la partie serveur.</w:t>
      </w:r>
    </w:p>
    <w:p w:rsidR="008A544F" w:rsidRPr="00DA4B0D" w:rsidRDefault="008A544F" w:rsidP="008A544F"/>
    <w:p w:rsidR="003007F0" w:rsidRPr="003007F0" w:rsidRDefault="0018726C">
      <w:pPr>
        <w:pStyle w:val="Titre6"/>
        <w:rPr>
          <w:i/>
          <w:lang w:val="fr-FR"/>
        </w:rPr>
      </w:pPr>
      <w:r>
        <w:rPr>
          <w:lang w:val="fr-FR"/>
        </w:rPr>
        <w:t>Sauvegarde des modifications en base de données</w:t>
      </w:r>
    </w:p>
    <w:p w:rsidR="008A544F" w:rsidRPr="00DA4B0D" w:rsidRDefault="008A544F" w:rsidP="008A544F">
      <w:r w:rsidRPr="00DA4B0D">
        <w:t>Les informations transmises à la partie serveur sont traitées par le gestionnaire RecalageSitesHandler.</w:t>
      </w:r>
    </w:p>
    <w:p w:rsidR="008A544F" w:rsidRPr="00DA4B0D" w:rsidRDefault="008A544F" w:rsidP="008A544F">
      <w:r w:rsidRPr="00DA4B0D">
        <w:t>Le traitement effectué par le gestionnaire RecalageSitesHandler est le suivant :</w:t>
      </w:r>
    </w:p>
    <w:p w:rsidR="008A544F" w:rsidRPr="00DA4B0D" w:rsidRDefault="008A544F" w:rsidP="008A544F"/>
    <w:p w:rsidR="008A544F" w:rsidRPr="00DA4B0D" w:rsidRDefault="008A544F" w:rsidP="008A544F">
      <w:pPr>
        <w:pStyle w:val="Paragraphedeliste"/>
        <w:numPr>
          <w:ilvl w:val="0"/>
          <w:numId w:val="152"/>
        </w:numPr>
      </w:pPr>
      <w:r w:rsidRPr="00DA4B0D">
        <w:t>Récupération du site (décodage de l’objet JSON).</w:t>
      </w:r>
    </w:p>
    <w:p w:rsidR="008A544F" w:rsidRPr="00DA4B0D" w:rsidRDefault="008A544F" w:rsidP="008A544F">
      <w:pPr>
        <w:ind w:left="1065"/>
      </w:pPr>
      <w:r w:rsidRPr="00DA4B0D">
        <w:t>Mise à jour en base de données :</w:t>
      </w:r>
    </w:p>
    <w:p w:rsidR="008A544F" w:rsidRPr="00DA4B0D" w:rsidRDefault="008A544F" w:rsidP="008A544F">
      <w:pPr>
        <w:pStyle w:val="Paragraphedeliste"/>
        <w:numPr>
          <w:ilvl w:val="1"/>
          <w:numId w:val="13"/>
        </w:numPr>
      </w:pPr>
      <w:r w:rsidRPr="00DA4B0D">
        <w:t>des attributs à partir des informations récupérées</w:t>
      </w:r>
    </w:p>
    <w:p w:rsidR="008A544F" w:rsidRPr="00DA4B0D" w:rsidRDefault="008A544F" w:rsidP="008A544F">
      <w:pPr>
        <w:pStyle w:val="Paragraphedeliste"/>
        <w:numPr>
          <w:ilvl w:val="1"/>
          <w:numId w:val="13"/>
        </w:numPr>
      </w:pPr>
      <w:r w:rsidRPr="00DA4B0D">
        <w:t>de l’auteur de la modification, champ « auteur »</w:t>
      </w:r>
    </w:p>
    <w:p w:rsidR="008A544F" w:rsidRPr="00DA4B0D" w:rsidRDefault="008A544F" w:rsidP="008A544F">
      <w:pPr>
        <w:pStyle w:val="Paragraphedeliste"/>
        <w:numPr>
          <w:ilvl w:val="1"/>
          <w:numId w:val="13"/>
        </w:numPr>
      </w:pPr>
      <w:r w:rsidRPr="00DA4B0D">
        <w:t>de la date de modification avec la date courante, champ  « date_modif »</w:t>
      </w:r>
    </w:p>
    <w:p w:rsidR="008A544F" w:rsidRPr="00DA4B0D" w:rsidRDefault="008A544F" w:rsidP="008A544F">
      <w:pPr>
        <w:pStyle w:val="Paragraphedeliste"/>
        <w:numPr>
          <w:ilvl w:val="1"/>
          <w:numId w:val="13"/>
        </w:numPr>
      </w:pPr>
      <w:r w:rsidRPr="00DA4B0D">
        <w:t>de la géométrie du site, champ « shape »</w:t>
      </w:r>
    </w:p>
    <w:p w:rsidR="008A544F" w:rsidRPr="00DA4B0D" w:rsidRDefault="008A544F" w:rsidP="008A544F">
      <w:pPr>
        <w:ind w:left="1065"/>
      </w:pPr>
      <w:r w:rsidRPr="00DA4B0D">
        <w:t>Le site est identifié par son id_ftth dans la clause where de la requête de mise à jour.</w:t>
      </w:r>
    </w:p>
    <w:p w:rsidR="008A544F" w:rsidRPr="00DA4B0D" w:rsidRDefault="008A544F" w:rsidP="008A544F">
      <w:pPr>
        <w:ind w:left="1065"/>
      </w:pPr>
      <w:r w:rsidRPr="00DA4B0D">
        <w:t>La table mise à jour est déterminée en fonction de l’information « type » transmise. La correspondance est la suivante :</w:t>
      </w:r>
    </w:p>
    <w:tbl>
      <w:tblPr>
        <w:tblStyle w:val="Grilledutableau"/>
        <w:tblW w:w="0" w:type="auto"/>
        <w:tblLook w:val="04A0"/>
      </w:tblPr>
      <w:tblGrid>
        <w:gridCol w:w="4889"/>
        <w:gridCol w:w="4889"/>
      </w:tblGrid>
      <w:tr w:rsidR="008A544F" w:rsidRPr="00DA4B0D" w:rsidTr="00590D32">
        <w:tc>
          <w:tcPr>
            <w:tcW w:w="4889" w:type="dxa"/>
            <w:shd w:val="clear" w:color="auto" w:fill="D9D9D9" w:themeFill="background1" w:themeFillShade="D9"/>
          </w:tcPr>
          <w:p w:rsidR="008A544F" w:rsidRPr="00DA4B0D" w:rsidRDefault="008A544F" w:rsidP="00590D32">
            <w:r w:rsidRPr="00DA4B0D">
              <w:t>Champ type du site</w:t>
            </w:r>
          </w:p>
        </w:tc>
        <w:tc>
          <w:tcPr>
            <w:tcW w:w="4889" w:type="dxa"/>
            <w:shd w:val="clear" w:color="auto" w:fill="D9D9D9" w:themeFill="background1" w:themeFillShade="D9"/>
          </w:tcPr>
          <w:p w:rsidR="008A544F" w:rsidRPr="00DA4B0D" w:rsidRDefault="008A544F" w:rsidP="00590D32">
            <w:r w:rsidRPr="00DA4B0D">
              <w:t>Table impactée</w:t>
            </w:r>
          </w:p>
        </w:tc>
      </w:tr>
      <w:tr w:rsidR="008A544F" w:rsidRPr="00DA4B0D" w:rsidTr="00590D32">
        <w:tc>
          <w:tcPr>
            <w:tcW w:w="4889" w:type="dxa"/>
          </w:tcPr>
          <w:p w:rsidR="008A544F" w:rsidRPr="00DA4B0D" w:rsidRDefault="008A544F" w:rsidP="00590D32">
            <w:r w:rsidRPr="00DA4B0D">
              <w:t>APPUI_ERDF</w:t>
            </w:r>
          </w:p>
        </w:tc>
        <w:tc>
          <w:tcPr>
            <w:tcW w:w="4889" w:type="dxa"/>
          </w:tcPr>
          <w:p w:rsidR="008A544F" w:rsidRPr="00DA4B0D" w:rsidRDefault="008A544F" w:rsidP="00590D32">
            <w:r w:rsidRPr="00DA4B0D">
              <w:t>ftth_site_appui_erdf</w:t>
            </w:r>
          </w:p>
        </w:tc>
      </w:tr>
      <w:tr w:rsidR="008A544F" w:rsidRPr="00DA4B0D" w:rsidTr="00590D32">
        <w:tc>
          <w:tcPr>
            <w:tcW w:w="4889" w:type="dxa"/>
          </w:tcPr>
          <w:p w:rsidR="008A544F" w:rsidRPr="00DA4B0D" w:rsidRDefault="008A544F" w:rsidP="00590D32">
            <w:r w:rsidRPr="00DA4B0D">
              <w:t>APPUI_FTTH</w:t>
            </w:r>
          </w:p>
        </w:tc>
        <w:tc>
          <w:tcPr>
            <w:tcW w:w="4889" w:type="dxa"/>
          </w:tcPr>
          <w:p w:rsidR="008A544F" w:rsidRPr="00DA4B0D" w:rsidRDefault="008A544F" w:rsidP="00590D32">
            <w:r w:rsidRPr="00DA4B0D">
              <w:t>ftth_site_appui_ft</w:t>
            </w:r>
          </w:p>
        </w:tc>
      </w:tr>
      <w:tr w:rsidR="008A544F" w:rsidRPr="00DA4B0D" w:rsidTr="00590D32">
        <w:tc>
          <w:tcPr>
            <w:tcW w:w="4889" w:type="dxa"/>
          </w:tcPr>
          <w:p w:rsidR="008A544F" w:rsidRPr="00DA4B0D" w:rsidRDefault="008A544F" w:rsidP="00590D32">
            <w:r w:rsidRPr="00DA4B0D">
              <w:t>ARMOIRE</w:t>
            </w:r>
          </w:p>
        </w:tc>
        <w:tc>
          <w:tcPr>
            <w:tcW w:w="4889" w:type="dxa"/>
          </w:tcPr>
          <w:p w:rsidR="008A544F" w:rsidRPr="00DA4B0D" w:rsidRDefault="008A544F" w:rsidP="00590D32">
            <w:r w:rsidRPr="00DA4B0D">
              <w:t>ftth_site_armoire</w:t>
            </w:r>
          </w:p>
        </w:tc>
      </w:tr>
      <w:tr w:rsidR="008A544F" w:rsidRPr="00DA4B0D" w:rsidTr="00590D32">
        <w:tc>
          <w:tcPr>
            <w:tcW w:w="4889" w:type="dxa"/>
          </w:tcPr>
          <w:p w:rsidR="008A544F" w:rsidRPr="00DA4B0D" w:rsidRDefault="008A544F" w:rsidP="00590D32">
            <w:r w:rsidRPr="00DA4B0D">
              <w:t>AUTRE</w:t>
            </w:r>
          </w:p>
        </w:tc>
        <w:tc>
          <w:tcPr>
            <w:tcW w:w="4889" w:type="dxa"/>
          </w:tcPr>
          <w:p w:rsidR="008A544F" w:rsidRPr="00DA4B0D" w:rsidRDefault="008A544F" w:rsidP="00590D32">
            <w:r w:rsidRPr="00DA4B0D">
              <w:t>ftth_site_autre</w:t>
            </w:r>
          </w:p>
        </w:tc>
      </w:tr>
      <w:tr w:rsidR="008A544F" w:rsidRPr="00DA4B0D" w:rsidTr="00590D32">
        <w:tc>
          <w:tcPr>
            <w:tcW w:w="4889" w:type="dxa"/>
          </w:tcPr>
          <w:p w:rsidR="008A544F" w:rsidRPr="00DA4B0D" w:rsidRDefault="008A544F" w:rsidP="00590D32">
            <w:r w:rsidRPr="00DA4B0D">
              <w:t>CD_VIDEO</w:t>
            </w:r>
          </w:p>
        </w:tc>
        <w:tc>
          <w:tcPr>
            <w:tcW w:w="4889" w:type="dxa"/>
          </w:tcPr>
          <w:p w:rsidR="008A544F" w:rsidRPr="00DA4B0D" w:rsidRDefault="008A544F" w:rsidP="00590D32">
            <w:r w:rsidRPr="00DA4B0D">
              <w:t>ftth_site_cd_video</w:t>
            </w:r>
          </w:p>
        </w:tc>
      </w:tr>
      <w:tr w:rsidR="008A544F" w:rsidRPr="00DA4B0D" w:rsidTr="00590D32">
        <w:tc>
          <w:tcPr>
            <w:tcW w:w="4889" w:type="dxa"/>
          </w:tcPr>
          <w:p w:rsidR="008A544F" w:rsidRPr="00DA4B0D" w:rsidRDefault="008A544F" w:rsidP="00590D32">
            <w:r w:rsidRPr="00DA4B0D">
              <w:t>CHAMBRE_FTTH</w:t>
            </w:r>
          </w:p>
        </w:tc>
        <w:tc>
          <w:tcPr>
            <w:tcW w:w="4889" w:type="dxa"/>
          </w:tcPr>
          <w:p w:rsidR="008A544F" w:rsidRPr="00DA4B0D" w:rsidRDefault="008A544F" w:rsidP="00590D32">
            <w:r w:rsidRPr="00DA4B0D">
              <w:t>ftth_site_chambre</w:t>
            </w:r>
          </w:p>
        </w:tc>
      </w:tr>
      <w:tr w:rsidR="008A544F" w:rsidRPr="00DA4B0D" w:rsidTr="00590D32">
        <w:tc>
          <w:tcPr>
            <w:tcW w:w="4889" w:type="dxa"/>
          </w:tcPr>
          <w:p w:rsidR="008A544F" w:rsidRPr="00DA4B0D" w:rsidRDefault="008A544F" w:rsidP="00590D32">
            <w:r w:rsidRPr="00DA4B0D">
              <w:t>IMMEUBLE_FTTH</w:t>
            </w:r>
          </w:p>
        </w:tc>
        <w:tc>
          <w:tcPr>
            <w:tcW w:w="4889" w:type="dxa"/>
          </w:tcPr>
          <w:p w:rsidR="008A544F" w:rsidRPr="00DA4B0D" w:rsidRDefault="008A544F" w:rsidP="00590D32">
            <w:r w:rsidRPr="00DA4B0D">
              <w:t>ftth_site_immeuble</w:t>
            </w:r>
          </w:p>
        </w:tc>
      </w:tr>
      <w:tr w:rsidR="008A544F" w:rsidRPr="00DA4B0D" w:rsidTr="00590D32">
        <w:tc>
          <w:tcPr>
            <w:tcW w:w="4889" w:type="dxa"/>
          </w:tcPr>
          <w:p w:rsidR="008A544F" w:rsidRPr="00DA4B0D" w:rsidRDefault="008A544F" w:rsidP="00590D32">
            <w:r w:rsidRPr="00DA4B0D">
              <w:t>MAIRIE</w:t>
            </w:r>
          </w:p>
        </w:tc>
        <w:tc>
          <w:tcPr>
            <w:tcW w:w="4889" w:type="dxa"/>
          </w:tcPr>
          <w:p w:rsidR="008A544F" w:rsidRPr="00DA4B0D" w:rsidRDefault="008A544F" w:rsidP="00590D32">
            <w:r w:rsidRPr="00DA4B0D">
              <w:t>ftth_site_mairie</w:t>
            </w:r>
          </w:p>
        </w:tc>
      </w:tr>
      <w:tr w:rsidR="008A544F" w:rsidRPr="00DA4B0D" w:rsidTr="00590D32">
        <w:tc>
          <w:tcPr>
            <w:tcW w:w="4889" w:type="dxa"/>
          </w:tcPr>
          <w:p w:rsidR="008A544F" w:rsidRPr="00DA4B0D" w:rsidRDefault="008A544F" w:rsidP="00590D32">
            <w:r w:rsidRPr="00DA4B0D">
              <w:t>NRA_FTTH</w:t>
            </w:r>
          </w:p>
        </w:tc>
        <w:tc>
          <w:tcPr>
            <w:tcW w:w="4889" w:type="dxa"/>
          </w:tcPr>
          <w:p w:rsidR="008A544F" w:rsidRPr="00DA4B0D" w:rsidRDefault="008A544F" w:rsidP="00590D32">
            <w:r w:rsidRPr="00DA4B0D">
              <w:t>ftth_site_nra</w:t>
            </w:r>
          </w:p>
        </w:tc>
      </w:tr>
      <w:tr w:rsidR="008A544F" w:rsidRPr="00DA4B0D" w:rsidTr="00590D32">
        <w:tc>
          <w:tcPr>
            <w:tcW w:w="4889" w:type="dxa"/>
          </w:tcPr>
          <w:p w:rsidR="008A544F" w:rsidRPr="00DA4B0D" w:rsidRDefault="008A544F" w:rsidP="00590D32">
            <w:r w:rsidRPr="00DA4B0D">
              <w:lastRenderedPageBreak/>
              <w:t>SHELTER</w:t>
            </w:r>
          </w:p>
        </w:tc>
        <w:tc>
          <w:tcPr>
            <w:tcW w:w="4889" w:type="dxa"/>
          </w:tcPr>
          <w:p w:rsidR="008A544F" w:rsidRPr="00DA4B0D" w:rsidRDefault="008A544F" w:rsidP="00590D32">
            <w:r w:rsidRPr="00DA4B0D">
              <w:t>ftth_site_shelter</w:t>
            </w:r>
          </w:p>
        </w:tc>
      </w:tr>
      <w:tr w:rsidR="008A544F" w:rsidRPr="00DA4B0D" w:rsidTr="00590D32">
        <w:tc>
          <w:tcPr>
            <w:tcW w:w="4889" w:type="dxa"/>
          </w:tcPr>
          <w:p w:rsidR="008A544F" w:rsidRPr="00DA4B0D" w:rsidRDefault="008A544F" w:rsidP="00590D32">
            <w:r w:rsidRPr="00DA4B0D">
              <w:t>SR_FTTH</w:t>
            </w:r>
          </w:p>
        </w:tc>
        <w:tc>
          <w:tcPr>
            <w:tcW w:w="4889" w:type="dxa"/>
          </w:tcPr>
          <w:p w:rsidR="008A544F" w:rsidRPr="00DA4B0D" w:rsidRDefault="008A544F" w:rsidP="00590D32">
            <w:r w:rsidRPr="00DA4B0D">
              <w:t>ftth_site_sr</w:t>
            </w:r>
          </w:p>
        </w:tc>
      </w:tr>
    </w:tbl>
    <w:p w:rsidR="008A544F" w:rsidRPr="00DA4B0D" w:rsidRDefault="008A544F" w:rsidP="008A544F"/>
    <w:p w:rsidR="008A544F" w:rsidRPr="00DA4B0D" w:rsidRDefault="008A544F" w:rsidP="008A544F">
      <w:pPr>
        <w:pStyle w:val="Paragraphedeliste"/>
        <w:numPr>
          <w:ilvl w:val="0"/>
          <w:numId w:val="152"/>
        </w:numPr>
      </w:pPr>
      <w:r w:rsidRPr="00DA4B0D">
        <w:t>Insertion d’un tuple dans la table de compte-rendu ftth_zone_recal_site_attr.</w:t>
      </w:r>
    </w:p>
    <w:p w:rsidR="008A544F" w:rsidRPr="00DA4B0D" w:rsidRDefault="008A544F" w:rsidP="008A544F">
      <w:pPr>
        <w:ind w:left="1065"/>
      </w:pPr>
      <w:r w:rsidRPr="00DA4B0D">
        <w:t>Les informations insérées dans cette table sont les suivantes :</w:t>
      </w:r>
    </w:p>
    <w:p w:rsidR="008A544F" w:rsidRPr="00DA4B0D" w:rsidRDefault="008A544F" w:rsidP="008A544F">
      <w:pPr>
        <w:pStyle w:val="Paragraphedeliste"/>
        <w:numPr>
          <w:ilvl w:val="0"/>
          <w:numId w:val="13"/>
        </w:numPr>
        <w:ind w:left="1785"/>
      </w:pPr>
      <w:r w:rsidRPr="00DA4B0D">
        <w:t>id_metier_zr : l’identifiant métier de la zone de recalage contenant le site</w:t>
      </w:r>
    </w:p>
    <w:p w:rsidR="008A544F" w:rsidRPr="00DA4B0D" w:rsidRDefault="008A544F" w:rsidP="008A544F">
      <w:pPr>
        <w:pStyle w:val="Paragraphedeliste"/>
        <w:numPr>
          <w:ilvl w:val="0"/>
          <w:numId w:val="13"/>
        </w:numPr>
        <w:ind w:left="1785"/>
      </w:pPr>
      <w:r w:rsidRPr="00DA4B0D">
        <w:t>ancien_id_metier_site : l’ancien identifiant métier du site</w:t>
      </w:r>
    </w:p>
    <w:p w:rsidR="008A544F" w:rsidRPr="00DA4B0D" w:rsidRDefault="008A544F" w:rsidP="008A544F">
      <w:pPr>
        <w:pStyle w:val="Paragraphedeliste"/>
        <w:numPr>
          <w:ilvl w:val="0"/>
          <w:numId w:val="13"/>
        </w:numPr>
        <w:ind w:left="1785"/>
      </w:pPr>
      <w:r w:rsidRPr="00DA4B0D">
        <w:t>id_site metier_site : le nouvel identifiant métier du site</w:t>
      </w:r>
    </w:p>
    <w:p w:rsidR="008A544F" w:rsidRPr="00DA4B0D" w:rsidRDefault="008A544F" w:rsidP="008A544F">
      <w:pPr>
        <w:pStyle w:val="Paragraphedeliste"/>
        <w:numPr>
          <w:ilvl w:val="0"/>
          <w:numId w:val="13"/>
        </w:numPr>
        <w:ind w:left="1785"/>
      </w:pPr>
      <w:r w:rsidRPr="00DA4B0D">
        <w:t>type_site : le type du site (Chambre FTTH, Appui FTTH, etc.)</w:t>
      </w:r>
    </w:p>
    <w:p w:rsidR="008A544F" w:rsidRPr="00DA4B0D" w:rsidRDefault="008A544F" w:rsidP="008A544F">
      <w:pPr>
        <w:pStyle w:val="Paragraphedeliste"/>
        <w:numPr>
          <w:ilvl w:val="0"/>
          <w:numId w:val="13"/>
        </w:numPr>
        <w:ind w:left="1785"/>
      </w:pPr>
      <w:r w:rsidRPr="00DA4B0D">
        <w:t>id_ftth_site : ID Ftth du site support</w:t>
      </w:r>
    </w:p>
    <w:p w:rsidR="008A544F" w:rsidRDefault="008A544F" w:rsidP="008A544F">
      <w:pPr>
        <w:ind w:left="1065"/>
      </w:pPr>
      <w:r w:rsidRPr="00DA4B0D">
        <w:t xml:space="preserve">Si un tuple est déjà présent pour le recalage de ce site (l’existence est déterminée à l’aide du couple (id_metier_zone, </w:t>
      </w:r>
      <w:r w:rsidRPr="00DA4B0D">
        <w:rPr>
          <w:rStyle w:val="Marquedecommentaire"/>
        </w:rPr>
        <w:t>t</w:t>
      </w:r>
      <w:r w:rsidRPr="00DA4B0D">
        <w:t>ype, id_ft</w:t>
      </w:r>
      <w:r>
        <w:t>th)) alors le tuple existant est mis à jour avec le nouveau recalage.</w:t>
      </w:r>
    </w:p>
    <w:p w:rsidR="008A544F" w:rsidRDefault="008A544F" w:rsidP="008A544F">
      <w:pPr>
        <w:ind w:left="1065"/>
      </w:pPr>
    </w:p>
    <w:p w:rsidR="008A544F" w:rsidRDefault="008A544F" w:rsidP="008A544F">
      <w:pPr>
        <w:ind w:left="1065"/>
      </w:pPr>
      <w:r>
        <w:t>Ces informations, hormis le champ id_ftth, seront utilisées lors de la génération du rapport de la zone de recalage associée (cf.</w:t>
      </w:r>
      <w:r w:rsidR="00F347D8">
        <w:t xml:space="preserve"> </w:t>
      </w:r>
      <w:fldSimple w:instr=" REF _Ref408580467 \h  \* MERGEFORMAT ">
        <w:r w:rsidR="00675435" w:rsidRPr="00675435">
          <w:rPr>
            <w:i/>
          </w:rPr>
          <w:t>Génération d’un rapport pour IPON</w:t>
        </w:r>
      </w:fldSimple>
      <w:r w:rsidRPr="009D3D1E">
        <w:rPr>
          <w:i/>
        </w:rPr>
        <w:t>)</w:t>
      </w:r>
      <w:r>
        <w:t>.</w:t>
      </w:r>
    </w:p>
    <w:p w:rsidR="008A544F" w:rsidRDefault="008A544F" w:rsidP="008A544F">
      <w:pPr>
        <w:pStyle w:val="Paragraphedeliste"/>
        <w:ind w:left="1065"/>
      </w:pPr>
    </w:p>
    <w:p w:rsidR="008A544F" w:rsidRDefault="008A544F" w:rsidP="008A544F">
      <w:pPr>
        <w:pStyle w:val="Paragraphedeliste"/>
        <w:numPr>
          <w:ilvl w:val="0"/>
          <w:numId w:val="152"/>
        </w:numPr>
      </w:pPr>
      <w:r>
        <w:t>Récupération des points fonctionnels (décodage de l’objet JSON).</w:t>
      </w:r>
    </w:p>
    <w:p w:rsidR="008A544F" w:rsidRDefault="008A544F" w:rsidP="008A544F">
      <w:pPr>
        <w:ind w:left="1065"/>
      </w:pPr>
      <w:r>
        <w:t>Pour chaque point technique, mise à jour </w:t>
      </w:r>
      <w:r w:rsidRPr="00D24CC2">
        <w:t>en base de données</w:t>
      </w:r>
      <w:r>
        <w:t xml:space="preserve"> :</w:t>
      </w:r>
    </w:p>
    <w:p w:rsidR="008A544F" w:rsidRDefault="008A544F" w:rsidP="008A544F">
      <w:pPr>
        <w:pStyle w:val="Paragraphedeliste"/>
        <w:numPr>
          <w:ilvl w:val="1"/>
          <w:numId w:val="13"/>
        </w:numPr>
      </w:pPr>
      <w:r>
        <w:t>de l’</w:t>
      </w:r>
      <w:r w:rsidRPr="000569E8">
        <w:t>id_metier_site</w:t>
      </w:r>
    </w:p>
    <w:p w:rsidR="008A544F" w:rsidRDefault="008A544F" w:rsidP="008A544F">
      <w:pPr>
        <w:ind w:left="1065"/>
      </w:pPr>
      <w:r>
        <w:t>Chaque point technique est identifié par son id_ftth dans la clause where de la requête de mise à jour.</w:t>
      </w:r>
    </w:p>
    <w:p w:rsidR="008A544F" w:rsidRDefault="008A544F" w:rsidP="008A544F">
      <w:pPr>
        <w:ind w:left="1065"/>
      </w:pPr>
      <w:r>
        <w:t xml:space="preserve">La table mise à jour est </w:t>
      </w:r>
      <w:r w:rsidRPr="00320B71">
        <w:t>ftth_point_technique_attr</w:t>
      </w:r>
      <w:r>
        <w:t xml:space="preserve">. </w:t>
      </w:r>
    </w:p>
    <w:p w:rsidR="008A544F" w:rsidRDefault="008A544F" w:rsidP="008A544F">
      <w:pPr>
        <w:pStyle w:val="Paragraphedeliste"/>
        <w:ind w:left="1065"/>
      </w:pPr>
    </w:p>
    <w:p w:rsidR="008A544F" w:rsidRDefault="008A544F" w:rsidP="008A544F">
      <w:pPr>
        <w:pStyle w:val="Paragraphedeliste"/>
        <w:numPr>
          <w:ilvl w:val="0"/>
          <w:numId w:val="152"/>
        </w:numPr>
      </w:pPr>
      <w:r>
        <w:t>Récupération des points fonctionnels (décodage de l’objet JSON).</w:t>
      </w:r>
    </w:p>
    <w:p w:rsidR="008A544F" w:rsidRDefault="008A544F" w:rsidP="008A544F">
      <w:pPr>
        <w:ind w:left="1065"/>
      </w:pPr>
      <w:r>
        <w:t>Pour chaque point fonctionnel, mise à jour </w:t>
      </w:r>
      <w:r w:rsidRPr="00D24CC2">
        <w:t>en base de données</w:t>
      </w:r>
      <w:r>
        <w:t xml:space="preserve"> :</w:t>
      </w:r>
    </w:p>
    <w:p w:rsidR="008A544F" w:rsidRDefault="008A544F" w:rsidP="008A544F">
      <w:pPr>
        <w:pStyle w:val="Paragraphedeliste"/>
        <w:numPr>
          <w:ilvl w:val="1"/>
          <w:numId w:val="13"/>
        </w:numPr>
      </w:pPr>
      <w:r>
        <w:t>de l’</w:t>
      </w:r>
      <w:r w:rsidRPr="000569E8">
        <w:t>id_metier_site</w:t>
      </w:r>
    </w:p>
    <w:p w:rsidR="008A544F" w:rsidRDefault="008A544F" w:rsidP="008A544F">
      <w:pPr>
        <w:pStyle w:val="Paragraphedeliste"/>
        <w:numPr>
          <w:ilvl w:val="1"/>
          <w:numId w:val="13"/>
        </w:numPr>
      </w:pPr>
      <w:r>
        <w:t>de l’auteur de la modification, champ « auteur »</w:t>
      </w:r>
    </w:p>
    <w:p w:rsidR="008A544F" w:rsidRDefault="008A544F" w:rsidP="008A544F">
      <w:pPr>
        <w:pStyle w:val="Paragraphedeliste"/>
        <w:numPr>
          <w:ilvl w:val="1"/>
          <w:numId w:val="13"/>
        </w:numPr>
      </w:pPr>
      <w:r>
        <w:t>de la date de modification avec la date courante, champ  « date_modif »</w:t>
      </w:r>
    </w:p>
    <w:p w:rsidR="008A544F" w:rsidRDefault="008A544F" w:rsidP="008A544F">
      <w:pPr>
        <w:pStyle w:val="Paragraphedeliste"/>
        <w:numPr>
          <w:ilvl w:val="1"/>
          <w:numId w:val="13"/>
        </w:numPr>
      </w:pPr>
      <w:r>
        <w:t>de la géométrie du point fonctionnel, champ « shape »</w:t>
      </w:r>
    </w:p>
    <w:p w:rsidR="008A544F" w:rsidRDefault="008A544F" w:rsidP="008A544F">
      <w:pPr>
        <w:ind w:left="1065"/>
      </w:pPr>
      <w:r>
        <w:t>Chaque point fonctionnel est identifié par son id_ftth dans la clause where de la requête de mise à jour.</w:t>
      </w:r>
    </w:p>
    <w:p w:rsidR="008A544F" w:rsidRDefault="008A544F" w:rsidP="008A544F">
      <w:pPr>
        <w:ind w:left="1065"/>
      </w:pPr>
      <w:r>
        <w:t xml:space="preserve">La table mise à jour est ftth_pf. </w:t>
      </w:r>
    </w:p>
    <w:p w:rsidR="008A544F" w:rsidRDefault="008A544F" w:rsidP="008A544F"/>
    <w:p w:rsidR="008A544F" w:rsidRDefault="008A544F" w:rsidP="008A544F">
      <w:pPr>
        <w:pStyle w:val="Paragraphedeliste"/>
        <w:numPr>
          <w:ilvl w:val="0"/>
          <w:numId w:val="152"/>
        </w:numPr>
      </w:pPr>
      <w:r>
        <w:t>Récupération des parcours (décodage de l’objet JSON).</w:t>
      </w:r>
    </w:p>
    <w:p w:rsidR="008A544F" w:rsidRDefault="008A544F" w:rsidP="008A544F">
      <w:pPr>
        <w:ind w:left="1065"/>
      </w:pPr>
      <w:r>
        <w:t xml:space="preserve">Pour chaque parcours, mise à jour </w:t>
      </w:r>
      <w:r w:rsidRPr="000237F3">
        <w:t>en base de données</w:t>
      </w:r>
      <w:r>
        <w:t> :</w:t>
      </w:r>
    </w:p>
    <w:p w:rsidR="008A544F" w:rsidRDefault="008A544F" w:rsidP="008A544F">
      <w:pPr>
        <w:pStyle w:val="Paragraphedeliste"/>
        <w:numPr>
          <w:ilvl w:val="1"/>
          <w:numId w:val="13"/>
        </w:numPr>
      </w:pPr>
      <w:r>
        <w:t>des attributs à partir des informations récupérées : id_metier_site_a, id_metier_site_b, longueur, composition</w:t>
      </w:r>
    </w:p>
    <w:p w:rsidR="008A544F" w:rsidRDefault="008A544F" w:rsidP="008A544F">
      <w:pPr>
        <w:pStyle w:val="Paragraphedeliste"/>
        <w:numPr>
          <w:ilvl w:val="1"/>
          <w:numId w:val="13"/>
        </w:numPr>
      </w:pPr>
      <w:r>
        <w:t>de l’auteur de la modification, champ « auteur »</w:t>
      </w:r>
    </w:p>
    <w:p w:rsidR="008A544F" w:rsidRDefault="008A544F" w:rsidP="008A544F">
      <w:pPr>
        <w:pStyle w:val="Paragraphedeliste"/>
        <w:numPr>
          <w:ilvl w:val="1"/>
          <w:numId w:val="13"/>
        </w:numPr>
      </w:pPr>
      <w:r>
        <w:t>de la date de modification avec la date courante, champ  « date_modif »</w:t>
      </w:r>
    </w:p>
    <w:p w:rsidR="008A544F" w:rsidRDefault="008A544F" w:rsidP="008A544F">
      <w:pPr>
        <w:pStyle w:val="Paragraphedeliste"/>
        <w:numPr>
          <w:ilvl w:val="1"/>
          <w:numId w:val="13"/>
        </w:numPr>
      </w:pPr>
      <w:r>
        <w:t>de la géométrie du parcours, champ « shape »</w:t>
      </w:r>
    </w:p>
    <w:p w:rsidR="008A544F" w:rsidRDefault="008A544F" w:rsidP="008A544F">
      <w:pPr>
        <w:ind w:left="1065"/>
      </w:pPr>
      <w:r>
        <w:t>Chaque parcours est identifié par son id_ftth dans la clause where de la requête de mise à jour.</w:t>
      </w:r>
    </w:p>
    <w:p w:rsidR="008A544F" w:rsidRDefault="008A544F" w:rsidP="008A544F">
      <w:pPr>
        <w:ind w:left="1065"/>
      </w:pPr>
      <w:r>
        <w:t>La table mise à jour est ftth_parcours.</w:t>
      </w:r>
    </w:p>
    <w:p w:rsidR="008A544F" w:rsidRDefault="008A544F" w:rsidP="008A544F"/>
    <w:p w:rsidR="008A544F" w:rsidRDefault="008A544F" w:rsidP="008A544F">
      <w:pPr>
        <w:pStyle w:val="Paragraphedeliste"/>
        <w:numPr>
          <w:ilvl w:val="0"/>
          <w:numId w:val="152"/>
        </w:numPr>
      </w:pPr>
      <w:r>
        <w:t>Récupération des câbles (décodage de l’objet JSON).</w:t>
      </w:r>
    </w:p>
    <w:p w:rsidR="008A544F" w:rsidRDefault="008A544F" w:rsidP="008A544F">
      <w:pPr>
        <w:ind w:left="1065"/>
      </w:pPr>
      <w:r>
        <w:t xml:space="preserve">Pour chaque câble, mise à jour </w:t>
      </w:r>
      <w:r w:rsidRPr="000237F3">
        <w:t>en base de données</w:t>
      </w:r>
      <w:r>
        <w:t> :</w:t>
      </w:r>
    </w:p>
    <w:p w:rsidR="008A544F" w:rsidRDefault="008A544F" w:rsidP="008A544F">
      <w:pPr>
        <w:pStyle w:val="Paragraphedeliste"/>
        <w:numPr>
          <w:ilvl w:val="1"/>
          <w:numId w:val="13"/>
        </w:numPr>
      </w:pPr>
      <w:r>
        <w:t>des attributs à partir des informations récupérées : id_metier_site_a, id_metier_site_b, longueur</w:t>
      </w:r>
    </w:p>
    <w:p w:rsidR="008A544F" w:rsidRDefault="008A544F" w:rsidP="008A544F">
      <w:pPr>
        <w:pStyle w:val="Paragraphedeliste"/>
        <w:numPr>
          <w:ilvl w:val="1"/>
          <w:numId w:val="13"/>
        </w:numPr>
      </w:pPr>
      <w:r>
        <w:t>de l’auteur de la modification, champ « auteur »</w:t>
      </w:r>
    </w:p>
    <w:p w:rsidR="008A544F" w:rsidRDefault="008A544F" w:rsidP="008A544F">
      <w:pPr>
        <w:pStyle w:val="Paragraphedeliste"/>
        <w:numPr>
          <w:ilvl w:val="1"/>
          <w:numId w:val="13"/>
        </w:numPr>
      </w:pPr>
      <w:r>
        <w:t>de la date de modification avec la date courante, champ  « date_modif »</w:t>
      </w:r>
    </w:p>
    <w:p w:rsidR="008A544F" w:rsidRDefault="008A544F" w:rsidP="008A544F">
      <w:pPr>
        <w:pStyle w:val="Paragraphedeliste"/>
        <w:numPr>
          <w:ilvl w:val="1"/>
          <w:numId w:val="13"/>
        </w:numPr>
      </w:pPr>
      <w:r>
        <w:t>de la géométrie du câble, champ « shape »</w:t>
      </w:r>
    </w:p>
    <w:p w:rsidR="008A544F" w:rsidRDefault="008A544F" w:rsidP="008A544F">
      <w:pPr>
        <w:ind w:left="1065"/>
      </w:pPr>
      <w:r>
        <w:t>Chaque câble est identifié par son id_ftth dans la clause where de la requête de mise à jour.</w:t>
      </w:r>
    </w:p>
    <w:p w:rsidR="008A544F" w:rsidRDefault="008A544F" w:rsidP="008A544F">
      <w:pPr>
        <w:ind w:left="1065"/>
      </w:pPr>
      <w:r>
        <w:t>La table mise à jour est ftth_cable.</w:t>
      </w:r>
    </w:p>
    <w:p w:rsidR="008A544F" w:rsidRDefault="008A544F" w:rsidP="008A544F"/>
    <w:p w:rsidR="008A544F" w:rsidRDefault="008A544F" w:rsidP="008A544F"/>
    <w:p w:rsidR="008A544F" w:rsidRDefault="008A544F" w:rsidP="008A544F">
      <w:r>
        <w:t>L’ensemble des requêtes de mise à jour en base de données pour le recalage d’un site sont effectuées au sein de la même connexion.</w:t>
      </w:r>
    </w:p>
    <w:p w:rsidR="008A544F" w:rsidRDefault="008A544F" w:rsidP="008A544F">
      <w:r>
        <w:t>Si une requête échoue, le traitement est interrompu et un retour arrière (rollback) est effectué pour toutes les requêtes déjà effectuées. Une réponse indiquant un statut KO du recalage du site est alors retournée à l’IHM.</w:t>
      </w:r>
    </w:p>
    <w:p w:rsidR="008A544F" w:rsidRDefault="008A544F" w:rsidP="008A544F">
      <w:r>
        <w:t xml:space="preserve">Sinon, c’est-à-dire si toutes les requêtes sont en succès, les mises à jour en base de données sont validées (commit). </w:t>
      </w:r>
      <w:r w:rsidRPr="009D4BB3">
        <w:t xml:space="preserve">Une réponse indiquant un statut </w:t>
      </w:r>
      <w:r>
        <w:t>OK</w:t>
      </w:r>
      <w:r w:rsidRPr="009D4BB3">
        <w:t xml:space="preserve"> du recalage du site est </w:t>
      </w:r>
      <w:r>
        <w:t xml:space="preserve">alors </w:t>
      </w:r>
      <w:r w:rsidRPr="009D4BB3">
        <w:t>retourné à l’IHM.</w:t>
      </w:r>
    </w:p>
    <w:p w:rsidR="008A544F" w:rsidRPr="007C1D09" w:rsidRDefault="008A544F" w:rsidP="008A544F">
      <w:r>
        <w:t>Le format de la réponse à la requête de recalage, remontée à l’IHM, est le suivant :</w:t>
      </w:r>
    </w:p>
    <w:tbl>
      <w:tblPr>
        <w:tblStyle w:val="Grilledutableau"/>
        <w:tblW w:w="0" w:type="auto"/>
        <w:tblLook w:val="04A0"/>
      </w:tblPr>
      <w:tblGrid>
        <w:gridCol w:w="2802"/>
        <w:gridCol w:w="3230"/>
        <w:gridCol w:w="2638"/>
      </w:tblGrid>
      <w:tr w:rsidR="008A544F" w:rsidTr="00590D32">
        <w:tc>
          <w:tcPr>
            <w:tcW w:w="2802" w:type="dxa"/>
            <w:tcBorders>
              <w:bottom w:val="single" w:sz="4" w:space="0" w:color="auto"/>
            </w:tcBorders>
            <w:shd w:val="clear" w:color="auto" w:fill="D9D9D9" w:themeFill="background1" w:themeFillShade="D9"/>
          </w:tcPr>
          <w:p w:rsidR="008A544F" w:rsidRDefault="008A544F" w:rsidP="00590D32">
            <w:r>
              <w:t>Champ</w:t>
            </w:r>
          </w:p>
        </w:tc>
        <w:tc>
          <w:tcPr>
            <w:tcW w:w="3230" w:type="dxa"/>
            <w:tcBorders>
              <w:bottom w:val="single" w:sz="4" w:space="0" w:color="auto"/>
            </w:tcBorders>
            <w:shd w:val="clear" w:color="auto" w:fill="D9D9D9" w:themeFill="background1" w:themeFillShade="D9"/>
          </w:tcPr>
          <w:p w:rsidR="008A544F" w:rsidRDefault="008A544F" w:rsidP="00590D32">
            <w:r>
              <w:t>Commentaire</w:t>
            </w:r>
          </w:p>
        </w:tc>
        <w:tc>
          <w:tcPr>
            <w:tcW w:w="2638" w:type="dxa"/>
            <w:tcBorders>
              <w:bottom w:val="single" w:sz="4" w:space="0" w:color="auto"/>
            </w:tcBorders>
            <w:shd w:val="clear" w:color="auto" w:fill="D9D9D9" w:themeFill="background1" w:themeFillShade="D9"/>
          </w:tcPr>
          <w:p w:rsidR="008A544F" w:rsidRDefault="008A544F" w:rsidP="00590D32">
            <w:r>
              <w:t>Valeurs possibles</w:t>
            </w:r>
          </w:p>
        </w:tc>
      </w:tr>
      <w:tr w:rsidR="008A544F" w:rsidRPr="006E6E9E" w:rsidTr="00590D32">
        <w:tc>
          <w:tcPr>
            <w:tcW w:w="2802" w:type="dxa"/>
            <w:tcBorders>
              <w:bottom w:val="single" w:sz="4" w:space="0" w:color="auto"/>
            </w:tcBorders>
            <w:shd w:val="clear" w:color="auto" w:fill="auto"/>
          </w:tcPr>
          <w:p w:rsidR="008A544F" w:rsidRPr="006E6E9E" w:rsidRDefault="008A544F" w:rsidP="00590D32">
            <w:r w:rsidRPr="006E6E9E">
              <w:t>success</w:t>
            </w:r>
          </w:p>
        </w:tc>
        <w:tc>
          <w:tcPr>
            <w:tcW w:w="3230" w:type="dxa"/>
            <w:tcBorders>
              <w:bottom w:val="single" w:sz="4" w:space="0" w:color="auto"/>
            </w:tcBorders>
            <w:shd w:val="clear" w:color="auto" w:fill="auto"/>
          </w:tcPr>
          <w:p w:rsidR="008A544F" w:rsidRPr="006E6E9E" w:rsidRDefault="008A544F" w:rsidP="00590D32">
            <w:r w:rsidRPr="006E6E9E">
              <w:t>Succès ou non de la transaction</w:t>
            </w:r>
          </w:p>
        </w:tc>
        <w:tc>
          <w:tcPr>
            <w:tcW w:w="2638" w:type="dxa"/>
            <w:tcBorders>
              <w:bottom w:val="single" w:sz="4" w:space="0" w:color="auto"/>
            </w:tcBorders>
            <w:shd w:val="clear" w:color="auto" w:fill="auto"/>
          </w:tcPr>
          <w:p w:rsidR="008A544F" w:rsidRPr="006E6E9E" w:rsidRDefault="008A544F" w:rsidP="00590D32">
            <w:r w:rsidRPr="006E6E9E">
              <w:t>true</w:t>
            </w:r>
          </w:p>
          <w:p w:rsidR="008A544F" w:rsidRPr="006E6E9E" w:rsidRDefault="008A544F" w:rsidP="00590D32">
            <w:r w:rsidRPr="006E6E9E">
              <w:t>false</w:t>
            </w:r>
          </w:p>
        </w:tc>
      </w:tr>
      <w:tr w:rsidR="008A544F" w:rsidRPr="006E6E9E" w:rsidTr="00590D32">
        <w:tc>
          <w:tcPr>
            <w:tcW w:w="2802" w:type="dxa"/>
            <w:tcBorders>
              <w:bottom w:val="single" w:sz="4" w:space="0" w:color="auto"/>
            </w:tcBorders>
            <w:shd w:val="clear" w:color="auto" w:fill="auto"/>
          </w:tcPr>
          <w:p w:rsidR="008A544F" w:rsidRPr="006E6E9E" w:rsidRDefault="008A544F" w:rsidP="00590D32">
            <w:r w:rsidRPr="006E6E9E">
              <w:t>status</w:t>
            </w:r>
          </w:p>
        </w:tc>
        <w:tc>
          <w:tcPr>
            <w:tcW w:w="3230" w:type="dxa"/>
            <w:tcBorders>
              <w:bottom w:val="single" w:sz="4" w:space="0" w:color="auto"/>
            </w:tcBorders>
            <w:shd w:val="clear" w:color="auto" w:fill="auto"/>
          </w:tcPr>
          <w:p w:rsidR="008A544F" w:rsidRPr="006E6E9E" w:rsidRDefault="008A544F" w:rsidP="00590D32">
            <w:r w:rsidRPr="006E6E9E">
              <w:t>Statut du recalage du site</w:t>
            </w:r>
          </w:p>
        </w:tc>
        <w:tc>
          <w:tcPr>
            <w:tcW w:w="2638" w:type="dxa"/>
            <w:tcBorders>
              <w:bottom w:val="single" w:sz="4" w:space="0" w:color="auto"/>
            </w:tcBorders>
            <w:shd w:val="clear" w:color="auto" w:fill="auto"/>
          </w:tcPr>
          <w:p w:rsidR="008A544F" w:rsidRPr="006E6E9E" w:rsidRDefault="008A544F" w:rsidP="00590D32">
            <w:r w:rsidRPr="006E6E9E">
              <w:t>ok</w:t>
            </w:r>
          </w:p>
          <w:p w:rsidR="008A544F" w:rsidRPr="006E6E9E" w:rsidRDefault="008A544F" w:rsidP="00590D32">
            <w:r w:rsidRPr="006E6E9E">
              <w:t>ko</w:t>
            </w:r>
          </w:p>
        </w:tc>
      </w:tr>
      <w:tr w:rsidR="008A544F" w:rsidTr="00590D32">
        <w:tc>
          <w:tcPr>
            <w:tcW w:w="2802" w:type="dxa"/>
            <w:shd w:val="clear" w:color="auto" w:fill="auto"/>
          </w:tcPr>
          <w:p w:rsidR="008A544F" w:rsidRPr="006E6E9E" w:rsidRDefault="008A544F" w:rsidP="00590D32">
            <w:r w:rsidRPr="006E6E9E">
              <w:t>errMess</w:t>
            </w:r>
          </w:p>
        </w:tc>
        <w:tc>
          <w:tcPr>
            <w:tcW w:w="3230" w:type="dxa"/>
            <w:shd w:val="clear" w:color="auto" w:fill="auto"/>
          </w:tcPr>
          <w:p w:rsidR="008A544F" w:rsidRPr="006E6E9E" w:rsidRDefault="008A544F" w:rsidP="00590D32">
            <w:r w:rsidRPr="006E6E9E">
              <w:t>Message d’erreur technique en cas d’erreur</w:t>
            </w:r>
          </w:p>
        </w:tc>
        <w:tc>
          <w:tcPr>
            <w:tcW w:w="2638" w:type="dxa"/>
            <w:shd w:val="clear" w:color="auto" w:fill="auto"/>
          </w:tcPr>
          <w:p w:rsidR="008A544F" w:rsidRDefault="008A544F" w:rsidP="00590D32"/>
        </w:tc>
      </w:tr>
    </w:tbl>
    <w:p w:rsidR="008A544F" w:rsidRDefault="008A544F" w:rsidP="008A544F"/>
    <w:p w:rsidR="008A544F" w:rsidRDefault="008A544F" w:rsidP="008A544F"/>
    <w:p w:rsidR="003007F0" w:rsidRDefault="008A544F">
      <w:pPr>
        <w:pStyle w:val="Titre5"/>
      </w:pPr>
      <w:r w:rsidRPr="00887B56">
        <w:t xml:space="preserve">Cas particulier pour le recalage des parcours « Réels » associés à des parcours « Virtuels » </w:t>
      </w:r>
    </w:p>
    <w:p w:rsidR="008A544F" w:rsidRPr="00606368" w:rsidRDefault="008A544F" w:rsidP="008A544F">
      <w:pPr>
        <w:rPr>
          <w:highlight w:val="yellow"/>
        </w:rPr>
      </w:pPr>
    </w:p>
    <w:p w:rsidR="008A544F" w:rsidRPr="00DA4B0D" w:rsidRDefault="008A544F" w:rsidP="008A544F">
      <w:r w:rsidRPr="00DA4B0D">
        <w:t xml:space="preserve">Dans le cas où l’on recale l’extrémité d’un parcours virtuel (l’immeuble ici) : </w:t>
      </w:r>
    </w:p>
    <w:p w:rsidR="008A544F" w:rsidRPr="00DA4B0D" w:rsidRDefault="008A544F" w:rsidP="008A544F"/>
    <w:p w:rsidR="001F2AEE" w:rsidRDefault="00237576" w:rsidP="001F2AEE">
      <w:pPr>
        <w:jc w:val="center"/>
      </w:pPr>
      <w:r>
        <w:rPr>
          <w:noProof/>
        </w:rPr>
        <w:drawing>
          <wp:inline distT="0" distB="0" distL="0" distR="0">
            <wp:extent cx="1768475" cy="2708910"/>
            <wp:effectExtent l="19050" t="0" r="3175" b="0"/>
            <wp:docPr id="72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1768475" cy="2708910"/>
                    </a:xfrm>
                    <a:prstGeom prst="rect">
                      <a:avLst/>
                    </a:prstGeom>
                    <a:noFill/>
                    <a:ln w="9525">
                      <a:noFill/>
                      <a:miter lim="800000"/>
                      <a:headEnd/>
                      <a:tailEnd/>
                    </a:ln>
                  </pic:spPr>
                </pic:pic>
              </a:graphicData>
            </a:graphic>
          </wp:inline>
        </w:drawing>
      </w:r>
    </w:p>
    <w:p w:rsidR="008A544F" w:rsidRPr="00DA4B0D" w:rsidRDefault="008A544F" w:rsidP="008A544F"/>
    <w:p w:rsidR="008A544F" w:rsidRPr="00DA4B0D" w:rsidRDefault="008A544F" w:rsidP="008A544F">
      <w:r w:rsidRPr="00DA4B0D">
        <w:t>Les 2 parcours (réel et virtuel) sont associés attributairement au site recalé .</w:t>
      </w:r>
    </w:p>
    <w:p w:rsidR="008A544F" w:rsidRPr="00DA4B0D" w:rsidRDefault="008A544F" w:rsidP="008A544F"/>
    <w:p w:rsidR="008A544F" w:rsidRPr="00DA4B0D" w:rsidRDefault="008A544F" w:rsidP="008A544F">
      <w:r w:rsidRPr="00DA4B0D">
        <w:t>Dans le processus de recalage, si on déplace l’immeuble sur un itinéraire faisant le lien avec la chambre FTTH, les 2 parcours sont taggués comme étant « réel ».</w:t>
      </w:r>
    </w:p>
    <w:p w:rsidR="008A544F" w:rsidRPr="00DA4B0D" w:rsidRDefault="008A544F" w:rsidP="008A544F">
      <w:r w:rsidRPr="00DA4B0D">
        <w:t>A l’inverse, si on déplace l’immeuble à un endroit sans itinéraire, les 2 sont parcours sont taggués « virtuel ».</w:t>
      </w:r>
    </w:p>
    <w:p w:rsidR="008A544F" w:rsidRPr="00DA4B0D" w:rsidRDefault="008A544F" w:rsidP="008A544F"/>
    <w:p w:rsidR="008A544F" w:rsidRPr="00DA4B0D" w:rsidRDefault="008A544F" w:rsidP="008A544F">
      <w:r w:rsidRPr="00DA4B0D">
        <w:t>Il n’est pas possible automatiquement de déterminer les parcours non nécessaires.</w:t>
      </w:r>
    </w:p>
    <w:p w:rsidR="008A544F" w:rsidRPr="00DA4B0D" w:rsidRDefault="008A544F" w:rsidP="008A544F"/>
    <w:p w:rsidR="008A544F" w:rsidRPr="00DA4B0D" w:rsidRDefault="008A544F" w:rsidP="008A544F">
      <w:r w:rsidRPr="00DA4B0D">
        <w:t xml:space="preserve">Si le processus de recalage enregistre au moins 2 parcours ayant les mêmes sites extrémités et la même géométrie, le message suivant est affiché lorsque que l’enregistrement est réussi : </w:t>
      </w:r>
    </w:p>
    <w:p w:rsidR="008A544F" w:rsidRPr="00DA4B0D" w:rsidRDefault="008A544F" w:rsidP="008A544F"/>
    <w:p w:rsidR="001F2AEE" w:rsidRDefault="00237576" w:rsidP="001F2AEE">
      <w:pPr>
        <w:jc w:val="center"/>
      </w:pPr>
      <w:r>
        <w:rPr>
          <w:noProof/>
        </w:rPr>
        <w:lastRenderedPageBreak/>
        <w:drawing>
          <wp:inline distT="0" distB="0" distL="0" distR="0">
            <wp:extent cx="3476625" cy="1501140"/>
            <wp:effectExtent l="19050" t="0" r="9525" b="0"/>
            <wp:docPr id="726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3476625" cy="1501140"/>
                    </a:xfrm>
                    <a:prstGeom prst="rect">
                      <a:avLst/>
                    </a:prstGeom>
                    <a:noFill/>
                    <a:ln w="9525">
                      <a:noFill/>
                      <a:miter lim="800000"/>
                      <a:headEnd/>
                      <a:tailEnd/>
                    </a:ln>
                  </pic:spPr>
                </pic:pic>
              </a:graphicData>
            </a:graphic>
          </wp:inline>
        </w:drawing>
      </w:r>
    </w:p>
    <w:p w:rsidR="008A544F" w:rsidRPr="00DA4B0D" w:rsidRDefault="008A544F" w:rsidP="008A544F"/>
    <w:p w:rsidR="008A544F" w:rsidRPr="00DA4B0D" w:rsidRDefault="008A544F" w:rsidP="008A544F">
      <w:r w:rsidRPr="00DA4B0D">
        <w:t xml:space="preserve">Remarque : L’identification de ces parcours « virtuels » est possible via la table attributaire en réalisant le filtre spatial suivant (le statut de la zone de recalage étant optionnel) : </w:t>
      </w:r>
    </w:p>
    <w:p w:rsidR="008A544F" w:rsidRPr="00DA4B0D" w:rsidRDefault="008A544F" w:rsidP="008A544F"/>
    <w:p w:rsidR="008A544F" w:rsidRPr="00DA4B0D" w:rsidRDefault="00237576" w:rsidP="008A544F">
      <w:pPr>
        <w:jc w:val="center"/>
      </w:pPr>
      <w:r>
        <w:rPr>
          <w:noProof/>
        </w:rPr>
        <w:drawing>
          <wp:inline distT="0" distB="0" distL="0" distR="0">
            <wp:extent cx="2981813" cy="1865376"/>
            <wp:effectExtent l="19050" t="0" r="9037" b="0"/>
            <wp:docPr id="726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2977480" cy="1862665"/>
                    </a:xfrm>
                    <a:prstGeom prst="rect">
                      <a:avLst/>
                    </a:prstGeom>
                    <a:noFill/>
                    <a:ln w="9525">
                      <a:noFill/>
                      <a:miter lim="800000"/>
                      <a:headEnd/>
                      <a:tailEnd/>
                    </a:ln>
                  </pic:spPr>
                </pic:pic>
              </a:graphicData>
            </a:graphic>
          </wp:inline>
        </w:drawing>
      </w:r>
      <w:r w:rsidR="008A544F" w:rsidRPr="00DA4B0D">
        <w:t xml:space="preserve">   </w:t>
      </w:r>
      <w:r>
        <w:rPr>
          <w:noProof/>
        </w:rPr>
        <w:drawing>
          <wp:inline distT="0" distB="0" distL="0" distR="0">
            <wp:extent cx="2972639" cy="2348180"/>
            <wp:effectExtent l="19050" t="0" r="0" b="0"/>
            <wp:docPr id="72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972337" cy="2347941"/>
                    </a:xfrm>
                    <a:prstGeom prst="rect">
                      <a:avLst/>
                    </a:prstGeom>
                    <a:noFill/>
                    <a:ln w="9525">
                      <a:noFill/>
                      <a:miter lim="800000"/>
                      <a:headEnd/>
                      <a:tailEnd/>
                    </a:ln>
                  </pic:spPr>
                </pic:pic>
              </a:graphicData>
            </a:graphic>
          </wp:inline>
        </w:drawing>
      </w:r>
    </w:p>
    <w:p w:rsidR="008A544F" w:rsidRPr="00DA4B0D" w:rsidRDefault="008A544F" w:rsidP="008A544F"/>
    <w:p w:rsidR="003007F0" w:rsidRDefault="008A544F">
      <w:pPr>
        <w:pStyle w:val="Titre5"/>
      </w:pPr>
      <w:r w:rsidRPr="00DA4B0D">
        <w:t>Résultat de l’enregistrement</w:t>
      </w:r>
    </w:p>
    <w:p w:rsidR="008A544F" w:rsidRPr="00DA4B0D" w:rsidRDefault="008A544F" w:rsidP="008A544F">
      <w:r w:rsidRPr="00DA4B0D">
        <w:t>Si le recalage du site est KO (status = ko dans la réponse à la requête de recalage), alors une pop-up s’affiche avec le message suivant « Le recalage du site a échoué. » avec le cas échéant le détail de l’erreur survenue.</w:t>
      </w:r>
    </w:p>
    <w:p w:rsidR="008A544F" w:rsidRPr="00DA4B0D" w:rsidRDefault="008A544F" w:rsidP="008A544F">
      <w:r w:rsidRPr="00DA4B0D">
        <w:t xml:space="preserve">Si le recalage du site est OK (status = ok dans la réponse à la requête de recalage), alors un message indiquant que le recalage est terminé est affiché en haut de l’IHM de recalage des sites. </w:t>
      </w:r>
    </w:p>
    <w:p w:rsidR="008A544F" w:rsidRPr="00DA4B0D" w:rsidRDefault="008A544F" w:rsidP="008A544F"/>
    <w:p w:rsidR="003007F0" w:rsidRDefault="008A544F">
      <w:r w:rsidRPr="00DA4B0D">
        <w:t>Après la réponse de la requête, la carte est rafraichie afin de visualiser les modifications apportées.</w:t>
      </w:r>
    </w:p>
    <w:p w:rsidR="003007F0" w:rsidRDefault="003007F0"/>
    <w:p w:rsidR="003007F0" w:rsidRDefault="00882740">
      <w:pPr>
        <w:pStyle w:val="Titre3"/>
      </w:pPr>
      <w:bookmarkStart w:id="361" w:name="_Ref408579896"/>
      <w:bookmarkStart w:id="362" w:name="_Toc426723519"/>
      <w:r>
        <w:t>Widget des zones de recalage</w:t>
      </w:r>
      <w:bookmarkEnd w:id="361"/>
      <w:bookmarkEnd w:id="362"/>
    </w:p>
    <w:p w:rsidR="00882740" w:rsidRDefault="00882740" w:rsidP="00882740">
      <w:r>
        <w:t>Le widget des zones de recalage est composé de 3 onglets :</w:t>
      </w:r>
    </w:p>
    <w:p w:rsidR="00882740" w:rsidRDefault="00882740" w:rsidP="00882740">
      <w:pPr>
        <w:pStyle w:val="Paragraphedeliste"/>
        <w:numPr>
          <w:ilvl w:val="0"/>
          <w:numId w:val="149"/>
        </w:numPr>
      </w:pPr>
      <w:r>
        <w:t>Contour,</w:t>
      </w:r>
    </w:p>
    <w:p w:rsidR="00882740" w:rsidRDefault="00882740" w:rsidP="00882740">
      <w:pPr>
        <w:pStyle w:val="Paragraphedeliste"/>
        <w:numPr>
          <w:ilvl w:val="0"/>
          <w:numId w:val="149"/>
        </w:numPr>
      </w:pPr>
      <w:r>
        <w:t>Général,</w:t>
      </w:r>
    </w:p>
    <w:p w:rsidR="00882740" w:rsidRDefault="00882740" w:rsidP="00882740">
      <w:pPr>
        <w:pStyle w:val="Paragraphedeliste"/>
        <w:numPr>
          <w:ilvl w:val="0"/>
          <w:numId w:val="149"/>
        </w:numPr>
      </w:pPr>
      <w:r>
        <w:t>Autres.</w:t>
      </w:r>
    </w:p>
    <w:p w:rsidR="00882740" w:rsidRDefault="00882740" w:rsidP="00882740"/>
    <w:p w:rsidR="00882740" w:rsidRDefault="00882740" w:rsidP="00882740">
      <w:r>
        <w:t>Ce widget est accessible depuis le menu « Gestion infrastructure ».</w:t>
      </w:r>
    </w:p>
    <w:p w:rsidR="00882740" w:rsidRDefault="00882740" w:rsidP="00882740"/>
    <w:p w:rsidR="00882740" w:rsidRDefault="00882740" w:rsidP="00882740">
      <w:r>
        <w:t>Le widget et sa position dans le menu sont définis dans la table adm_param_client.</w:t>
      </w:r>
    </w:p>
    <w:p w:rsidR="00882740" w:rsidRDefault="00882740" w:rsidP="00882740">
      <w:r>
        <w:t xml:space="preserve">La taille initiale du widget est définie dans le fichier </w:t>
      </w:r>
      <w:r w:rsidRPr="004312DE">
        <w:t>FxFmkWidgetZone</w:t>
      </w:r>
      <w:r>
        <w:t>sRecalage</w:t>
      </w:r>
      <w:r w:rsidRPr="004312DE">
        <w:t>.xml</w:t>
      </w:r>
      <w:r>
        <w:t>.</w:t>
      </w:r>
    </w:p>
    <w:p w:rsidR="00882740" w:rsidRDefault="00882740" w:rsidP="00882740"/>
    <w:p w:rsidR="003007F0" w:rsidRDefault="00882740">
      <w:pPr>
        <w:pStyle w:val="Titre4"/>
      </w:pPr>
      <w:bookmarkStart w:id="363" w:name="_Toc426723520"/>
      <w:r w:rsidRPr="00040049">
        <w:t>Fonctionnement global</w:t>
      </w:r>
      <w:bookmarkEnd w:id="363"/>
    </w:p>
    <w:p w:rsidR="00882740" w:rsidRDefault="00882740" w:rsidP="00882740">
      <w:r>
        <w:t>4 actions sont possibles pour les zones de recalage :</w:t>
      </w:r>
    </w:p>
    <w:p w:rsidR="00882740" w:rsidRDefault="00882740" w:rsidP="00882740">
      <w:pPr>
        <w:pStyle w:val="Paragraphedeliste"/>
        <w:numPr>
          <w:ilvl w:val="0"/>
          <w:numId w:val="124"/>
        </w:numPr>
      </w:pPr>
      <w:r>
        <w:t>Création</w:t>
      </w:r>
    </w:p>
    <w:p w:rsidR="00882740" w:rsidRDefault="00882740" w:rsidP="00882740">
      <w:pPr>
        <w:pStyle w:val="Paragraphedeliste"/>
        <w:numPr>
          <w:ilvl w:val="0"/>
          <w:numId w:val="124"/>
        </w:numPr>
      </w:pPr>
      <w:r>
        <w:lastRenderedPageBreak/>
        <w:t>Modification</w:t>
      </w:r>
    </w:p>
    <w:p w:rsidR="00882740" w:rsidRDefault="00882740" w:rsidP="00882740">
      <w:pPr>
        <w:pStyle w:val="Paragraphedeliste"/>
        <w:numPr>
          <w:ilvl w:val="0"/>
          <w:numId w:val="124"/>
        </w:numPr>
      </w:pPr>
      <w:r>
        <w:t>Suppression</w:t>
      </w:r>
    </w:p>
    <w:p w:rsidR="00882740" w:rsidRDefault="00882740" w:rsidP="00882740">
      <w:pPr>
        <w:pStyle w:val="Paragraphedeliste"/>
        <w:numPr>
          <w:ilvl w:val="0"/>
          <w:numId w:val="124"/>
        </w:numPr>
      </w:pPr>
      <w:r>
        <w:t>Consultation</w:t>
      </w:r>
    </w:p>
    <w:p w:rsidR="00882740" w:rsidRDefault="00882740" w:rsidP="00882740"/>
    <w:p w:rsidR="00882740" w:rsidRDefault="00882740" w:rsidP="00882740">
      <w:r>
        <w:t xml:space="preserve">Ces fonctionnalités sont définies dans la table drt_fonctionnalite avec les noms suivants : </w:t>
      </w:r>
    </w:p>
    <w:tbl>
      <w:tblPr>
        <w:tblStyle w:val="Grilleclaire-Accent11"/>
        <w:tblW w:w="0" w:type="auto"/>
        <w:tblLook w:val="04A0"/>
      </w:tblPr>
      <w:tblGrid>
        <w:gridCol w:w="4889"/>
        <w:gridCol w:w="4889"/>
      </w:tblGrid>
      <w:tr w:rsidR="00882740" w:rsidTr="00590D32">
        <w:trPr>
          <w:cnfStyle w:val="100000000000"/>
        </w:trPr>
        <w:tc>
          <w:tcPr>
            <w:cnfStyle w:val="001000000000"/>
            <w:tcW w:w="4889" w:type="dxa"/>
          </w:tcPr>
          <w:p w:rsidR="00882740" w:rsidRDefault="00882740" w:rsidP="00590D32">
            <w:r>
              <w:t>Fonctionnalité</w:t>
            </w:r>
          </w:p>
        </w:tc>
        <w:tc>
          <w:tcPr>
            <w:tcW w:w="4889" w:type="dxa"/>
          </w:tcPr>
          <w:p w:rsidR="00882740" w:rsidRDefault="00882740" w:rsidP="00590D32">
            <w:pPr>
              <w:cnfStyle w:val="100000000000"/>
            </w:pPr>
            <w:r>
              <w:t>Nom</w:t>
            </w:r>
          </w:p>
        </w:tc>
      </w:tr>
      <w:tr w:rsidR="00882740" w:rsidTr="00590D32">
        <w:trPr>
          <w:cnfStyle w:val="000000100000"/>
        </w:trPr>
        <w:tc>
          <w:tcPr>
            <w:cnfStyle w:val="001000000000"/>
            <w:tcW w:w="4889" w:type="dxa"/>
          </w:tcPr>
          <w:p w:rsidR="00882740" w:rsidRDefault="00882740" w:rsidP="00590D32">
            <w:r>
              <w:t>Création</w:t>
            </w:r>
          </w:p>
        </w:tc>
        <w:tc>
          <w:tcPr>
            <w:tcW w:w="4889" w:type="dxa"/>
          </w:tcPr>
          <w:p w:rsidR="00882740" w:rsidRDefault="00882740" w:rsidP="00590D32">
            <w:pPr>
              <w:cnfStyle w:val="000000100000"/>
            </w:pPr>
            <w:r>
              <w:t>zones.recalage.bouton.creer</w:t>
            </w:r>
          </w:p>
        </w:tc>
      </w:tr>
      <w:tr w:rsidR="00882740" w:rsidTr="00590D32">
        <w:trPr>
          <w:cnfStyle w:val="000000010000"/>
        </w:trPr>
        <w:tc>
          <w:tcPr>
            <w:cnfStyle w:val="001000000000"/>
            <w:tcW w:w="4889" w:type="dxa"/>
          </w:tcPr>
          <w:p w:rsidR="00882740" w:rsidRDefault="00882740" w:rsidP="00590D32">
            <w:r>
              <w:t>Modification</w:t>
            </w:r>
          </w:p>
        </w:tc>
        <w:tc>
          <w:tcPr>
            <w:tcW w:w="4889" w:type="dxa"/>
          </w:tcPr>
          <w:p w:rsidR="00882740" w:rsidRDefault="00882740" w:rsidP="00590D32">
            <w:pPr>
              <w:cnfStyle w:val="000000010000"/>
            </w:pPr>
            <w:r>
              <w:t>zones.recalage.bouton.modifier</w:t>
            </w:r>
          </w:p>
        </w:tc>
      </w:tr>
      <w:tr w:rsidR="00882740" w:rsidTr="00590D32">
        <w:trPr>
          <w:cnfStyle w:val="000000100000"/>
        </w:trPr>
        <w:tc>
          <w:tcPr>
            <w:cnfStyle w:val="001000000000"/>
            <w:tcW w:w="4889" w:type="dxa"/>
          </w:tcPr>
          <w:p w:rsidR="00882740" w:rsidRDefault="00882740" w:rsidP="00590D32">
            <w:r>
              <w:t>Suppression</w:t>
            </w:r>
          </w:p>
        </w:tc>
        <w:tc>
          <w:tcPr>
            <w:tcW w:w="4889" w:type="dxa"/>
          </w:tcPr>
          <w:p w:rsidR="00882740" w:rsidRDefault="00882740" w:rsidP="00590D32">
            <w:pPr>
              <w:cnfStyle w:val="000000100000"/>
            </w:pPr>
            <w:r>
              <w:t>zones.recalage.bouton.supprimer</w:t>
            </w:r>
          </w:p>
        </w:tc>
      </w:tr>
      <w:tr w:rsidR="00882740" w:rsidTr="00590D32">
        <w:trPr>
          <w:cnfStyle w:val="000000010000"/>
        </w:trPr>
        <w:tc>
          <w:tcPr>
            <w:cnfStyle w:val="001000000000"/>
            <w:tcW w:w="4889" w:type="dxa"/>
          </w:tcPr>
          <w:p w:rsidR="00882740" w:rsidRDefault="00882740" w:rsidP="00590D32">
            <w:r>
              <w:t>Constultation</w:t>
            </w:r>
          </w:p>
        </w:tc>
        <w:tc>
          <w:tcPr>
            <w:tcW w:w="4889" w:type="dxa"/>
          </w:tcPr>
          <w:p w:rsidR="00882740" w:rsidRDefault="00882740" w:rsidP="00590D32">
            <w:pPr>
              <w:cnfStyle w:val="000000010000"/>
            </w:pPr>
            <w:r>
              <w:t>zones.recalage.bouton.consulter</w:t>
            </w:r>
          </w:p>
        </w:tc>
      </w:tr>
    </w:tbl>
    <w:p w:rsidR="00882740" w:rsidRDefault="00882740" w:rsidP="00882740"/>
    <w:p w:rsidR="00882740" w:rsidRDefault="00882740" w:rsidP="00882740">
      <w:r>
        <w:t>La table drt_asso_profil_fonction associe les fonctionnalités aux profils.</w:t>
      </w:r>
    </w:p>
    <w:p w:rsidR="00882740" w:rsidRDefault="00882740" w:rsidP="00882740">
      <w:r>
        <w:t>Les profils CAFF référent et Sous-traitant référent sont ajoutés en G1R5 dans la table drt_profil afin de leurs associer des droits spécifiques sur les zones de recalage.</w:t>
      </w:r>
    </w:p>
    <w:p w:rsidR="00882740" w:rsidRDefault="00882740" w:rsidP="00882740"/>
    <w:p w:rsidR="00882740" w:rsidRDefault="00882740" w:rsidP="00882740">
      <w:r>
        <w:t>La configuration du Widget est définie en base de données.</w:t>
      </w:r>
    </w:p>
    <w:p w:rsidR="003007F0" w:rsidRDefault="00882740">
      <w:pPr>
        <w:pStyle w:val="Titre5"/>
      </w:pPr>
      <w:r>
        <w:t>Création</w:t>
      </w:r>
    </w:p>
    <w:p w:rsidR="00882740" w:rsidRDefault="00882740" w:rsidP="00882740">
      <w:r w:rsidRPr="00F865A8">
        <w:t>Tous les utilisateurs sauf les consultants et les soutiens peuvent créer une zone de recalage. </w:t>
      </w:r>
    </w:p>
    <w:p w:rsidR="000E4E88" w:rsidRDefault="000E4E88" w:rsidP="00882740"/>
    <w:p w:rsidR="000E4E88" w:rsidRDefault="00F77B5C" w:rsidP="000E4E88">
      <w:pPr>
        <w:jc w:val="center"/>
      </w:pPr>
      <w:r>
        <w:rPr>
          <w:noProof/>
        </w:rPr>
        <w:drawing>
          <wp:inline distT="0" distB="0" distL="0" distR="0">
            <wp:extent cx="4000500" cy="1447800"/>
            <wp:effectExtent l="19050" t="0" r="0" b="0"/>
            <wp:docPr id="1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0E4E88" w:rsidRDefault="000E4E88" w:rsidP="000E4E88"/>
    <w:p w:rsidR="0007546B" w:rsidRDefault="0007546B" w:rsidP="0007546B">
      <w:pPr>
        <w:pStyle w:val="Titre5"/>
      </w:pPr>
      <w:r>
        <w:t>Onglet Autre</w:t>
      </w:r>
    </w:p>
    <w:p w:rsidR="00040949" w:rsidRDefault="000E4E88">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0E4E88" w:rsidRPr="00F3668A" w:rsidRDefault="000E4E88" w:rsidP="000E4E88">
      <w:pPr>
        <w:pStyle w:val="Paragraphedeliste"/>
        <w:numPr>
          <w:ilvl w:val="0"/>
          <w:numId w:val="26"/>
        </w:numPr>
      </w:pPr>
      <w:r w:rsidRPr="00F3668A">
        <w:t xml:space="preserve">le champ </w:t>
      </w:r>
      <w:r w:rsidRPr="00F3668A">
        <w:rPr>
          <w:i/>
        </w:rPr>
        <w:t>« Date de création »</w:t>
      </w:r>
      <w:r w:rsidRPr="00F3668A">
        <w:t xml:space="preserve"> est vide</w:t>
      </w:r>
    </w:p>
    <w:p w:rsidR="000E4E88" w:rsidRDefault="000E4E88" w:rsidP="000E4E88">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p>
    <w:p w:rsidR="000E4E88" w:rsidRDefault="000E4E88" w:rsidP="00882740"/>
    <w:p w:rsidR="003007F0" w:rsidRDefault="00882740">
      <w:pPr>
        <w:pStyle w:val="Titre5"/>
      </w:pPr>
      <w:r>
        <w:t>Modification</w:t>
      </w:r>
    </w:p>
    <w:p w:rsidR="00882740" w:rsidRPr="00147B00" w:rsidRDefault="00882740" w:rsidP="00882740">
      <w:r w:rsidRPr="00F865A8">
        <w:t>Seuls les utilisateurs habilités (Administrateurs, CAFF référent et Sous-traitant référent) peuvent modifier une zone de recalage. Pour les autres, le bouton « Modifier » est grisé. L’utilisateur clique sur le bouton « Modifier » du widget. Il est alors invité à sélectionner une zone de recalage. S’il y a plusieurs zones, une fenêtre de choix est affichée à l’utilisateur.</w:t>
      </w:r>
    </w:p>
    <w:p w:rsidR="00882740" w:rsidRDefault="00882740" w:rsidP="00882740"/>
    <w:p w:rsidR="00882740" w:rsidRDefault="00237576" w:rsidP="00882740">
      <w:pPr>
        <w:jc w:val="center"/>
      </w:pPr>
      <w:r>
        <w:rPr>
          <w:noProof/>
        </w:rPr>
        <w:lastRenderedPageBreak/>
        <w:drawing>
          <wp:inline distT="0" distB="0" distL="0" distR="0">
            <wp:extent cx="4699221" cy="2872191"/>
            <wp:effectExtent l="0" t="0" r="6350" b="4445"/>
            <wp:docPr id="72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702474" cy="2874179"/>
                    </a:xfrm>
                    <a:prstGeom prst="rect">
                      <a:avLst/>
                    </a:prstGeom>
                  </pic:spPr>
                </pic:pic>
              </a:graphicData>
            </a:graphic>
          </wp:inline>
        </w:drawing>
      </w:r>
    </w:p>
    <w:p w:rsidR="00882740" w:rsidRDefault="00882740" w:rsidP="00882740"/>
    <w:p w:rsidR="000E4E88" w:rsidRDefault="0007546B" w:rsidP="000E4E88">
      <w:pPr>
        <w:pStyle w:val="Titre5"/>
      </w:pPr>
      <w:r>
        <w:t>Onglet Autre</w:t>
      </w:r>
    </w:p>
    <w:p w:rsidR="000E4E88" w:rsidRDefault="00F77B5C" w:rsidP="000E4E88">
      <w:pPr>
        <w:jc w:val="center"/>
      </w:pPr>
      <w:r>
        <w:rPr>
          <w:noProof/>
        </w:rPr>
        <w:drawing>
          <wp:inline distT="0" distB="0" distL="0" distR="0">
            <wp:extent cx="3486150" cy="1181100"/>
            <wp:effectExtent l="19050" t="0" r="0" b="0"/>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0E4E88" w:rsidRDefault="000E4E88" w:rsidP="000E4E88"/>
    <w:p w:rsidR="000E4E88" w:rsidRDefault="000E4E88" w:rsidP="000E4E88">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1F2AEE" w:rsidRDefault="001F2AEE" w:rsidP="001F2AEE">
      <w:pPr>
        <w:pStyle w:val="Paragraphedeliste"/>
        <w:ind w:left="1065"/>
        <w:rPr>
          <w:highlight w:val="yellow"/>
        </w:rPr>
      </w:pPr>
    </w:p>
    <w:p w:rsidR="003007F0" w:rsidRDefault="00882740">
      <w:pPr>
        <w:pStyle w:val="Titre5"/>
      </w:pPr>
      <w:r w:rsidRPr="00F865A8">
        <w:t>Suppression</w:t>
      </w:r>
    </w:p>
    <w:p w:rsidR="00882740" w:rsidRDefault="00882740" w:rsidP="00882740">
      <w:r w:rsidRPr="00F865A8">
        <w:t>L’utilisateur clique sur le bouton « Supprimer » du widget. Il est alors invité à sélectionner une zone de recalage.</w:t>
      </w:r>
    </w:p>
    <w:p w:rsidR="00882740" w:rsidRDefault="00882740" w:rsidP="00882740"/>
    <w:p w:rsidR="00882740" w:rsidRPr="00147B00" w:rsidRDefault="00882740" w:rsidP="00882740">
      <w:r w:rsidRPr="00147B00">
        <w:t xml:space="preserve">Selon l’état de la zone, cette dernière peut être supprimée ou non par l’ensemble des utilisateurs (hors consultant et soutien) ou par les utilisateurs habilités (Administrateurs, CAFF référent et Sous-traitant référent). </w:t>
      </w:r>
    </w:p>
    <w:p w:rsidR="00882740" w:rsidRPr="00147B00" w:rsidRDefault="00882740" w:rsidP="00882740"/>
    <w:p w:rsidR="00882740" w:rsidRPr="00147B00" w:rsidRDefault="00882740" w:rsidP="00882740">
      <w:r w:rsidRPr="00F865A8">
        <w:t>Si l’état de la zone est « Initialisée » alors un message de confirmation est affiché à l’utilisateur pour la supprimer.</w:t>
      </w:r>
    </w:p>
    <w:p w:rsidR="00882740" w:rsidRDefault="00237576" w:rsidP="00882740">
      <w:pPr>
        <w:jc w:val="center"/>
        <w:rPr>
          <w:rFonts w:ascii="Helvetica 45 Light" w:hAnsi="Helvetica 45 Light"/>
          <w:sz w:val="22"/>
          <w:szCs w:val="22"/>
        </w:rPr>
      </w:pPr>
      <w:r>
        <w:rPr>
          <w:noProof/>
        </w:rPr>
        <w:drawing>
          <wp:inline distT="0" distB="0" distL="0" distR="0">
            <wp:extent cx="2705100" cy="1190625"/>
            <wp:effectExtent l="0" t="0" r="0" b="9525"/>
            <wp:docPr id="7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705100" cy="1190625"/>
                    </a:xfrm>
                    <a:prstGeom prst="rect">
                      <a:avLst/>
                    </a:prstGeom>
                  </pic:spPr>
                </pic:pic>
              </a:graphicData>
            </a:graphic>
          </wp:inline>
        </w:drawing>
      </w:r>
    </w:p>
    <w:p w:rsidR="00882740" w:rsidRDefault="00882740" w:rsidP="00882740">
      <w:pPr>
        <w:rPr>
          <w:rFonts w:ascii="Helvetica 45 Light" w:hAnsi="Helvetica 45 Light"/>
          <w:sz w:val="22"/>
          <w:szCs w:val="22"/>
        </w:rPr>
      </w:pPr>
    </w:p>
    <w:p w:rsidR="00882740" w:rsidRPr="00147B00" w:rsidRDefault="00882740" w:rsidP="00882740">
      <w:r w:rsidRPr="00F865A8">
        <w:lastRenderedPageBreak/>
        <w:t xml:space="preserve">Si l’état de la zone est « En cours » alors un message d’alerte est </w:t>
      </w:r>
      <w:r>
        <w:t xml:space="preserve">affiché à l’utilisateur pour </w:t>
      </w:r>
      <w:r w:rsidRPr="00F865A8">
        <w:t>l’informer de l’impossibilité de supprimer la zone.</w:t>
      </w:r>
    </w:p>
    <w:p w:rsidR="00882740" w:rsidRDefault="00237576" w:rsidP="00882740">
      <w:pPr>
        <w:jc w:val="center"/>
        <w:rPr>
          <w:rFonts w:ascii="Helvetica 45 Light" w:hAnsi="Helvetica 45 Light"/>
          <w:sz w:val="22"/>
          <w:szCs w:val="22"/>
        </w:rPr>
      </w:pPr>
      <w:r>
        <w:rPr>
          <w:noProof/>
        </w:rPr>
        <w:drawing>
          <wp:inline distT="0" distB="0" distL="0" distR="0">
            <wp:extent cx="2035534" cy="2491774"/>
            <wp:effectExtent l="0" t="0" r="3175" b="3810"/>
            <wp:docPr id="72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036781" cy="2493301"/>
                    </a:xfrm>
                    <a:prstGeom prst="rect">
                      <a:avLst/>
                    </a:prstGeom>
                  </pic:spPr>
                </pic:pic>
              </a:graphicData>
            </a:graphic>
          </wp:inline>
        </w:drawing>
      </w:r>
    </w:p>
    <w:p w:rsidR="00882740" w:rsidRPr="00147B00" w:rsidRDefault="00882740" w:rsidP="00882740"/>
    <w:p w:rsidR="00882740" w:rsidRPr="00147B00" w:rsidRDefault="00882740" w:rsidP="00882740">
      <w:r w:rsidRPr="00F865A8">
        <w:t>Si l’état de la zone est « Terminée », seul un utilisateur habilité (Administrateurs, CAFF référent et Sous-traitant référent) peut la supprimer après la validation d’un message de confirmation.</w:t>
      </w:r>
    </w:p>
    <w:p w:rsidR="00882740" w:rsidRDefault="00237576" w:rsidP="00882740">
      <w:pPr>
        <w:jc w:val="center"/>
        <w:rPr>
          <w:rFonts w:ascii="Helvetica 45 Light" w:hAnsi="Helvetica 45 Light"/>
          <w:sz w:val="22"/>
          <w:szCs w:val="22"/>
        </w:rPr>
      </w:pPr>
      <w:r>
        <w:rPr>
          <w:noProof/>
        </w:rPr>
        <w:drawing>
          <wp:inline distT="0" distB="0" distL="0" distR="0">
            <wp:extent cx="2059388" cy="2507334"/>
            <wp:effectExtent l="0" t="0" r="0" b="7620"/>
            <wp:docPr id="72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059692" cy="2507704"/>
                    </a:xfrm>
                    <a:prstGeom prst="rect">
                      <a:avLst/>
                    </a:prstGeom>
                  </pic:spPr>
                </pic:pic>
              </a:graphicData>
            </a:graphic>
          </wp:inline>
        </w:drawing>
      </w:r>
    </w:p>
    <w:p w:rsidR="00882740" w:rsidRPr="00147B00" w:rsidRDefault="00882740" w:rsidP="00882740"/>
    <w:p w:rsidR="00882740" w:rsidRDefault="00882740" w:rsidP="00882740">
      <w:r w:rsidRPr="00F865A8">
        <w:t xml:space="preserve">Si l’utilisateur n’est pas habilité (Caff ou sous-traitant) alors </w:t>
      </w:r>
      <w:r>
        <w:t>le</w:t>
      </w:r>
      <w:r w:rsidRPr="00F865A8">
        <w:t xml:space="preserve"> message d’alerte </w:t>
      </w:r>
      <w:r>
        <w:t xml:space="preserve">suivant </w:t>
      </w:r>
      <w:r w:rsidRPr="00F865A8">
        <w:t>est affiché pour l’informer de l’impossibilité de supprimer la zone</w:t>
      </w:r>
      <w:r>
        <w:t> :</w:t>
      </w:r>
    </w:p>
    <w:p w:rsidR="00882740" w:rsidRDefault="00882740" w:rsidP="00882740">
      <w:pPr>
        <w:ind w:firstLine="708"/>
      </w:pPr>
      <w:r>
        <w:t>« Vous ne pouvez pas supprimer cette zone de recalage »</w:t>
      </w:r>
      <w:r w:rsidRPr="00F865A8">
        <w:t>.</w:t>
      </w:r>
    </w:p>
    <w:p w:rsidR="00882740" w:rsidRDefault="00882740" w:rsidP="00882740"/>
    <w:p w:rsidR="003007F0" w:rsidRDefault="00882740">
      <w:pPr>
        <w:pStyle w:val="Titre5"/>
      </w:pPr>
      <w:r>
        <w:t>Consultation</w:t>
      </w:r>
    </w:p>
    <w:p w:rsidR="00882740" w:rsidRPr="005F0DE7" w:rsidRDefault="00882740" w:rsidP="00882740">
      <w:r w:rsidRPr="00F865A8">
        <w:t>Tous les utilisateurs peuvent consulter une zone en cliquant sur le bouton « Consulter » puis en sélectionnant une zone sur la carte. Aucune information n’est modifiable.</w:t>
      </w:r>
    </w:p>
    <w:p w:rsidR="00882740" w:rsidRDefault="00882740" w:rsidP="00882740"/>
    <w:p w:rsidR="003007F0" w:rsidRDefault="00882740">
      <w:pPr>
        <w:pStyle w:val="Titre4"/>
      </w:pPr>
      <w:bookmarkStart w:id="364" w:name="_Toc426723521"/>
      <w:r>
        <w:lastRenderedPageBreak/>
        <w:t>Onglet Contour</w:t>
      </w:r>
      <w:bookmarkEnd w:id="364"/>
    </w:p>
    <w:p w:rsidR="00882740" w:rsidRDefault="00237576" w:rsidP="00882740">
      <w:pPr>
        <w:jc w:val="center"/>
      </w:pPr>
      <w:r>
        <w:rPr>
          <w:noProof/>
        </w:rPr>
        <w:drawing>
          <wp:inline distT="0" distB="0" distL="0" distR="0">
            <wp:extent cx="5767070" cy="2305970"/>
            <wp:effectExtent l="0" t="0" r="5080" b="0"/>
            <wp:docPr id="72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767070" cy="2305970"/>
                    </a:xfrm>
                    <a:prstGeom prst="rect">
                      <a:avLst/>
                    </a:prstGeom>
                  </pic:spPr>
                </pic:pic>
              </a:graphicData>
            </a:graphic>
          </wp:inline>
        </w:drawing>
      </w:r>
    </w:p>
    <w:p w:rsidR="00882740" w:rsidRDefault="00882740" w:rsidP="00882740">
      <w:r>
        <w:t xml:space="preserve">Lorsque l’utilisateur valide le contour de la zone (en création ou en modification) un contrôle est effectué pour vérifier que la zone de recalage n’est pas à cheval sur une zone de recalage existante. Si le contour n’est pas valide le message suivant est affiché à l’utilisateur pour qu’il modifie le contour : </w:t>
      </w:r>
    </w:p>
    <w:p w:rsidR="00882740" w:rsidRDefault="00882740" w:rsidP="00882740">
      <w:pPr>
        <w:pStyle w:val="Paragraphedeliste"/>
      </w:pPr>
      <w:r>
        <w:t>« Une zone de recalage ne peut pas être superposée à une autre zone de recalage. »</w:t>
      </w:r>
    </w:p>
    <w:p w:rsidR="00882740" w:rsidRDefault="00882740" w:rsidP="00882740">
      <w:r>
        <w:t>Si le contour est valide, alors le widget bascule sur l’onglet « Général ».</w:t>
      </w:r>
    </w:p>
    <w:p w:rsidR="00882740" w:rsidRDefault="00882740" w:rsidP="00882740"/>
    <w:p w:rsidR="00882740" w:rsidRDefault="00882740" w:rsidP="00882740">
      <w:r>
        <w:t xml:space="preserve">La requête permettant de déterminer si la zone dessinée n’est pas à cheval sur une de recalage existante est définie dans la table adm_param_config avec </w:t>
      </w:r>
      <w:r w:rsidRPr="00F865A8">
        <w:rPr>
          <w:i/>
        </w:rPr>
        <w:t>nom_param=zones.recalage.requeteSuperposition</w:t>
      </w:r>
      <w:r>
        <w:t>.</w:t>
      </w:r>
    </w:p>
    <w:p w:rsidR="00882740" w:rsidRDefault="00882740" w:rsidP="00882740"/>
    <w:p w:rsidR="00882740" w:rsidRDefault="00882740" w:rsidP="00882740">
      <w:r>
        <w:t>Si l’utilisateur modifie le contour de la zone depuis la carte, alors l’onglet « Contour » est sélectionné, le bouton « Valider le contour » est dégrisé et le bouton « Enregistrer » est grisé. Cela permet de forcer l’étape de validation de contour et d’effectuer les traitements associés.</w:t>
      </w:r>
    </w:p>
    <w:p w:rsidR="00882740" w:rsidRDefault="00882740" w:rsidP="00882740"/>
    <w:p w:rsidR="00882740" w:rsidRPr="00A746BE" w:rsidRDefault="00882740" w:rsidP="00882740">
      <w:r w:rsidRPr="00A746BE">
        <w:t>Si l’utilisateur modifie le contour de la zone depuis la carte, si des câbles ne sont plus dans l’emprise de la zone de recalage, une popup est affichée avec la liste des câbles qui n’intersectent plus la zone.</w:t>
      </w:r>
    </w:p>
    <w:p w:rsidR="00882740" w:rsidRPr="00A746BE" w:rsidRDefault="00882740" w:rsidP="00882740"/>
    <w:p w:rsidR="00882740" w:rsidRPr="00A746BE" w:rsidRDefault="00882740" w:rsidP="00882740"/>
    <w:p w:rsidR="00882740" w:rsidRDefault="00882740" w:rsidP="00882740">
      <w:r w:rsidRPr="00A746BE">
        <w:t>Lors de la validation du contour on recalcule tous les câbles, si un câble est recalé automatiquement après modification du contour de la ZR il est recalé, dans le cas contraire on récupère l’état en BDD dans la table d’association.</w:t>
      </w:r>
    </w:p>
    <w:p w:rsidR="00882740" w:rsidRPr="006D5E61" w:rsidRDefault="00882740" w:rsidP="00882740">
      <w:r>
        <w:t>Le mécanisme de verrou</w:t>
      </w:r>
      <w:r w:rsidR="00FF46A3">
        <w:t>,</w:t>
      </w:r>
      <w:r>
        <w:t xml:space="preserve"> défini au </w:t>
      </w:r>
      <w:r w:rsidR="00FF46A3">
        <w:t>paragraphe</w:t>
      </w:r>
      <w:r>
        <w:t xml:space="preserve"> </w:t>
      </w:r>
      <w:hyperlink w:anchor="_Dessin_et_sélection" w:history="1">
        <w:r w:rsidR="00FF46A3" w:rsidRPr="00FF46A3">
          <w:rPr>
            <w:rStyle w:val="Lienhypertexte"/>
          </w:rPr>
          <w:t>Dessin et sélection</w:t>
        </w:r>
      </w:hyperlink>
      <w:r>
        <w:t>, est appliqué au Widget de zones de recalage.</w:t>
      </w:r>
    </w:p>
    <w:p w:rsidR="003007F0" w:rsidRDefault="00882740">
      <w:pPr>
        <w:pStyle w:val="Titre4"/>
      </w:pPr>
      <w:bookmarkStart w:id="365" w:name="_Toc426723522"/>
      <w:r>
        <w:lastRenderedPageBreak/>
        <w:t>Onglet Général</w:t>
      </w:r>
      <w:bookmarkEnd w:id="365"/>
    </w:p>
    <w:p w:rsidR="00882740" w:rsidRDefault="00237576" w:rsidP="00882740">
      <w:pPr>
        <w:jc w:val="center"/>
        <w:rPr>
          <w:rFonts w:ascii="Helvetica 45 Light" w:hAnsi="Helvetica 45 Light"/>
          <w:sz w:val="22"/>
          <w:szCs w:val="22"/>
        </w:rPr>
      </w:pPr>
      <w:r>
        <w:rPr>
          <w:rFonts w:ascii="Helvetica 45 Light" w:hAnsi="Helvetica 45 Light"/>
          <w:noProof/>
          <w:sz w:val="22"/>
          <w:szCs w:val="22"/>
        </w:rPr>
        <w:drawing>
          <wp:inline distT="0" distB="0" distL="0" distR="0">
            <wp:extent cx="2311375" cy="2854518"/>
            <wp:effectExtent l="0" t="0" r="0" b="3175"/>
            <wp:docPr id="7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310378" cy="2853287"/>
                    </a:xfrm>
                    <a:prstGeom prst="rect">
                      <a:avLst/>
                    </a:prstGeom>
                  </pic:spPr>
                </pic:pic>
              </a:graphicData>
            </a:graphic>
          </wp:inline>
        </w:drawing>
      </w:r>
    </w:p>
    <w:p w:rsidR="00882740" w:rsidRDefault="00882740" w:rsidP="00882740">
      <w:r>
        <w:t>La liste des câbles concernés par la zone de recalage (câbles complètement dans la zone et câbles en intersection avec la zone) est affichée avec un mécanisme de pagination.</w:t>
      </w:r>
    </w:p>
    <w:p w:rsidR="00882740" w:rsidRDefault="00882740" w:rsidP="00882740">
      <w:r w:rsidRPr="00A746BE">
        <w:t>La liste des câbles n’est pas éditable en création.</w:t>
      </w:r>
    </w:p>
    <w:p w:rsidR="00882740" w:rsidRDefault="00882740" w:rsidP="00882740"/>
    <w:p w:rsidR="00882740" w:rsidRDefault="00882740" w:rsidP="00882740">
      <w:r>
        <w:t xml:space="preserve">Si la zone de contour est modifiée alors cette liste est mise à jour. </w:t>
      </w:r>
      <w:r w:rsidRPr="00F865A8">
        <w:t xml:space="preserve">Cependant, l’état des câbles (Recalé ou non) avant modification du contour, est conservé jusqu’à l’enregistrement. </w:t>
      </w:r>
    </w:p>
    <w:p w:rsidR="00882740" w:rsidRDefault="00882740" w:rsidP="00882740"/>
    <w:p w:rsidR="00882740" w:rsidRDefault="00882740" w:rsidP="00882740">
      <w:r>
        <w:t>Les modifications sur le recalage des câbles liés au widget de recalage d’un site sont également visibles sur l’onglet « Général » (récupération des états dans la table d’association assoc_zone_recal_cable).</w:t>
      </w:r>
    </w:p>
    <w:p w:rsidR="00882740" w:rsidRDefault="00882740" w:rsidP="00882740"/>
    <w:p w:rsidR="00882740" w:rsidRPr="008E7355" w:rsidRDefault="00882740" w:rsidP="00882740">
      <w:r>
        <w:t>Un clic sur un câble de la liste permet de l’afficher en surbrillance sur la carte.</w:t>
      </w:r>
    </w:p>
    <w:p w:rsidR="00882740" w:rsidRDefault="00882740" w:rsidP="00882740"/>
    <w:p w:rsidR="003007F0" w:rsidRDefault="00882740">
      <w:pPr>
        <w:pStyle w:val="Titre5"/>
      </w:pPr>
      <w:r>
        <w:t>Fonctionnement en création</w:t>
      </w:r>
    </w:p>
    <w:p w:rsidR="00D87DB4" w:rsidRDefault="00D87DB4" w:rsidP="00D87DB4">
      <w:r>
        <w:t>En création, le statut</w:t>
      </w:r>
      <w:r w:rsidRPr="006D5E61">
        <w:t xml:space="preserve"> de la zone est positionné</w:t>
      </w:r>
      <w:r>
        <w:t xml:space="preserve"> par défaut </w:t>
      </w:r>
      <w:r w:rsidRPr="006D5E61">
        <w:t xml:space="preserve"> à « Initialisée »</w:t>
      </w:r>
      <w:r>
        <w:t>.</w:t>
      </w:r>
      <w:r w:rsidRPr="006D5E61">
        <w:t xml:space="preserve">  </w:t>
      </w:r>
    </w:p>
    <w:p w:rsidR="00D87DB4" w:rsidRDefault="00D87DB4" w:rsidP="00D87DB4">
      <w:r>
        <w:t xml:space="preserve">Ce statut </w:t>
      </w:r>
      <w:r w:rsidRPr="006D5E61">
        <w:t>n’est pas modifiable</w:t>
      </w:r>
      <w:r>
        <w:t xml:space="preserve"> pour les profils chargé d’affaire et sous-traitant</w:t>
      </w:r>
      <w:r w:rsidRPr="006D5E61">
        <w:t>.</w:t>
      </w:r>
      <w:r>
        <w:t xml:space="preserve"> </w:t>
      </w:r>
    </w:p>
    <w:p w:rsidR="00D87DB4" w:rsidRDefault="00D87DB4" w:rsidP="00D87DB4">
      <w:r>
        <w:t>Les profils administrateurs, caff-référent et sous-traitant référent ont la possibilité de modifier ce statut et de le passer à « En cours ». Tant que l’enregistrement n’est pas fait, il est toujours possible de changer le statut entre « Initialisé » et « En cours ».</w:t>
      </w:r>
    </w:p>
    <w:p w:rsidR="00D87DB4" w:rsidRDefault="00D87DB4" w:rsidP="00D87DB4">
      <w:r w:rsidRPr="00F865A8">
        <w:t>Le code INSEE est calculé automatiquement. Si la zone est à cheval sur plusieurs communes, alors c’est la commune ayant la plus grande intersection avec la zone dessinée qui sera retenue.</w:t>
      </w:r>
      <w:r>
        <w:t xml:space="preserve"> </w:t>
      </w:r>
      <w:r w:rsidRPr="00F865A8">
        <w:t>Le code département est défini à partir du code INSEE.</w:t>
      </w:r>
      <w:r>
        <w:t xml:space="preserve"> L’état des câbles (« recalé » ou non) n’est pas modifiable quel que soit le statut.</w:t>
      </w:r>
    </w:p>
    <w:p w:rsidR="00D87DB4" w:rsidRDefault="00D87DB4" w:rsidP="00D87DB4"/>
    <w:p w:rsidR="00D87DB4" w:rsidRDefault="00D87DB4" w:rsidP="00D87DB4">
      <w:r w:rsidRPr="006875E0">
        <w:t>Si l’utilisateur clique sur « Enregistrer », la zone de recalage est créée avec un identifiant unique par commune</w:t>
      </w:r>
      <w:r>
        <w:t xml:space="preserve"> (champ </w:t>
      </w:r>
      <w:r w:rsidRPr="006E4D20">
        <w:rPr>
          <w:i/>
        </w:rPr>
        <w:t>id_metier_zr</w:t>
      </w:r>
      <w:r>
        <w:t>)</w:t>
      </w:r>
      <w:r w:rsidRPr="006875E0">
        <w:t>. L’identifiant est composé d’un numéro de séquence (unique par commune) sur 5 digits (calage à gauche) et du code INSEE. Exemple : 00001/INSEE.</w:t>
      </w:r>
    </w:p>
    <w:p w:rsidR="00D87DB4" w:rsidRDefault="00D87DB4" w:rsidP="00D87DB4"/>
    <w:p w:rsidR="00D87DB4" w:rsidRPr="0085606A" w:rsidRDefault="00D87DB4" w:rsidP="00D87DB4">
      <w:r w:rsidRPr="006875E0">
        <w:t>Si l’utilisateur clique sur « Annuler », la zone n’est pas créée.</w:t>
      </w:r>
    </w:p>
    <w:p w:rsidR="00882740" w:rsidRPr="002430E2" w:rsidRDefault="00882740" w:rsidP="00882740"/>
    <w:p w:rsidR="003007F0" w:rsidRDefault="00882740">
      <w:pPr>
        <w:pStyle w:val="Titre5"/>
      </w:pPr>
      <w:r w:rsidRPr="002430E2">
        <w:t>Fonctionnement en modification</w:t>
      </w:r>
    </w:p>
    <w:p w:rsidR="00882740" w:rsidRDefault="00882740" w:rsidP="00882740">
      <w:r w:rsidRPr="002430E2">
        <w:t xml:space="preserve">En modification, l’état de la zone reste inchangé si l’utilisateur modifie le contour. L’état de la zone peut être modifié pour passer de « Initialisée » à « En cours ». </w:t>
      </w:r>
    </w:p>
    <w:p w:rsidR="00882740" w:rsidRPr="00A746BE" w:rsidRDefault="00882740" w:rsidP="00882740">
      <w:r w:rsidRPr="00A746BE">
        <w:t>Le code commune n’est pas modifié si le contour de la zone change et intersecte d’avantage une autre commune.</w:t>
      </w:r>
    </w:p>
    <w:p w:rsidR="00882740" w:rsidRPr="00A746BE" w:rsidRDefault="00882740" w:rsidP="00882740">
      <w:r w:rsidRPr="00A746BE">
        <w:lastRenderedPageBreak/>
        <w:t xml:space="preserve">Si tous les câbles sont recalés (ou pas de câble dans la zone) alors, l’état « En cours » est dégrisé et peut être passé à « Terminée ». </w:t>
      </w:r>
    </w:p>
    <w:p w:rsidR="00882740" w:rsidRPr="00A746BE" w:rsidRDefault="00882740" w:rsidP="00882740"/>
    <w:p w:rsidR="00882740" w:rsidRPr="00A746BE" w:rsidRDefault="00882740" w:rsidP="00882740">
      <w:r w:rsidRPr="00A746BE">
        <w:t>Le passage à l’état « Terminée » désactive la modification géographique de la zone, l’onglet « contour » et la liste des câbles.</w:t>
      </w:r>
    </w:p>
    <w:p w:rsidR="00882740" w:rsidRPr="00A746BE" w:rsidRDefault="00882740" w:rsidP="00882740"/>
    <w:p w:rsidR="00882740" w:rsidRPr="00A746BE" w:rsidRDefault="00882740" w:rsidP="00882740">
      <w:r w:rsidRPr="00A746BE">
        <w:t>On ne peut pas modifier une zone à l’état « Terminée ».</w:t>
      </w:r>
    </w:p>
    <w:p w:rsidR="00882740" w:rsidRPr="00A746BE" w:rsidRDefault="00882740" w:rsidP="00882740"/>
    <w:p w:rsidR="00882740" w:rsidRPr="00A746BE" w:rsidRDefault="00882740" w:rsidP="00882740">
      <w:r w:rsidRPr="00A746BE">
        <w:t>En modification, un câble peut être recalé automatiquement si l’ensemble des sites extrémités des parcours associés au câble inclus dans la zone sont recalés.</w:t>
      </w:r>
    </w:p>
    <w:p w:rsidR="00882740" w:rsidRPr="002430E2" w:rsidRDefault="00882740" w:rsidP="00882740">
      <w:r w:rsidRPr="00A746BE">
        <w:t>L’utilisateur peut également cocher des câbles à « Recalé ».</w:t>
      </w:r>
    </w:p>
    <w:p w:rsidR="00882740" w:rsidRPr="002430E2" w:rsidRDefault="00882740" w:rsidP="00882740">
      <w:pPr>
        <w:rPr>
          <w:rFonts w:ascii="Helvetica 45 Light" w:hAnsi="Helvetica 45 Light"/>
          <w:sz w:val="22"/>
          <w:szCs w:val="22"/>
        </w:rPr>
      </w:pPr>
    </w:p>
    <w:p w:rsidR="00882740" w:rsidRPr="002430E2" w:rsidRDefault="00882740" w:rsidP="00882740">
      <w:r>
        <w:t xml:space="preserve">Si l’ensemble des câbles est coché à « oui », un message est affiché à l’utilisateur lui indiquant que le passage à « Terminée » de la zone est possible. </w:t>
      </w:r>
    </w:p>
    <w:p w:rsidR="00882740" w:rsidRPr="002430E2" w:rsidRDefault="00882740" w:rsidP="00882740">
      <w:pPr>
        <w:rPr>
          <w:rFonts w:ascii="Helvetica 45 Light" w:hAnsi="Helvetica 45 Light"/>
          <w:sz w:val="22"/>
          <w:szCs w:val="22"/>
        </w:rPr>
      </w:pPr>
    </w:p>
    <w:p w:rsidR="00882740" w:rsidRDefault="00882740" w:rsidP="00882740">
      <w:pPr>
        <w:jc w:val="left"/>
      </w:pPr>
      <w:r>
        <w:t>Lorsque la zone passe à « Terminée » et que cet état est enregistré, la génération d’un rapport pour actions manuelles dans IPON est demandée et un message est affiché à l’utilisateur</w:t>
      </w:r>
      <w:r w:rsidRPr="00F865A8">
        <w:t>.</w:t>
      </w:r>
    </w:p>
    <w:p w:rsidR="00882740" w:rsidRPr="00F865A8" w:rsidRDefault="00237576" w:rsidP="00882740">
      <w:pPr>
        <w:jc w:val="center"/>
        <w:rPr>
          <w:rFonts w:ascii="Helvetica 45 Light" w:hAnsi="Helvetica 45 Light"/>
          <w:sz w:val="22"/>
          <w:szCs w:val="22"/>
        </w:rPr>
      </w:pPr>
      <w:r>
        <w:rPr>
          <w:noProof/>
        </w:rPr>
        <w:drawing>
          <wp:inline distT="0" distB="0" distL="0" distR="0">
            <wp:extent cx="2301478" cy="2886324"/>
            <wp:effectExtent l="0" t="0" r="0" b="0"/>
            <wp:docPr id="724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301996" cy="2886974"/>
                    </a:xfrm>
                    <a:prstGeom prst="rect">
                      <a:avLst/>
                    </a:prstGeom>
                  </pic:spPr>
                </pic:pic>
              </a:graphicData>
            </a:graphic>
          </wp:inline>
        </w:drawing>
      </w:r>
    </w:p>
    <w:p w:rsidR="00882740" w:rsidRPr="005B150E" w:rsidRDefault="00882740" w:rsidP="00882740"/>
    <w:p w:rsidR="00882740" w:rsidRDefault="00882740" w:rsidP="00882740">
      <w:r w:rsidRPr="00F865A8">
        <w:t>Une fois à l’état « Terminée », une zone ne peut pas être modifiée.</w:t>
      </w:r>
    </w:p>
    <w:p w:rsidR="00882740" w:rsidRDefault="00882740" w:rsidP="00882740">
      <w:pPr>
        <w:rPr>
          <w:rFonts w:ascii="Helvetica 45 Light" w:hAnsi="Helvetica 45 Light"/>
          <w:sz w:val="22"/>
          <w:szCs w:val="22"/>
        </w:rPr>
      </w:pPr>
    </w:p>
    <w:p w:rsidR="003007F0" w:rsidRDefault="00882740">
      <w:pPr>
        <w:pStyle w:val="Titre4"/>
      </w:pPr>
      <w:bookmarkStart w:id="366" w:name="_Toc426723523"/>
      <w:r>
        <w:lastRenderedPageBreak/>
        <w:t>Onglet Autre</w:t>
      </w:r>
      <w:bookmarkEnd w:id="366"/>
    </w:p>
    <w:p w:rsidR="00882740" w:rsidRDefault="00237576" w:rsidP="00882740">
      <w:pPr>
        <w:jc w:val="center"/>
      </w:pPr>
      <w:r>
        <w:rPr>
          <w:noProof/>
        </w:rPr>
        <w:drawing>
          <wp:inline distT="0" distB="0" distL="0" distR="0">
            <wp:extent cx="2415049" cy="2894275"/>
            <wp:effectExtent l="0" t="0" r="4445" b="1905"/>
            <wp:docPr id="72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414363" cy="2893452"/>
                    </a:xfrm>
                    <a:prstGeom prst="rect">
                      <a:avLst/>
                    </a:prstGeom>
                  </pic:spPr>
                </pic:pic>
              </a:graphicData>
            </a:graphic>
          </wp:inline>
        </w:drawing>
      </w:r>
    </w:p>
    <w:p w:rsidR="00882740" w:rsidRDefault="00882740" w:rsidP="00882740">
      <w:r>
        <w:t xml:space="preserve">L’onglet « Autre » permet à l’utilisateur de renseigner un commentaire sur la zone de recalage. </w:t>
      </w:r>
    </w:p>
    <w:p w:rsidR="00882740" w:rsidRDefault="00882740" w:rsidP="00882740">
      <w:r>
        <w:t>Les champs « Auteur », « Date de création » et « Date de modification » sont remplis automatiquement avec les données de l’utilisateur et grisés.</w:t>
      </w:r>
    </w:p>
    <w:p w:rsidR="00882740" w:rsidRDefault="00882740" w:rsidP="00882740"/>
    <w:p w:rsidR="003007F0" w:rsidRDefault="00882740">
      <w:pPr>
        <w:pStyle w:val="Titre4"/>
      </w:pPr>
      <w:bookmarkStart w:id="367" w:name="_Toc426723524"/>
      <w:r>
        <w:t>Base de données</w:t>
      </w:r>
      <w:bookmarkEnd w:id="367"/>
    </w:p>
    <w:p w:rsidR="003007F0" w:rsidRDefault="00882740">
      <w:pPr>
        <w:pStyle w:val="Titre5"/>
      </w:pPr>
      <w:r>
        <w:t>Sauvegarde des zones de recalage</w:t>
      </w:r>
    </w:p>
    <w:p w:rsidR="00882740" w:rsidRDefault="00882740" w:rsidP="00882740">
      <w:r>
        <w:t>Les zones de recalages sont sauvegardées dans la table ftth_zone_recalage.</w:t>
      </w:r>
    </w:p>
    <w:p w:rsidR="00882740" w:rsidRDefault="00882740" w:rsidP="00882740">
      <w:r>
        <w:t xml:space="preserve">Les informations enregistrées sont les suivantes : </w:t>
      </w:r>
    </w:p>
    <w:p w:rsidR="00882740" w:rsidRDefault="00882740" w:rsidP="00882740">
      <w:pPr>
        <w:pStyle w:val="Paragraphedeliste"/>
        <w:numPr>
          <w:ilvl w:val="0"/>
          <w:numId w:val="13"/>
        </w:numPr>
      </w:pPr>
      <w:r>
        <w:t>objectid</w:t>
      </w:r>
    </w:p>
    <w:p w:rsidR="00882740" w:rsidRDefault="00882740" w:rsidP="00882740">
      <w:pPr>
        <w:pStyle w:val="Paragraphedeliste"/>
        <w:numPr>
          <w:ilvl w:val="0"/>
          <w:numId w:val="13"/>
        </w:numPr>
      </w:pPr>
      <w:r>
        <w:t>shape</w:t>
      </w:r>
    </w:p>
    <w:p w:rsidR="00882740" w:rsidRDefault="00882740" w:rsidP="00882740">
      <w:pPr>
        <w:pStyle w:val="Paragraphedeliste"/>
        <w:numPr>
          <w:ilvl w:val="0"/>
          <w:numId w:val="13"/>
        </w:numPr>
      </w:pPr>
      <w:r>
        <w:t>id_ftth</w:t>
      </w:r>
    </w:p>
    <w:p w:rsidR="00882740" w:rsidRDefault="00882740" w:rsidP="00882740">
      <w:pPr>
        <w:pStyle w:val="Paragraphedeliste"/>
        <w:numPr>
          <w:ilvl w:val="0"/>
          <w:numId w:val="13"/>
        </w:numPr>
      </w:pPr>
      <w:r>
        <w:t>statut_ftth</w:t>
      </w:r>
    </w:p>
    <w:p w:rsidR="00882740" w:rsidRDefault="00882740" w:rsidP="00882740">
      <w:pPr>
        <w:pStyle w:val="Paragraphedeliste"/>
        <w:numPr>
          <w:ilvl w:val="0"/>
          <w:numId w:val="13"/>
        </w:numPr>
      </w:pPr>
      <w:r>
        <w:t>id_metier_zr</w:t>
      </w:r>
    </w:p>
    <w:p w:rsidR="00882740" w:rsidRDefault="00882740" w:rsidP="00882740">
      <w:pPr>
        <w:pStyle w:val="Paragraphedeliste"/>
        <w:numPr>
          <w:ilvl w:val="0"/>
          <w:numId w:val="13"/>
        </w:numPr>
      </w:pPr>
      <w:r>
        <w:t>dept</w:t>
      </w:r>
    </w:p>
    <w:p w:rsidR="00882740" w:rsidRDefault="00882740" w:rsidP="00882740">
      <w:pPr>
        <w:pStyle w:val="Paragraphedeliste"/>
        <w:numPr>
          <w:ilvl w:val="0"/>
          <w:numId w:val="13"/>
        </w:numPr>
      </w:pPr>
      <w:r>
        <w:t>code_com</w:t>
      </w:r>
    </w:p>
    <w:p w:rsidR="00882740" w:rsidRDefault="00882740" w:rsidP="00882740">
      <w:pPr>
        <w:pStyle w:val="Paragraphedeliste"/>
        <w:numPr>
          <w:ilvl w:val="0"/>
          <w:numId w:val="13"/>
        </w:numPr>
      </w:pPr>
      <w:r>
        <w:t>commentaire</w:t>
      </w:r>
    </w:p>
    <w:p w:rsidR="00882740" w:rsidRDefault="00882740" w:rsidP="00882740">
      <w:pPr>
        <w:pStyle w:val="Paragraphedeliste"/>
        <w:numPr>
          <w:ilvl w:val="0"/>
          <w:numId w:val="13"/>
        </w:numPr>
      </w:pPr>
      <w:r>
        <w:t>auteur</w:t>
      </w:r>
    </w:p>
    <w:p w:rsidR="00882740" w:rsidRDefault="00882740" w:rsidP="00882740">
      <w:pPr>
        <w:pStyle w:val="Paragraphedeliste"/>
        <w:numPr>
          <w:ilvl w:val="0"/>
          <w:numId w:val="13"/>
        </w:numPr>
      </w:pPr>
      <w:r>
        <w:t>date_creation</w:t>
      </w:r>
    </w:p>
    <w:p w:rsidR="00882740" w:rsidRPr="00E3150B" w:rsidRDefault="00882740" w:rsidP="00882740">
      <w:pPr>
        <w:pStyle w:val="Paragraphedeliste"/>
        <w:numPr>
          <w:ilvl w:val="0"/>
          <w:numId w:val="13"/>
        </w:numPr>
      </w:pPr>
      <w:r>
        <w:t>date_modif</w:t>
      </w:r>
    </w:p>
    <w:p w:rsidR="00882740" w:rsidRDefault="00882740" w:rsidP="00882740"/>
    <w:p w:rsidR="003007F0" w:rsidRDefault="00882740">
      <w:pPr>
        <w:pStyle w:val="Titre5"/>
      </w:pPr>
      <w:r>
        <w:t>Sauvegarde des câbles recalés</w:t>
      </w:r>
    </w:p>
    <w:p w:rsidR="00882740" w:rsidRPr="00A746BE" w:rsidRDefault="00882740" w:rsidP="00882740">
      <w:r w:rsidRPr="00A746BE">
        <w:t>Les câbles présents sur la zone de recalage sont sauvegardés dans une table d’association ftth_zone_recal_cable_attr composée de la façon suivante :</w:t>
      </w:r>
    </w:p>
    <w:p w:rsidR="001F2AEE" w:rsidRDefault="00882740" w:rsidP="001F2AEE">
      <w:pPr>
        <w:pStyle w:val="Paragraphedeliste"/>
        <w:numPr>
          <w:ilvl w:val="0"/>
          <w:numId w:val="13"/>
        </w:numPr>
        <w:rPr>
          <w:lang w:val="en-US"/>
        </w:rPr>
      </w:pPr>
      <w:r w:rsidRPr="00A746BE">
        <w:rPr>
          <w:lang w:val="en-US"/>
        </w:rPr>
        <w:t>id_metier_zr (character varying(50) NOT NULL),</w:t>
      </w:r>
    </w:p>
    <w:p w:rsidR="001F2AEE" w:rsidRDefault="00882740" w:rsidP="001F2AEE">
      <w:pPr>
        <w:pStyle w:val="Paragraphedeliste"/>
        <w:numPr>
          <w:ilvl w:val="0"/>
          <w:numId w:val="13"/>
        </w:numPr>
        <w:rPr>
          <w:lang w:val="en-US"/>
        </w:rPr>
      </w:pPr>
      <w:r w:rsidRPr="00A746BE">
        <w:rPr>
          <w:lang w:val="en-US"/>
        </w:rPr>
        <w:t>id_ftth_cable (serial NOT NULL).</w:t>
      </w:r>
    </w:p>
    <w:p w:rsidR="001F2AEE" w:rsidRDefault="00882740" w:rsidP="001F2AEE">
      <w:pPr>
        <w:pStyle w:val="Paragraphedeliste"/>
        <w:numPr>
          <w:ilvl w:val="0"/>
          <w:numId w:val="13"/>
        </w:numPr>
        <w:rPr>
          <w:lang w:val="en-US"/>
        </w:rPr>
      </w:pPr>
      <w:r w:rsidRPr="00A746BE">
        <w:rPr>
          <w:lang w:val="en-US"/>
        </w:rPr>
        <w:t>recale (numeric(1,0) NOT NULL)</w:t>
      </w:r>
    </w:p>
    <w:p w:rsidR="00882740" w:rsidRPr="00A746BE" w:rsidRDefault="00882740" w:rsidP="00882740">
      <w:r w:rsidRPr="00A746BE">
        <w:t>La sauvegarde dans la table d’association se fait au moment de l’enregistrement de la zone de recalage.</w:t>
      </w:r>
    </w:p>
    <w:p w:rsidR="00882740" w:rsidRPr="00A746BE" w:rsidRDefault="00882740" w:rsidP="00882740"/>
    <w:p w:rsidR="003007F0" w:rsidRDefault="00882740">
      <w:pPr>
        <w:pStyle w:val="Titre5"/>
      </w:pPr>
      <w:r w:rsidRPr="00A746BE">
        <w:t>Suppression</w:t>
      </w:r>
    </w:p>
    <w:p w:rsidR="00882740" w:rsidRPr="00A746BE" w:rsidRDefault="00882740" w:rsidP="00882740">
      <w:r w:rsidRPr="00A746BE">
        <w:t>Lors de la suppression d’une zone de recalage, les associations entre les câbles et la zone supprimée sont supprimée de la table d’association. La zone est supprimée de la table ftth_zone_recalage.</w:t>
      </w:r>
    </w:p>
    <w:p w:rsidR="00882740" w:rsidRPr="00A746BE" w:rsidRDefault="00882740" w:rsidP="00882740"/>
    <w:p w:rsidR="003007F0" w:rsidRDefault="00882740">
      <w:pPr>
        <w:pStyle w:val="Titre4"/>
      </w:pPr>
      <w:bookmarkStart w:id="368" w:name="_Génération_d’un_rapport"/>
      <w:bookmarkStart w:id="369" w:name="_Ref408580467"/>
      <w:bookmarkStart w:id="370" w:name="_Toc426723525"/>
      <w:bookmarkEnd w:id="368"/>
      <w:r w:rsidRPr="00A746BE">
        <w:lastRenderedPageBreak/>
        <w:t>Génération d’un rapport pour IPON</w:t>
      </w:r>
      <w:bookmarkEnd w:id="369"/>
      <w:bookmarkEnd w:id="370"/>
    </w:p>
    <w:p w:rsidR="00882740" w:rsidRPr="00A746BE" w:rsidRDefault="00882740" w:rsidP="00882740">
      <w:pPr>
        <w:spacing w:before="0" w:after="0"/>
        <w:jc w:val="left"/>
      </w:pPr>
      <w:r w:rsidRPr="00A746BE">
        <w:t xml:space="preserve">Lorsqu’une zone de recalage passe à l’état « Terminée », un rapport est mis à la disposition de l’utilisateur qui a effectué la modification. </w:t>
      </w:r>
    </w:p>
    <w:p w:rsidR="00882740" w:rsidRPr="00A746BE" w:rsidRDefault="00882740" w:rsidP="00882740">
      <w:pPr>
        <w:spacing w:before="0" w:after="0"/>
        <w:jc w:val="left"/>
      </w:pPr>
    </w:p>
    <w:p w:rsidR="00882740" w:rsidRPr="00A746BE" w:rsidRDefault="00882740" w:rsidP="00882740">
      <w:pPr>
        <w:spacing w:before="0" w:after="0"/>
        <w:jc w:val="left"/>
      </w:pPr>
      <w:r w:rsidRPr="00A746BE">
        <w:t>La requête d’extraction, le nom de fichier et le répertoire de destination sont définies dans la table adm_param_trt avec pour nom_trt : ‘extractIPONRecal’.</w:t>
      </w:r>
    </w:p>
    <w:p w:rsidR="00882740" w:rsidRPr="00A746BE" w:rsidRDefault="00882740" w:rsidP="00882740">
      <w:pPr>
        <w:spacing w:before="0" w:after="0"/>
        <w:jc w:val="left"/>
      </w:pPr>
    </w:p>
    <w:p w:rsidR="00882740" w:rsidRPr="00A746BE" w:rsidRDefault="00882740" w:rsidP="00882740">
      <w:pPr>
        <w:shd w:val="clear" w:color="auto" w:fill="FFFFFF"/>
        <w:spacing w:before="0" w:after="0"/>
      </w:pPr>
      <w:r w:rsidRPr="00A746BE">
        <w:t>Les données sont présentes dans la table des sites recalés (</w:t>
      </w:r>
      <w:r w:rsidRPr="00A746BE">
        <w:rPr>
          <w:i/>
        </w:rPr>
        <w:t>geofibre. ftth_zone_recal_site_attr</w:t>
      </w:r>
      <w:r w:rsidRPr="00A746BE">
        <w:t xml:space="preserve">). </w:t>
      </w:r>
    </w:p>
    <w:p w:rsidR="00882740" w:rsidRPr="00A746BE" w:rsidRDefault="00882740" w:rsidP="00882740">
      <w:pPr>
        <w:shd w:val="clear" w:color="auto" w:fill="FFFFFF"/>
        <w:spacing w:before="0" w:after="0"/>
      </w:pPr>
      <w:r w:rsidRPr="00A746BE">
        <w:t>Les informations sur les câbles sont récupérées à l’aide de la table d’association des câbles recalés (</w:t>
      </w:r>
      <w:r w:rsidRPr="00A746BE">
        <w:rPr>
          <w:i/>
        </w:rPr>
        <w:t>geofibre. ftth_zone_recal_cable_attr</w:t>
      </w:r>
      <w:r w:rsidRPr="00A746BE">
        <w:t>) et de la table des câbles (</w:t>
      </w:r>
      <w:r w:rsidRPr="00A746BE">
        <w:rPr>
          <w:i/>
        </w:rPr>
        <w:t>geofibre.ftth_cable</w:t>
      </w:r>
      <w:r w:rsidRPr="00A746BE">
        <w:t>).</w:t>
      </w:r>
    </w:p>
    <w:p w:rsidR="00882740" w:rsidRPr="00A746BE" w:rsidRDefault="00882740" w:rsidP="00882740">
      <w:pPr>
        <w:shd w:val="clear" w:color="auto" w:fill="FFFFFF"/>
        <w:spacing w:before="0" w:after="0"/>
      </w:pPr>
      <w:r w:rsidRPr="00A746BE">
        <w:t>Les informations sur les points fonctionnels sont récupérées à l’aide de la table des points fonctionnels (</w:t>
      </w:r>
      <w:r w:rsidRPr="00A746BE">
        <w:rPr>
          <w:i/>
        </w:rPr>
        <w:t>geofibre.ftth_pf</w:t>
      </w:r>
      <w:r w:rsidRPr="00A746BE">
        <w:t>).</w:t>
      </w:r>
    </w:p>
    <w:p w:rsidR="00882740" w:rsidRPr="00A746BE" w:rsidRDefault="00882740" w:rsidP="00882740">
      <w:pPr>
        <w:shd w:val="clear" w:color="auto" w:fill="FFFFFF"/>
        <w:spacing w:before="0" w:after="0"/>
      </w:pPr>
      <w:r w:rsidRPr="00A746BE">
        <w:t>Les informations sur les points techniques sont récupérées à l’aide de la table d’association des points techniques (</w:t>
      </w:r>
      <w:r w:rsidRPr="00A746BE">
        <w:rPr>
          <w:i/>
        </w:rPr>
        <w:t>geofibre.ftth_point_technique_attr</w:t>
      </w:r>
      <w:r w:rsidRPr="00A746BE">
        <w:t>)</w:t>
      </w:r>
    </w:p>
    <w:p w:rsidR="00882740" w:rsidRPr="00A746BE" w:rsidRDefault="00882740" w:rsidP="00882740">
      <w:pPr>
        <w:spacing w:before="0" w:after="0"/>
        <w:jc w:val="left"/>
      </w:pPr>
    </w:p>
    <w:p w:rsidR="00882740" w:rsidRPr="00A746BE" w:rsidRDefault="00882740" w:rsidP="00882740">
      <w:r w:rsidRPr="00A746BE">
        <w:t>Le nom du rapport est de la forme suivante : ZR_00001_INSEE.csv où 00001 est l’identifiant de la zone de recalage et INSEE correspond au code_com de la zone de recalage</w:t>
      </w:r>
    </w:p>
    <w:p w:rsidR="00882740" w:rsidRPr="00A746BE" w:rsidRDefault="00882740" w:rsidP="00882740"/>
    <w:p w:rsidR="00882740" w:rsidRPr="00A746BE" w:rsidRDefault="00882740" w:rsidP="00882740">
      <w:r w:rsidRPr="00A746BE">
        <w:t>Le fichier sera créé est avec une ligne par site déplacé. Pour chaque site, on trouve les informations :</w:t>
      </w:r>
    </w:p>
    <w:p w:rsidR="00882740" w:rsidRPr="00A746BE" w:rsidRDefault="00882740" w:rsidP="00882740">
      <w:r w:rsidRPr="00A746BE">
        <w:tab/>
        <w:t>Type de site</w:t>
      </w:r>
    </w:p>
    <w:p w:rsidR="00882740" w:rsidRPr="00A746BE" w:rsidRDefault="00882740" w:rsidP="00882740">
      <w:pPr>
        <w:ind w:firstLine="708"/>
      </w:pPr>
      <w:r w:rsidRPr="00A746BE">
        <w:t>Identifiant</w:t>
      </w:r>
    </w:p>
    <w:p w:rsidR="00882740" w:rsidRPr="00A746BE" w:rsidRDefault="00882740" w:rsidP="00882740">
      <w:pPr>
        <w:ind w:firstLine="708"/>
      </w:pPr>
      <w:r w:rsidRPr="00A746BE">
        <w:t>Nouvel Identifiant si renommage</w:t>
      </w:r>
    </w:p>
    <w:p w:rsidR="00882740" w:rsidRPr="00A746BE" w:rsidRDefault="00882740" w:rsidP="00882740">
      <w:pPr>
        <w:ind w:firstLine="708"/>
      </w:pPr>
      <w:r w:rsidRPr="00A746BE">
        <w:t>Liste des Points Fonctionnels associés au site</w:t>
      </w:r>
    </w:p>
    <w:p w:rsidR="00882740" w:rsidRPr="00A746BE" w:rsidRDefault="00882740" w:rsidP="00882740">
      <w:pPr>
        <w:ind w:firstLine="708"/>
      </w:pPr>
      <w:r w:rsidRPr="00A746BE">
        <w:t>Liste des Points Techniques associés au site</w:t>
      </w:r>
    </w:p>
    <w:p w:rsidR="00882740" w:rsidRPr="00A746BE" w:rsidRDefault="00882740" w:rsidP="00882740">
      <w:pPr>
        <w:ind w:firstLine="708"/>
      </w:pPr>
      <w:r w:rsidRPr="00A746BE">
        <w:t>Liste des câbles associés au site avec la caractéristique du site (Origine du câble, Traversée par le câble ou Fin du câble)</w:t>
      </w:r>
    </w:p>
    <w:p w:rsidR="00882740" w:rsidRPr="00A746BE" w:rsidRDefault="00882740" w:rsidP="00882740">
      <w:pPr>
        <w:ind w:firstLine="708"/>
        <w:rPr>
          <w:rFonts w:ascii="Helvetica 45 Light" w:hAnsi="Helvetica 45 Light"/>
          <w:sz w:val="22"/>
          <w:szCs w:val="22"/>
        </w:rPr>
      </w:pPr>
    </w:p>
    <w:p w:rsidR="00882740" w:rsidRPr="00A746BE" w:rsidRDefault="00882740" w:rsidP="00882740">
      <w:r w:rsidRPr="00A746BE">
        <w:t>Exemple de début de fichier :</w:t>
      </w:r>
    </w:p>
    <w:p w:rsidR="00882740" w:rsidRPr="00A746BE" w:rsidRDefault="00882740" w:rsidP="00882740">
      <w:pPr>
        <w:rPr>
          <w:rStyle w:val="Emphaseple"/>
        </w:rPr>
      </w:pPr>
      <w:r w:rsidRPr="00A746BE">
        <w:rPr>
          <w:rStyle w:val="Emphaseple"/>
        </w:rPr>
        <w:t>Type de site; Identifiant site; Site renommé; Liste des PF; Liste des PT; Liste des Câbles</w:t>
      </w:r>
    </w:p>
    <w:p w:rsidR="00882740" w:rsidRPr="00A746BE" w:rsidRDefault="00882740" w:rsidP="00882740">
      <w:pPr>
        <w:rPr>
          <w:rStyle w:val="Emphaseple"/>
        </w:rPr>
      </w:pPr>
      <w:r w:rsidRPr="00A746BE">
        <w:rPr>
          <w:rStyle w:val="Emphaseple"/>
        </w:rPr>
        <w:t>Chambre;00001/35238;;35238/NR0/PEP/12345,35238/NRO/PMZ/12348;PT 0012,PT 1201;D : 35238/NRA/TR 14 0001, F : 35238/NRA/TR 14 1200</w:t>
      </w:r>
    </w:p>
    <w:p w:rsidR="00882740" w:rsidRPr="00A746BE" w:rsidRDefault="00882740" w:rsidP="00882740">
      <w:pPr>
        <w:rPr>
          <w:rStyle w:val="Emphaseple"/>
        </w:rPr>
      </w:pPr>
      <w:r w:rsidRPr="00A746BE">
        <w:rPr>
          <w:rStyle w:val="Emphaseple"/>
        </w:rPr>
        <w:t>Chambre;00002/35238;02222/35238;;;T : 35238/NRA/TR 14 0001</w:t>
      </w:r>
    </w:p>
    <w:p w:rsidR="00882740" w:rsidRPr="00A746BE" w:rsidRDefault="00882740" w:rsidP="00882740"/>
    <w:p w:rsidR="00882740" w:rsidRPr="00A746BE" w:rsidRDefault="00882740" w:rsidP="00882740">
      <w:r w:rsidRPr="00A746BE">
        <w:t>Le fichier peut être visualisé de la façon suivante dans Excel (avec des ajustements).</w:t>
      </w:r>
    </w:p>
    <w:p w:rsidR="00882740" w:rsidRPr="00A746BE" w:rsidRDefault="00237576" w:rsidP="00882740">
      <w:r>
        <w:rPr>
          <w:noProof/>
        </w:rPr>
        <w:drawing>
          <wp:inline distT="0" distB="0" distL="0" distR="0">
            <wp:extent cx="5767070" cy="1153291"/>
            <wp:effectExtent l="0" t="0" r="5080" b="8890"/>
            <wp:docPr id="725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767070" cy="1153291"/>
                    </a:xfrm>
                    <a:prstGeom prst="rect">
                      <a:avLst/>
                    </a:prstGeom>
                  </pic:spPr>
                </pic:pic>
              </a:graphicData>
            </a:graphic>
          </wp:inline>
        </w:drawing>
      </w:r>
    </w:p>
    <w:p w:rsidR="003007F0" w:rsidRDefault="00882740">
      <w:pPr>
        <w:pStyle w:val="Titre5"/>
      </w:pPr>
      <w:r w:rsidRPr="00A746BE">
        <w:t>Purge</w:t>
      </w:r>
    </w:p>
    <w:p w:rsidR="00882740" w:rsidRPr="00A746BE" w:rsidRDefault="00882740" w:rsidP="00882740">
      <w:r w:rsidRPr="00A746BE">
        <w:t>La table des CR Zone recalage est purgée via le script purge_bdd.ksh. La configuration associée est définie dans le fichier purge_bdd_donnees.cfg.</w:t>
      </w:r>
    </w:p>
    <w:p w:rsidR="00882740" w:rsidRPr="00A746BE" w:rsidRDefault="00882740" w:rsidP="00882740"/>
    <w:p w:rsidR="00882740" w:rsidRPr="00A746BE" w:rsidRDefault="00882740" w:rsidP="00882740">
      <w:r w:rsidRPr="00A746BE">
        <w:t>Cette configuration indique que les données purgées sont les lignes de la table pour laquelle la date de modification de la zone est antérieure à 90 jours et son statut est « Terminée ».</w:t>
      </w:r>
    </w:p>
    <w:p w:rsidR="00882740" w:rsidRPr="00A746BE" w:rsidRDefault="00882740" w:rsidP="00882740"/>
    <w:p w:rsidR="00882740" w:rsidRPr="00A746BE" w:rsidRDefault="00882740" w:rsidP="00882740">
      <w:r w:rsidRPr="00A746BE">
        <w:t>Les rapports sont supprimés du système de fichiers via le script purge_fs.ksh. La configuration associée est définie dans le fichier purge_fs_ags.cfg. La durée de rétention des fichiers est fixée à 90 jours.</w:t>
      </w:r>
    </w:p>
    <w:p w:rsidR="00882740" w:rsidRPr="00A746BE" w:rsidRDefault="00882740" w:rsidP="00882740"/>
    <w:p w:rsidR="003007F0" w:rsidRDefault="00882740">
      <w:pPr>
        <w:pStyle w:val="Titre4"/>
      </w:pPr>
      <w:bookmarkStart w:id="371" w:name="_Toc426723526"/>
      <w:r w:rsidRPr="00A746BE">
        <w:lastRenderedPageBreak/>
        <w:t>Téléchargement d’un rapport pour IPON</w:t>
      </w:r>
      <w:bookmarkEnd w:id="371"/>
    </w:p>
    <w:p w:rsidR="00882740" w:rsidRPr="00A746BE" w:rsidRDefault="00882740" w:rsidP="00882740">
      <w:r w:rsidRPr="00A746BE">
        <w:t xml:space="preserve">La possibilité de télécharger le rapport des actions réalisées sur une zone de recalage est placée dans le widget de téléchargements dans le menu Export. </w:t>
      </w:r>
    </w:p>
    <w:p w:rsidR="00882740" w:rsidRPr="00DC351E" w:rsidRDefault="00882740" w:rsidP="00882740">
      <w:r w:rsidRPr="00A746BE">
        <w:t>A partir de la G1R5, le widget « Téléchargements des exports » est renommé « Téléchargements »</w:t>
      </w:r>
    </w:p>
    <w:p w:rsidR="00882740" w:rsidRDefault="00237576" w:rsidP="00882740">
      <w:pPr>
        <w:jc w:val="center"/>
        <w:rPr>
          <w:rFonts w:ascii="Helvetica 45 Light" w:hAnsi="Helvetica 45 Light"/>
          <w:sz w:val="22"/>
          <w:szCs w:val="22"/>
        </w:rPr>
      </w:pPr>
      <w:r>
        <w:rPr>
          <w:noProof/>
        </w:rPr>
        <w:drawing>
          <wp:inline distT="0" distB="0" distL="0" distR="0">
            <wp:extent cx="3130203" cy="2226365"/>
            <wp:effectExtent l="0" t="0" r="0" b="0"/>
            <wp:docPr id="725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131417" cy="2227228"/>
                    </a:xfrm>
                    <a:prstGeom prst="rect">
                      <a:avLst/>
                    </a:prstGeom>
                  </pic:spPr>
                </pic:pic>
              </a:graphicData>
            </a:graphic>
          </wp:inline>
        </w:drawing>
      </w:r>
    </w:p>
    <w:p w:rsidR="00882740" w:rsidRPr="00DC351E" w:rsidRDefault="00882740" w:rsidP="00882740">
      <w:r w:rsidRPr="00F865A8">
        <w:t>Ce choix sera visible pour l’ensemble des utilisateurs mais seuls les utilisate</w:t>
      </w:r>
      <w:r>
        <w:t>urs qui ont passé une zone à « T</w:t>
      </w:r>
      <w:r w:rsidRPr="00F865A8">
        <w:t>erminée » pourront récupérer le fichier associé à cette zone.</w:t>
      </w:r>
    </w:p>
    <w:p w:rsidR="00882740" w:rsidRPr="00DC351E" w:rsidRDefault="00882740" w:rsidP="00882740"/>
    <w:p w:rsidR="00882740" w:rsidRDefault="00882740" w:rsidP="00882740">
      <w:pPr>
        <w:spacing w:before="0" w:after="0"/>
        <w:jc w:val="left"/>
        <w:rPr>
          <w:rFonts w:cs="Arial"/>
          <w:b/>
          <w:i/>
          <w:caps/>
          <w:color w:val="0000FF"/>
          <w:sz w:val="22"/>
        </w:rPr>
      </w:pPr>
      <w:r>
        <w:t xml:space="preserve">La définition du composant « DownloadTool » dans le </w:t>
      </w:r>
      <w:r w:rsidRPr="00F865A8">
        <w:t xml:space="preserve">fichier client.xml </w:t>
      </w:r>
      <w:r>
        <w:t>contient</w:t>
      </w:r>
      <w:r w:rsidRPr="00F865A8">
        <w:t xml:space="preserve"> la configuration pour les fichiers « CR Zone Recalage » avec le nom et  l’emplacement des fichiers.</w:t>
      </w:r>
    </w:p>
    <w:p w:rsidR="00F6348C" w:rsidRDefault="00F6348C">
      <w:pPr>
        <w:spacing w:before="0" w:after="0"/>
        <w:jc w:val="left"/>
        <w:rPr>
          <w:rFonts w:cs="Arial"/>
          <w:b/>
          <w:i/>
          <w:caps/>
          <w:color w:val="0000FF"/>
          <w:sz w:val="22"/>
        </w:rPr>
      </w:pPr>
      <w:r>
        <w:rPr>
          <w:rFonts w:cs="Arial"/>
        </w:rPr>
        <w:br w:type="page"/>
      </w:r>
    </w:p>
    <w:p w:rsidR="003007F0" w:rsidRDefault="00DB613C">
      <w:pPr>
        <w:pStyle w:val="Titre2"/>
        <w:keepLines w:val="0"/>
        <w:tabs>
          <w:tab w:val="clear" w:pos="720"/>
        </w:tabs>
        <w:spacing w:before="60" w:line="240" w:lineRule="exact"/>
        <w:ind w:left="567" w:hanging="567"/>
        <w:jc w:val="both"/>
        <w:rPr>
          <w:rFonts w:cs="Arial"/>
        </w:rPr>
      </w:pPr>
      <w:bookmarkStart w:id="372" w:name="_Toc426723527"/>
      <w:r>
        <w:rPr>
          <w:rFonts w:cs="Arial"/>
        </w:rPr>
        <w:lastRenderedPageBreak/>
        <w:t>Gestion FTTH</w:t>
      </w:r>
      <w:bookmarkEnd w:id="372"/>
    </w:p>
    <w:p w:rsidR="003007F0" w:rsidRDefault="00DA7E89">
      <w:pPr>
        <w:pStyle w:val="Titre3"/>
        <w:rPr>
          <w:rStyle w:val="Emphaseple"/>
          <w:rFonts w:cs="Arial"/>
          <w:b w:val="0"/>
          <w:i w:val="0"/>
          <w:iCs w:val="0"/>
          <w:color w:val="0000FF"/>
          <w:sz w:val="20"/>
        </w:rPr>
      </w:pPr>
      <w:bookmarkStart w:id="373" w:name="_Toc426723528"/>
      <w:r>
        <w:rPr>
          <w:rStyle w:val="Emphaseple"/>
          <w:rFonts w:cs="Arial"/>
          <w:i w:val="0"/>
          <w:iCs w:val="0"/>
          <w:color w:val="0000FF"/>
        </w:rPr>
        <w:t>W</w:t>
      </w:r>
      <w:r w:rsidRPr="001D749C">
        <w:rPr>
          <w:rStyle w:val="Emphaseple"/>
          <w:rFonts w:cs="Arial"/>
          <w:i w:val="0"/>
          <w:iCs w:val="0"/>
          <w:color w:val="0000FF"/>
        </w:rPr>
        <w:t>idget des Points Fonctionnels</w:t>
      </w:r>
      <w:bookmarkEnd w:id="373"/>
    </w:p>
    <w:p w:rsidR="003007F0" w:rsidRDefault="007D489C">
      <w:pPr>
        <w:pStyle w:val="Titre4"/>
      </w:pPr>
      <w:bookmarkStart w:id="374" w:name="_Toc426723529"/>
      <w:r w:rsidRPr="001D749C">
        <w:t>Numérotation des points fonctionnels</w:t>
      </w:r>
      <w:bookmarkEnd w:id="374"/>
      <w:r w:rsidRPr="001D749C">
        <w:t xml:space="preserve"> </w:t>
      </w:r>
    </w:p>
    <w:p w:rsidR="007D489C" w:rsidRPr="007D489C" w:rsidRDefault="00DE341A" w:rsidP="007D489C">
      <w:pPr>
        <w:rPr>
          <w:rFonts w:cs="Arial"/>
          <w:color w:val="000000"/>
        </w:rPr>
      </w:pPr>
      <w:r w:rsidRPr="00DE341A">
        <w:rPr>
          <w:rFonts w:cs="Arial"/>
        </w:rPr>
        <w:t xml:space="preserve">Le numéro de séquences est généré par la fonction </w:t>
      </w:r>
      <w:r w:rsidR="007D489C" w:rsidRPr="00F627B6">
        <w:rPr>
          <w:rFonts w:cs="Arial"/>
          <w:color w:val="000000"/>
          <w:highlight w:val="lightGray"/>
        </w:rPr>
        <w:t>recuperationNumSequence</w:t>
      </w:r>
      <w:r w:rsidR="007D489C" w:rsidRPr="007D489C">
        <w:rPr>
          <w:rFonts w:cs="Arial"/>
          <w:color w:val="000000"/>
        </w:rPr>
        <w:t xml:space="preserve">(). Le numéro est généré à l’enregistrement une </w:t>
      </w:r>
      <w:r w:rsidR="00AC3055">
        <w:rPr>
          <w:rFonts w:cs="Arial"/>
          <w:color w:val="000000"/>
        </w:rPr>
        <w:t>fois que la vérification du code RIVOLI du site support est effectuée. Lorsque l’on tente de créer un point fonctionnel sur un site support n’ayant pas de code RIVOLI, la création est refusée et aucun numéro de séquence n’est grillé.</w:t>
      </w:r>
    </w:p>
    <w:p w:rsidR="007D489C" w:rsidRPr="007D489C" w:rsidRDefault="00AC3055" w:rsidP="007D489C">
      <w:pPr>
        <w:rPr>
          <w:rFonts w:cs="Arial"/>
        </w:rPr>
      </w:pPr>
      <w:r>
        <w:rPr>
          <w:rFonts w:cs="Arial"/>
          <w:color w:val="000000"/>
        </w:rPr>
        <w:t xml:space="preserve">Pendant le processus de création de point fonctionnel, le champ num_sequence est vide et grisé.  </w:t>
      </w:r>
      <w:r w:rsidR="00DE341A" w:rsidRPr="00DE341A">
        <w:rPr>
          <w:rFonts w:cs="Arial"/>
        </w:rPr>
        <w:t xml:space="preserve"> </w:t>
      </w:r>
    </w:p>
    <w:p w:rsidR="003007F0" w:rsidRDefault="003007F0"/>
    <w:p w:rsidR="003007F0" w:rsidRDefault="00DA7E89">
      <w:pPr>
        <w:pStyle w:val="Titre4"/>
      </w:pPr>
      <w:bookmarkStart w:id="375" w:name="_Toc426723530"/>
      <w:r w:rsidRPr="001D749C">
        <w:t>Forçage de l’association père/fils d’un PF lors de l’association à un projet</w:t>
      </w:r>
      <w:bookmarkEnd w:id="375"/>
    </w:p>
    <w:p w:rsidR="00DA7E89" w:rsidRPr="001D749C" w:rsidRDefault="00DA7E89" w:rsidP="00DA7E89">
      <w:pPr>
        <w:jc w:val="left"/>
        <w:rPr>
          <w:rFonts w:cs="Arial"/>
        </w:rPr>
      </w:pPr>
      <w:r w:rsidRPr="001D749C">
        <w:rPr>
          <w:rFonts w:cs="Arial"/>
        </w:rPr>
        <w:t>Rappel du besoin : Tout point fonctionnel attaché à un projet doit posséder un point fonctionnel père</w:t>
      </w:r>
      <w:r>
        <w:rPr>
          <w:rFonts w:cs="Arial"/>
        </w:rPr>
        <w:t>, sauf si ce PF est de type NRO</w:t>
      </w:r>
    </w:p>
    <w:p w:rsidR="003007F0" w:rsidRDefault="003007F0"/>
    <w:p w:rsidR="00DA7E89" w:rsidRPr="001D749C" w:rsidRDefault="00DA7E89" w:rsidP="00DA7E89">
      <w:pPr>
        <w:jc w:val="left"/>
        <w:rPr>
          <w:rFonts w:cs="Arial"/>
        </w:rPr>
      </w:pPr>
      <w:r w:rsidRPr="001D749C">
        <w:rPr>
          <w:rFonts w:cs="Arial"/>
        </w:rPr>
        <w:t>Si un PF est associé à un projet, il ne faut pas enregistrer une modification si la référence au PF père n’est pas renseignée. Une popup est affichée à l’utilisateur lui précisant que les informations sont incomplètes et qu’il doit renseigner le PF père.</w:t>
      </w:r>
    </w:p>
    <w:p w:rsidR="003007F0" w:rsidRDefault="003007F0"/>
    <w:p w:rsidR="003007F0" w:rsidRDefault="00882740">
      <w:pPr>
        <w:pStyle w:val="Titre3"/>
      </w:pPr>
      <w:bookmarkStart w:id="376" w:name="_Toc426723531"/>
      <w:r>
        <w:t xml:space="preserve">Widget des </w:t>
      </w:r>
      <w:r w:rsidR="00477866">
        <w:t>Z</w:t>
      </w:r>
      <w:r>
        <w:t>ones de gestion</w:t>
      </w:r>
      <w:bookmarkEnd w:id="376"/>
    </w:p>
    <w:p w:rsidR="00943898" w:rsidRDefault="00943898" w:rsidP="00943898">
      <w:pPr>
        <w:pStyle w:val="Titre4"/>
      </w:pPr>
      <w:bookmarkStart w:id="377" w:name="_Toc426723532"/>
      <w:r>
        <w:t>Commun</w:t>
      </w:r>
      <w:bookmarkEnd w:id="377"/>
    </w:p>
    <w:p w:rsidR="00943898" w:rsidRDefault="00943898" w:rsidP="00943898">
      <w:pPr>
        <w:pStyle w:val="Titre5"/>
      </w:pPr>
      <w:r>
        <w:t>Création</w:t>
      </w:r>
    </w:p>
    <w:p w:rsidR="00943898" w:rsidRDefault="00F77B5C" w:rsidP="00943898">
      <w:pPr>
        <w:jc w:val="center"/>
      </w:pPr>
      <w:r>
        <w:rPr>
          <w:noProof/>
        </w:rPr>
        <w:drawing>
          <wp:inline distT="0" distB="0" distL="0" distR="0">
            <wp:extent cx="4000500" cy="1447800"/>
            <wp:effectExtent l="19050" t="0" r="0" b="0"/>
            <wp:docPr id="2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943898" w:rsidRDefault="00943898" w:rsidP="00943898"/>
    <w:p w:rsidR="00943898" w:rsidRDefault="00943898" w:rsidP="00943898">
      <w:r>
        <w:t xml:space="preserve">En mode création : </w:t>
      </w:r>
    </w:p>
    <w:p w:rsidR="00943898" w:rsidRDefault="00943898" w:rsidP="00943898">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943898" w:rsidRPr="00F3668A" w:rsidRDefault="00943898" w:rsidP="00943898">
      <w:pPr>
        <w:pStyle w:val="Paragraphedeliste"/>
        <w:numPr>
          <w:ilvl w:val="0"/>
          <w:numId w:val="26"/>
        </w:numPr>
      </w:pPr>
      <w:r w:rsidRPr="00F3668A">
        <w:t xml:space="preserve">le champ </w:t>
      </w:r>
      <w:r w:rsidRPr="00F3668A">
        <w:rPr>
          <w:i/>
        </w:rPr>
        <w:t>« Date de création »</w:t>
      </w:r>
      <w:r w:rsidRPr="00F3668A">
        <w:t xml:space="preserve"> est vide</w:t>
      </w:r>
    </w:p>
    <w:p w:rsidR="00943898" w:rsidRDefault="00943898" w:rsidP="00943898">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p>
    <w:p w:rsidR="00943898" w:rsidRDefault="00943898" w:rsidP="00943898">
      <w:pPr>
        <w:pStyle w:val="Titre5"/>
      </w:pPr>
      <w:r>
        <w:t>Modification</w:t>
      </w:r>
    </w:p>
    <w:p w:rsidR="00943898" w:rsidRDefault="00F77B5C" w:rsidP="00943898">
      <w:pPr>
        <w:jc w:val="center"/>
      </w:pPr>
      <w:r>
        <w:rPr>
          <w:noProof/>
        </w:rPr>
        <w:drawing>
          <wp:inline distT="0" distB="0" distL="0" distR="0">
            <wp:extent cx="3486150" cy="1181100"/>
            <wp:effectExtent l="19050" t="0" r="0" b="0"/>
            <wp:docPr id="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943898" w:rsidRDefault="00943898" w:rsidP="00943898"/>
    <w:p w:rsidR="00943898" w:rsidRDefault="00943898" w:rsidP="00943898">
      <w:r>
        <w:t xml:space="preserve">En mode modification : </w:t>
      </w:r>
    </w:p>
    <w:p w:rsidR="00943898" w:rsidRDefault="00943898" w:rsidP="00943898">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943898" w:rsidRDefault="00943898" w:rsidP="00943898"/>
    <w:p w:rsidR="00943898" w:rsidRDefault="00943898" w:rsidP="00943898"/>
    <w:p w:rsidR="00943898" w:rsidRPr="00AB1755" w:rsidRDefault="00943898" w:rsidP="00943898"/>
    <w:p w:rsidR="001F2AEE" w:rsidRDefault="001F2AEE" w:rsidP="001F2AEE"/>
    <w:p w:rsidR="003007F0" w:rsidRDefault="00882740">
      <w:pPr>
        <w:pStyle w:val="Titre4"/>
      </w:pPr>
      <w:bookmarkStart w:id="378" w:name="_Toc426723533"/>
      <w:r>
        <w:t>Zones d’éligibilité</w:t>
      </w:r>
      <w:bookmarkEnd w:id="378"/>
    </w:p>
    <w:p w:rsidR="00882740" w:rsidRDefault="00882740" w:rsidP="00882740">
      <w:r w:rsidRPr="005D4999">
        <w:t>Le widget des zones d</w:t>
      </w:r>
      <w:r>
        <w:t>’</w:t>
      </w:r>
      <w:r w:rsidRPr="005D4999">
        <w:t>éligibilité</w:t>
      </w:r>
      <w:r>
        <w:t xml:space="preserve"> est composé de 4 onglets :</w:t>
      </w:r>
    </w:p>
    <w:p w:rsidR="001F2AEE" w:rsidRDefault="00882740" w:rsidP="001F2AEE">
      <w:pPr>
        <w:pStyle w:val="Paragraphedeliste"/>
        <w:numPr>
          <w:ilvl w:val="0"/>
          <w:numId w:val="13"/>
        </w:numPr>
      </w:pPr>
      <w:r>
        <w:t>Contour,</w:t>
      </w:r>
    </w:p>
    <w:p w:rsidR="001F2AEE" w:rsidRDefault="00882740" w:rsidP="001F2AEE">
      <w:pPr>
        <w:pStyle w:val="Paragraphedeliste"/>
        <w:numPr>
          <w:ilvl w:val="0"/>
          <w:numId w:val="13"/>
        </w:numPr>
      </w:pPr>
      <w:r>
        <w:t>Général,</w:t>
      </w:r>
    </w:p>
    <w:p w:rsidR="001F2AEE" w:rsidRDefault="00882740" w:rsidP="001F2AEE">
      <w:pPr>
        <w:pStyle w:val="Paragraphedeliste"/>
        <w:numPr>
          <w:ilvl w:val="0"/>
          <w:numId w:val="13"/>
        </w:numPr>
      </w:pPr>
      <w:r>
        <w:t>Autre,</w:t>
      </w:r>
    </w:p>
    <w:p w:rsidR="001F2AEE" w:rsidRDefault="00882740" w:rsidP="001F2AEE">
      <w:pPr>
        <w:pStyle w:val="Paragraphedeliste"/>
        <w:numPr>
          <w:ilvl w:val="0"/>
          <w:numId w:val="13"/>
        </w:numPr>
      </w:pPr>
      <w:r>
        <w:t>Immeubles.</w:t>
      </w:r>
    </w:p>
    <w:p w:rsidR="00882740" w:rsidRDefault="00882740" w:rsidP="00882740">
      <w:pPr>
        <w:ind w:left="720"/>
      </w:pPr>
    </w:p>
    <w:p w:rsidR="00882740" w:rsidRDefault="00882740" w:rsidP="00882740">
      <w:r>
        <w:t>L’onglet immeuble est accessible uniquement pour les zones dont le type est défini</w:t>
      </w:r>
      <w:r w:rsidRPr="003E7507">
        <w:t xml:space="preserve"> en base de données</w:t>
      </w:r>
      <w:r w:rsidRPr="00784B39">
        <w:t xml:space="preserve"> </w:t>
      </w:r>
      <w:r>
        <w:t>dans la table adm_param_config où nom_param est égale à « TYPE_ZE_EXCLUSION_IMMEUBLE ». Pour les autres types de zones, il apparaît grisé.</w:t>
      </w:r>
    </w:p>
    <w:p w:rsidR="00882740" w:rsidRDefault="00882740" w:rsidP="00882740"/>
    <w:p w:rsidR="003007F0" w:rsidRDefault="00882740">
      <w:pPr>
        <w:pStyle w:val="Titre5"/>
      </w:pPr>
      <w:r>
        <w:t>Fonctionnement global</w:t>
      </w:r>
    </w:p>
    <w:p w:rsidR="00882740" w:rsidRDefault="00882740" w:rsidP="00882740">
      <w:r>
        <w:t>Le calcul d’équivalent logement se fait :</w:t>
      </w:r>
    </w:p>
    <w:p w:rsidR="001F2AEE" w:rsidRDefault="00882740" w:rsidP="001F2AEE">
      <w:pPr>
        <w:pStyle w:val="Paragraphedeliste"/>
        <w:numPr>
          <w:ilvl w:val="0"/>
          <w:numId w:val="13"/>
        </w:numPr>
      </w:pPr>
      <w:r>
        <w:t>soit automatiquement à l’enregistrement si la case « Calcul auto » est cochée dans l’onglet Contour ou Immeubles (pour les zones de type PMR),</w:t>
      </w:r>
    </w:p>
    <w:p w:rsidR="001F2AEE" w:rsidRDefault="00882740" w:rsidP="001F2AEE">
      <w:pPr>
        <w:pStyle w:val="Paragraphedeliste"/>
        <w:numPr>
          <w:ilvl w:val="0"/>
          <w:numId w:val="13"/>
        </w:numPr>
      </w:pPr>
      <w:r>
        <w:t>soit manuellement, en cliquant sur le bouton « Calculer EL » en bas du widget.</w:t>
      </w:r>
    </w:p>
    <w:p w:rsidR="00882740" w:rsidRDefault="00882740" w:rsidP="00882740">
      <w:pPr>
        <w:ind w:left="720"/>
      </w:pPr>
    </w:p>
    <w:p w:rsidR="00882740" w:rsidRDefault="00882740" w:rsidP="00882740">
      <w:r>
        <w:t>La valeur calculée est affichée dans un texte « nb EL : » suivi de la valeur.</w:t>
      </w:r>
    </w:p>
    <w:p w:rsidR="00882740" w:rsidRDefault="00882740" w:rsidP="00882740"/>
    <w:p w:rsidR="00882740" w:rsidRDefault="00882740" w:rsidP="00882740">
      <w:r>
        <w:t>Quel que soit le mode de calcul utilisé, le calcul est différent des autres type de zone pour les zone de type PMR. En effet, le nombre d’équivalent logement de la zone est diminué du nombre d’équivalents logements des immeubles exclus de la zone (immeubles cochés dans l’onglet Immeubles).</w:t>
      </w:r>
    </w:p>
    <w:p w:rsidR="005C5646" w:rsidRDefault="005C5646" w:rsidP="00882740"/>
    <w:p w:rsidR="00B11E4A" w:rsidRDefault="00B11E4A" w:rsidP="00B11E4A">
      <w:pPr>
        <w:pStyle w:val="Titre5"/>
      </w:pPr>
      <w:r>
        <w:t>Onglet Autre</w:t>
      </w:r>
    </w:p>
    <w:p w:rsidR="001F2AEE" w:rsidRDefault="00B11E4A" w:rsidP="001F2AEE">
      <w:pPr>
        <w:pStyle w:val="Titre6"/>
      </w:pPr>
      <w:r>
        <w:rPr>
          <w:b/>
          <w:i/>
        </w:rPr>
        <w:t>C</w:t>
      </w:r>
      <w:r>
        <w:t>réation</w:t>
      </w:r>
    </w:p>
    <w:p w:rsidR="00B11E4A" w:rsidRDefault="00F77B5C" w:rsidP="00B11E4A">
      <w:pPr>
        <w:jc w:val="center"/>
      </w:pPr>
      <w:r>
        <w:rPr>
          <w:noProof/>
        </w:rPr>
        <w:drawing>
          <wp:inline distT="0" distB="0" distL="0" distR="0">
            <wp:extent cx="4000500" cy="1447800"/>
            <wp:effectExtent l="19050" t="0" r="0" b="0"/>
            <wp:docPr id="2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B11E4A" w:rsidRDefault="00B11E4A" w:rsidP="00B11E4A"/>
    <w:p w:rsidR="00B11E4A" w:rsidRDefault="00B11E4A" w:rsidP="00B11E4A">
      <w:r>
        <w:t xml:space="preserve">En mode création : </w:t>
      </w:r>
    </w:p>
    <w:p w:rsidR="00B11E4A" w:rsidRDefault="00B11E4A" w:rsidP="00B11E4A">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B11E4A" w:rsidRPr="00F3668A" w:rsidRDefault="00B11E4A" w:rsidP="00B11E4A">
      <w:pPr>
        <w:pStyle w:val="Paragraphedeliste"/>
        <w:numPr>
          <w:ilvl w:val="0"/>
          <w:numId w:val="26"/>
        </w:numPr>
      </w:pPr>
      <w:r w:rsidRPr="00F3668A">
        <w:t xml:space="preserve">le champ </w:t>
      </w:r>
      <w:r w:rsidRPr="00F3668A">
        <w:rPr>
          <w:i/>
        </w:rPr>
        <w:t>« Date de création »</w:t>
      </w:r>
      <w:r w:rsidRPr="00F3668A">
        <w:t xml:space="preserve"> est vide</w:t>
      </w:r>
    </w:p>
    <w:p w:rsidR="00B11E4A" w:rsidRPr="00F3668A" w:rsidRDefault="00B11E4A" w:rsidP="00B11E4A">
      <w:pPr>
        <w:pStyle w:val="Paragraphedeliste"/>
        <w:numPr>
          <w:ilvl w:val="0"/>
          <w:numId w:val="26"/>
        </w:numPr>
      </w:pPr>
      <w:r w:rsidRPr="00F3668A">
        <w:t xml:space="preserve">le champ </w:t>
      </w:r>
      <w:r w:rsidRPr="00F3668A">
        <w:rPr>
          <w:i/>
        </w:rPr>
        <w:t>« Date de modification »</w:t>
      </w:r>
      <w:r w:rsidRPr="00F3668A">
        <w:t xml:space="preserve"> est vide</w:t>
      </w:r>
    </w:p>
    <w:p w:rsidR="001F2AEE" w:rsidRDefault="00B11E4A" w:rsidP="001F2AEE">
      <w:pPr>
        <w:pStyle w:val="Titre6"/>
      </w:pPr>
      <w:r>
        <w:t>Modification</w:t>
      </w:r>
    </w:p>
    <w:p w:rsidR="00B11E4A" w:rsidRDefault="00F77B5C" w:rsidP="00B11E4A">
      <w:pPr>
        <w:jc w:val="center"/>
      </w:pPr>
      <w:r>
        <w:rPr>
          <w:noProof/>
        </w:rPr>
        <w:drawing>
          <wp:inline distT="0" distB="0" distL="0" distR="0">
            <wp:extent cx="3486150" cy="1181100"/>
            <wp:effectExtent l="19050" t="0" r="0" b="0"/>
            <wp:docPr id="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B11E4A" w:rsidRDefault="00B11E4A" w:rsidP="00B11E4A"/>
    <w:p w:rsidR="00B11E4A" w:rsidRDefault="00B11E4A" w:rsidP="00B11E4A">
      <w:r>
        <w:lastRenderedPageBreak/>
        <w:t xml:space="preserve">En mode modification : </w:t>
      </w:r>
    </w:p>
    <w:p w:rsidR="00B11E4A" w:rsidRDefault="00B11E4A" w:rsidP="00B11E4A">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1F2AEE" w:rsidRDefault="001F2AEE" w:rsidP="001F2AEE">
      <w:pPr>
        <w:pStyle w:val="Paragraphedeliste"/>
        <w:ind w:left="1065"/>
        <w:rPr>
          <w:highlight w:val="yellow"/>
        </w:rPr>
      </w:pPr>
    </w:p>
    <w:p w:rsidR="003007F0" w:rsidRDefault="00882740">
      <w:pPr>
        <w:pStyle w:val="Titre5"/>
      </w:pPr>
      <w:r>
        <w:t>Onglet Immeubles</w:t>
      </w:r>
    </w:p>
    <w:p w:rsidR="003007F0" w:rsidRDefault="00882740">
      <w:pPr>
        <w:pStyle w:val="Titre6"/>
      </w:pPr>
      <w:r>
        <w:t>Description</w:t>
      </w:r>
    </w:p>
    <w:p w:rsidR="00676580" w:rsidRDefault="00237576">
      <w:pPr>
        <w:jc w:val="center"/>
      </w:pPr>
      <w:r>
        <w:rPr>
          <w:noProof/>
        </w:rPr>
        <w:drawing>
          <wp:inline distT="0" distB="0" distL="0" distR="0">
            <wp:extent cx="3856383" cy="3671837"/>
            <wp:effectExtent l="0" t="0" r="0" b="5080"/>
            <wp:docPr id="724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857971" cy="3673349"/>
                    </a:xfrm>
                    <a:prstGeom prst="rect">
                      <a:avLst/>
                    </a:prstGeom>
                  </pic:spPr>
                </pic:pic>
              </a:graphicData>
            </a:graphic>
          </wp:inline>
        </w:drawing>
      </w:r>
    </w:p>
    <w:p w:rsidR="00882740" w:rsidRDefault="00882740" w:rsidP="00882740">
      <w:r>
        <w:t>Cet onglet n’est disponible que pour les zones de type PMR.</w:t>
      </w:r>
    </w:p>
    <w:p w:rsidR="00882740" w:rsidRDefault="00882740" w:rsidP="00882740">
      <w:r>
        <w:t>Dans cet onglet sont listés les immeubles inclus géographiquement dans la zone et la possibilité est données à l’utilisateur d’exclure ou non ces immeubles de la zone. Les informations affichées pour chaque immeuble sont :</w:t>
      </w:r>
    </w:p>
    <w:p w:rsidR="00676580" w:rsidRDefault="00882740">
      <w:pPr>
        <w:pStyle w:val="Paragraphedeliste"/>
        <w:numPr>
          <w:ilvl w:val="0"/>
          <w:numId w:val="13"/>
        </w:numPr>
      </w:pPr>
      <w:r>
        <w:t>le numéro court de l’immeuble (les 4 derniers caractères de l’ID métier de l’immeuble, champ id_metier_site en BDD),</w:t>
      </w:r>
    </w:p>
    <w:p w:rsidR="00676580" w:rsidRDefault="00882740">
      <w:pPr>
        <w:pStyle w:val="Paragraphedeliste"/>
        <w:numPr>
          <w:ilvl w:val="0"/>
          <w:numId w:val="13"/>
        </w:numPr>
      </w:pPr>
      <w:r>
        <w:t>le nombre d’équivalents logements (champ nb_el en BDD),</w:t>
      </w:r>
    </w:p>
    <w:p w:rsidR="00676580" w:rsidRDefault="00882740">
      <w:pPr>
        <w:pStyle w:val="Paragraphedeliste"/>
        <w:numPr>
          <w:ilvl w:val="0"/>
          <w:numId w:val="13"/>
        </w:numPr>
      </w:pPr>
      <w:r>
        <w:t xml:space="preserve">l’état de l’immeuble (champ </w:t>
      </w:r>
      <w:r>
        <w:rPr>
          <w:rFonts w:cs="Arial"/>
        </w:rPr>
        <w:t>etat en BDD),</w:t>
      </w:r>
    </w:p>
    <w:p w:rsidR="00676580" w:rsidRDefault="00882740">
      <w:pPr>
        <w:pStyle w:val="Paragraphedeliste"/>
        <w:numPr>
          <w:ilvl w:val="0"/>
          <w:numId w:val="13"/>
        </w:numPr>
      </w:pPr>
      <w:r>
        <w:rPr>
          <w:rFonts w:cs="Arial"/>
        </w:rPr>
        <w:t>l’opérateur de l’immeuble (champ</w:t>
      </w:r>
      <w:r w:rsidRPr="0081459F">
        <w:rPr>
          <w:rFonts w:cs="Arial"/>
        </w:rPr>
        <w:t xml:space="preserve"> </w:t>
      </w:r>
      <w:r>
        <w:rPr>
          <w:rFonts w:cs="Arial"/>
        </w:rPr>
        <w:t>operateur en BDD),</w:t>
      </w:r>
    </w:p>
    <w:p w:rsidR="00676580" w:rsidRDefault="00882740">
      <w:pPr>
        <w:pStyle w:val="Paragraphedeliste"/>
        <w:numPr>
          <w:ilvl w:val="0"/>
          <w:numId w:val="13"/>
        </w:numPr>
      </w:pPr>
      <w:r>
        <w:rPr>
          <w:rFonts w:cs="Arial"/>
        </w:rPr>
        <w:t>le nombre d’équivalents logements (champ nb_el_syndic en BDD).</w:t>
      </w:r>
    </w:p>
    <w:p w:rsidR="00882740" w:rsidRDefault="00882740" w:rsidP="00882740">
      <w:pPr>
        <w:pStyle w:val="Paragraphedeliste"/>
      </w:pPr>
    </w:p>
    <w:p w:rsidR="00882740" w:rsidRDefault="00882740" w:rsidP="00882740">
      <w:r>
        <w:t>Au survol d’une ligne immeuble, les informations suivantes sont affichées :</w:t>
      </w:r>
    </w:p>
    <w:p w:rsidR="00676580" w:rsidRDefault="00882740">
      <w:pPr>
        <w:pStyle w:val="Paragraphedeliste"/>
        <w:numPr>
          <w:ilvl w:val="0"/>
          <w:numId w:val="13"/>
        </w:numPr>
      </w:pPr>
      <w:r>
        <w:t>Identifiant de l’immeuble (id_metier_site en BDD),</w:t>
      </w:r>
    </w:p>
    <w:p w:rsidR="00676580" w:rsidRDefault="00882740">
      <w:pPr>
        <w:pStyle w:val="Paragraphedeliste"/>
        <w:numPr>
          <w:ilvl w:val="0"/>
          <w:numId w:val="13"/>
        </w:numPr>
      </w:pPr>
      <w:r>
        <w:t>Nombre d’équivalents logements (nb_el en BDD),</w:t>
      </w:r>
    </w:p>
    <w:p w:rsidR="00676580" w:rsidRDefault="00882740">
      <w:pPr>
        <w:pStyle w:val="Paragraphedeliste"/>
        <w:numPr>
          <w:ilvl w:val="0"/>
          <w:numId w:val="13"/>
        </w:numPr>
      </w:pPr>
      <w:r>
        <w:t>Etat de l’immeuble (etat en BDD),</w:t>
      </w:r>
    </w:p>
    <w:p w:rsidR="00676580" w:rsidRDefault="00882740">
      <w:pPr>
        <w:pStyle w:val="Paragraphedeliste"/>
        <w:numPr>
          <w:ilvl w:val="0"/>
          <w:numId w:val="13"/>
        </w:numPr>
      </w:pPr>
      <w:r>
        <w:t>Opérateur (operateur en BDD),</w:t>
      </w:r>
    </w:p>
    <w:p w:rsidR="00676580" w:rsidRDefault="00882740">
      <w:pPr>
        <w:pStyle w:val="Paragraphedeliste"/>
        <w:numPr>
          <w:ilvl w:val="0"/>
          <w:numId w:val="13"/>
        </w:numPr>
      </w:pPr>
      <w:r>
        <w:t>Code du regroupement syndic si renseigné (syndic en BDD),</w:t>
      </w:r>
    </w:p>
    <w:p w:rsidR="00676580" w:rsidRDefault="00882740">
      <w:pPr>
        <w:pStyle w:val="Paragraphedeliste"/>
        <w:numPr>
          <w:ilvl w:val="0"/>
          <w:numId w:val="13"/>
        </w:numPr>
      </w:pPr>
      <w:r>
        <w:t>Nombre d’équivalents logements dans le regroupement syndic si renseigné (nb_el_syndic en BDD).</w:t>
      </w:r>
    </w:p>
    <w:p w:rsidR="00882740" w:rsidRDefault="00882740" w:rsidP="00882740">
      <w:pPr>
        <w:pStyle w:val="Paragraphedeliste"/>
      </w:pPr>
    </w:p>
    <w:p w:rsidR="00423D5B" w:rsidRDefault="00423D5B" w:rsidP="00423D5B">
      <w:r w:rsidRPr="00F3668A">
        <w:t>Au clic sur une ligne immeuble, sa position est mise en évidence sur la carte. Cette position est récupérée depuis les champs coord_x et coord_y de l’immeuble.</w:t>
      </w:r>
    </w:p>
    <w:p w:rsidR="00423D5B" w:rsidRDefault="00423D5B" w:rsidP="00882740">
      <w:pPr>
        <w:pStyle w:val="Paragraphedeliste"/>
      </w:pPr>
    </w:p>
    <w:p w:rsidR="00882740" w:rsidRDefault="00882740" w:rsidP="00882740">
      <w:r>
        <w:lastRenderedPageBreak/>
        <w:t>L’exclusion d’un immeuble se fait par cochage d’une case devant chaque immeuble de la zone. Les immeubles cochés sont considérés comme exclus de la zone et les informations de l’immeuble apparaissent grisés dans la liste proposée, la case à cochée reste non grisée.</w:t>
      </w:r>
    </w:p>
    <w:p w:rsidR="00882740" w:rsidRDefault="00882740" w:rsidP="00882740">
      <w:r>
        <w:t>Le champ Etat est visible en entier sans avoir à redimensionner le widget, le champ Opérateur est visible en entier au moins pour la valeur ORANGE.</w:t>
      </w:r>
    </w:p>
    <w:p w:rsidR="00882740" w:rsidRDefault="00882740" w:rsidP="00882740">
      <w:r>
        <w:t>Le champ EL Syndic prend la valeur :</w:t>
      </w:r>
    </w:p>
    <w:p w:rsidR="00676580" w:rsidRDefault="00882740">
      <w:pPr>
        <w:pStyle w:val="Paragraphedeliste"/>
        <w:numPr>
          <w:ilvl w:val="0"/>
          <w:numId w:val="13"/>
        </w:numPr>
      </w:pPr>
      <w:r>
        <w:t>du champ nb_el_syndic si nb_el_syndic renseigné en BDD,</w:t>
      </w:r>
    </w:p>
    <w:p w:rsidR="00676580" w:rsidRDefault="00882740">
      <w:pPr>
        <w:pStyle w:val="Paragraphedeliste"/>
        <w:numPr>
          <w:ilvl w:val="0"/>
          <w:numId w:val="13"/>
        </w:numPr>
      </w:pPr>
      <w:r>
        <w:t>0 si ni nb_el_syndic ni syndic ne sont renseignés en BDD,</w:t>
      </w:r>
    </w:p>
    <w:p w:rsidR="00676580" w:rsidRDefault="00882740">
      <w:pPr>
        <w:pStyle w:val="Paragraphedeliste"/>
        <w:numPr>
          <w:ilvl w:val="0"/>
          <w:numId w:val="13"/>
        </w:numPr>
      </w:pPr>
      <w:r>
        <w:t>-1 si nb_el_syndic non renseigné et syndic renseigné en BDD.</w:t>
      </w:r>
    </w:p>
    <w:p w:rsidR="00882740" w:rsidRDefault="00882740" w:rsidP="00882740"/>
    <w:p w:rsidR="00882740" w:rsidRDefault="00882740" w:rsidP="00882740">
      <w:r>
        <w:t>La case à cocher « Calcul auto nb EL » et le texte « nb EL : » suivi de la valeur d’EL de l’onglet Contour sont dupliqués à l’identique dans l’onglet Immeubles, le cochage de la case et la valeur d’EL indiquée sont cohérents sur les 2 onglets.</w:t>
      </w:r>
    </w:p>
    <w:p w:rsidR="00882740" w:rsidRDefault="00882740" w:rsidP="00882740"/>
    <w:p w:rsidR="003007F0" w:rsidRDefault="00882740">
      <w:pPr>
        <w:pStyle w:val="Titre6"/>
      </w:pPr>
      <w:bookmarkStart w:id="379" w:name="_Ref408584612"/>
      <w:r>
        <w:t>Sauvegarde des immeubles exclus</w:t>
      </w:r>
      <w:bookmarkEnd w:id="379"/>
    </w:p>
    <w:p w:rsidR="00882740" w:rsidRDefault="00882740" w:rsidP="00882740">
      <w:r>
        <w:t>Les immeubles exclus sont sauvegardés dans une table d’association assoc_zone_elig_immeubles_exclus composée de la façon suivante :</w:t>
      </w:r>
    </w:p>
    <w:p w:rsidR="00676580" w:rsidRDefault="00882740">
      <w:pPr>
        <w:pStyle w:val="Paragraphedeliste"/>
        <w:numPr>
          <w:ilvl w:val="0"/>
          <w:numId w:val="13"/>
        </w:numPr>
        <w:rPr>
          <w:lang w:val="en-US"/>
        </w:rPr>
      </w:pPr>
      <w:r w:rsidRPr="00E60D50">
        <w:rPr>
          <w:lang w:val="en-US"/>
        </w:rPr>
        <w:t>id_metier_zone (character varying(50) NOT NULL),</w:t>
      </w:r>
    </w:p>
    <w:p w:rsidR="00676580" w:rsidRDefault="00882740">
      <w:pPr>
        <w:pStyle w:val="Paragraphedeliste"/>
        <w:numPr>
          <w:ilvl w:val="0"/>
          <w:numId w:val="13"/>
        </w:numPr>
        <w:rPr>
          <w:lang w:val="en-US"/>
        </w:rPr>
      </w:pPr>
      <w:r w:rsidRPr="009A39EE">
        <w:rPr>
          <w:lang w:val="en-US"/>
        </w:rPr>
        <w:t>id_ftth_immeuble (serial NOT NULL).</w:t>
      </w:r>
    </w:p>
    <w:p w:rsidR="00882740" w:rsidRDefault="00882740" w:rsidP="00882740">
      <w:r w:rsidRPr="002C39BA">
        <w:t xml:space="preserve">La sauvegarde </w:t>
      </w:r>
      <w:r>
        <w:t xml:space="preserve">dans la table d’association </w:t>
      </w:r>
      <w:r w:rsidRPr="002C39BA">
        <w:t>se fait au moment de l’</w:t>
      </w:r>
      <w:r>
        <w:t>enregistrement de la zone d‘éligibilité.</w:t>
      </w:r>
    </w:p>
    <w:p w:rsidR="00882740" w:rsidRDefault="00882740" w:rsidP="00882740">
      <w:r>
        <w:t>A l’enregistrement de la zone, on vérifie pour chaque immeuble s’il est exclu ou non d’une zone. S’il n’est exclu d’aucune zone, le champ exclu de l’immeuble est valorisé à false, s’il est exclu d’une ou plusieurs zones, le champ est valorisé à true.</w:t>
      </w:r>
    </w:p>
    <w:p w:rsidR="00882740" w:rsidRDefault="00882740" w:rsidP="00882740"/>
    <w:p w:rsidR="00882740" w:rsidRDefault="00882740" w:rsidP="00882740">
      <w:r>
        <w:t>Lors de l’enregistrement d’une zone d’éligibilité de type PMR, des vérifications sont effectuées afin de vérifier que les immeubles non exclus vérifient toutes ces règles :</w:t>
      </w:r>
    </w:p>
    <w:p w:rsidR="00676580" w:rsidRDefault="00882740">
      <w:pPr>
        <w:pStyle w:val="Paragraphedeliste"/>
        <w:numPr>
          <w:ilvl w:val="0"/>
          <w:numId w:val="13"/>
        </w:numPr>
      </w:pPr>
      <w:r>
        <w:t>Opérateur égal à ORANGE,</w:t>
      </w:r>
    </w:p>
    <w:p w:rsidR="00676580" w:rsidRDefault="00882740">
      <w:pPr>
        <w:pStyle w:val="Paragraphedeliste"/>
        <w:numPr>
          <w:ilvl w:val="0"/>
          <w:numId w:val="13"/>
        </w:numPr>
      </w:pPr>
      <w:r>
        <w:t xml:space="preserve">Etat de l’immeuble non présent dans la </w:t>
      </w:r>
      <w:fldSimple w:instr=" REF _Ref408580617 \h  \* MERGEFORMAT ">
        <w:r w:rsidR="00675435" w:rsidRPr="00675435">
          <w:rPr>
            <w:i/>
          </w:rPr>
          <w:t>Liste des états à exclure des zones PMR</w:t>
        </w:r>
      </w:fldSimple>
      <w:r>
        <w:t>,</w:t>
      </w:r>
    </w:p>
    <w:p w:rsidR="00676580" w:rsidRDefault="00882740">
      <w:pPr>
        <w:pStyle w:val="Paragraphedeliste"/>
        <w:numPr>
          <w:ilvl w:val="0"/>
          <w:numId w:val="13"/>
        </w:numPr>
      </w:pPr>
      <w:r>
        <w:t>Nombre d’équivalents logements inférieur à 12.</w:t>
      </w:r>
    </w:p>
    <w:p w:rsidR="00882740" w:rsidRDefault="00882740" w:rsidP="00882740">
      <w:r>
        <w:t>Une popup non bloquante est affichée et liste tous les immeubles ne satisfaisant pas une ou plusieurs de ces règles :</w:t>
      </w:r>
    </w:p>
    <w:p w:rsidR="00676580" w:rsidRDefault="00237576">
      <w:pPr>
        <w:jc w:val="center"/>
      </w:pPr>
      <w:r>
        <w:rPr>
          <w:noProof/>
        </w:rPr>
        <w:drawing>
          <wp:inline distT="0" distB="0" distL="0" distR="0">
            <wp:extent cx="3697356" cy="2520545"/>
            <wp:effectExtent l="0" t="0" r="0" b="0"/>
            <wp:docPr id="7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3695108" cy="2519013"/>
                    </a:xfrm>
                    <a:prstGeom prst="rect">
                      <a:avLst/>
                    </a:prstGeom>
                  </pic:spPr>
                </pic:pic>
              </a:graphicData>
            </a:graphic>
          </wp:inline>
        </w:drawing>
      </w:r>
    </w:p>
    <w:p w:rsidR="00882740" w:rsidRDefault="00882740" w:rsidP="00882740">
      <w:r>
        <w:t>Le clic sur OK valide l’enregistrement de la zone d’éligibilité, le clic sur Annuler ferme la popup et revient sur le widget sans enregistrer dans le même état qu’avant la demande d’enregistrement.</w:t>
      </w:r>
    </w:p>
    <w:p w:rsidR="00882740" w:rsidRDefault="00882740" w:rsidP="00882740"/>
    <w:p w:rsidR="003007F0" w:rsidRDefault="00DE341A">
      <w:pPr>
        <w:pStyle w:val="Titre6"/>
      </w:pPr>
      <w:r w:rsidRPr="00DE341A">
        <w:rPr>
          <w:lang w:val="fr-FR"/>
        </w:rPr>
        <w:t>Gestion de la liste d’immeubles</w:t>
      </w:r>
    </w:p>
    <w:p w:rsidR="00882740" w:rsidRDefault="00882740" w:rsidP="00882740">
      <w:r>
        <w:t>La gestion de l’onglet Immeubles se fait de deux façons différentes :</w:t>
      </w:r>
    </w:p>
    <w:p w:rsidR="00676580" w:rsidRDefault="00882740">
      <w:pPr>
        <w:pStyle w:val="Paragraphedeliste"/>
        <w:numPr>
          <w:ilvl w:val="0"/>
          <w:numId w:val="13"/>
        </w:numPr>
      </w:pPr>
      <w:r>
        <w:t xml:space="preserve">à la création de la zone de type PMR, à l’association d’une zone à un PMR ou à un changement de PMR associé, la liste de immeubles est constituée de tous les immeubles de </w:t>
      </w:r>
      <w:r>
        <w:lastRenderedPageBreak/>
        <w:t xml:space="preserve">la zone. Tous les immeubles sont décochés à l’exception de ceux dont l’état est présent dans la </w:t>
      </w:r>
      <w:fldSimple w:instr=" REF _Ref408580617 \h  \* MERGEFORMAT ">
        <w:r w:rsidR="00675435" w:rsidRPr="00675435">
          <w:rPr>
            <w:i/>
          </w:rPr>
          <w:t>Liste des états à exclure des zones PMR</w:t>
        </w:r>
      </w:fldSimple>
      <w:r w:rsidRPr="009D3D1E">
        <w:rPr>
          <w:i/>
        </w:rPr>
        <w:t>,</w:t>
      </w:r>
    </w:p>
    <w:p w:rsidR="00676580" w:rsidRDefault="00882740">
      <w:pPr>
        <w:pStyle w:val="Paragraphedeliste"/>
        <w:numPr>
          <w:ilvl w:val="0"/>
          <w:numId w:val="13"/>
        </w:numPr>
      </w:pPr>
      <w:r>
        <w:t>à la modification d’une zone de type PMR déjà existante, la liste de immeubles est constituée de tous les immeubles de la zone et les seuls immeubles cochés sont ceux qui ont été enregistrés en BDD en tant qu’immeubles exclus de la zone.</w:t>
      </w:r>
    </w:p>
    <w:p w:rsidR="00882740" w:rsidRPr="002C39BA" w:rsidRDefault="00882740" w:rsidP="00882740"/>
    <w:p w:rsidR="003007F0" w:rsidRPr="003007F0" w:rsidRDefault="00DE341A">
      <w:pPr>
        <w:pStyle w:val="Titre6"/>
        <w:rPr>
          <w:i/>
          <w:lang w:val="fr-FR"/>
        </w:rPr>
      </w:pPr>
      <w:bookmarkStart w:id="380" w:name="_Ref408580617"/>
      <w:r w:rsidRPr="00DE341A">
        <w:rPr>
          <w:lang w:val="fr-FR"/>
        </w:rPr>
        <w:t>Liste des états à exclure des zones PMR</w:t>
      </w:r>
      <w:bookmarkEnd w:id="380"/>
    </w:p>
    <w:p w:rsidR="00882740" w:rsidRPr="003E7507" w:rsidRDefault="00882740" w:rsidP="00882740">
      <w:r w:rsidRPr="003E7507">
        <w:t xml:space="preserve">L’état de l’immeuble a un impact sur </w:t>
      </w:r>
      <w:r>
        <w:t>l’exclusion</w:t>
      </w:r>
      <w:r w:rsidRPr="003E7507">
        <w:t xml:space="preserve"> de ce dernier dans une zone PMR.</w:t>
      </w:r>
    </w:p>
    <w:p w:rsidR="00882740" w:rsidRDefault="00882740" w:rsidP="00882740">
      <w:r>
        <w:t>La liste des états à exclure</w:t>
      </w:r>
      <w:r w:rsidRPr="003E7507">
        <w:t xml:space="preserve"> est un paramètre en base de données</w:t>
      </w:r>
      <w:r>
        <w:t xml:space="preserve"> dans la table adm_param_config dans la ligne PMR_ETATS_IMMEUBLE_EXCLUS et regroupe les</w:t>
      </w:r>
      <w:r w:rsidRPr="003E7507">
        <w:t xml:space="preserve"> valeurs suivantes</w:t>
      </w:r>
      <w:r>
        <w:t xml:space="preserve"> : </w:t>
      </w:r>
    </w:p>
    <w:p w:rsidR="00676580" w:rsidRDefault="00882740">
      <w:pPr>
        <w:pStyle w:val="Paragraphedeliste"/>
        <w:numPr>
          <w:ilvl w:val="0"/>
          <w:numId w:val="13"/>
        </w:numPr>
      </w:pPr>
      <w:r w:rsidRPr="003E7507">
        <w:rPr>
          <w:rFonts w:eastAsia="Calibri"/>
          <w:sz w:val="18"/>
          <w:szCs w:val="22"/>
          <w:lang w:eastAsia="en-US"/>
        </w:rPr>
        <w:t>EN_COURS</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EN_ETUDE</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CONFIRME</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RA_INACTIF</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RA_ACTIF</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RABLE_INACTIF</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RABLE_ACTIF</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RACCORDEMENT PREVU</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RACCORDEMENT EN COURS</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RACCORDE</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RACCORDE ORT</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PB POSE</w:t>
      </w:r>
    </w:p>
    <w:p w:rsidR="00676580" w:rsidRDefault="00882740">
      <w:pPr>
        <w:pStyle w:val="Paragraphedeliste"/>
        <w:numPr>
          <w:ilvl w:val="0"/>
          <w:numId w:val="13"/>
        </w:numPr>
        <w:rPr>
          <w:rFonts w:eastAsia="Calibri"/>
          <w:sz w:val="18"/>
          <w:szCs w:val="22"/>
          <w:lang w:eastAsia="en-US"/>
        </w:rPr>
      </w:pPr>
      <w:r w:rsidRPr="003E7507">
        <w:rPr>
          <w:rFonts w:eastAsia="Calibri"/>
          <w:sz w:val="18"/>
          <w:szCs w:val="22"/>
          <w:lang w:eastAsia="en-US"/>
        </w:rPr>
        <w:t>COLONNE RACCORDEE</w:t>
      </w:r>
    </w:p>
    <w:p w:rsidR="00676580" w:rsidRDefault="00882740">
      <w:pPr>
        <w:pStyle w:val="Paragraphedeliste"/>
        <w:numPr>
          <w:ilvl w:val="0"/>
          <w:numId w:val="13"/>
        </w:numPr>
      </w:pPr>
      <w:r w:rsidRPr="003E7507">
        <w:rPr>
          <w:rFonts w:eastAsia="Calibri"/>
          <w:sz w:val="18"/>
          <w:szCs w:val="22"/>
          <w:lang w:eastAsia="en-US"/>
        </w:rPr>
        <w:t>RACCORDEMENT ORT PREVU</w:t>
      </w:r>
    </w:p>
    <w:p w:rsidR="00882740" w:rsidRDefault="00882740" w:rsidP="00882740">
      <w:pPr>
        <w:spacing w:before="0" w:after="0"/>
        <w:jc w:val="left"/>
        <w:rPr>
          <w:b/>
          <w:color w:val="0000FF"/>
          <w:sz w:val="18"/>
          <w:u w:val="single"/>
        </w:rPr>
      </w:pPr>
    </w:p>
    <w:p w:rsidR="003007F0" w:rsidRDefault="00882740">
      <w:pPr>
        <w:pStyle w:val="Titre4"/>
      </w:pPr>
      <w:bookmarkStart w:id="381" w:name="_Toc426723534"/>
      <w:r>
        <w:t>Zones marketing</w:t>
      </w:r>
      <w:bookmarkEnd w:id="381"/>
    </w:p>
    <w:p w:rsidR="00882740" w:rsidRDefault="00882740" w:rsidP="00882740">
      <w:r w:rsidRPr="005D4999">
        <w:t>Le widget des zones d</w:t>
      </w:r>
      <w:r>
        <w:t>’</w:t>
      </w:r>
      <w:r w:rsidRPr="005D4999">
        <w:t>éligibilité</w:t>
      </w:r>
      <w:r>
        <w:t xml:space="preserve"> est composé de 3 onglets :</w:t>
      </w:r>
    </w:p>
    <w:p w:rsidR="00676580" w:rsidRDefault="00882740">
      <w:pPr>
        <w:pStyle w:val="Paragraphedeliste"/>
        <w:numPr>
          <w:ilvl w:val="0"/>
          <w:numId w:val="13"/>
        </w:numPr>
      </w:pPr>
      <w:r>
        <w:t>Contour,</w:t>
      </w:r>
    </w:p>
    <w:p w:rsidR="00676580" w:rsidRDefault="00882740">
      <w:pPr>
        <w:pStyle w:val="Paragraphedeliste"/>
        <w:numPr>
          <w:ilvl w:val="0"/>
          <w:numId w:val="13"/>
        </w:numPr>
      </w:pPr>
      <w:r>
        <w:t>Général,</w:t>
      </w:r>
    </w:p>
    <w:p w:rsidR="00676580" w:rsidRDefault="00882740">
      <w:pPr>
        <w:pStyle w:val="Paragraphedeliste"/>
        <w:numPr>
          <w:ilvl w:val="0"/>
          <w:numId w:val="13"/>
        </w:numPr>
        <w:rPr>
          <w:sz w:val="22"/>
        </w:rPr>
      </w:pPr>
      <w:r>
        <w:t>Autre.</w:t>
      </w:r>
      <w:r w:rsidRPr="002C39BA">
        <w:t xml:space="preserve"> </w:t>
      </w:r>
    </w:p>
    <w:p w:rsidR="00882740" w:rsidRDefault="00882740" w:rsidP="00882740">
      <w:pPr>
        <w:ind w:left="360"/>
        <w:rPr>
          <w:b/>
        </w:rPr>
      </w:pPr>
    </w:p>
    <w:p w:rsidR="003007F0" w:rsidRDefault="00882740">
      <w:pPr>
        <w:pStyle w:val="Titre5"/>
      </w:pPr>
      <w:r w:rsidRPr="00040049">
        <w:t>Fonctionnement global</w:t>
      </w:r>
    </w:p>
    <w:p w:rsidR="00676580" w:rsidRDefault="005E3F38" w:rsidP="005E3F38">
      <w:pPr>
        <w:pStyle w:val="Paragraphedeliste"/>
      </w:pPr>
      <w:r>
        <w:t xml:space="preserve">3 </w:t>
      </w:r>
      <w:r w:rsidR="00882740">
        <w:t>actions sont possibles pour les zones marketing :</w:t>
      </w:r>
    </w:p>
    <w:p w:rsidR="00676580" w:rsidRDefault="00882740">
      <w:pPr>
        <w:pStyle w:val="Paragraphedeliste"/>
        <w:numPr>
          <w:ilvl w:val="0"/>
          <w:numId w:val="13"/>
        </w:numPr>
      </w:pPr>
      <w:r>
        <w:t>Création (uniquement pour les administrateurs locaux et nationaux),</w:t>
      </w:r>
    </w:p>
    <w:p w:rsidR="00676580" w:rsidRDefault="00882740">
      <w:pPr>
        <w:pStyle w:val="Paragraphedeliste"/>
        <w:numPr>
          <w:ilvl w:val="0"/>
          <w:numId w:val="13"/>
        </w:numPr>
      </w:pPr>
      <w:r>
        <w:t>Modification,</w:t>
      </w:r>
    </w:p>
    <w:p w:rsidR="00676580" w:rsidRDefault="00882740">
      <w:pPr>
        <w:pStyle w:val="Paragraphedeliste"/>
        <w:numPr>
          <w:ilvl w:val="0"/>
          <w:numId w:val="13"/>
        </w:numPr>
      </w:pPr>
      <w:r>
        <w:t>Suppression.</w:t>
      </w:r>
    </w:p>
    <w:p w:rsidR="00882740" w:rsidRDefault="00882740" w:rsidP="00882740">
      <w:pPr>
        <w:pStyle w:val="Paragraphedeliste"/>
      </w:pPr>
    </w:p>
    <w:p w:rsidR="003007F0" w:rsidRDefault="00882740">
      <w:pPr>
        <w:pStyle w:val="Titre5"/>
      </w:pPr>
      <w:r>
        <w:t>Onglet Contour</w:t>
      </w:r>
    </w:p>
    <w:p w:rsidR="00882740" w:rsidRDefault="00882740" w:rsidP="00882740">
      <w:r w:rsidRPr="00973FFA">
        <w:t>En mode création, les éléments liés au calcul d’équivalents logements sont masqués.</w:t>
      </w:r>
    </w:p>
    <w:p w:rsidR="00882740" w:rsidRDefault="00882740" w:rsidP="00882740"/>
    <w:p w:rsidR="00882740" w:rsidRDefault="00882740" w:rsidP="00882740">
      <w:r>
        <w:t>Pour la création ou la modification de contour, il est possible de dessiner le contour ou d’agréger des zones de type :</w:t>
      </w:r>
    </w:p>
    <w:p w:rsidR="00676580" w:rsidRDefault="00882740">
      <w:pPr>
        <w:pStyle w:val="Paragraphedeliste"/>
        <w:numPr>
          <w:ilvl w:val="0"/>
          <w:numId w:val="13"/>
        </w:numPr>
      </w:pPr>
      <w:r>
        <w:t>Zone marketing,</w:t>
      </w:r>
    </w:p>
    <w:p w:rsidR="00676580" w:rsidRDefault="00882740">
      <w:pPr>
        <w:pStyle w:val="Paragraphedeliste"/>
        <w:numPr>
          <w:ilvl w:val="0"/>
          <w:numId w:val="13"/>
        </w:numPr>
      </w:pPr>
      <w:r>
        <w:t>Zone NRA,</w:t>
      </w:r>
    </w:p>
    <w:p w:rsidR="00676580" w:rsidRDefault="00882740">
      <w:pPr>
        <w:pStyle w:val="Paragraphedeliste"/>
        <w:numPr>
          <w:ilvl w:val="0"/>
          <w:numId w:val="13"/>
        </w:numPr>
      </w:pPr>
      <w:r>
        <w:t>Zone d’éligibilité,</w:t>
      </w:r>
    </w:p>
    <w:p w:rsidR="00676580" w:rsidRDefault="00882740">
      <w:pPr>
        <w:pStyle w:val="Paragraphedeliste"/>
        <w:numPr>
          <w:ilvl w:val="0"/>
          <w:numId w:val="13"/>
        </w:numPr>
      </w:pPr>
      <w:r>
        <w:t>Schéma directeur,</w:t>
      </w:r>
    </w:p>
    <w:p w:rsidR="00676580" w:rsidRDefault="00882740">
      <w:pPr>
        <w:pStyle w:val="Paragraphedeliste"/>
        <w:numPr>
          <w:ilvl w:val="0"/>
          <w:numId w:val="13"/>
        </w:numPr>
      </w:pPr>
      <w:r>
        <w:t>Zone SR,</w:t>
      </w:r>
    </w:p>
    <w:p w:rsidR="00676580" w:rsidRDefault="00882740">
      <w:pPr>
        <w:pStyle w:val="Paragraphedeliste"/>
        <w:numPr>
          <w:ilvl w:val="0"/>
          <w:numId w:val="13"/>
        </w:numPr>
      </w:pPr>
      <w:r>
        <w:t>Zone de travail.</w:t>
      </w:r>
    </w:p>
    <w:p w:rsidR="003007F0" w:rsidRDefault="00882740">
      <w:pPr>
        <w:pStyle w:val="Titre5"/>
      </w:pPr>
      <w:r>
        <w:t>Onglet Général</w:t>
      </w:r>
    </w:p>
    <w:p w:rsidR="00882740" w:rsidRDefault="00882740" w:rsidP="00882740">
      <w:r>
        <w:t>Le champ Commentaire est renseigné automatiquement sur changement d’un des champs Code INSEE ou Numéro de lot. Il est rempli avec la chaîne de caractères  ‘FTTH ‘ suivi du nom de la commune correspondant au champ Code INSEE renseigné suivi de  ‘ Lot ‘ suivi du Numéro de lot renseigné. Il peut être modifié par l’utilisateur.</w:t>
      </w:r>
    </w:p>
    <w:p w:rsidR="00882740" w:rsidRDefault="00882740" w:rsidP="00882740"/>
    <w:p w:rsidR="00882740" w:rsidRDefault="00882740" w:rsidP="00882740">
      <w:r>
        <w:lastRenderedPageBreak/>
        <w:t>Le code INSEE est prérempli à la validation du contour de la zone en création avec le code INSEE de la commune (une popup de choix de la commune est affichée si la zone est à cheval sur plusieurs communes). Ce champ est modifiable manuellement par l’utilisateur et est un champ obligatoire.</w:t>
      </w:r>
    </w:p>
    <w:p w:rsidR="00882740" w:rsidRDefault="00882740" w:rsidP="00882740"/>
    <w:p w:rsidR="00882740" w:rsidRDefault="00882740" w:rsidP="00882740">
      <w:r w:rsidRPr="00593B7C">
        <w:t>L’année de programme est renseignée avec la valeur par défaut (année en cours) et modifiable par l’utilisateur.</w:t>
      </w:r>
    </w:p>
    <w:p w:rsidR="00882740" w:rsidRDefault="00882740" w:rsidP="00882740"/>
    <w:p w:rsidR="00882740" w:rsidRDefault="00882740" w:rsidP="00882740">
      <w:r w:rsidRPr="00593B7C">
        <w:t>Le numéro de lot est renseigné avec la valeur par défaut (ND) et modifiable par l’utilisateur.</w:t>
      </w:r>
    </w:p>
    <w:p w:rsidR="00882740" w:rsidRDefault="00882740" w:rsidP="00882740">
      <w:pPr>
        <w:spacing w:before="0" w:after="0"/>
        <w:jc w:val="left"/>
      </w:pPr>
      <w:r>
        <w:br w:type="page"/>
      </w:r>
    </w:p>
    <w:p w:rsidR="003007F0" w:rsidRDefault="003007F0"/>
    <w:p w:rsidR="003007F0" w:rsidRDefault="00557301">
      <w:pPr>
        <w:pStyle w:val="Titre3"/>
      </w:pPr>
      <w:bookmarkStart w:id="382" w:name="_Toc426723535"/>
      <w:r>
        <w:t>Gestion des Projets</w:t>
      </w:r>
      <w:bookmarkEnd w:id="382"/>
    </w:p>
    <w:p w:rsidR="004E6780" w:rsidRDefault="004E6780" w:rsidP="004E6780">
      <w:pPr>
        <w:pStyle w:val="Titre4"/>
      </w:pPr>
      <w:bookmarkStart w:id="383" w:name="_Toc423096849"/>
      <w:bookmarkStart w:id="384" w:name="_Toc423098615"/>
      <w:bookmarkStart w:id="385" w:name="_Toc423104005"/>
      <w:bookmarkStart w:id="386" w:name="_Toc423104928"/>
      <w:bookmarkStart w:id="387" w:name="_Toc423096850"/>
      <w:bookmarkStart w:id="388" w:name="_Toc423098616"/>
      <w:bookmarkStart w:id="389" w:name="_Toc423104006"/>
      <w:bookmarkStart w:id="390" w:name="_Toc423104929"/>
      <w:bookmarkStart w:id="391" w:name="_Toc423096879"/>
      <w:bookmarkStart w:id="392" w:name="_Toc423098645"/>
      <w:bookmarkStart w:id="393" w:name="_Toc423104035"/>
      <w:bookmarkStart w:id="394" w:name="_Toc423104958"/>
      <w:bookmarkStart w:id="395" w:name="_Toc423096880"/>
      <w:bookmarkStart w:id="396" w:name="_Toc423098646"/>
      <w:bookmarkStart w:id="397" w:name="_Toc423104036"/>
      <w:bookmarkStart w:id="398" w:name="_Toc423104959"/>
      <w:bookmarkStart w:id="399" w:name="_Toc426723536"/>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Pr="001D749C">
        <w:t xml:space="preserve">Onglet </w:t>
      </w:r>
      <w:r>
        <w:t>Attributs</w:t>
      </w:r>
      <w:bookmarkEnd w:id="399"/>
    </w:p>
    <w:p w:rsidR="008E3A87" w:rsidRDefault="008E3A87" w:rsidP="008E3A87">
      <w:pPr>
        <w:pStyle w:val="Titre5"/>
      </w:pPr>
      <w:r>
        <w:t>Création</w:t>
      </w:r>
    </w:p>
    <w:p w:rsidR="008E3A87" w:rsidRDefault="00F77B5C" w:rsidP="008E3A87">
      <w:pPr>
        <w:jc w:val="center"/>
      </w:pPr>
      <w:r>
        <w:rPr>
          <w:noProof/>
        </w:rPr>
        <w:drawing>
          <wp:inline distT="0" distB="0" distL="0" distR="0">
            <wp:extent cx="4000500" cy="1447800"/>
            <wp:effectExtent l="19050" t="0" r="0" b="0"/>
            <wp:docPr id="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8E3A87" w:rsidRDefault="008E3A87" w:rsidP="008E3A87"/>
    <w:p w:rsidR="008E3A87" w:rsidRDefault="008E3A87" w:rsidP="008E3A87">
      <w:r>
        <w:t xml:space="preserve">En mode création : </w:t>
      </w:r>
    </w:p>
    <w:p w:rsidR="008E3A87" w:rsidRDefault="008E3A87" w:rsidP="008E3A87">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8E3A87" w:rsidRPr="00F3668A" w:rsidRDefault="008E3A87" w:rsidP="008E3A87">
      <w:pPr>
        <w:pStyle w:val="Paragraphedeliste"/>
        <w:numPr>
          <w:ilvl w:val="0"/>
          <w:numId w:val="26"/>
        </w:numPr>
      </w:pPr>
      <w:r w:rsidRPr="00F3668A">
        <w:t xml:space="preserve">le champ </w:t>
      </w:r>
      <w:r w:rsidRPr="00F3668A">
        <w:rPr>
          <w:i/>
        </w:rPr>
        <w:t>« Date de création »</w:t>
      </w:r>
      <w:r w:rsidRPr="00F3668A">
        <w:t xml:space="preserve"> est vide</w:t>
      </w:r>
    </w:p>
    <w:p w:rsidR="008E3A87" w:rsidRDefault="008E3A87" w:rsidP="008E3A87">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p>
    <w:p w:rsidR="008E3A87" w:rsidRDefault="008E3A87" w:rsidP="008E3A87">
      <w:pPr>
        <w:pStyle w:val="Titre5"/>
      </w:pPr>
      <w:r>
        <w:t>Modification</w:t>
      </w:r>
    </w:p>
    <w:p w:rsidR="008E3A87" w:rsidRDefault="00F77B5C" w:rsidP="008E3A87">
      <w:pPr>
        <w:jc w:val="center"/>
      </w:pPr>
      <w:r>
        <w:rPr>
          <w:noProof/>
        </w:rPr>
        <w:drawing>
          <wp:inline distT="0" distB="0" distL="0" distR="0">
            <wp:extent cx="3486150" cy="1181100"/>
            <wp:effectExtent l="19050" t="0" r="0" b="0"/>
            <wp:docPr id="2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8E3A87" w:rsidRDefault="008E3A87" w:rsidP="008E3A87"/>
    <w:p w:rsidR="008E3A87" w:rsidRDefault="008E3A87" w:rsidP="008E3A87">
      <w:r>
        <w:t xml:space="preserve">En mode modification : </w:t>
      </w:r>
    </w:p>
    <w:p w:rsidR="008E3A87" w:rsidRDefault="008E3A87" w:rsidP="008E3A87">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4E6780" w:rsidRPr="001D749C" w:rsidRDefault="004E6780" w:rsidP="00557301">
      <w:pPr>
        <w:rPr>
          <w:rFonts w:cs="Arial"/>
        </w:rPr>
      </w:pPr>
    </w:p>
    <w:p w:rsidR="003007F0" w:rsidRDefault="00557301">
      <w:pPr>
        <w:pStyle w:val="Titre4"/>
      </w:pPr>
      <w:bookmarkStart w:id="400" w:name="_Toc426723537"/>
      <w:r w:rsidRPr="001D749C">
        <w:t>Onglet Documentation</w:t>
      </w:r>
      <w:bookmarkEnd w:id="400"/>
    </w:p>
    <w:p w:rsidR="00557301" w:rsidRPr="001D749C" w:rsidRDefault="00557301" w:rsidP="00557301">
      <w:pPr>
        <w:rPr>
          <w:rFonts w:cs="Arial"/>
        </w:rPr>
      </w:pPr>
      <w:r w:rsidRPr="001D749C">
        <w:rPr>
          <w:rFonts w:cs="Arial"/>
        </w:rPr>
        <w:t xml:space="preserve">Sur le widget des projets, un onglet documentation permet de lier des objets au projet pour qu’ils apparaissent dans certains documents. </w:t>
      </w:r>
    </w:p>
    <w:p w:rsidR="00557301" w:rsidRPr="00781F37" w:rsidRDefault="00557301" w:rsidP="00557301">
      <w:pPr>
        <w:rPr>
          <w:rFonts w:cs="Arial"/>
        </w:rPr>
      </w:pPr>
      <w:r w:rsidRPr="001D749C">
        <w:rPr>
          <w:rFonts w:cs="Arial"/>
        </w:rPr>
        <w:t>Sur cet onglet un bouton d’information affiche le message suivant au survol : « Vous pouvez renseigner dans cet onglet documentation certains éléments à titre d’information ». 3 boutons sont disponibles dans cet onglet :</w:t>
      </w:r>
    </w:p>
    <w:p w:rsidR="001F2AEE" w:rsidRPr="001F2AEE" w:rsidRDefault="001F2AEE" w:rsidP="001F2AEE">
      <w:pPr>
        <w:pStyle w:val="Paragraphedeliste"/>
        <w:numPr>
          <w:ilvl w:val="0"/>
          <w:numId w:val="13"/>
        </w:numPr>
        <w:autoSpaceDE w:val="0"/>
        <w:autoSpaceDN w:val="0"/>
        <w:adjustRightInd w:val="0"/>
        <w:spacing w:before="0" w:after="0"/>
        <w:contextualSpacing w:val="0"/>
        <w:jc w:val="left"/>
        <w:rPr>
          <w:rFonts w:cs="Arial"/>
        </w:rPr>
      </w:pPr>
      <w:r w:rsidRPr="001F2AEE">
        <w:rPr>
          <w:rFonts w:cs="Arial"/>
        </w:rPr>
        <w:t>Ajouter un point fonctionnel</w:t>
      </w:r>
    </w:p>
    <w:p w:rsidR="001F2AEE" w:rsidRPr="001F2AEE" w:rsidRDefault="001F2AEE" w:rsidP="001F2AEE">
      <w:pPr>
        <w:pStyle w:val="Paragraphedeliste"/>
        <w:numPr>
          <w:ilvl w:val="0"/>
          <w:numId w:val="13"/>
        </w:numPr>
        <w:autoSpaceDE w:val="0"/>
        <w:autoSpaceDN w:val="0"/>
        <w:adjustRightInd w:val="0"/>
        <w:spacing w:before="0" w:after="0"/>
        <w:contextualSpacing w:val="0"/>
        <w:jc w:val="left"/>
        <w:rPr>
          <w:rFonts w:cs="Arial"/>
        </w:rPr>
      </w:pPr>
      <w:r w:rsidRPr="001F2AEE">
        <w:rPr>
          <w:rFonts w:cs="Arial"/>
        </w:rPr>
        <w:t>Ajouter un parcours</w:t>
      </w:r>
    </w:p>
    <w:p w:rsidR="001F2AEE" w:rsidRPr="001F2AEE" w:rsidRDefault="001F2AEE" w:rsidP="001F2AEE">
      <w:pPr>
        <w:pStyle w:val="Paragraphedeliste"/>
        <w:numPr>
          <w:ilvl w:val="0"/>
          <w:numId w:val="13"/>
        </w:numPr>
        <w:autoSpaceDE w:val="0"/>
        <w:autoSpaceDN w:val="0"/>
        <w:adjustRightInd w:val="0"/>
        <w:spacing w:before="0" w:after="0"/>
        <w:contextualSpacing w:val="0"/>
        <w:jc w:val="left"/>
        <w:rPr>
          <w:rFonts w:cs="Arial"/>
        </w:rPr>
      </w:pPr>
      <w:r w:rsidRPr="001F2AEE">
        <w:rPr>
          <w:rFonts w:cs="Arial"/>
        </w:rPr>
        <w:t xml:space="preserve">Ajouter un PT </w:t>
      </w:r>
    </w:p>
    <w:p w:rsidR="001F2AEE" w:rsidRDefault="00237576" w:rsidP="001F2AEE">
      <w:pPr>
        <w:autoSpaceDE w:val="0"/>
        <w:autoSpaceDN w:val="0"/>
        <w:adjustRightInd w:val="0"/>
        <w:spacing w:before="0" w:after="0"/>
        <w:jc w:val="center"/>
        <w:rPr>
          <w:rFonts w:cs="Arial"/>
          <w:sz w:val="22"/>
          <w:szCs w:val="22"/>
        </w:rPr>
      </w:pPr>
      <w:r>
        <w:rPr>
          <w:rFonts w:cs="Arial"/>
          <w:noProof/>
          <w:sz w:val="22"/>
          <w:szCs w:val="22"/>
        </w:rPr>
        <w:lastRenderedPageBreak/>
        <w:drawing>
          <wp:inline distT="0" distB="0" distL="0" distR="0">
            <wp:extent cx="4333875" cy="4810125"/>
            <wp:effectExtent l="0" t="0" r="9525" b="9525"/>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4"/>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4810125"/>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r w:rsidRPr="001D749C">
        <w:rPr>
          <w:rFonts w:cs="Arial"/>
          <w:sz w:val="22"/>
          <w:szCs w:val="22"/>
        </w:rPr>
        <w:t>Les boutons permettent l’ajout d’un objet dans la liste via identification sur la carte de la même manière que dans l’onglet « objets associés ». Chaque objet ne peut être présent qu’une fois dans la liste. On peut retirer un objet de la liste via la croix disponible sur chaque ligne.</w:t>
      </w: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r w:rsidRPr="001D749C">
        <w:rPr>
          <w:rFonts w:cs="Arial"/>
          <w:sz w:val="22"/>
          <w:szCs w:val="22"/>
        </w:rPr>
        <w:t>Les objets sélectionnés ainsi que les objets associés sont mis en surbrillance bleue sur la carte.</w:t>
      </w: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p>
    <w:p w:rsidR="003007F0" w:rsidRDefault="00557301">
      <w:pPr>
        <w:pStyle w:val="Titre5"/>
      </w:pPr>
      <w:r w:rsidRPr="001D749C">
        <w:t>Points Fonctionnels</w:t>
      </w: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r w:rsidRPr="001D749C">
        <w:rPr>
          <w:rFonts w:cs="Arial"/>
          <w:sz w:val="22"/>
          <w:szCs w:val="22"/>
        </w:rPr>
        <w:t xml:space="preserve"> Les points fonctionnels présents dans l’emprise du projet peuvent être ajoutés dans l’onglet documentation à l’exception des points fonctionnels présents dans l’onglet objets associés du projet. L’utilisateur en est informé par le message suivant :</w:t>
      </w:r>
    </w:p>
    <w:p w:rsidR="001F2AEE" w:rsidRDefault="00237576" w:rsidP="001F2AEE">
      <w:pPr>
        <w:pStyle w:val="Paragraphedeliste"/>
        <w:autoSpaceDE w:val="0"/>
        <w:autoSpaceDN w:val="0"/>
        <w:adjustRightInd w:val="0"/>
        <w:spacing w:before="0" w:after="0"/>
        <w:contextualSpacing w:val="0"/>
        <w:jc w:val="center"/>
        <w:rPr>
          <w:rFonts w:cs="Arial"/>
          <w:sz w:val="22"/>
          <w:szCs w:val="22"/>
        </w:rPr>
      </w:pPr>
      <w:r>
        <w:rPr>
          <w:rFonts w:cs="Arial"/>
          <w:noProof/>
          <w:sz w:val="22"/>
          <w:szCs w:val="22"/>
        </w:rPr>
        <w:drawing>
          <wp:inline distT="0" distB="0" distL="0" distR="0">
            <wp:extent cx="3152775" cy="1276350"/>
            <wp:effectExtent l="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1276350"/>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p w:rsidR="00557301" w:rsidRDefault="00557301" w:rsidP="00557301">
      <w:pPr>
        <w:pStyle w:val="Paragraphedeliste"/>
        <w:autoSpaceDE w:val="0"/>
        <w:autoSpaceDN w:val="0"/>
        <w:adjustRightInd w:val="0"/>
        <w:spacing w:before="0" w:after="0"/>
        <w:contextualSpacing w:val="0"/>
        <w:jc w:val="left"/>
        <w:rPr>
          <w:rFonts w:cs="Arial"/>
          <w:sz w:val="22"/>
          <w:szCs w:val="22"/>
        </w:rPr>
      </w:pPr>
    </w:p>
    <w:p w:rsidR="003007F0" w:rsidRDefault="00DA7E89">
      <w:pPr>
        <w:pStyle w:val="Titre5"/>
      </w:pPr>
      <w:r w:rsidRPr="001D749C">
        <w:t>Forçage de l’association père/fils d’un PF lors de l’association à un projet</w:t>
      </w:r>
    </w:p>
    <w:p w:rsidR="00DA7E89" w:rsidRPr="001D749C" w:rsidRDefault="00DA7E89" w:rsidP="00DA7E89">
      <w:pPr>
        <w:jc w:val="left"/>
        <w:rPr>
          <w:rFonts w:cs="Arial"/>
        </w:rPr>
      </w:pPr>
      <w:r w:rsidRPr="001D749C">
        <w:rPr>
          <w:rFonts w:cs="Arial"/>
        </w:rPr>
        <w:t>Rappel du besoin : Tout point fonctionnel attaché à un projet doit posséder un point fonctionnel père, sauf si ce PF est de type NRO.</w:t>
      </w:r>
    </w:p>
    <w:p w:rsidR="00DA7E89" w:rsidRPr="001D749C" w:rsidRDefault="00DA7E89" w:rsidP="00DA7E89">
      <w:pPr>
        <w:jc w:val="left"/>
        <w:rPr>
          <w:rFonts w:cs="Arial"/>
        </w:rPr>
      </w:pPr>
    </w:p>
    <w:p w:rsidR="00DA7E89" w:rsidRPr="001D749C" w:rsidRDefault="00DA7E89" w:rsidP="00DA7E89">
      <w:pPr>
        <w:jc w:val="left"/>
        <w:rPr>
          <w:rFonts w:cs="Arial"/>
        </w:rPr>
      </w:pPr>
      <w:r w:rsidRPr="001D749C">
        <w:rPr>
          <w:rFonts w:cs="Arial"/>
        </w:rPr>
        <w:lastRenderedPageBreak/>
        <w:t>Pour associer un point fonctionnel à un projet, il existe deux possibilités. La première est l’ajout multiple de PF qui a lieu lors de la création du projet, la seconde est l’ajout unitaire des PF.</w:t>
      </w:r>
    </w:p>
    <w:p w:rsidR="00DA7E89" w:rsidRPr="00012E51" w:rsidRDefault="00DA7E89" w:rsidP="00DA7E89">
      <w:pPr>
        <w:rPr>
          <w:u w:val="single"/>
        </w:rPr>
      </w:pPr>
      <w:r w:rsidRPr="00012E51">
        <w:rPr>
          <w:u w:val="single"/>
        </w:rPr>
        <w:t>Cas de l’ajout multiple de points fonctionnels à un projet :</w:t>
      </w:r>
    </w:p>
    <w:p w:rsidR="00DA7E89" w:rsidRPr="001D749C" w:rsidRDefault="00DA7E89" w:rsidP="00DA7E89">
      <w:pPr>
        <w:jc w:val="left"/>
        <w:rPr>
          <w:rFonts w:cs="Arial"/>
        </w:rPr>
      </w:pPr>
      <w:r w:rsidRPr="001D749C">
        <w:rPr>
          <w:rFonts w:cs="Arial"/>
        </w:rPr>
        <w:t>Lors de la création d’un projet, la liste des types de points fonctionnels à associer au projet est affichée. Il est donc possible d’associer plusieurs points fonctionnels au projet.</w:t>
      </w:r>
    </w:p>
    <w:p w:rsidR="00DA7E89" w:rsidRPr="001D749C" w:rsidRDefault="00DA7E89" w:rsidP="00DA7E89">
      <w:pPr>
        <w:jc w:val="left"/>
        <w:rPr>
          <w:rFonts w:cs="Arial"/>
        </w:rPr>
      </w:pPr>
      <w:r w:rsidRPr="001D749C">
        <w:rPr>
          <w:rFonts w:cs="Arial"/>
        </w:rPr>
        <w:t>Si des points fonctionnels correspondant aux types sélectionnés n’ont pas de père, il faut informer l’utilisateur via une pop-up avec la liste des points fonctionnels orphelins et ne pas ajouter ces PF au projet. Le message « Un ou plusieurs points fonctionnels n’ont pas été ajoutés au projet car ils n’ont pas de père. » est affiché suivi de la liste des PF concernés.</w:t>
      </w:r>
    </w:p>
    <w:p w:rsidR="00DA7E89" w:rsidRPr="00012E51" w:rsidRDefault="00DA7E89" w:rsidP="00DA7E89">
      <w:pPr>
        <w:rPr>
          <w:u w:val="single"/>
        </w:rPr>
      </w:pPr>
      <w:r w:rsidRPr="00012E51">
        <w:rPr>
          <w:u w:val="single"/>
        </w:rPr>
        <w:t>Cas de l’ajout unitaire de point fonctionnel à un projet :</w:t>
      </w:r>
    </w:p>
    <w:p w:rsidR="00DA7E89" w:rsidRPr="001D749C" w:rsidRDefault="00DA7E89" w:rsidP="00DA7E89">
      <w:pPr>
        <w:jc w:val="left"/>
        <w:rPr>
          <w:rFonts w:cs="Arial"/>
        </w:rPr>
      </w:pPr>
      <w:r w:rsidRPr="001D749C">
        <w:rPr>
          <w:rFonts w:cs="Arial"/>
        </w:rPr>
        <w:t>Lors de l’ajout d’un point fonctionnel à un projet, si son PF père n’est pas renseigné, il n’est pas ajouté au projet et une popup s’affiche avec le texte « Le point fonctionnel sélectionné n’a pas de père. Veuillez le modifier pour pouvoir l’ajouter au projet ».</w:t>
      </w:r>
    </w:p>
    <w:p w:rsidR="00DA7E89" w:rsidRPr="001D749C" w:rsidRDefault="00DA7E89" w:rsidP="00557301">
      <w:pPr>
        <w:pStyle w:val="Paragraphedeliste"/>
        <w:autoSpaceDE w:val="0"/>
        <w:autoSpaceDN w:val="0"/>
        <w:adjustRightInd w:val="0"/>
        <w:spacing w:before="0" w:after="0"/>
        <w:contextualSpacing w:val="0"/>
        <w:jc w:val="left"/>
        <w:rPr>
          <w:rFonts w:cs="Arial"/>
          <w:sz w:val="22"/>
          <w:szCs w:val="22"/>
        </w:rPr>
      </w:pPr>
    </w:p>
    <w:p w:rsidR="003007F0" w:rsidRDefault="00557301">
      <w:pPr>
        <w:pStyle w:val="Titre5"/>
      </w:pPr>
      <w:r w:rsidRPr="001D749C">
        <w:t>Parcours</w:t>
      </w:r>
    </w:p>
    <w:p w:rsidR="00557301" w:rsidRPr="001D749C" w:rsidRDefault="00557301" w:rsidP="00557301">
      <w:pPr>
        <w:autoSpaceDE w:val="0"/>
        <w:autoSpaceDN w:val="0"/>
        <w:adjustRightInd w:val="0"/>
        <w:spacing w:before="0" w:after="0"/>
        <w:jc w:val="left"/>
        <w:rPr>
          <w:rFonts w:cs="Arial"/>
          <w:sz w:val="22"/>
          <w:szCs w:val="22"/>
        </w:rPr>
      </w:pPr>
      <w:r w:rsidRPr="001D749C">
        <w:rPr>
          <w:rFonts w:cs="Arial"/>
          <w:sz w:val="22"/>
          <w:szCs w:val="22"/>
        </w:rPr>
        <w:t>Tous les parcours de l’emprise du projet peuvent être ajoutés dans l’onglet. Les parcours associés à un câble présent dans l’onglet objets associés ne peuvent pas être retirés, l’utilisateur en est informé par le message suivant :</w:t>
      </w:r>
    </w:p>
    <w:p w:rsidR="001F2AEE" w:rsidRDefault="00237576" w:rsidP="001F2AEE">
      <w:pPr>
        <w:autoSpaceDE w:val="0"/>
        <w:autoSpaceDN w:val="0"/>
        <w:adjustRightInd w:val="0"/>
        <w:spacing w:before="0" w:after="0"/>
        <w:jc w:val="center"/>
        <w:rPr>
          <w:rFonts w:cs="Arial"/>
          <w:sz w:val="22"/>
          <w:szCs w:val="22"/>
        </w:rPr>
      </w:pPr>
      <w:r>
        <w:rPr>
          <w:rFonts w:cs="Arial"/>
          <w:noProof/>
          <w:sz w:val="22"/>
          <w:szCs w:val="22"/>
        </w:rPr>
        <w:drawing>
          <wp:inline distT="0" distB="0" distL="0" distR="0">
            <wp:extent cx="3600450" cy="2019300"/>
            <wp:effectExtent l="0" t="0" r="0" b="0"/>
            <wp:docPr id="6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600450" cy="2019300"/>
                    </a:xfrm>
                    <a:prstGeom prst="rect">
                      <a:avLst/>
                    </a:prstGeom>
                  </pic:spPr>
                </pic:pic>
              </a:graphicData>
            </a:graphic>
          </wp:inline>
        </w:drawing>
      </w:r>
    </w:p>
    <w:p w:rsidR="00557301" w:rsidRPr="001D749C" w:rsidRDefault="00557301" w:rsidP="00557301">
      <w:pPr>
        <w:autoSpaceDE w:val="0"/>
        <w:autoSpaceDN w:val="0"/>
        <w:adjustRightInd w:val="0"/>
        <w:spacing w:before="0" w:after="0"/>
        <w:jc w:val="left"/>
        <w:rPr>
          <w:rFonts w:cs="Arial"/>
          <w:sz w:val="22"/>
          <w:szCs w:val="22"/>
        </w:rPr>
      </w:pPr>
    </w:p>
    <w:p w:rsidR="003007F0" w:rsidRDefault="00557301">
      <w:pPr>
        <w:pStyle w:val="Titre5"/>
      </w:pPr>
      <w:r w:rsidRPr="001D749C">
        <w:t>Points techniques</w:t>
      </w:r>
    </w:p>
    <w:p w:rsidR="00E2364A" w:rsidRDefault="00557301" w:rsidP="00557301">
      <w:pPr>
        <w:rPr>
          <w:rFonts w:cs="Arial"/>
        </w:rPr>
      </w:pPr>
      <w:r w:rsidRPr="001D749C">
        <w:rPr>
          <w:rFonts w:cs="Arial"/>
        </w:rPr>
        <w:t xml:space="preserve">Les points techniques s’ajoutent en cliquant sur leur site support (tooltip de la souris « Choisir un site support »). </w:t>
      </w:r>
    </w:p>
    <w:p w:rsidR="00E2364A" w:rsidRDefault="00E2364A" w:rsidP="00557301">
      <w:pPr>
        <w:rPr>
          <w:rFonts w:cs="Arial"/>
        </w:rPr>
      </w:pPr>
    </w:p>
    <w:p w:rsidR="00E2364A" w:rsidRPr="0057053E" w:rsidRDefault="00557301" w:rsidP="00557301">
      <w:pPr>
        <w:rPr>
          <w:rFonts w:cs="Arial"/>
          <w:i/>
        </w:rPr>
      </w:pPr>
      <w:r w:rsidRPr="001D749C">
        <w:rPr>
          <w:rFonts w:cs="Arial"/>
        </w:rPr>
        <w:t xml:space="preserve">Une fois le site support sélectionné, un popup permet de sélectionner le PT que l’on veut ajouter (sélection par boutons radios parmi la liste des PT du site). </w:t>
      </w:r>
      <w:r w:rsidR="00FE4E1D" w:rsidRPr="00FE4E1D">
        <w:rPr>
          <w:rFonts w:cs="Arial"/>
          <w:highlight w:val="green"/>
        </w:rPr>
        <w:t xml:space="preserve">L’opérateur de chaque PT est affiché dans ce pop-up, à partir de l’information présente dans le </w:t>
      </w:r>
      <w:r w:rsidR="00FE4E1D" w:rsidRPr="008B0F08">
        <w:rPr>
          <w:rFonts w:cs="Arial"/>
          <w:highlight w:val="green"/>
        </w:rPr>
        <w:t>champ</w:t>
      </w:r>
      <w:r w:rsidR="008B0F08" w:rsidRPr="008B0F08">
        <w:rPr>
          <w:rFonts w:cs="Arial"/>
          <w:highlight w:val="green"/>
        </w:rPr>
        <w:t xml:space="preserve"> </w:t>
      </w:r>
      <w:fldSimple w:instr=" REF _Ref422479091 \h  \* MERGEFORMAT ">
        <w:r w:rsidR="00675435" w:rsidRPr="00675435">
          <w:rPr>
            <w:b/>
            <w:i/>
            <w:highlight w:val="green"/>
          </w:rPr>
          <w:t>Description de la table geofibre</w:t>
        </w:r>
        <w:r w:rsidR="00675435" w:rsidRPr="00B1694A">
          <w:t>.ftth_point_technique_attr</w:t>
        </w:r>
      </w:fldSimple>
      <w:r w:rsidR="0060787A" w:rsidRPr="008B0F08">
        <w:rPr>
          <w:rFonts w:cs="Arial"/>
          <w:i/>
          <w:highlight w:val="green"/>
        </w:rPr>
        <w:t>.</w:t>
      </w:r>
      <w:r w:rsidR="00FE4E1D" w:rsidRPr="008B0F08">
        <w:rPr>
          <w:rFonts w:cs="Arial"/>
          <w:i/>
          <w:highlight w:val="green"/>
        </w:rPr>
        <w:t>operateur</w:t>
      </w:r>
      <w:r w:rsidR="00FE4E1D" w:rsidRPr="0060787A">
        <w:rPr>
          <w:rFonts w:cs="Arial"/>
          <w:highlight w:val="green"/>
        </w:rPr>
        <w:t>.</w:t>
      </w:r>
    </w:p>
    <w:p w:rsidR="0057053E" w:rsidRDefault="0057053E" w:rsidP="00557301">
      <w:pPr>
        <w:rPr>
          <w:rFonts w:cs="Arial"/>
        </w:rPr>
      </w:pPr>
    </w:p>
    <w:p w:rsidR="00732702" w:rsidRDefault="00E61102">
      <w:pPr>
        <w:jc w:val="center"/>
        <w:rPr>
          <w:rFonts w:cs="Arial"/>
        </w:rPr>
      </w:pPr>
      <w:r>
        <w:rPr>
          <w:rFonts w:cs="Arial"/>
          <w:noProof/>
        </w:rPr>
        <w:drawing>
          <wp:inline distT="0" distB="0" distL="0" distR="0">
            <wp:extent cx="2727297" cy="1022736"/>
            <wp:effectExtent l="0" t="0" r="0" b="0"/>
            <wp:docPr id="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732463" cy="1024673"/>
                    </a:xfrm>
                    <a:prstGeom prst="rect">
                      <a:avLst/>
                    </a:prstGeom>
                  </pic:spPr>
                </pic:pic>
              </a:graphicData>
            </a:graphic>
          </wp:inline>
        </w:drawing>
      </w:r>
    </w:p>
    <w:p w:rsidR="00E2364A" w:rsidRDefault="00E2364A" w:rsidP="00557301">
      <w:pPr>
        <w:rPr>
          <w:rFonts w:cs="Arial"/>
        </w:rPr>
      </w:pPr>
    </w:p>
    <w:p w:rsidR="00557301" w:rsidRDefault="00557301" w:rsidP="00557301">
      <w:pPr>
        <w:rPr>
          <w:rFonts w:cs="Arial"/>
        </w:rPr>
      </w:pPr>
      <w:r w:rsidRPr="001D749C">
        <w:rPr>
          <w:rFonts w:cs="Arial"/>
        </w:rPr>
        <w:t>Si aucun point technique n’est présent sur le site support, ou si tous les PT du site sont déjà associé, l’utilisateur en est informé par un message : « </w:t>
      </w:r>
      <w:r w:rsidRPr="001D749C">
        <w:rPr>
          <w:rFonts w:cs="Arial"/>
          <w:color w:val="000000"/>
        </w:rPr>
        <w:t>Aucun point technique à associer au projet sur ce site</w:t>
      </w:r>
      <w:r w:rsidRPr="001D749C">
        <w:rPr>
          <w:rFonts w:cs="Arial"/>
        </w:rPr>
        <w:t>».</w:t>
      </w:r>
    </w:p>
    <w:p w:rsidR="00D33CC8" w:rsidRPr="001D749C" w:rsidRDefault="00D33CC8" w:rsidP="00557301">
      <w:pPr>
        <w:rPr>
          <w:rFonts w:cs="Arial"/>
        </w:rPr>
      </w:pPr>
    </w:p>
    <w:p w:rsidR="00557301" w:rsidRPr="001D749C" w:rsidRDefault="00557301" w:rsidP="00557301">
      <w:pPr>
        <w:rPr>
          <w:rFonts w:cs="Arial"/>
        </w:rPr>
      </w:pPr>
      <w:r w:rsidRPr="001D749C">
        <w:rPr>
          <w:rFonts w:cs="Arial"/>
        </w:rPr>
        <w:t>Après sélection d’un PT, un second popup permet alors d’éventuellement lier le point technique à un des points fonctionnels du projet (soit associé, soit dans la documentation). Chaque PF du projet ne peut être lié qu’à un seul point technique.</w:t>
      </w:r>
    </w:p>
    <w:p w:rsidR="001F2AEE" w:rsidRDefault="00237576" w:rsidP="001F2AEE">
      <w:pPr>
        <w:jc w:val="center"/>
        <w:rPr>
          <w:rFonts w:cs="Arial"/>
        </w:rPr>
      </w:pPr>
      <w:r>
        <w:rPr>
          <w:rFonts w:cs="Arial"/>
          <w:noProof/>
        </w:rPr>
        <w:lastRenderedPageBreak/>
        <w:drawing>
          <wp:inline distT="0" distB="0" distL="0" distR="0">
            <wp:extent cx="3530009" cy="3855739"/>
            <wp:effectExtent l="0" t="0" r="0"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3"/>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3889" cy="3859977"/>
                    </a:xfrm>
                    <a:prstGeom prst="rect">
                      <a:avLst/>
                    </a:prstGeom>
                    <a:noFill/>
                    <a:ln>
                      <a:noFill/>
                    </a:ln>
                    <a:extLst/>
                  </pic:spPr>
                </pic:pic>
              </a:graphicData>
            </a:graphic>
          </wp:inline>
        </w:drawing>
      </w: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p>
    <w:p w:rsidR="00557301" w:rsidRPr="001D749C" w:rsidRDefault="00557301" w:rsidP="00557301">
      <w:pPr>
        <w:pStyle w:val="Paragraphedeliste"/>
        <w:autoSpaceDE w:val="0"/>
        <w:autoSpaceDN w:val="0"/>
        <w:adjustRightInd w:val="0"/>
        <w:spacing w:before="0" w:after="0"/>
        <w:contextualSpacing w:val="0"/>
        <w:jc w:val="left"/>
        <w:rPr>
          <w:rFonts w:cs="Arial"/>
          <w:sz w:val="22"/>
          <w:szCs w:val="22"/>
        </w:rPr>
      </w:pPr>
      <w:r w:rsidRPr="001D749C">
        <w:rPr>
          <w:rFonts w:cs="Arial"/>
          <w:sz w:val="22"/>
          <w:szCs w:val="22"/>
        </w:rPr>
        <w:t>L’identifiant du PF sera visible au survol du PT dans la liste.</w:t>
      </w:r>
    </w:p>
    <w:p w:rsidR="00557301" w:rsidRPr="001D749C" w:rsidRDefault="00557301" w:rsidP="00557301">
      <w:pPr>
        <w:rPr>
          <w:rFonts w:cs="Arial"/>
        </w:rPr>
      </w:pPr>
    </w:p>
    <w:p w:rsidR="003007F0" w:rsidRDefault="00557301">
      <w:pPr>
        <w:pStyle w:val="Titre4"/>
      </w:pPr>
      <w:bookmarkStart w:id="401" w:name="_Toc426723538"/>
      <w:r w:rsidRPr="001D749C">
        <w:t>Onglet objets associés</w:t>
      </w:r>
      <w:bookmarkEnd w:id="401"/>
    </w:p>
    <w:p w:rsidR="00557301" w:rsidRPr="001D749C" w:rsidRDefault="00557301" w:rsidP="00557301">
      <w:pPr>
        <w:rPr>
          <w:rFonts w:cs="Arial"/>
        </w:rPr>
      </w:pPr>
      <w:r w:rsidRPr="001D749C">
        <w:rPr>
          <w:rFonts w:cs="Arial"/>
        </w:rPr>
        <w:t>Depuis la G1R3, 4 boutons sont présents sur l’onglet « objets associés » :</w:t>
      </w:r>
    </w:p>
    <w:p w:rsidR="00557301" w:rsidRPr="001D749C" w:rsidRDefault="00557301" w:rsidP="00557301">
      <w:pPr>
        <w:pStyle w:val="Paragraphedeliste"/>
        <w:numPr>
          <w:ilvl w:val="0"/>
          <w:numId w:val="82"/>
        </w:numPr>
        <w:rPr>
          <w:rFonts w:cs="Arial"/>
        </w:rPr>
      </w:pPr>
      <w:r w:rsidRPr="001D749C">
        <w:rPr>
          <w:rFonts w:cs="Arial"/>
        </w:rPr>
        <w:t>Ajouter un PF</w:t>
      </w:r>
    </w:p>
    <w:p w:rsidR="00557301" w:rsidRPr="001D749C" w:rsidRDefault="00557301" w:rsidP="00557301">
      <w:pPr>
        <w:pStyle w:val="Paragraphedeliste"/>
        <w:numPr>
          <w:ilvl w:val="0"/>
          <w:numId w:val="82"/>
        </w:numPr>
        <w:rPr>
          <w:rFonts w:cs="Arial"/>
        </w:rPr>
      </w:pPr>
      <w:r w:rsidRPr="001D749C">
        <w:rPr>
          <w:rFonts w:cs="Arial"/>
        </w:rPr>
        <w:t>Ajouter plusieurs PF</w:t>
      </w:r>
    </w:p>
    <w:p w:rsidR="00557301" w:rsidRPr="001D749C" w:rsidRDefault="00557301" w:rsidP="00557301">
      <w:pPr>
        <w:pStyle w:val="Paragraphedeliste"/>
        <w:numPr>
          <w:ilvl w:val="0"/>
          <w:numId w:val="82"/>
        </w:numPr>
        <w:rPr>
          <w:rFonts w:cs="Arial"/>
        </w:rPr>
      </w:pPr>
      <w:r w:rsidRPr="001D749C">
        <w:rPr>
          <w:rFonts w:cs="Arial"/>
        </w:rPr>
        <w:t>Ajouter un site support</w:t>
      </w:r>
    </w:p>
    <w:p w:rsidR="00557301" w:rsidRPr="001D749C" w:rsidRDefault="00557301" w:rsidP="00557301">
      <w:pPr>
        <w:pStyle w:val="Paragraphedeliste"/>
        <w:numPr>
          <w:ilvl w:val="0"/>
          <w:numId w:val="82"/>
        </w:numPr>
        <w:rPr>
          <w:rFonts w:cs="Arial"/>
        </w:rPr>
      </w:pPr>
      <w:r w:rsidRPr="001D749C">
        <w:rPr>
          <w:rFonts w:cs="Arial"/>
        </w:rPr>
        <w:t>Ajouter un câble</w:t>
      </w:r>
    </w:p>
    <w:p w:rsidR="00557301" w:rsidRPr="001D749C" w:rsidRDefault="00557301" w:rsidP="00557301">
      <w:pPr>
        <w:rPr>
          <w:rFonts w:cs="Arial"/>
        </w:rPr>
      </w:pPr>
    </w:p>
    <w:p w:rsidR="003007F0" w:rsidRDefault="00557301">
      <w:pPr>
        <w:pStyle w:val="Titre5"/>
      </w:pPr>
      <w:r w:rsidRPr="001D749C">
        <w:t>Points fonctionnels</w:t>
      </w:r>
    </w:p>
    <w:p w:rsidR="00557301" w:rsidRPr="001D749C" w:rsidRDefault="00557301" w:rsidP="00557301">
      <w:pPr>
        <w:rPr>
          <w:rFonts w:cs="Arial"/>
        </w:rPr>
      </w:pPr>
      <w:r w:rsidRPr="001D749C">
        <w:rPr>
          <w:rFonts w:cs="Arial"/>
        </w:rPr>
        <w:t xml:space="preserve">Les points fonctionnels ne peuvent être associés qu’à un seul projet. Lors de l’ajout d’un pf, si celui-ci est présent dans l’onglet documentation, il est associé au projet et retiré de l’onglet documentation. </w:t>
      </w:r>
    </w:p>
    <w:p w:rsidR="00557301" w:rsidRPr="001D749C" w:rsidRDefault="00557301" w:rsidP="00557301">
      <w:pPr>
        <w:rPr>
          <w:rFonts w:cs="Arial"/>
        </w:rPr>
      </w:pPr>
      <w:r w:rsidRPr="001D749C">
        <w:rPr>
          <w:rFonts w:cs="Arial"/>
        </w:rPr>
        <w:t xml:space="preserve">La fonction ajout de plusieurs PF permet l’ajout de tous les PF de certain type qui sont dans l’emprise du projet, de la même manière que ce qui est proposé après le tracé du projet. </w:t>
      </w:r>
    </w:p>
    <w:p w:rsidR="001F2AEE" w:rsidRDefault="00237576" w:rsidP="001F2AEE">
      <w:pPr>
        <w:jc w:val="center"/>
        <w:rPr>
          <w:rFonts w:cs="Arial"/>
        </w:rPr>
      </w:pPr>
      <w:r>
        <w:rPr>
          <w:rFonts w:cs="Arial"/>
          <w:noProof/>
        </w:rPr>
        <w:lastRenderedPageBreak/>
        <w:drawing>
          <wp:inline distT="0" distB="0" distL="0" distR="0">
            <wp:extent cx="3722914" cy="3964865"/>
            <wp:effectExtent l="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4"/>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6263" cy="3968431"/>
                    </a:xfrm>
                    <a:prstGeom prst="rect">
                      <a:avLst/>
                    </a:prstGeom>
                    <a:noFill/>
                    <a:ln>
                      <a:noFill/>
                    </a:ln>
                    <a:extLst/>
                  </pic:spPr>
                </pic:pic>
              </a:graphicData>
            </a:graphic>
          </wp:inline>
        </w:drawing>
      </w:r>
    </w:p>
    <w:p w:rsidR="00557301" w:rsidRPr="001D749C" w:rsidRDefault="00557301" w:rsidP="00557301">
      <w:pPr>
        <w:rPr>
          <w:rFonts w:cs="Arial"/>
        </w:rPr>
      </w:pPr>
    </w:p>
    <w:p w:rsidR="00557301" w:rsidRPr="001D749C" w:rsidRDefault="00557301" w:rsidP="00557301">
      <w:pPr>
        <w:rPr>
          <w:rFonts w:cs="Arial"/>
        </w:rPr>
      </w:pPr>
      <w:r w:rsidRPr="001D749C">
        <w:rPr>
          <w:rFonts w:cs="Arial"/>
        </w:rPr>
        <w:t>Si l’on retire un point fonctionnel, les éventuels points techniques de l’onglet documentation qui lui serait rattaché se retrouvent sans association à un point fonctionnel.</w:t>
      </w:r>
    </w:p>
    <w:p w:rsidR="00557301" w:rsidRPr="001D749C" w:rsidRDefault="00557301" w:rsidP="00557301">
      <w:pPr>
        <w:rPr>
          <w:rFonts w:cs="Arial"/>
        </w:rPr>
      </w:pPr>
    </w:p>
    <w:p w:rsidR="003007F0" w:rsidRDefault="00557301">
      <w:pPr>
        <w:pStyle w:val="Titre5"/>
      </w:pPr>
      <w:r w:rsidRPr="001D749C">
        <w:t>Câble</w:t>
      </w:r>
    </w:p>
    <w:p w:rsidR="00557301" w:rsidRPr="001D749C" w:rsidRDefault="00557301" w:rsidP="00557301">
      <w:pPr>
        <w:rPr>
          <w:rFonts w:cs="Arial"/>
        </w:rPr>
      </w:pPr>
      <w:r w:rsidRPr="001D749C">
        <w:rPr>
          <w:rFonts w:cs="Arial"/>
        </w:rPr>
        <w:t>Lors de l’ajout d’un câble, les parcours le composant sont ajoutés à l’onglet documentation. De la même manière si l’on retire un câble, ses parcours qui ne sont pas associé à d’autres câbles du projet sont retirés de l’onglet documentation.</w:t>
      </w:r>
    </w:p>
    <w:p w:rsidR="00557301" w:rsidRPr="001D749C" w:rsidRDefault="00557301" w:rsidP="00557301">
      <w:pPr>
        <w:rPr>
          <w:rFonts w:cs="Arial"/>
        </w:rPr>
      </w:pPr>
    </w:p>
    <w:p w:rsidR="003007F0" w:rsidRDefault="00557301">
      <w:pPr>
        <w:pStyle w:val="Titre4"/>
      </w:pPr>
      <w:bookmarkStart w:id="402" w:name="_Toc426723539"/>
      <w:r w:rsidRPr="001D749C">
        <w:t>Enregistrement</w:t>
      </w:r>
      <w:bookmarkEnd w:id="402"/>
    </w:p>
    <w:p w:rsidR="00557301" w:rsidRPr="001D749C" w:rsidRDefault="00557301" w:rsidP="00557301">
      <w:pPr>
        <w:rPr>
          <w:rFonts w:cs="Arial"/>
        </w:rPr>
      </w:pPr>
      <w:r w:rsidRPr="001D749C">
        <w:rPr>
          <w:rFonts w:cs="Arial"/>
        </w:rPr>
        <w:t>Les objets de l’onglet documentation sont enregistrés dans la table ftth_projet_objets_attr, avec le champ onglet_documentation renseigné à la value true. Pour les points techniques qui sont associés à un point fonctionnel, l’id_ftth du point fonctionnel est conservé dans le champ id_ftth_pf_du_pt.</w:t>
      </w:r>
    </w:p>
    <w:p w:rsidR="00557301" w:rsidRPr="001D749C" w:rsidRDefault="00557301" w:rsidP="00557301">
      <w:pPr>
        <w:rPr>
          <w:rFonts w:cs="Arial"/>
        </w:rPr>
      </w:pPr>
    </w:p>
    <w:p w:rsidR="003007F0" w:rsidRDefault="00557301">
      <w:pPr>
        <w:pStyle w:val="Titre4"/>
      </w:pPr>
      <w:bookmarkStart w:id="403" w:name="_Toc426723540"/>
      <w:r w:rsidRPr="001D749C">
        <w:t>Modification du nom du projet</w:t>
      </w:r>
      <w:bookmarkEnd w:id="403"/>
    </w:p>
    <w:p w:rsidR="00557301" w:rsidRPr="001D749C" w:rsidRDefault="00557301" w:rsidP="00557301">
      <w:pPr>
        <w:rPr>
          <w:rFonts w:cs="Arial"/>
        </w:rPr>
      </w:pPr>
      <w:r w:rsidRPr="001D749C">
        <w:rPr>
          <w:rFonts w:cs="Arial"/>
        </w:rPr>
        <w:t>Le nom d’un projet est modifiable à tout moment. Le nom du projet est unique par code INSEE. Lors de l’enregistrement de la modification d’un projet, une requête vérifie que l’unicité est respectée, dans le cas contraire une pop-up bloquante informe l’utilisateur qu’un projet portant ce nom existe déjà.</w:t>
      </w:r>
    </w:p>
    <w:p w:rsidR="00557301" w:rsidRPr="001D749C" w:rsidRDefault="00557301" w:rsidP="00557301">
      <w:pPr>
        <w:rPr>
          <w:rFonts w:cs="Arial"/>
        </w:rPr>
      </w:pPr>
    </w:p>
    <w:p w:rsidR="00557301" w:rsidRPr="001D749C" w:rsidRDefault="00557301" w:rsidP="00557301">
      <w:pPr>
        <w:rPr>
          <w:rFonts w:cs="Arial"/>
        </w:rPr>
      </w:pPr>
      <w:r w:rsidRPr="001D749C">
        <w:rPr>
          <w:rFonts w:cs="Arial"/>
        </w:rPr>
        <w:t xml:space="preserve">Lors de l’enregistrement de la modification d’un projet, le champ code_projet_parent dans la table ftth_projet est mis à jour pour les projets fils du projet modifié. Le champ code_projet de la table ftth_projet_objects_attr est mis à jour pour les objets associés au projet. </w:t>
      </w:r>
    </w:p>
    <w:p w:rsidR="00557301" w:rsidRPr="001D749C" w:rsidRDefault="00557301" w:rsidP="00557301">
      <w:pPr>
        <w:rPr>
          <w:rFonts w:cs="Arial"/>
        </w:rPr>
      </w:pPr>
    </w:p>
    <w:p w:rsidR="003007F0" w:rsidRDefault="00557301">
      <w:pPr>
        <w:pStyle w:val="Titre4"/>
      </w:pPr>
      <w:bookmarkStart w:id="404" w:name="_Toc426723541"/>
      <w:r w:rsidRPr="001D749C">
        <w:t>Récolement d’un projet</w:t>
      </w:r>
      <w:bookmarkEnd w:id="404"/>
    </w:p>
    <w:p w:rsidR="00557301" w:rsidRPr="001D749C" w:rsidRDefault="00557301" w:rsidP="00557301">
      <w:pPr>
        <w:rPr>
          <w:rFonts w:cs="Arial"/>
        </w:rPr>
      </w:pPr>
      <w:r w:rsidRPr="001D749C">
        <w:rPr>
          <w:rFonts w:cs="Arial"/>
        </w:rPr>
        <w:t xml:space="preserve">Lors du récolement d’un projet, une pop-up indique le message suivant à l’utilisateur : </w:t>
      </w:r>
    </w:p>
    <w:p w:rsidR="001F2AEE" w:rsidRDefault="00237576" w:rsidP="001F2AEE">
      <w:pPr>
        <w:jc w:val="center"/>
        <w:rPr>
          <w:rFonts w:cs="Arial"/>
        </w:rPr>
      </w:pPr>
      <w:r>
        <w:rPr>
          <w:rFonts w:cs="Arial"/>
          <w:noProof/>
        </w:rPr>
        <w:lastRenderedPageBreak/>
        <w:drawing>
          <wp:inline distT="0" distB="0" distL="0" distR="0">
            <wp:extent cx="3156585" cy="1216660"/>
            <wp:effectExtent l="19050" t="0" r="5715" b="0"/>
            <wp:docPr id="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3156585" cy="1216660"/>
                    </a:xfrm>
                    <a:prstGeom prst="rect">
                      <a:avLst/>
                    </a:prstGeom>
                    <a:noFill/>
                    <a:ln w="9525">
                      <a:noFill/>
                      <a:miter lim="800000"/>
                      <a:headEnd/>
                      <a:tailEnd/>
                    </a:ln>
                  </pic:spPr>
                </pic:pic>
              </a:graphicData>
            </a:graphic>
          </wp:inline>
        </w:drawing>
      </w:r>
    </w:p>
    <w:p w:rsidR="003007F0" w:rsidRDefault="003007F0"/>
    <w:p w:rsidR="00477866" w:rsidRDefault="00477866" w:rsidP="00477866">
      <w:pPr>
        <w:pStyle w:val="Titre3"/>
      </w:pPr>
      <w:bookmarkStart w:id="405" w:name="_Toc426723542"/>
      <w:r>
        <w:t xml:space="preserve">Gestion des </w:t>
      </w:r>
      <w:r w:rsidR="00F6348C">
        <w:t>P</w:t>
      </w:r>
      <w:r>
        <w:t>arcours</w:t>
      </w:r>
      <w:bookmarkEnd w:id="405"/>
    </w:p>
    <w:p w:rsidR="00087ECC" w:rsidRPr="00341487" w:rsidRDefault="00087ECC" w:rsidP="00087ECC"/>
    <w:p w:rsidR="00087ECC" w:rsidRDefault="0085789F" w:rsidP="00087ECC">
      <w:pPr>
        <w:rPr>
          <w:lang w:val="en-US"/>
        </w:rPr>
      </w:pPr>
      <w:r w:rsidRPr="0085789F">
        <w:rPr>
          <w:lang w:val="en-US"/>
        </w:rPr>
      </w:r>
      <w:r>
        <w:rPr>
          <w:lang w:val="en-US"/>
        </w:rPr>
        <w:pict>
          <v:roundrect id="_x0000_s1057" alt="Le code permettant la gestion ce cet item est présent dans les packages suivants&#10;&#10;" style="width:472.5pt;height:103.1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57">
              <w:txbxContent>
                <w:p w:rsidR="00CB59E8" w:rsidRPr="00D724D6" w:rsidRDefault="00CB59E8" w:rsidP="00087ECC">
                  <w:pPr>
                    <w:rPr>
                      <w:b/>
                      <w:color w:val="365F91" w:themeColor="accent1" w:themeShade="BF"/>
                    </w:rPr>
                  </w:pP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3B07B7" w:rsidTr="00370A70">
                    <w:tc>
                      <w:tcPr>
                        <w:tcW w:w="9001" w:type="dxa"/>
                        <w:shd w:val="clear" w:color="auto" w:fill="B8CCE4" w:themeFill="accent1" w:themeFillTint="66"/>
                      </w:tcPr>
                      <w:p w:rsidR="00CB59E8" w:rsidRPr="00045D09" w:rsidRDefault="00CB59E8" w:rsidP="00087ECC">
                        <w:pPr>
                          <w:rPr>
                            <w:b/>
                            <w:lang w:val="en-US"/>
                          </w:rPr>
                        </w:pPr>
                        <w:r w:rsidRPr="00045D09">
                          <w:rPr>
                            <w:b/>
                            <w:lang w:val="en-US"/>
                          </w:rPr>
                          <w:t xml:space="preserve">Front : </w:t>
                        </w:r>
                      </w:p>
                      <w:p w:rsidR="00CB59E8" w:rsidRPr="001A3036" w:rsidRDefault="00CB59E8" w:rsidP="00087ECC">
                        <w:pPr>
                          <w:rPr>
                            <w:b/>
                            <w:lang w:val="en-US"/>
                          </w:rPr>
                        </w:pPr>
                        <w:r w:rsidRPr="001A3036">
                          <w:rPr>
                            <w:b/>
                            <w:lang w:val="en-US"/>
                          </w:rPr>
                          <w:t xml:space="preserve">|----- </w:t>
                        </w:r>
                        <w:r w:rsidRPr="009E3683">
                          <w:rPr>
                            <w:b/>
                            <w:lang w:val="en-US"/>
                          </w:rPr>
                          <w:t>/FxFmkLibrary/src/main/flex/com/francetelecom/gestionParcours/*</w:t>
                        </w:r>
                      </w:p>
                    </w:tc>
                  </w:tr>
                </w:tbl>
                <w:p w:rsidR="00CB59E8" w:rsidRPr="001A3036" w:rsidRDefault="00CB59E8" w:rsidP="00087ECC">
                  <w:pPr>
                    <w:rPr>
                      <w:lang w:val="en-US"/>
                    </w:rPr>
                  </w:pPr>
                </w:p>
              </w:txbxContent>
            </v:textbox>
            <w10:wrap type="none"/>
            <w10:anchorlock/>
          </v:roundrect>
        </w:pict>
      </w:r>
    </w:p>
    <w:p w:rsidR="00087ECC" w:rsidRPr="00087ECC" w:rsidRDefault="00087ECC" w:rsidP="00087ECC"/>
    <w:p w:rsidR="00B54F5D" w:rsidRDefault="00B54F5D" w:rsidP="00B54F5D">
      <w:pPr>
        <w:pStyle w:val="Titre4"/>
      </w:pPr>
      <w:bookmarkStart w:id="406" w:name="_Toc426723543"/>
      <w:r>
        <w:t>Onglet General</w:t>
      </w:r>
      <w:bookmarkEnd w:id="406"/>
    </w:p>
    <w:p w:rsidR="00B54F5D" w:rsidRDefault="00B54F5D" w:rsidP="00B54F5D">
      <w:pPr>
        <w:pStyle w:val="Titre5"/>
      </w:pPr>
      <w:r>
        <w:t>Création</w:t>
      </w:r>
    </w:p>
    <w:p w:rsidR="006658B5" w:rsidRDefault="006658B5" w:rsidP="006658B5">
      <w:r>
        <w:t xml:space="preserve">En mode création : </w:t>
      </w:r>
    </w:p>
    <w:p w:rsidR="005A2F2F" w:rsidRDefault="006658B5" w:rsidP="005A2F2F">
      <w:pPr>
        <w:pStyle w:val="Paragraphedeliste"/>
        <w:numPr>
          <w:ilvl w:val="0"/>
          <w:numId w:val="26"/>
        </w:numPr>
      </w:pPr>
      <w:r>
        <w:t>la liste déroulante modifiable « </w:t>
      </w:r>
      <w:r>
        <w:rPr>
          <w:i/>
        </w:rPr>
        <w:t>Opérateur</w:t>
      </w:r>
      <w:r>
        <w:t xml:space="preserve"> » est renseignée comme </w:t>
      </w:r>
      <w:r w:rsidR="0060787A">
        <w:t xml:space="preserve">décrit dans le chapitre </w:t>
      </w:r>
      <w:hyperlink w:anchor="_Champs_Opérateur_et" w:history="1">
        <w:r w:rsidR="005A2F2F" w:rsidRPr="00732702">
          <w:rPr>
            <w:rStyle w:val="Lienhypertexte"/>
          </w:rPr>
          <w:t>Champs Opérateur et Déployeur</w:t>
        </w:r>
      </w:hyperlink>
      <w:r w:rsidR="005A2F2F">
        <w:t>.</w:t>
      </w:r>
    </w:p>
    <w:p w:rsidR="00B54F5D" w:rsidRDefault="00B54F5D" w:rsidP="005A2F2F"/>
    <w:p w:rsidR="00B54F5D" w:rsidRDefault="00B54F5D" w:rsidP="00B54F5D">
      <w:pPr>
        <w:pStyle w:val="Titre5"/>
      </w:pPr>
      <w:r>
        <w:t>Modification</w:t>
      </w:r>
    </w:p>
    <w:p w:rsidR="006658B5" w:rsidRDefault="006658B5" w:rsidP="006658B5">
      <w:r>
        <w:t xml:space="preserve">En mode modification : </w:t>
      </w:r>
    </w:p>
    <w:p w:rsidR="006658B5" w:rsidRPr="009749BA" w:rsidRDefault="006658B5" w:rsidP="006658B5">
      <w:pPr>
        <w:pStyle w:val="Paragraphedeliste"/>
        <w:numPr>
          <w:ilvl w:val="0"/>
          <w:numId w:val="26"/>
        </w:numPr>
      </w:pPr>
      <w:r>
        <w:t xml:space="preserve">la liste déroulante modifiable </w:t>
      </w:r>
      <w:r w:rsidRPr="001F2AEE">
        <w:rPr>
          <w:i/>
        </w:rPr>
        <w:t>« </w:t>
      </w:r>
      <w:r>
        <w:rPr>
          <w:i/>
        </w:rPr>
        <w:t>Opérateur</w:t>
      </w:r>
      <w:r w:rsidRPr="001F2AEE">
        <w:rPr>
          <w:i/>
        </w:rPr>
        <w:t> »</w:t>
      </w:r>
      <w:r w:rsidRPr="001F2AEE">
        <w:t xml:space="preserve"> </w:t>
      </w:r>
      <w:r w:rsidR="0076653F">
        <w:t xml:space="preserve">est renseignée comme décrit dans le chapitre </w:t>
      </w:r>
      <w:hyperlink w:anchor="_Champs_Opérateur_et" w:history="1">
        <w:r w:rsidR="0076653F" w:rsidRPr="00732702">
          <w:rPr>
            <w:rStyle w:val="Lienhypertexte"/>
          </w:rPr>
          <w:t>Champs Opérateur et Déployeur</w:t>
        </w:r>
      </w:hyperlink>
      <w:r w:rsidR="0076653F">
        <w:t>.</w:t>
      </w:r>
    </w:p>
    <w:p w:rsidR="00B54F5D" w:rsidRPr="00B54F5D" w:rsidRDefault="00B54F5D" w:rsidP="00B54F5D"/>
    <w:p w:rsidR="001F2AEE" w:rsidRDefault="002C1CDB" w:rsidP="001F2AEE">
      <w:pPr>
        <w:pStyle w:val="Titre4"/>
      </w:pPr>
      <w:bookmarkStart w:id="407" w:name="_Toc426723544"/>
      <w:r>
        <w:t>Onglet Autre</w:t>
      </w:r>
      <w:bookmarkEnd w:id="407"/>
    </w:p>
    <w:p w:rsidR="002C1CDB" w:rsidRDefault="002C1CDB" w:rsidP="002C1CDB">
      <w:pPr>
        <w:pStyle w:val="Titre5"/>
      </w:pPr>
      <w:r>
        <w:t>Création</w:t>
      </w:r>
    </w:p>
    <w:p w:rsidR="002C1CDB" w:rsidRDefault="00F77B5C" w:rsidP="002C1CDB">
      <w:pPr>
        <w:jc w:val="center"/>
      </w:pPr>
      <w:r>
        <w:rPr>
          <w:noProof/>
        </w:rPr>
        <w:drawing>
          <wp:inline distT="0" distB="0" distL="0" distR="0">
            <wp:extent cx="4000500" cy="1447800"/>
            <wp:effectExtent l="19050" t="0" r="0" b="0"/>
            <wp:docPr id="2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2C1CDB" w:rsidRDefault="002C1CDB" w:rsidP="002C1CDB"/>
    <w:p w:rsidR="002C1CDB" w:rsidRDefault="002C1CDB" w:rsidP="002C1CDB">
      <w:r>
        <w:t xml:space="preserve">En mode création : </w:t>
      </w:r>
    </w:p>
    <w:p w:rsidR="002C1CDB" w:rsidRDefault="002C1CDB" w:rsidP="002C1CDB">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2C1CDB" w:rsidRPr="00F3668A" w:rsidRDefault="002C1CDB" w:rsidP="002C1CDB">
      <w:pPr>
        <w:pStyle w:val="Paragraphedeliste"/>
        <w:numPr>
          <w:ilvl w:val="0"/>
          <w:numId w:val="26"/>
        </w:numPr>
      </w:pPr>
      <w:r w:rsidRPr="00F3668A">
        <w:t xml:space="preserve">le champ </w:t>
      </w:r>
      <w:r w:rsidRPr="00F3668A">
        <w:rPr>
          <w:i/>
        </w:rPr>
        <w:t>« Date de création »</w:t>
      </w:r>
      <w:r w:rsidRPr="00F3668A">
        <w:t xml:space="preserve"> est vide</w:t>
      </w:r>
    </w:p>
    <w:p w:rsidR="002C1CDB" w:rsidRDefault="002C1CDB" w:rsidP="002C1CDB">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p>
    <w:p w:rsidR="002C1CDB" w:rsidRDefault="002C1CDB" w:rsidP="002C1CDB">
      <w:pPr>
        <w:pStyle w:val="Titre5"/>
      </w:pPr>
      <w:r>
        <w:lastRenderedPageBreak/>
        <w:t>Modification</w:t>
      </w:r>
    </w:p>
    <w:p w:rsidR="002C1CDB" w:rsidRDefault="00F77B5C" w:rsidP="002C1CDB">
      <w:pPr>
        <w:jc w:val="center"/>
      </w:pPr>
      <w:r>
        <w:rPr>
          <w:noProof/>
        </w:rPr>
        <w:drawing>
          <wp:inline distT="0" distB="0" distL="0" distR="0">
            <wp:extent cx="3486150" cy="1181100"/>
            <wp:effectExtent l="19050" t="0" r="0" b="0"/>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2C1CDB" w:rsidRDefault="002C1CDB" w:rsidP="002C1CDB"/>
    <w:p w:rsidR="002C1CDB" w:rsidRDefault="002C1CDB" w:rsidP="002C1CDB">
      <w:r>
        <w:t xml:space="preserve">En mode modification : </w:t>
      </w:r>
    </w:p>
    <w:p w:rsidR="002C1CDB" w:rsidRDefault="002C1CDB" w:rsidP="002C1CDB">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3007F0" w:rsidRDefault="003007F0"/>
    <w:p w:rsidR="003007F0" w:rsidRDefault="002013B0">
      <w:pPr>
        <w:pStyle w:val="Titre3"/>
      </w:pPr>
      <w:bookmarkStart w:id="408" w:name="_Toc426723545"/>
      <w:r>
        <w:t xml:space="preserve">Gestion des </w:t>
      </w:r>
      <w:r w:rsidR="00F6348C">
        <w:t>C</w:t>
      </w:r>
      <w:r>
        <w:t>âbles</w:t>
      </w:r>
      <w:bookmarkEnd w:id="408"/>
    </w:p>
    <w:p w:rsidR="00C47F8A" w:rsidRPr="00C47F8A" w:rsidRDefault="00C47F8A" w:rsidP="00C47F8A">
      <w:r>
        <w:t xml:space="preserve">Cf. </w:t>
      </w:r>
      <w:hyperlink w:anchor="_Gestion_des_câbles" w:history="1">
        <w:r w:rsidR="002C1CDB" w:rsidRPr="002C1CDB">
          <w:rPr>
            <w:rStyle w:val="Lienhypertexte"/>
          </w:rPr>
          <w:t>Gestion des câbles et de la Corbeille des câbles IPON</w:t>
        </w:r>
      </w:hyperlink>
      <w:r w:rsidR="002C1CDB">
        <w:t>.</w:t>
      </w:r>
    </w:p>
    <w:p w:rsidR="003007F0" w:rsidRDefault="003007F0"/>
    <w:p w:rsidR="003007F0" w:rsidRDefault="002B2CC9">
      <w:pPr>
        <w:pStyle w:val="Titre3"/>
      </w:pPr>
      <w:bookmarkStart w:id="409" w:name="_Toc426723546"/>
      <w:r>
        <w:t>Widget de vérification des règles d’ingénierie</w:t>
      </w:r>
      <w:bookmarkEnd w:id="409"/>
    </w:p>
    <w:p w:rsidR="002B2CC9" w:rsidRDefault="002B2CC9" w:rsidP="002B2CC9">
      <w:r>
        <w:t>Pour le schéma directeur sélectionné par l’utilisateur, des vérifications sont effectuées et des alertes levées si les données sont non conformes aux règles d’ingénierie.</w:t>
      </w:r>
    </w:p>
    <w:p w:rsidR="002B2CC9" w:rsidRDefault="002B2CC9" w:rsidP="002B2CC9"/>
    <w:p w:rsidR="002B2CC9" w:rsidRDefault="002B2CC9" w:rsidP="002B2CC9">
      <w:r>
        <w:t>Les règles impactées ou ajoutées en G1R4 sont les suivantes :</w:t>
      </w:r>
    </w:p>
    <w:p w:rsidR="002B2CC9" w:rsidRDefault="002B2CC9" w:rsidP="002B2CC9">
      <w:pPr>
        <w:pStyle w:val="Paragraphedeliste"/>
        <w:numPr>
          <w:ilvl w:val="0"/>
          <w:numId w:val="109"/>
        </w:numPr>
      </w:pPr>
      <w:r>
        <w:t>Contrôle des associations père-fils des PF :</w:t>
      </w:r>
    </w:p>
    <w:p w:rsidR="002B2CC9" w:rsidRDefault="002B2CC9" w:rsidP="002B2CC9">
      <w:pPr>
        <w:pStyle w:val="Paragraphedeliste"/>
        <w:numPr>
          <w:ilvl w:val="1"/>
          <w:numId w:val="109"/>
        </w:numPr>
      </w:pPr>
      <w:r>
        <w:t>En ingénierie V1, un PMR est raccordé à un PE,</w:t>
      </w:r>
    </w:p>
    <w:p w:rsidR="002B2CC9" w:rsidRDefault="002B2CC9" w:rsidP="002B2CC9">
      <w:pPr>
        <w:pStyle w:val="Paragraphedeliste"/>
        <w:numPr>
          <w:ilvl w:val="1"/>
          <w:numId w:val="109"/>
        </w:numPr>
      </w:pPr>
      <w:r>
        <w:t>En ingénierie V2, un PMR est raccordé à un PR.</w:t>
      </w:r>
    </w:p>
    <w:p w:rsidR="002B2CC9" w:rsidRDefault="002B2CC9" w:rsidP="002B2CC9">
      <w:pPr>
        <w:ind w:firstLine="708"/>
      </w:pPr>
      <w:r>
        <w:t xml:space="preserve">Ces valeurs sont renseignées en BDD dans la table </w:t>
      </w:r>
      <w:r w:rsidRPr="007A59FA">
        <w:t>adm_param_pf</w:t>
      </w:r>
      <w:r>
        <w:t>.</w:t>
      </w:r>
    </w:p>
    <w:p w:rsidR="002B2CC9" w:rsidRDefault="002B2CC9" w:rsidP="002B2CC9">
      <w:pPr>
        <w:ind w:firstLine="708"/>
      </w:pPr>
      <w:r>
        <w:t>Les alertes levées sont dans un chapitre « </w:t>
      </w:r>
      <w:r w:rsidRPr="00D449F2">
        <w:t>Associations Père-Fils non conformes</w:t>
      </w:r>
      <w:r>
        <w:t> ».</w:t>
      </w:r>
    </w:p>
    <w:p w:rsidR="002B2CC9" w:rsidRDefault="002B2CC9" w:rsidP="002B2CC9">
      <w:pPr>
        <w:ind w:firstLine="708"/>
      </w:pPr>
    </w:p>
    <w:p w:rsidR="002B2CC9" w:rsidRDefault="002B2CC9" w:rsidP="002B2CC9">
      <w:pPr>
        <w:pStyle w:val="Paragraphedeliste"/>
        <w:numPr>
          <w:ilvl w:val="0"/>
          <w:numId w:val="109"/>
        </w:numPr>
      </w:pPr>
      <w:r>
        <w:t>Contrôle du nombre de coupleurs :</w:t>
      </w:r>
    </w:p>
    <w:p w:rsidR="002B2CC9" w:rsidRDefault="002B2CC9" w:rsidP="002B2CC9">
      <w:pPr>
        <w:pStyle w:val="Paragraphedeliste"/>
        <w:numPr>
          <w:ilvl w:val="1"/>
          <w:numId w:val="109"/>
        </w:numPr>
      </w:pPr>
      <w:r>
        <w:t xml:space="preserve">En ingénierie V1, le nombre de coupleurs C2 est : </w:t>
      </w:r>
    </w:p>
    <w:p w:rsidR="002B2CC9" w:rsidRDefault="002B2CC9" w:rsidP="002B2CC9">
      <w:pPr>
        <w:pStyle w:val="Paragraphedeliste"/>
        <w:numPr>
          <w:ilvl w:val="2"/>
          <w:numId w:val="109"/>
        </w:numPr>
      </w:pPr>
      <w:r>
        <w:t>valorisé et,</w:t>
      </w:r>
    </w:p>
    <w:p w:rsidR="002B2CC9" w:rsidRDefault="002B2CC9" w:rsidP="002B2CC9">
      <w:pPr>
        <w:pStyle w:val="Paragraphedeliste"/>
        <w:numPr>
          <w:ilvl w:val="2"/>
          <w:numId w:val="109"/>
        </w:numPr>
      </w:pPr>
      <w:r>
        <w:t>strictement supérieur à 0 et,</w:t>
      </w:r>
    </w:p>
    <w:p w:rsidR="002B2CC9" w:rsidRDefault="002B2CC9" w:rsidP="002B2CC9">
      <w:pPr>
        <w:pStyle w:val="Paragraphedeliste"/>
        <w:numPr>
          <w:ilvl w:val="2"/>
          <w:numId w:val="109"/>
        </w:numPr>
      </w:pPr>
      <w:r>
        <w:t>inférieur ou égal à 15</w:t>
      </w:r>
    </w:p>
    <w:p w:rsidR="002B2CC9" w:rsidRDefault="002B2CC9" w:rsidP="002B2CC9">
      <w:pPr>
        <w:pStyle w:val="Paragraphedeliste"/>
        <w:numPr>
          <w:ilvl w:val="1"/>
          <w:numId w:val="109"/>
        </w:numPr>
      </w:pPr>
      <w:r>
        <w:t xml:space="preserve">En ingénierie V2, le nombre de coupleurs C2 est : </w:t>
      </w:r>
    </w:p>
    <w:p w:rsidR="002B2CC9" w:rsidRDefault="002B2CC9" w:rsidP="002B2CC9">
      <w:pPr>
        <w:pStyle w:val="Paragraphedeliste"/>
        <w:numPr>
          <w:ilvl w:val="2"/>
          <w:numId w:val="109"/>
        </w:numPr>
      </w:pPr>
      <w:r>
        <w:t>valorisé et,</w:t>
      </w:r>
    </w:p>
    <w:p w:rsidR="002B2CC9" w:rsidRDefault="002B2CC9" w:rsidP="002B2CC9">
      <w:pPr>
        <w:pStyle w:val="Paragraphedeliste"/>
        <w:numPr>
          <w:ilvl w:val="2"/>
          <w:numId w:val="109"/>
        </w:numPr>
      </w:pPr>
      <w:r>
        <w:t>strictement supérieur à 0 et,</w:t>
      </w:r>
    </w:p>
    <w:p w:rsidR="002B2CC9" w:rsidRDefault="002B2CC9" w:rsidP="002B2CC9">
      <w:pPr>
        <w:pStyle w:val="Paragraphedeliste"/>
        <w:numPr>
          <w:ilvl w:val="2"/>
          <w:numId w:val="109"/>
        </w:numPr>
      </w:pPr>
      <w:r>
        <w:t>inférieur ou égal à 30</w:t>
      </w:r>
    </w:p>
    <w:p w:rsidR="002B2CC9" w:rsidRDefault="002B2CC9" w:rsidP="002B2CC9">
      <w:pPr>
        <w:ind w:firstLine="708"/>
      </w:pPr>
      <w:r>
        <w:t xml:space="preserve">Ces valeurs sont configurables en BDD dans la table </w:t>
      </w:r>
      <w:r w:rsidRPr="007A59FA">
        <w:t>adm_param_config</w:t>
      </w:r>
      <w:r>
        <w:t>.</w:t>
      </w:r>
    </w:p>
    <w:p w:rsidR="002B2CC9" w:rsidRDefault="002B2CC9" w:rsidP="002B2CC9">
      <w:pPr>
        <w:ind w:firstLine="708"/>
      </w:pPr>
      <w:r>
        <w:t>Les alertes levées sont dans un chapitre « PMR».</w:t>
      </w:r>
    </w:p>
    <w:p w:rsidR="002B2CC9" w:rsidRDefault="002B2CC9" w:rsidP="002B2CC9">
      <w:pPr>
        <w:ind w:firstLine="708"/>
      </w:pPr>
    </w:p>
    <w:p w:rsidR="002B2CC9" w:rsidRDefault="002B2CC9" w:rsidP="002B2CC9">
      <w:pPr>
        <w:pStyle w:val="Paragraphedeliste"/>
        <w:numPr>
          <w:ilvl w:val="0"/>
          <w:numId w:val="109"/>
        </w:numPr>
      </w:pPr>
      <w:r>
        <w:t>Contrôle du dimensionnement de zones des PMR :</w:t>
      </w:r>
    </w:p>
    <w:p w:rsidR="002B2CC9" w:rsidRDefault="002B2CC9" w:rsidP="002B2CC9">
      <w:pPr>
        <w:pStyle w:val="Paragraphedeliste"/>
      </w:pPr>
      <w:r>
        <w:t xml:space="preserve">Les zones d’éligibilité de type PMR ont un nombre d’équivalents logements entre  0 et 120. Ces valeurs sont configurables en BDD dans la table </w:t>
      </w:r>
      <w:r w:rsidRPr="007A59FA">
        <w:t>adm_param_config</w:t>
      </w:r>
      <w:r>
        <w:t>.</w:t>
      </w:r>
    </w:p>
    <w:p w:rsidR="002B2CC9" w:rsidRDefault="002B2CC9" w:rsidP="002B2CC9">
      <w:pPr>
        <w:pStyle w:val="Paragraphedeliste"/>
      </w:pPr>
      <w:r>
        <w:t>Les alertes levées sont dans des chapitres « Zones PMR dont le nombre de logements est inférieur à 0» et « Zones PMR dont le nombre de logements est supérieur à 120 » selon le cas.</w:t>
      </w:r>
    </w:p>
    <w:p w:rsidR="003007F0" w:rsidRDefault="003007F0"/>
    <w:p w:rsidR="003007F0" w:rsidRDefault="003007F0"/>
    <w:p w:rsidR="003007F0" w:rsidRDefault="003007F0"/>
    <w:p w:rsidR="00DB613C" w:rsidRDefault="00DB613C" w:rsidP="00DB613C">
      <w:pPr>
        <w:pStyle w:val="Titre2"/>
        <w:keepLines w:val="0"/>
        <w:tabs>
          <w:tab w:val="clear" w:pos="720"/>
        </w:tabs>
        <w:spacing w:before="60" w:line="240" w:lineRule="exact"/>
        <w:ind w:left="567" w:hanging="567"/>
        <w:jc w:val="both"/>
        <w:rPr>
          <w:rFonts w:cs="Arial"/>
        </w:rPr>
      </w:pPr>
      <w:bookmarkStart w:id="410" w:name="_Toc426723547"/>
      <w:r>
        <w:rPr>
          <w:rFonts w:cs="Arial"/>
        </w:rPr>
        <w:lastRenderedPageBreak/>
        <w:t>Export de données</w:t>
      </w:r>
      <w:bookmarkEnd w:id="410"/>
    </w:p>
    <w:p w:rsidR="00751087" w:rsidRDefault="00751087" w:rsidP="00751087">
      <w:pPr>
        <w:pStyle w:val="Titre3"/>
      </w:pPr>
      <w:bookmarkStart w:id="411" w:name="_Toc426723548"/>
      <w:r>
        <w:t>Publication de Schéma Directeur</w:t>
      </w:r>
      <w:bookmarkEnd w:id="411"/>
    </w:p>
    <w:p w:rsidR="00D05BC3" w:rsidRDefault="00D05BC3" w:rsidP="00D05BC3"/>
    <w:p w:rsidR="00D05BC3" w:rsidRPr="00341487" w:rsidRDefault="00D05BC3" w:rsidP="00D05BC3"/>
    <w:p w:rsidR="00D05BC3" w:rsidRDefault="0085789F" w:rsidP="00D05BC3">
      <w:pPr>
        <w:rPr>
          <w:lang w:val="en-US"/>
        </w:rPr>
      </w:pPr>
      <w:r w:rsidRPr="0085789F">
        <w:rPr>
          <w:lang w:val="en-US"/>
        </w:rPr>
      </w:r>
      <w:r>
        <w:rPr>
          <w:lang w:val="en-US"/>
        </w:rPr>
        <w:pict>
          <v:roundrect id="_x0000_s1056" alt="Le code permettant la gestion ce cet item est présent dans les packages suivants&#10;&#10;" style="width:472.5pt;height:137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56">
              <w:txbxContent>
                <w:p w:rsidR="00CB59E8" w:rsidRPr="00D724D6" w:rsidRDefault="00CB59E8" w:rsidP="00D05BC3">
                  <w:pPr>
                    <w:rPr>
                      <w:b/>
                      <w:color w:val="365F91" w:themeColor="accent1" w:themeShade="BF"/>
                    </w:rPr>
                  </w:pP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0972A9" w:rsidTr="00370A70">
                    <w:tc>
                      <w:tcPr>
                        <w:tcW w:w="9001" w:type="dxa"/>
                        <w:shd w:val="clear" w:color="auto" w:fill="B8CCE4" w:themeFill="accent1" w:themeFillTint="66"/>
                      </w:tcPr>
                      <w:p w:rsidR="00CB59E8" w:rsidRPr="00045D09" w:rsidRDefault="00CB59E8" w:rsidP="00D05BC3">
                        <w:pPr>
                          <w:rPr>
                            <w:b/>
                            <w:lang w:val="en-US"/>
                          </w:rPr>
                        </w:pPr>
                        <w:r w:rsidRPr="00045D09">
                          <w:rPr>
                            <w:b/>
                            <w:lang w:val="en-US"/>
                          </w:rPr>
                          <w:t xml:space="preserve">Front : </w:t>
                        </w:r>
                      </w:p>
                      <w:p w:rsidR="00CB59E8" w:rsidRDefault="00CB59E8" w:rsidP="00D05BC3">
                        <w:pPr>
                          <w:rPr>
                            <w:b/>
                            <w:lang w:val="en-US"/>
                          </w:rPr>
                        </w:pPr>
                        <w:r w:rsidRPr="001A3036">
                          <w:rPr>
                            <w:b/>
                            <w:lang w:val="en-US"/>
                          </w:rPr>
                          <w:t xml:space="preserve">|----- </w:t>
                        </w:r>
                        <w:r w:rsidRPr="001B61C9">
                          <w:rPr>
                            <w:b/>
                            <w:lang w:val="en-US"/>
                          </w:rPr>
                          <w:t>/FxFmkLibrary/src/main/flex/com/francetelecom/extractData/publicationSD</w:t>
                        </w:r>
                        <w:r w:rsidRPr="001A3036">
                          <w:rPr>
                            <w:b/>
                            <w:lang w:val="en-US"/>
                          </w:rPr>
                          <w:t>/*</w:t>
                        </w:r>
                      </w:p>
                      <w:p w:rsidR="00CB59E8" w:rsidRDefault="00CB59E8" w:rsidP="00D05BC3">
                        <w:pPr>
                          <w:rPr>
                            <w:b/>
                            <w:lang w:val="en-US"/>
                          </w:rPr>
                        </w:pPr>
                        <w:r>
                          <w:rPr>
                            <w:b/>
                            <w:lang w:val="en-US"/>
                          </w:rPr>
                          <w:t>Back :</w:t>
                        </w:r>
                      </w:p>
                      <w:p w:rsidR="00CB59E8" w:rsidRPr="00D05BC3" w:rsidRDefault="00CB59E8" w:rsidP="00D05BC3">
                        <w:pPr>
                          <w:rPr>
                            <w:b/>
                            <w:lang w:val="en-US"/>
                          </w:rPr>
                        </w:pPr>
                        <w:r w:rsidRPr="00D05BC3">
                          <w:rPr>
                            <w:b/>
                            <w:lang w:val="en-US"/>
                          </w:rPr>
                          <w:t>|----- /gfi-bdd/gfi-bdd-adm/src/main/etc/vues/v_publication_sd_pf.sql</w:t>
                        </w:r>
                      </w:p>
                      <w:p w:rsidR="00CB59E8" w:rsidRPr="00D05BC3" w:rsidRDefault="00CB59E8" w:rsidP="00D05BC3">
                        <w:pPr>
                          <w:rPr>
                            <w:b/>
                            <w:lang w:val="en-US"/>
                          </w:rPr>
                        </w:pPr>
                        <w:r w:rsidRPr="00D05BC3">
                          <w:rPr>
                            <w:b/>
                            <w:lang w:val="en-US"/>
                          </w:rPr>
                          <w:t>|----- /gfi-bdd/gfi-bdd-adm/src/main/etc/vues/v_publication_sd_ze.sql</w:t>
                        </w:r>
                      </w:p>
                      <w:p w:rsidR="00CB59E8" w:rsidRPr="000972A9" w:rsidRDefault="00CB59E8" w:rsidP="00D05BC3">
                        <w:pPr>
                          <w:rPr>
                            <w:b/>
                          </w:rPr>
                        </w:pPr>
                        <w:r w:rsidRPr="000972A9">
                          <w:rPr>
                            <w:b/>
                          </w:rPr>
                          <w:t>|-----</w:t>
                        </w:r>
                        <w:r>
                          <w:rPr>
                            <w:b/>
                          </w:rPr>
                          <w:t xml:space="preserve"> </w:t>
                        </w:r>
                        <w:r w:rsidRPr="000972A9">
                          <w:rPr>
                            <w:b/>
                          </w:rPr>
                          <w:t>/gfi-bdd/gfi-bdd-adm/src/main/etc/vues/v_publication_sd_zm.sql</w:t>
                        </w:r>
                      </w:p>
                    </w:tc>
                  </w:tr>
                </w:tbl>
                <w:p w:rsidR="00CB59E8" w:rsidRPr="000972A9" w:rsidRDefault="00CB59E8" w:rsidP="00D05BC3"/>
              </w:txbxContent>
            </v:textbox>
            <w10:wrap type="none"/>
            <w10:anchorlock/>
          </v:roundrect>
        </w:pict>
      </w:r>
    </w:p>
    <w:p w:rsidR="00D05BC3" w:rsidRDefault="00D05BC3" w:rsidP="00D05BC3"/>
    <w:p w:rsidR="00D05BC3" w:rsidRDefault="00D05BC3" w:rsidP="00D05BC3">
      <w:r>
        <w:t>Le widget « Publication SD » est accessible via le menu « Export de données &gt; Publication SD » :</w:t>
      </w:r>
    </w:p>
    <w:p w:rsidR="00D05BC3" w:rsidRDefault="00D05BC3" w:rsidP="00D05BC3"/>
    <w:p w:rsidR="00D05BC3" w:rsidRDefault="00E61102" w:rsidP="00D05BC3">
      <w:r>
        <w:rPr>
          <w:noProof/>
        </w:rPr>
        <w:drawing>
          <wp:inline distT="0" distB="0" distL="0" distR="0">
            <wp:extent cx="5767070" cy="2423690"/>
            <wp:effectExtent l="0" t="0" r="5080" b="0"/>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767070" cy="2423690"/>
                    </a:xfrm>
                    <a:prstGeom prst="rect">
                      <a:avLst/>
                    </a:prstGeom>
                  </pic:spPr>
                </pic:pic>
              </a:graphicData>
            </a:graphic>
          </wp:inline>
        </w:drawing>
      </w:r>
    </w:p>
    <w:p w:rsidR="00D05BC3" w:rsidRDefault="00D05BC3" w:rsidP="00D05BC3"/>
    <w:p w:rsidR="00D05BC3" w:rsidRDefault="00D05BC3" w:rsidP="00D05BC3">
      <w:r w:rsidRPr="003106FE">
        <w:rPr>
          <w:highlight w:val="green"/>
        </w:rPr>
        <w:t>L’utilisateur choisit un opérateur dans la liste déroulante « Opérateur ». Cette dernière contient la valeur « Orange » ainsi que l’ensemble des opérateurs définis dans la table « </w:t>
      </w:r>
      <w:r w:rsidR="002603FC" w:rsidRPr="003106FE">
        <w:rPr>
          <w:highlight w:val="green"/>
        </w:rPr>
        <w:t>adm_rip_configuration</w:t>
      </w:r>
      <w:r w:rsidRPr="003106FE">
        <w:rPr>
          <w:highlight w:val="green"/>
        </w:rPr>
        <w:t> » (champ « code », cf.</w:t>
      </w:r>
      <w:fldSimple w:instr=" REF _Ref423091847 \h  \* MERGEFORMAT ">
        <w:r w:rsidR="00675435" w:rsidRPr="00675435">
          <w:rPr>
            <w:b/>
            <w:highlight w:val="green"/>
          </w:rPr>
          <w:t>Description de la table geofibre.adm_</w:t>
        </w:r>
        <w:r w:rsidR="00675435" w:rsidRPr="00675435">
          <w:rPr>
            <w:rFonts w:cs="Arial"/>
            <w:b/>
            <w:highlight w:val="green"/>
          </w:rPr>
          <w:t>rip_configuration</w:t>
        </w:r>
      </w:fldSimple>
      <w:r w:rsidRPr="003106FE">
        <w:rPr>
          <w:highlight w:val="green"/>
        </w:rPr>
        <w:t>).</w:t>
      </w:r>
    </w:p>
    <w:p w:rsidR="00D05BC3" w:rsidRDefault="00D05BC3" w:rsidP="00D05BC3"/>
    <w:p w:rsidR="00D05BC3" w:rsidRPr="000D7D81" w:rsidRDefault="00D05BC3" w:rsidP="00D05BC3">
      <w:pPr>
        <w:rPr>
          <w:highlight w:val="green"/>
        </w:rPr>
      </w:pPr>
      <w:r w:rsidRPr="000D7D81">
        <w:rPr>
          <w:highlight w:val="green"/>
        </w:rPr>
        <w:t>La valeur de la liste déroulante affichée par défaut lors de l’accès au widget « Publication SD » est : « Orange ».</w:t>
      </w:r>
    </w:p>
    <w:p w:rsidR="00D05BC3" w:rsidRPr="000D7D81" w:rsidRDefault="00D05BC3" w:rsidP="00D05BC3">
      <w:pPr>
        <w:rPr>
          <w:highlight w:val="green"/>
        </w:rPr>
      </w:pPr>
    </w:p>
    <w:p w:rsidR="00D05BC3" w:rsidRDefault="00D05BC3" w:rsidP="00D05BC3">
      <w:r w:rsidRPr="000D7D81">
        <w:rPr>
          <w:highlight w:val="green"/>
        </w:rPr>
        <w:t>Suite à la sélection d’une entrée dans la liste déroulante « Opérateur », les données du widget « Publication SD », préalablement saisies, sont effacées.</w:t>
      </w:r>
    </w:p>
    <w:p w:rsidR="00D05BC3" w:rsidRPr="00D05BC3" w:rsidRDefault="00D05BC3" w:rsidP="00D05BC3"/>
    <w:p w:rsidR="00751087" w:rsidRDefault="00751087" w:rsidP="00751087">
      <w:pPr>
        <w:pStyle w:val="Titre4"/>
      </w:pPr>
      <w:bookmarkStart w:id="412" w:name="_Toc426723549"/>
      <w:r>
        <w:t>Sélection des données</w:t>
      </w:r>
      <w:bookmarkEnd w:id="412"/>
    </w:p>
    <w:p w:rsidR="00751087" w:rsidRDefault="00751087" w:rsidP="00751087">
      <w:pPr>
        <w:pStyle w:val="Titre5"/>
      </w:pPr>
      <w:r>
        <w:t>Commune/INSEE</w:t>
      </w:r>
    </w:p>
    <w:p w:rsidR="00751087" w:rsidRPr="005B385C" w:rsidRDefault="00751087" w:rsidP="00751087">
      <w:r w:rsidRPr="005B385C">
        <w:t xml:space="preserve">L'utilisateur sélectionne une </w:t>
      </w:r>
      <w:r>
        <w:t>commune</w:t>
      </w:r>
      <w:r w:rsidRPr="005B385C">
        <w:t xml:space="preserve"> par clic sur la carte. </w:t>
      </w:r>
      <w:r>
        <w:t xml:space="preserve">Si plusieurs contours commune sont trouvés, une liste s’affiche indiquant de choisir celui voulu. La commune sélectionnée </w:t>
      </w:r>
      <w:r w:rsidRPr="005B385C">
        <w:t>s'ajoute à la liste</w:t>
      </w:r>
      <w:r>
        <w:t xml:space="preserve"> des communes prises en compte pour l’export</w:t>
      </w:r>
      <w:r w:rsidRPr="005B385C">
        <w:t>.</w:t>
      </w:r>
      <w:r>
        <w:t xml:space="preserve"> </w:t>
      </w:r>
    </w:p>
    <w:p w:rsidR="00751087" w:rsidRDefault="00751087" w:rsidP="00751087">
      <w:pPr>
        <w:pStyle w:val="Titre5"/>
      </w:pPr>
      <w:r>
        <w:t>Zone marketing</w:t>
      </w:r>
    </w:p>
    <w:p w:rsidR="00751087" w:rsidRDefault="00751087" w:rsidP="00751087">
      <w:r w:rsidRPr="008E26E6">
        <w:t xml:space="preserve">L'utilisateur sélectionne une zone marketing par clic sur la carte. </w:t>
      </w:r>
      <w:r>
        <w:t>Si plusieurs zones sont trouvées, une liste s’affiche indiquant de choisir la zone voulue.</w:t>
      </w:r>
    </w:p>
    <w:p w:rsidR="00751087" w:rsidRPr="005B385C" w:rsidRDefault="00751087" w:rsidP="00751087">
      <w:r>
        <w:lastRenderedPageBreak/>
        <w:t xml:space="preserve">Une vérification est effectuée sur le champ « numéro de lot (num_lot) » de la </w:t>
      </w:r>
      <w:r w:rsidRPr="008E26E6">
        <w:t xml:space="preserve">zone marketing </w:t>
      </w:r>
      <w:r>
        <w:t xml:space="preserve">choisie. Si </w:t>
      </w:r>
      <w:r w:rsidRPr="008E26E6">
        <w:t xml:space="preserve">le numéro de lot </w:t>
      </w:r>
      <w:r>
        <w:t xml:space="preserve">est renseigné et </w:t>
      </w:r>
      <w:r w:rsidRPr="008E26E6">
        <w:t>différent de 0 (zéro)</w:t>
      </w:r>
      <w:r>
        <w:t xml:space="preserve">, la zone marketing </w:t>
      </w:r>
      <w:r w:rsidRPr="005B385C">
        <w:t>s'ajoute à la liste</w:t>
      </w:r>
      <w:r>
        <w:t xml:space="preserve"> des zones prises en compte pour l’export</w:t>
      </w:r>
      <w:r w:rsidRPr="008E26E6">
        <w:t>.</w:t>
      </w:r>
      <w:r>
        <w:t xml:space="preserve"> Le cas échéant, une pop-up s’affiche avec le message suivant « Le numéro de lot de la zone marketing doit être renseigné et différent de ND ».</w:t>
      </w:r>
      <w:r w:rsidRPr="008E26E6">
        <w:t xml:space="preserve"> </w:t>
      </w:r>
    </w:p>
    <w:p w:rsidR="00751087" w:rsidRDefault="00751087" w:rsidP="00751087"/>
    <w:p w:rsidR="00D40B9B" w:rsidRDefault="00D40B9B" w:rsidP="00D40B9B"/>
    <w:p w:rsidR="00D40B9B" w:rsidRDefault="00D40B9B" w:rsidP="00D40B9B">
      <w:pPr>
        <w:pStyle w:val="Titre5"/>
      </w:pPr>
      <w:r>
        <w:t>NRO</w:t>
      </w:r>
    </w:p>
    <w:p w:rsidR="00D40B9B" w:rsidRDefault="00D40B9B" w:rsidP="00D40B9B">
      <w:r w:rsidRPr="008E26E6">
        <w:t>L'utilisateur sélectionne un</w:t>
      </w:r>
      <w:r>
        <w:t xml:space="preserve"> NRO :</w:t>
      </w:r>
    </w:p>
    <w:p w:rsidR="00D40B9B" w:rsidRDefault="00D40B9B" w:rsidP="00D40B9B">
      <w:pPr>
        <w:pStyle w:val="Paragraphedeliste"/>
        <w:numPr>
          <w:ilvl w:val="0"/>
          <w:numId w:val="26"/>
        </w:numPr>
      </w:pPr>
      <w:r w:rsidRPr="008E26E6">
        <w:t>par</w:t>
      </w:r>
      <w:r>
        <w:t xml:space="preserve"> clic sur la carte en choisissant le NRO voulu, ou</w:t>
      </w:r>
    </w:p>
    <w:p w:rsidR="00D40B9B" w:rsidRDefault="00D40B9B" w:rsidP="00D40B9B">
      <w:pPr>
        <w:pStyle w:val="Paragraphedeliste"/>
        <w:numPr>
          <w:ilvl w:val="0"/>
          <w:numId w:val="26"/>
        </w:numPr>
      </w:pPr>
      <w:r w:rsidRPr="008E26E6">
        <w:t>par</w:t>
      </w:r>
      <w:r>
        <w:t xml:space="preserve"> la saisie du code INSEE puis le choix, </w:t>
      </w:r>
      <w:r w:rsidRPr="00430641">
        <w:t>dans la liste</w:t>
      </w:r>
      <w:r>
        <w:t>, d’un des NRO de la commune.</w:t>
      </w:r>
    </w:p>
    <w:p w:rsidR="00D40B9B" w:rsidRDefault="00D40B9B" w:rsidP="00D40B9B"/>
    <w:p w:rsidR="009B7E2F" w:rsidRPr="009B7E2F" w:rsidRDefault="00D40B9B" w:rsidP="00D40B9B">
      <w:pPr>
        <w:rPr>
          <w:highlight w:val="green"/>
        </w:rPr>
      </w:pPr>
      <w:r w:rsidRPr="009B7E2F">
        <w:rPr>
          <w:highlight w:val="green"/>
        </w:rPr>
        <w:t>Une fois le NRO choisi,</w:t>
      </w:r>
      <w:r w:rsidR="00E40E1B">
        <w:rPr>
          <w:highlight w:val="green"/>
        </w:rPr>
        <w:t xml:space="preserve"> on vérifie </w:t>
      </w:r>
      <w:r w:rsidR="00517F0F">
        <w:rPr>
          <w:highlight w:val="green"/>
        </w:rPr>
        <w:t>que sa valeur</w:t>
      </w:r>
      <w:r w:rsidR="00E40E1B">
        <w:rPr>
          <w:highlight w:val="green"/>
        </w:rPr>
        <w:t xml:space="preserve"> </w:t>
      </w:r>
      <w:r w:rsidR="00517F0F">
        <w:rPr>
          <w:highlight w:val="green"/>
        </w:rPr>
        <w:t>d</w:t>
      </w:r>
      <w:r w:rsidR="00E40E1B">
        <w:rPr>
          <w:highlight w:val="green"/>
        </w:rPr>
        <w:t xml:space="preserve">’opérateur </w:t>
      </w:r>
      <w:r w:rsidR="00517F0F">
        <w:rPr>
          <w:highlight w:val="green"/>
        </w:rPr>
        <w:t>correspond à celui choisi dans la liste déroulante.</w:t>
      </w:r>
      <w:r w:rsidR="00E40E1B">
        <w:rPr>
          <w:highlight w:val="green"/>
        </w:rPr>
        <w:t xml:space="preserve"> </w:t>
      </w:r>
      <w:r w:rsidRPr="009B7E2F">
        <w:rPr>
          <w:highlight w:val="green"/>
        </w:rPr>
        <w:t xml:space="preserve"> Si ce n’est pas le cas, le message suivant est affiché dans une « pop-up » : </w:t>
      </w:r>
    </w:p>
    <w:p w:rsidR="009B7E2F" w:rsidRPr="009B7E2F" w:rsidRDefault="009B7E2F" w:rsidP="00D40B9B">
      <w:pPr>
        <w:rPr>
          <w:highlight w:val="green"/>
        </w:rPr>
      </w:pPr>
    </w:p>
    <w:p w:rsidR="00D40B9B" w:rsidRDefault="00D40B9B" w:rsidP="00D40B9B">
      <w:r w:rsidRPr="009B7E2F">
        <w:rPr>
          <w:highlight w:val="green"/>
        </w:rPr>
        <w:t>« Le NRO doit être un NRO de l’opérateur configuré pour la publication. »</w:t>
      </w:r>
      <w:r w:rsidR="00B82C69" w:rsidRPr="009B7E2F">
        <w:rPr>
          <w:highlight w:val="green"/>
        </w:rPr>
        <w:t>.</w:t>
      </w:r>
    </w:p>
    <w:p w:rsidR="00D40B9B" w:rsidRDefault="00D40B9B" w:rsidP="00751087"/>
    <w:p w:rsidR="00D40B9B" w:rsidRDefault="00D40B9B" w:rsidP="00751087"/>
    <w:p w:rsidR="00751087" w:rsidRDefault="00751087" w:rsidP="00751087">
      <w:pPr>
        <w:pStyle w:val="Titre4"/>
      </w:pPr>
      <w:bookmarkStart w:id="413" w:name="_Toc426723550"/>
      <w:r>
        <w:t>Export Shape</w:t>
      </w:r>
      <w:bookmarkEnd w:id="413"/>
    </w:p>
    <w:p w:rsidR="00751087" w:rsidRPr="00751087" w:rsidRDefault="00751087" w:rsidP="00751087"/>
    <w:p w:rsidR="00751087" w:rsidRPr="00751087" w:rsidRDefault="00751087" w:rsidP="00751087">
      <w:pPr>
        <w:jc w:val="left"/>
      </w:pPr>
      <w:r w:rsidRPr="00751087">
        <w:t xml:space="preserve">L’export shape se base sur les données présentes dans les vues spatiales suivantes : </w:t>
      </w:r>
    </w:p>
    <w:p w:rsidR="00751087" w:rsidRPr="00751087" w:rsidRDefault="00751087" w:rsidP="00751087">
      <w:pPr>
        <w:pStyle w:val="Paragraphedeliste"/>
        <w:numPr>
          <w:ilvl w:val="0"/>
          <w:numId w:val="26"/>
        </w:numPr>
        <w:rPr>
          <w:i/>
        </w:rPr>
      </w:pPr>
      <w:r w:rsidRPr="00751087">
        <w:rPr>
          <w:i/>
        </w:rPr>
        <w:t>v_publication_sd_pf</w:t>
      </w:r>
    </w:p>
    <w:p w:rsidR="00751087" w:rsidRPr="00751087" w:rsidRDefault="00751087" w:rsidP="00751087">
      <w:pPr>
        <w:pStyle w:val="Paragraphedeliste"/>
        <w:numPr>
          <w:ilvl w:val="1"/>
          <w:numId w:val="26"/>
        </w:numPr>
        <w:spacing w:before="0" w:after="0"/>
        <w:jc w:val="left"/>
        <w:rPr>
          <w:rFonts w:cs="Arial"/>
          <w:i/>
        </w:rPr>
      </w:pPr>
      <w:r w:rsidRPr="00751087">
        <w:t xml:space="preserve">Cette vue, qui concerne les points fonctionnels, utilise le </w:t>
      </w:r>
      <w:r w:rsidRPr="00751087">
        <w:rPr>
          <w:rFonts w:cs="Arial"/>
        </w:rPr>
        <w:t xml:space="preserve">paramétrage décrit dans le </w:t>
      </w:r>
      <w:r w:rsidR="00C47F8A">
        <w:rPr>
          <w:rFonts w:cs="Arial"/>
        </w:rPr>
        <w:t xml:space="preserve">fichier </w:t>
      </w:r>
      <w:hyperlink w:anchor="_Config_Geofibre.xls" w:history="1">
        <w:r w:rsidR="00FB6F6A" w:rsidRPr="00FB6F6A">
          <w:rPr>
            <w:rStyle w:val="Lienhypertexte"/>
          </w:rPr>
          <w:t>Config_Geofibre.xls</w:t>
        </w:r>
      </w:hyperlink>
      <w:r w:rsidR="00FB6F6A">
        <w:t xml:space="preserve"> </w:t>
      </w:r>
      <w:r w:rsidR="00DE341A" w:rsidRPr="00DE341A">
        <w:rPr>
          <w:rFonts w:cs="Arial"/>
        </w:rPr>
        <w:t>avec comme noms de paramètre</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publicationSDPF »</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publicationSDSitePF »</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publicationSDZEOperateur »</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publicationSDZEStatut »</w:t>
      </w:r>
    </w:p>
    <w:p w:rsidR="00751087" w:rsidRPr="00751087" w:rsidRDefault="00DE341A" w:rsidP="00751087">
      <w:pPr>
        <w:ind w:left="1416"/>
        <w:jc w:val="left"/>
      </w:pPr>
      <w:r w:rsidRPr="00DE341A">
        <w:t xml:space="preserve">La liste des champs présents dans cette vue est la suivante : </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xml:space="preserve">objectid (table </w:t>
      </w:r>
      <w:r w:rsidR="009C3025">
        <w:rPr>
          <w:rFonts w:cs="Arial"/>
          <w:i/>
        </w:rPr>
        <w:t>ftth_pf</w:t>
      </w:r>
      <w:r w:rsidRPr="00DE341A">
        <w:rPr>
          <w:rFonts w:cs="Arial"/>
          <w:i/>
        </w:rPr>
        <w:t>)</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xml:space="preserve">shape (table </w:t>
      </w:r>
      <w:r w:rsidR="009C3025">
        <w:rPr>
          <w:rFonts w:cs="Arial"/>
          <w:i/>
        </w:rPr>
        <w:t>ftth_pf</w:t>
      </w:r>
      <w:r w:rsidRPr="00DE341A">
        <w:rPr>
          <w:rFonts w:cs="Arial"/>
          <w:i/>
        </w:rPr>
        <w:t>)</w:t>
      </w:r>
    </w:p>
    <w:p w:rsidR="00751087" w:rsidRPr="00751087" w:rsidRDefault="00DE341A" w:rsidP="00751087">
      <w:pPr>
        <w:pStyle w:val="Paragraphedeliste"/>
        <w:numPr>
          <w:ilvl w:val="2"/>
          <w:numId w:val="26"/>
        </w:numPr>
        <w:spacing w:before="0" w:after="0"/>
        <w:jc w:val="left"/>
        <w:rPr>
          <w:rFonts w:cs="Arial"/>
          <w:i/>
          <w:lang w:val="en-US"/>
        </w:rPr>
      </w:pPr>
      <w:r w:rsidRPr="00DE341A">
        <w:rPr>
          <w:rFonts w:cs="Arial"/>
          <w:i/>
          <w:lang w:val="en-US"/>
        </w:rPr>
        <w:t xml:space="preserve">type_pf (table </w:t>
      </w:r>
      <w:r w:rsidR="009C3025">
        <w:rPr>
          <w:rFonts w:cs="Arial"/>
          <w:i/>
          <w:lang w:val="en-US"/>
        </w:rPr>
        <w:t>ftth_pf</w:t>
      </w:r>
      <w:r w:rsidRPr="00DE341A">
        <w:rPr>
          <w:rFonts w:cs="Arial"/>
          <w:i/>
          <w:lang w:val="en-US"/>
        </w:rPr>
        <w:t>)</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xml:space="preserve">ip_pf (ipon_id de la table </w:t>
      </w:r>
      <w:r w:rsidR="009C3025">
        <w:rPr>
          <w:rFonts w:cs="Arial"/>
          <w:i/>
        </w:rPr>
        <w:t>ftth_pf</w:t>
      </w:r>
      <w:r w:rsidRPr="00DE341A">
        <w:rPr>
          <w:rFonts w:cs="Arial"/>
          <w:i/>
        </w:rPr>
        <w:t>)</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xml:space="preserve">code_com (table </w:t>
      </w:r>
      <w:r w:rsidR="009C3025">
        <w:rPr>
          <w:rFonts w:cs="Arial"/>
          <w:i/>
        </w:rPr>
        <w:t>ftth_pf</w:t>
      </w:r>
      <w:r w:rsidRPr="00DE341A">
        <w:rPr>
          <w:rFonts w:cs="Arial"/>
          <w:i/>
        </w:rPr>
        <w:t>)</w:t>
      </w:r>
    </w:p>
    <w:p w:rsidR="00751087" w:rsidRPr="00751087" w:rsidRDefault="00DE341A" w:rsidP="00751087">
      <w:pPr>
        <w:pStyle w:val="Paragraphedeliste"/>
        <w:numPr>
          <w:ilvl w:val="2"/>
          <w:numId w:val="26"/>
        </w:numPr>
        <w:spacing w:before="0" w:after="0"/>
        <w:jc w:val="left"/>
        <w:rPr>
          <w:rFonts w:cs="Arial"/>
          <w:i/>
          <w:lang w:val="en-US"/>
        </w:rPr>
      </w:pPr>
      <w:r w:rsidRPr="00DE341A">
        <w:rPr>
          <w:rFonts w:cs="Arial"/>
          <w:i/>
          <w:lang w:val="en-US"/>
        </w:rPr>
        <w:t>n</w:t>
      </w:r>
      <w:r w:rsidR="001756D7">
        <w:rPr>
          <w:rFonts w:cs="Arial"/>
          <w:i/>
          <w:lang w:val="en-US"/>
        </w:rPr>
        <w:t>o</w:t>
      </w:r>
      <w:r w:rsidRPr="00DE341A">
        <w:rPr>
          <w:rFonts w:cs="Arial"/>
          <w:i/>
          <w:lang w:val="en-US"/>
        </w:rPr>
        <w:t xml:space="preserve">m_nro (table </w:t>
      </w:r>
      <w:r w:rsidR="009C3025">
        <w:rPr>
          <w:rFonts w:cs="Arial"/>
          <w:i/>
          <w:lang w:val="en-US"/>
        </w:rPr>
        <w:t>ftth_pf</w:t>
      </w:r>
      <w:r w:rsidRPr="00DE341A">
        <w:rPr>
          <w:rFonts w:cs="Arial"/>
          <w:i/>
          <w:lang w:val="en-US"/>
        </w:rPr>
        <w:t>)</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num_ordre (sous-chaine de l’ipon_id de la table ftth_pf)</w:t>
      </w:r>
    </w:p>
    <w:p w:rsidR="00751087" w:rsidRPr="00751087" w:rsidRDefault="00DE341A" w:rsidP="00751087">
      <w:pPr>
        <w:pStyle w:val="Paragraphedeliste"/>
        <w:numPr>
          <w:ilvl w:val="2"/>
          <w:numId w:val="26"/>
        </w:numPr>
        <w:spacing w:before="0" w:after="0"/>
        <w:jc w:val="left"/>
        <w:rPr>
          <w:rFonts w:cs="Arial"/>
          <w:i/>
          <w:lang w:val="en-US"/>
        </w:rPr>
      </w:pPr>
      <w:r w:rsidRPr="00DE341A">
        <w:rPr>
          <w:rFonts w:cs="Arial"/>
          <w:i/>
          <w:lang w:val="en-US"/>
        </w:rPr>
        <w:t xml:space="preserve">id_metier_pf (table </w:t>
      </w:r>
      <w:r w:rsidR="009C3025">
        <w:rPr>
          <w:rFonts w:cs="Arial"/>
          <w:i/>
          <w:lang w:val="en-US"/>
        </w:rPr>
        <w:t>ftth_pf</w:t>
      </w:r>
      <w:r w:rsidRPr="00DE341A">
        <w:rPr>
          <w:rFonts w:cs="Arial"/>
          <w:i/>
          <w:lang w:val="en-US"/>
        </w:rPr>
        <w:t>)</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id_site (pour les pf dont le type est présent dans le paramètre publicationSDSitePF)</w:t>
      </w:r>
    </w:p>
    <w:p w:rsidR="00751087" w:rsidRPr="00751087" w:rsidRDefault="00DE341A" w:rsidP="00751087">
      <w:pPr>
        <w:pStyle w:val="Paragraphedeliste"/>
        <w:numPr>
          <w:ilvl w:val="2"/>
          <w:numId w:val="26"/>
        </w:numPr>
        <w:spacing w:before="0" w:after="0"/>
        <w:jc w:val="left"/>
        <w:rPr>
          <w:i/>
        </w:rPr>
      </w:pPr>
      <w:r w:rsidRPr="00DE341A">
        <w:rPr>
          <w:i/>
        </w:rPr>
        <w:t>syst_proj (défini dans le paramètre publicationSDSystemProjection)</w:t>
      </w:r>
    </w:p>
    <w:p w:rsidR="00751087" w:rsidRPr="00751087" w:rsidRDefault="00DE341A" w:rsidP="00751087">
      <w:pPr>
        <w:pStyle w:val="Paragraphedeliste"/>
        <w:numPr>
          <w:ilvl w:val="2"/>
          <w:numId w:val="26"/>
        </w:numPr>
        <w:spacing w:before="0" w:after="0"/>
        <w:jc w:val="left"/>
        <w:rPr>
          <w:i/>
        </w:rPr>
      </w:pPr>
      <w:r w:rsidRPr="00DE341A">
        <w:rPr>
          <w:rFonts w:cs="Arial"/>
          <w:i/>
        </w:rPr>
        <w:t>x</w:t>
      </w:r>
      <w:r w:rsidRPr="00DE341A">
        <w:rPr>
          <w:i/>
        </w:rPr>
        <w:t xml:space="preserve">  (coordonnée </w:t>
      </w:r>
      <w:r w:rsidRPr="00DE341A">
        <w:rPr>
          <w:rFonts w:cs="Arial"/>
          <w:i/>
        </w:rPr>
        <w:t>x</w:t>
      </w:r>
      <w:r w:rsidRPr="00DE341A">
        <w:rPr>
          <w:i/>
        </w:rPr>
        <w:t xml:space="preserve"> du site support déterminé à partir du shape dans le système de projection défini avec une précision à 2 chiffres après la virgule)</w:t>
      </w:r>
    </w:p>
    <w:p w:rsidR="00B433B9" w:rsidRDefault="00DE341A" w:rsidP="00B433B9">
      <w:pPr>
        <w:pStyle w:val="Paragraphedeliste"/>
        <w:numPr>
          <w:ilvl w:val="2"/>
          <w:numId w:val="26"/>
        </w:numPr>
        <w:spacing w:before="0" w:after="0"/>
        <w:jc w:val="left"/>
        <w:rPr>
          <w:i/>
        </w:rPr>
      </w:pPr>
      <w:r w:rsidRPr="00DE341A">
        <w:rPr>
          <w:rFonts w:cs="Arial"/>
          <w:i/>
        </w:rPr>
        <w:t>y</w:t>
      </w:r>
      <w:r w:rsidRPr="00DE341A">
        <w:rPr>
          <w:i/>
        </w:rPr>
        <w:t xml:space="preserve"> (coordonnée </w:t>
      </w:r>
      <w:r w:rsidRPr="00DE341A">
        <w:rPr>
          <w:rFonts w:cs="Arial"/>
          <w:i/>
        </w:rPr>
        <w:t>y</w:t>
      </w:r>
      <w:r w:rsidRPr="00DE341A">
        <w:rPr>
          <w:i/>
        </w:rPr>
        <w:t xml:space="preserve"> du site support déterminé à partir du shape dans le système de projection défini avec une précision à 2 chiffres après la virgule)</w:t>
      </w:r>
      <w:r w:rsidR="00B433B9" w:rsidRPr="00B433B9">
        <w:rPr>
          <w:i/>
        </w:rPr>
        <w:t xml:space="preserve"> </w:t>
      </w:r>
    </w:p>
    <w:p w:rsidR="00751087" w:rsidRPr="00751087" w:rsidRDefault="00751087" w:rsidP="00751087">
      <w:pPr>
        <w:pStyle w:val="Paragraphedeliste"/>
        <w:spacing w:before="0" w:after="0"/>
        <w:ind w:left="2505"/>
        <w:jc w:val="left"/>
        <w:rPr>
          <w:rFonts w:cs="Arial"/>
          <w:i/>
        </w:rPr>
      </w:pPr>
    </w:p>
    <w:p w:rsidR="00751087" w:rsidRPr="00751087" w:rsidRDefault="00751087" w:rsidP="00751087">
      <w:pPr>
        <w:pStyle w:val="Paragraphedeliste"/>
        <w:numPr>
          <w:ilvl w:val="0"/>
          <w:numId w:val="26"/>
        </w:numPr>
        <w:rPr>
          <w:i/>
        </w:rPr>
      </w:pPr>
      <w:r w:rsidRPr="00751087">
        <w:rPr>
          <w:i/>
        </w:rPr>
        <w:t>v_publication_sd_ze</w:t>
      </w:r>
    </w:p>
    <w:p w:rsidR="00751087" w:rsidRPr="00751087" w:rsidRDefault="00751087" w:rsidP="00751087">
      <w:pPr>
        <w:pStyle w:val="Paragraphedeliste"/>
        <w:numPr>
          <w:ilvl w:val="1"/>
          <w:numId w:val="26"/>
        </w:numPr>
        <w:spacing w:before="0" w:after="0"/>
        <w:jc w:val="left"/>
        <w:rPr>
          <w:rFonts w:cs="Arial"/>
          <w:i/>
        </w:rPr>
      </w:pPr>
      <w:r w:rsidRPr="00751087">
        <w:t xml:space="preserve">Cette vue, qui concerne les zones d’éligibilité, utilise le </w:t>
      </w:r>
      <w:r w:rsidRPr="00751087">
        <w:rPr>
          <w:rFonts w:cs="Arial"/>
        </w:rPr>
        <w:t>paramétrage décrit dans le chapitre</w:t>
      </w:r>
      <w:r w:rsidRPr="00751087">
        <w:rPr>
          <w:rFonts w:cs="Arial"/>
          <w:b/>
        </w:rPr>
        <w:t xml:space="preserve"> </w:t>
      </w:r>
      <w:r w:rsidR="00C47F8A">
        <w:rPr>
          <w:rFonts w:cs="Arial"/>
        </w:rPr>
        <w:t xml:space="preserve">fichier </w:t>
      </w:r>
      <w:hyperlink w:anchor="_Config_Geofibre.xls" w:history="1">
        <w:r w:rsidR="00FB6F6A" w:rsidRPr="00FB6F6A">
          <w:rPr>
            <w:rStyle w:val="Lienhypertexte"/>
          </w:rPr>
          <w:t>Config_Geofibre.xls</w:t>
        </w:r>
      </w:hyperlink>
      <w:r w:rsidR="00FB6F6A">
        <w:t xml:space="preserve"> </w:t>
      </w:r>
      <w:r w:rsidR="00DE341A" w:rsidRPr="00DE341A">
        <w:rPr>
          <w:rFonts w:cs="Arial"/>
        </w:rPr>
        <w:t>avec comme noms de paramètre</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publicationSDPF »</w:t>
      </w:r>
    </w:p>
    <w:p w:rsidR="00751087" w:rsidRPr="00751087" w:rsidRDefault="00DE341A" w:rsidP="00751087">
      <w:pPr>
        <w:pStyle w:val="Paragraphedeliste"/>
        <w:numPr>
          <w:ilvl w:val="2"/>
          <w:numId w:val="26"/>
        </w:numPr>
        <w:spacing w:before="0" w:after="0"/>
        <w:jc w:val="left"/>
        <w:rPr>
          <w:rFonts w:cs="Arial"/>
          <w:i/>
        </w:rPr>
      </w:pPr>
      <w:r w:rsidRPr="00DE341A">
        <w:rPr>
          <w:rFonts w:cs="Arial"/>
          <w:i/>
        </w:rPr>
        <w:t xml:space="preserve"> « publicationSDZEOperateur »</w:t>
      </w:r>
    </w:p>
    <w:p w:rsidR="00751087" w:rsidRDefault="00DE341A" w:rsidP="00751087">
      <w:pPr>
        <w:pStyle w:val="Paragraphedeliste"/>
        <w:numPr>
          <w:ilvl w:val="2"/>
          <w:numId w:val="26"/>
        </w:numPr>
        <w:spacing w:before="0" w:after="0"/>
        <w:jc w:val="left"/>
        <w:rPr>
          <w:rFonts w:cs="Arial"/>
          <w:i/>
        </w:rPr>
      </w:pPr>
      <w:r w:rsidRPr="00DE341A">
        <w:rPr>
          <w:rFonts w:cs="Arial"/>
          <w:i/>
        </w:rPr>
        <w:t>« publicationSDZEStatut »</w:t>
      </w:r>
    </w:p>
    <w:p w:rsidR="00960375" w:rsidRPr="00751087" w:rsidRDefault="00960375" w:rsidP="00960375">
      <w:pPr>
        <w:pStyle w:val="Paragraphedeliste"/>
        <w:ind w:left="1065" w:firstLine="351"/>
        <w:jc w:val="left"/>
      </w:pPr>
      <w:r w:rsidRPr="00DE341A">
        <w:t xml:space="preserve">La liste des champs présents dans cette vue est la suivante : </w:t>
      </w:r>
    </w:p>
    <w:p w:rsidR="00960375" w:rsidRPr="00A0738B" w:rsidRDefault="00960375" w:rsidP="00960375">
      <w:pPr>
        <w:pStyle w:val="Paragraphedeliste"/>
        <w:numPr>
          <w:ilvl w:val="2"/>
          <w:numId w:val="26"/>
        </w:numPr>
        <w:jc w:val="left"/>
        <w:rPr>
          <w:rFonts w:cs="Arial"/>
          <w:i/>
        </w:rPr>
      </w:pPr>
      <w:r>
        <w:rPr>
          <w:rFonts w:cs="Arial"/>
          <w:i/>
        </w:rPr>
        <w:t xml:space="preserve">objectid (table </w:t>
      </w:r>
      <w:r w:rsidRPr="00A0738B">
        <w:rPr>
          <w:rFonts w:cs="Arial"/>
          <w:i/>
        </w:rPr>
        <w:t>ftth_zone_eligibilite</w:t>
      </w:r>
      <w:r>
        <w:rPr>
          <w:rFonts w:cs="Arial"/>
          <w:i/>
        </w:rPr>
        <w:t>)</w:t>
      </w:r>
    </w:p>
    <w:p w:rsidR="00960375" w:rsidRPr="00A0738B" w:rsidRDefault="00960375" w:rsidP="00960375">
      <w:pPr>
        <w:pStyle w:val="Paragraphedeliste"/>
        <w:numPr>
          <w:ilvl w:val="2"/>
          <w:numId w:val="26"/>
        </w:numPr>
        <w:jc w:val="left"/>
        <w:rPr>
          <w:rFonts w:cs="Arial"/>
          <w:i/>
        </w:rPr>
      </w:pPr>
      <w:r>
        <w:rPr>
          <w:rFonts w:cs="Arial"/>
          <w:i/>
        </w:rPr>
        <w:t xml:space="preserve">shape (table </w:t>
      </w:r>
      <w:r w:rsidRPr="00A0738B">
        <w:rPr>
          <w:rFonts w:cs="Arial"/>
          <w:i/>
        </w:rPr>
        <w:t>ftth_zone_eligibilite</w:t>
      </w:r>
      <w:r>
        <w:rPr>
          <w:rFonts w:cs="Arial"/>
          <w:i/>
        </w:rPr>
        <w:t>)</w:t>
      </w:r>
    </w:p>
    <w:p w:rsidR="00960375" w:rsidRPr="00A0738B" w:rsidRDefault="00960375" w:rsidP="00960375">
      <w:pPr>
        <w:pStyle w:val="Paragraphedeliste"/>
        <w:numPr>
          <w:ilvl w:val="2"/>
          <w:numId w:val="26"/>
        </w:numPr>
        <w:jc w:val="left"/>
        <w:rPr>
          <w:rFonts w:cs="Arial"/>
          <w:i/>
        </w:rPr>
      </w:pPr>
      <w:r>
        <w:rPr>
          <w:rFonts w:cs="Arial"/>
          <w:i/>
        </w:rPr>
        <w:t>nb_el</w:t>
      </w:r>
      <w:r w:rsidRPr="00A0738B">
        <w:rPr>
          <w:rFonts w:cs="Arial"/>
          <w:i/>
        </w:rPr>
        <w:t xml:space="preserve"> </w:t>
      </w:r>
      <w:r>
        <w:rPr>
          <w:rFonts w:cs="Arial"/>
          <w:i/>
        </w:rPr>
        <w:t xml:space="preserve">(table </w:t>
      </w:r>
      <w:r w:rsidRPr="00A0738B">
        <w:rPr>
          <w:rFonts w:cs="Arial"/>
          <w:i/>
        </w:rPr>
        <w:t>ftth_zone_eligibilite</w:t>
      </w:r>
      <w:r>
        <w:rPr>
          <w:rFonts w:cs="Arial"/>
          <w:i/>
        </w:rPr>
        <w:t>)</w:t>
      </w:r>
    </w:p>
    <w:p w:rsidR="00960375" w:rsidRPr="00A0738B" w:rsidRDefault="00960375" w:rsidP="00960375">
      <w:pPr>
        <w:pStyle w:val="Paragraphedeliste"/>
        <w:numPr>
          <w:ilvl w:val="2"/>
          <w:numId w:val="26"/>
        </w:numPr>
        <w:jc w:val="left"/>
        <w:rPr>
          <w:rFonts w:cs="Arial"/>
          <w:i/>
          <w:lang w:val="en-US"/>
        </w:rPr>
      </w:pPr>
      <w:r>
        <w:rPr>
          <w:rFonts w:cs="Arial"/>
          <w:i/>
          <w:lang w:val="en-US"/>
        </w:rPr>
        <w:t xml:space="preserve">ipon_id AS id_pf </w:t>
      </w:r>
      <w:r w:rsidRPr="00DE341A">
        <w:rPr>
          <w:rFonts w:cs="Arial"/>
          <w:i/>
          <w:lang w:val="en-US"/>
        </w:rPr>
        <w:t xml:space="preserve">(table </w:t>
      </w:r>
      <w:r>
        <w:rPr>
          <w:rFonts w:cs="Arial"/>
          <w:i/>
          <w:lang w:val="en-US"/>
        </w:rPr>
        <w:t>ftth_pf</w:t>
      </w:r>
      <w:r w:rsidRPr="00DE341A">
        <w:rPr>
          <w:rFonts w:cs="Arial"/>
          <w:i/>
          <w:lang w:val="en-US"/>
        </w:rPr>
        <w:t>)</w:t>
      </w:r>
    </w:p>
    <w:p w:rsidR="00960375" w:rsidRPr="00A0738B" w:rsidRDefault="00960375" w:rsidP="00960375">
      <w:pPr>
        <w:pStyle w:val="Paragraphedeliste"/>
        <w:numPr>
          <w:ilvl w:val="2"/>
          <w:numId w:val="26"/>
        </w:numPr>
        <w:jc w:val="left"/>
        <w:rPr>
          <w:rFonts w:cs="Arial"/>
          <w:i/>
          <w:lang w:val="en-US"/>
        </w:rPr>
      </w:pPr>
      <w:r w:rsidRPr="00A0738B">
        <w:rPr>
          <w:rFonts w:cs="Arial"/>
          <w:i/>
          <w:lang w:val="en-US"/>
        </w:rPr>
        <w:t>id_metier_p</w:t>
      </w:r>
      <w:r>
        <w:rPr>
          <w:rFonts w:cs="Arial"/>
          <w:i/>
          <w:lang w:val="en-US"/>
        </w:rPr>
        <w:t>f</w:t>
      </w:r>
      <w:r w:rsidRPr="00A0738B">
        <w:rPr>
          <w:rFonts w:cs="Arial"/>
          <w:i/>
          <w:lang w:val="en-US"/>
        </w:rPr>
        <w:t xml:space="preserve"> </w:t>
      </w:r>
      <w:r w:rsidRPr="00DE341A">
        <w:rPr>
          <w:rFonts w:cs="Arial"/>
          <w:i/>
          <w:lang w:val="en-US"/>
        </w:rPr>
        <w:t xml:space="preserve">(table </w:t>
      </w:r>
      <w:r>
        <w:rPr>
          <w:rFonts w:cs="Arial"/>
          <w:i/>
          <w:lang w:val="en-US"/>
        </w:rPr>
        <w:t>ftth_pf</w:t>
      </w:r>
      <w:r w:rsidRPr="00DE341A">
        <w:rPr>
          <w:rFonts w:cs="Arial"/>
          <w:i/>
          <w:lang w:val="en-US"/>
        </w:rPr>
        <w:t>)</w:t>
      </w:r>
    </w:p>
    <w:p w:rsidR="00960375" w:rsidRPr="00A0738B" w:rsidRDefault="00960375" w:rsidP="00960375">
      <w:pPr>
        <w:pStyle w:val="Paragraphedeliste"/>
        <w:numPr>
          <w:ilvl w:val="2"/>
          <w:numId w:val="26"/>
        </w:numPr>
        <w:jc w:val="left"/>
        <w:rPr>
          <w:rFonts w:cs="Arial"/>
          <w:i/>
          <w:lang w:val="en-US"/>
        </w:rPr>
      </w:pPr>
      <w:r w:rsidRPr="00A0738B">
        <w:rPr>
          <w:rFonts w:cs="Arial"/>
          <w:i/>
          <w:lang w:val="en-US"/>
        </w:rPr>
        <w:t xml:space="preserve">code_com </w:t>
      </w:r>
      <w:r w:rsidRPr="00DE341A">
        <w:rPr>
          <w:rFonts w:cs="Arial"/>
          <w:i/>
          <w:lang w:val="en-US"/>
        </w:rPr>
        <w:t xml:space="preserve">(table </w:t>
      </w:r>
      <w:r>
        <w:rPr>
          <w:rFonts w:cs="Arial"/>
          <w:i/>
          <w:lang w:val="en-US"/>
        </w:rPr>
        <w:t>ftth_pf</w:t>
      </w:r>
      <w:r w:rsidRPr="00DE341A">
        <w:rPr>
          <w:rFonts w:cs="Arial"/>
          <w:i/>
          <w:lang w:val="en-US"/>
        </w:rPr>
        <w:t>)</w:t>
      </w:r>
    </w:p>
    <w:p w:rsidR="00960375" w:rsidRPr="00A0738B" w:rsidRDefault="00960375" w:rsidP="00960375">
      <w:pPr>
        <w:pStyle w:val="Paragraphedeliste"/>
        <w:numPr>
          <w:ilvl w:val="2"/>
          <w:numId w:val="26"/>
        </w:numPr>
        <w:jc w:val="left"/>
        <w:rPr>
          <w:rFonts w:cs="Arial"/>
          <w:i/>
          <w:lang w:val="en-US"/>
        </w:rPr>
      </w:pPr>
      <w:r w:rsidRPr="00A0738B">
        <w:rPr>
          <w:rFonts w:cs="Arial"/>
          <w:i/>
          <w:lang w:val="en-US"/>
        </w:rPr>
        <w:lastRenderedPageBreak/>
        <w:t xml:space="preserve">nom_nro </w:t>
      </w:r>
      <w:r w:rsidRPr="00DE341A">
        <w:rPr>
          <w:rFonts w:cs="Arial"/>
          <w:i/>
          <w:lang w:val="en-US"/>
        </w:rPr>
        <w:t xml:space="preserve">(table </w:t>
      </w:r>
      <w:r>
        <w:rPr>
          <w:rFonts w:cs="Arial"/>
          <w:i/>
          <w:lang w:val="en-US"/>
        </w:rPr>
        <w:t>ftth_pf</w:t>
      </w:r>
      <w:r w:rsidRPr="00DE341A">
        <w:rPr>
          <w:rFonts w:cs="Arial"/>
          <w:i/>
          <w:lang w:val="en-US"/>
        </w:rPr>
        <w:t>)</w:t>
      </w:r>
    </w:p>
    <w:p w:rsidR="00960375" w:rsidRPr="00A0738B" w:rsidRDefault="00960375" w:rsidP="00960375">
      <w:pPr>
        <w:pStyle w:val="Paragraphedeliste"/>
        <w:numPr>
          <w:ilvl w:val="2"/>
          <w:numId w:val="26"/>
        </w:numPr>
        <w:jc w:val="left"/>
        <w:rPr>
          <w:rFonts w:cs="Arial"/>
          <w:i/>
          <w:lang w:val="en-US"/>
        </w:rPr>
      </w:pPr>
      <w:r w:rsidRPr="00A0738B">
        <w:rPr>
          <w:rFonts w:cs="Arial"/>
          <w:i/>
          <w:lang w:val="en-US"/>
        </w:rPr>
        <w:t xml:space="preserve">type_pf </w:t>
      </w:r>
      <w:r w:rsidRPr="00DE341A">
        <w:rPr>
          <w:rFonts w:cs="Arial"/>
          <w:i/>
          <w:lang w:val="en-US"/>
        </w:rPr>
        <w:t xml:space="preserve">(table </w:t>
      </w:r>
      <w:r>
        <w:rPr>
          <w:rFonts w:cs="Arial"/>
          <w:i/>
          <w:lang w:val="en-US"/>
        </w:rPr>
        <w:t>ftth_pf</w:t>
      </w:r>
      <w:r w:rsidRPr="00DE341A">
        <w:rPr>
          <w:rFonts w:cs="Arial"/>
          <w:i/>
          <w:lang w:val="en-US"/>
        </w:rPr>
        <w:t>)</w:t>
      </w:r>
    </w:p>
    <w:p w:rsidR="00960375" w:rsidRPr="00A0738B" w:rsidRDefault="00960375" w:rsidP="00960375">
      <w:pPr>
        <w:pStyle w:val="Paragraphedeliste"/>
        <w:numPr>
          <w:ilvl w:val="2"/>
          <w:numId w:val="26"/>
        </w:numPr>
        <w:jc w:val="left"/>
        <w:rPr>
          <w:rFonts w:cs="Arial"/>
          <w:i/>
        </w:rPr>
      </w:pPr>
      <w:r w:rsidRPr="00DE341A">
        <w:rPr>
          <w:rFonts w:cs="Arial"/>
          <w:i/>
        </w:rPr>
        <w:t>num_ordre (sous-chaine de l’ipon_id de la table ftth_pf)</w:t>
      </w:r>
    </w:p>
    <w:p w:rsidR="00751087" w:rsidRPr="00751087" w:rsidRDefault="00751087" w:rsidP="00751087">
      <w:pPr>
        <w:pStyle w:val="Paragraphedeliste"/>
        <w:spacing w:before="0" w:after="0"/>
        <w:ind w:left="2505"/>
        <w:jc w:val="left"/>
        <w:rPr>
          <w:rFonts w:cs="Arial"/>
          <w:i/>
        </w:rPr>
      </w:pPr>
    </w:p>
    <w:p w:rsidR="00751087" w:rsidRPr="00751087" w:rsidRDefault="00DE341A" w:rsidP="00751087">
      <w:pPr>
        <w:pStyle w:val="Paragraphedeliste"/>
        <w:numPr>
          <w:ilvl w:val="0"/>
          <w:numId w:val="26"/>
        </w:numPr>
        <w:rPr>
          <w:i/>
        </w:rPr>
      </w:pPr>
      <w:r w:rsidRPr="00DE341A">
        <w:rPr>
          <w:i/>
        </w:rPr>
        <w:t>v_publication_sd_zm</w:t>
      </w:r>
    </w:p>
    <w:p w:rsidR="00751087" w:rsidRPr="00751087" w:rsidRDefault="00DE341A" w:rsidP="00751087">
      <w:pPr>
        <w:pStyle w:val="Paragraphedeliste"/>
        <w:numPr>
          <w:ilvl w:val="1"/>
          <w:numId w:val="26"/>
        </w:numPr>
      </w:pPr>
      <w:r w:rsidRPr="00DE341A">
        <w:t xml:space="preserve">Cette vue, qui concerne les zones marketing, formate les champs exportés sans filtrage de données. </w:t>
      </w:r>
    </w:p>
    <w:p w:rsidR="00497CB3" w:rsidRPr="00751087" w:rsidRDefault="00497CB3" w:rsidP="00497CB3">
      <w:pPr>
        <w:pStyle w:val="Paragraphedeliste"/>
        <w:ind w:left="1065" w:firstLine="351"/>
        <w:jc w:val="left"/>
      </w:pPr>
      <w:r w:rsidRPr="00DE341A">
        <w:t xml:space="preserve">La liste des champs présents dans cette vue est la suivante : </w:t>
      </w:r>
    </w:p>
    <w:p w:rsidR="00497CB3" w:rsidRPr="0099513A" w:rsidRDefault="00497CB3" w:rsidP="00497CB3">
      <w:pPr>
        <w:pStyle w:val="Paragraphedeliste"/>
        <w:numPr>
          <w:ilvl w:val="2"/>
          <w:numId w:val="26"/>
        </w:numPr>
        <w:rPr>
          <w:i/>
        </w:rPr>
      </w:pPr>
      <w:r>
        <w:rPr>
          <w:i/>
        </w:rPr>
        <w:t>o</w:t>
      </w:r>
      <w:r w:rsidRPr="0099513A">
        <w:rPr>
          <w:i/>
        </w:rPr>
        <w:t>bjectid</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shape</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id_ftth</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code_com</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annee_prog</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lang w:val="en-US"/>
        </w:rPr>
      </w:pPr>
      <w:r w:rsidRPr="0099513A">
        <w:rPr>
          <w:i/>
          <w:lang w:val="en-US"/>
        </w:rPr>
        <w:t>num_lot (table car_zone_mkt)</w:t>
      </w:r>
    </w:p>
    <w:p w:rsidR="00497CB3" w:rsidRDefault="00497CB3" w:rsidP="00497CB3">
      <w:pPr>
        <w:pStyle w:val="Paragraphedeliste"/>
        <w:numPr>
          <w:ilvl w:val="2"/>
          <w:numId w:val="26"/>
        </w:numPr>
        <w:rPr>
          <w:i/>
        </w:rPr>
      </w:pPr>
      <w:r w:rsidRPr="0099513A">
        <w:rPr>
          <w:i/>
        </w:rPr>
        <w:t>commentaire</w:t>
      </w:r>
      <w:r>
        <w:rPr>
          <w:i/>
        </w:rPr>
        <w:t xml:space="preserve"> </w:t>
      </w:r>
    </w:p>
    <w:p w:rsidR="00497CB3" w:rsidRDefault="00497CB3" w:rsidP="00497CB3">
      <w:pPr>
        <w:pStyle w:val="Paragraphedeliste"/>
        <w:numPr>
          <w:ilvl w:val="3"/>
          <w:numId w:val="26"/>
        </w:numPr>
        <w:rPr>
          <w:i/>
        </w:rPr>
      </w:pPr>
      <w:r>
        <w:rPr>
          <w:i/>
        </w:rPr>
        <w:t>si la longueur du champ commentaire de la table « </w:t>
      </w:r>
      <w:r w:rsidRPr="0099513A">
        <w:rPr>
          <w:i/>
        </w:rPr>
        <w:t>car_zone_mkt</w:t>
      </w:r>
      <w:r>
        <w:rPr>
          <w:i/>
        </w:rPr>
        <w:t> » ne dépasse pas 254 caractères, le champ est entièrement extrait</w:t>
      </w:r>
    </w:p>
    <w:p w:rsidR="00497CB3" w:rsidRPr="0099513A" w:rsidRDefault="00497CB3" w:rsidP="00497CB3">
      <w:pPr>
        <w:pStyle w:val="Paragraphedeliste"/>
        <w:numPr>
          <w:ilvl w:val="3"/>
          <w:numId w:val="26"/>
        </w:numPr>
        <w:rPr>
          <w:i/>
        </w:rPr>
      </w:pPr>
      <w:r>
        <w:rPr>
          <w:i/>
        </w:rPr>
        <w:t>sinon seuls les 251 caractères sont extraits puis concaténés avec la chaine « </w:t>
      </w:r>
      <w:r w:rsidRPr="0059137F">
        <w:rPr>
          <w:i/>
        </w:rPr>
        <w:t>...</w:t>
      </w:r>
      <w:r>
        <w:rPr>
          <w:i/>
        </w:rPr>
        <w:t> »</w:t>
      </w:r>
    </w:p>
    <w:p w:rsidR="00497CB3" w:rsidRPr="0099513A" w:rsidRDefault="00497CB3" w:rsidP="00497CB3">
      <w:pPr>
        <w:pStyle w:val="Paragraphedeliste"/>
        <w:numPr>
          <w:ilvl w:val="2"/>
          <w:numId w:val="26"/>
        </w:numPr>
        <w:rPr>
          <w:i/>
        </w:rPr>
      </w:pPr>
      <w:r w:rsidRPr="0099513A">
        <w:rPr>
          <w:i/>
        </w:rPr>
        <w:t>dept</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auteur</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date_creation</w:t>
      </w:r>
      <w:r>
        <w:rPr>
          <w:i/>
        </w:rPr>
        <w:t xml:space="preserve"> (table </w:t>
      </w:r>
      <w:r w:rsidRPr="0099513A">
        <w:rPr>
          <w:i/>
        </w:rPr>
        <w:t>car_zone_mkt</w:t>
      </w:r>
      <w:r>
        <w:rPr>
          <w:i/>
        </w:rPr>
        <w:t>)</w:t>
      </w:r>
    </w:p>
    <w:p w:rsidR="00497CB3" w:rsidRPr="0099513A" w:rsidRDefault="00497CB3" w:rsidP="00497CB3">
      <w:pPr>
        <w:pStyle w:val="Paragraphedeliste"/>
        <w:numPr>
          <w:ilvl w:val="2"/>
          <w:numId w:val="26"/>
        </w:numPr>
        <w:rPr>
          <w:i/>
        </w:rPr>
      </w:pPr>
      <w:r w:rsidRPr="0099513A">
        <w:rPr>
          <w:i/>
        </w:rPr>
        <w:t>date_modif</w:t>
      </w:r>
      <w:r>
        <w:rPr>
          <w:i/>
        </w:rPr>
        <w:t xml:space="preserve"> (table </w:t>
      </w:r>
      <w:r w:rsidRPr="0099513A">
        <w:rPr>
          <w:i/>
        </w:rPr>
        <w:t>car_zone_mkt</w:t>
      </w:r>
      <w:r>
        <w:rPr>
          <w:i/>
        </w:rPr>
        <w:t>)</w:t>
      </w:r>
    </w:p>
    <w:p w:rsidR="00497CB3" w:rsidRPr="00CE5D5E" w:rsidRDefault="00497CB3" w:rsidP="00497CB3">
      <w:pPr>
        <w:pStyle w:val="Paragraphedeliste"/>
        <w:numPr>
          <w:ilvl w:val="2"/>
          <w:numId w:val="26"/>
        </w:numPr>
        <w:rPr>
          <w:i/>
        </w:rPr>
      </w:pPr>
      <w:r w:rsidRPr="0099513A">
        <w:rPr>
          <w:i/>
        </w:rPr>
        <w:t>nom_com</w:t>
      </w:r>
      <w:r>
        <w:rPr>
          <w:i/>
        </w:rPr>
        <w:t xml:space="preserve"> (table </w:t>
      </w:r>
      <w:r w:rsidRPr="00330739">
        <w:rPr>
          <w:i/>
        </w:rPr>
        <w:t>car_georoutecommune</w:t>
      </w:r>
      <w:r>
        <w:rPr>
          <w:i/>
        </w:rPr>
        <w:t>)</w:t>
      </w:r>
    </w:p>
    <w:p w:rsidR="00497CB3" w:rsidRPr="00751087" w:rsidRDefault="00497CB3" w:rsidP="00751087"/>
    <w:p w:rsidR="00751087" w:rsidRPr="00751087" w:rsidRDefault="00DE341A" w:rsidP="00751087">
      <w:r w:rsidRPr="00DE341A">
        <w:t>La liste des champs extraits de ces vues est défini dans la colonne fields_out pour chacune des requêtes.</w:t>
      </w:r>
    </w:p>
    <w:p w:rsidR="00751087" w:rsidRDefault="00751087" w:rsidP="00751087"/>
    <w:p w:rsidR="00843190" w:rsidRPr="001D749C" w:rsidRDefault="00843190" w:rsidP="000B5C73">
      <w:pPr>
        <w:pStyle w:val="Titre5"/>
      </w:pPr>
      <w:r>
        <w:t>Traitements</w:t>
      </w:r>
    </w:p>
    <w:p w:rsidR="00843190" w:rsidRDefault="007535E3" w:rsidP="00843190">
      <w:r>
        <w:t>La Publication de Schéma Directeur (format shapefile)</w:t>
      </w:r>
      <w:r w:rsidR="00843190">
        <w:t xml:space="preserve"> est effectué</w:t>
      </w:r>
      <w:r>
        <w:t>e</w:t>
      </w:r>
      <w:r w:rsidR="00843190">
        <w:t xml:space="preserve"> via la Toolbox </w:t>
      </w:r>
      <w:hyperlink w:anchor="_ExtractData" w:history="1">
        <w:r w:rsidR="00843190" w:rsidRPr="00E05DF8">
          <w:rPr>
            <w:rStyle w:val="Lienhypertexte"/>
          </w:rPr>
          <w:t>ExtractData</w:t>
        </w:r>
      </w:hyperlink>
      <w:r w:rsidR="00843190">
        <w:rPr>
          <w:b/>
        </w:rPr>
        <w:t>.</w:t>
      </w:r>
    </w:p>
    <w:p w:rsidR="00E46A5B" w:rsidRDefault="00E46A5B" w:rsidP="00E46A5B"/>
    <w:p w:rsidR="000D7D81" w:rsidRPr="00751087" w:rsidRDefault="000D7D81" w:rsidP="000D7D81">
      <w:r>
        <w:t xml:space="preserve">Les requêtes permettant de filtrer les données concernant cet export sont stockées dans la table </w:t>
      </w:r>
      <w:r w:rsidRPr="000B5C73">
        <w:rPr>
          <w:b/>
        </w:rPr>
        <w:t>geofibre.adm_param_trt</w:t>
      </w:r>
      <w:r>
        <w:rPr>
          <w:b/>
        </w:rPr>
        <w:t xml:space="preserve"> </w:t>
      </w:r>
      <w:r>
        <w:t>où</w:t>
      </w:r>
      <w:r>
        <w:rPr>
          <w:b/>
        </w:rPr>
        <w:t> </w:t>
      </w:r>
      <w:r>
        <w:t>nom_trt est égale à « </w:t>
      </w:r>
      <w:r w:rsidRPr="000B5C73">
        <w:rPr>
          <w:b/>
        </w:rPr>
        <w:t>extractSD</w:t>
      </w:r>
      <w:r>
        <w:rPr>
          <w:b/>
        </w:rPr>
        <w:t> ».</w:t>
      </w:r>
      <w:r>
        <w:t xml:space="preserve"> </w:t>
      </w:r>
    </w:p>
    <w:p w:rsidR="009B7E2F" w:rsidRDefault="009B7E2F" w:rsidP="00E46A5B"/>
    <w:p w:rsidR="00843190" w:rsidRDefault="00E46A5B" w:rsidP="00E46A5B">
      <w:r w:rsidRPr="000D7D81">
        <w:rPr>
          <w:highlight w:val="green"/>
        </w:rPr>
        <w:t xml:space="preserve">Les données extraites relatives aux points fonctionnels et zones d’éligibilité </w:t>
      </w:r>
      <w:r w:rsidR="00454863">
        <w:rPr>
          <w:highlight w:val="green"/>
        </w:rPr>
        <w:t xml:space="preserve">associées </w:t>
      </w:r>
      <w:r w:rsidRPr="000D7D81">
        <w:rPr>
          <w:highlight w:val="green"/>
        </w:rPr>
        <w:t xml:space="preserve">sont filtrées avant l’extraction. </w:t>
      </w:r>
      <w:r w:rsidR="00454863">
        <w:rPr>
          <w:highlight w:val="green"/>
        </w:rPr>
        <w:t>S</w:t>
      </w:r>
      <w:r w:rsidRPr="000D7D81">
        <w:rPr>
          <w:highlight w:val="green"/>
        </w:rPr>
        <w:t xml:space="preserve">eules les données dont l’opérateur (champ </w:t>
      </w:r>
      <w:r w:rsidRPr="000D7D81">
        <w:rPr>
          <w:i/>
          <w:highlight w:val="green"/>
        </w:rPr>
        <w:t>operateur</w:t>
      </w:r>
      <w:r w:rsidRPr="000D7D81">
        <w:rPr>
          <w:highlight w:val="green"/>
        </w:rPr>
        <w:t xml:space="preserve"> de la table</w:t>
      </w:r>
      <w:r w:rsidRPr="000D7D81">
        <w:rPr>
          <w:rFonts w:cs="Arial"/>
          <w:i/>
          <w:highlight w:val="green"/>
        </w:rPr>
        <w:t xml:space="preserve"> ftth_pf</w:t>
      </w:r>
      <w:r w:rsidRPr="000D7D81">
        <w:rPr>
          <w:highlight w:val="green"/>
        </w:rPr>
        <w:t>) correspond à celui choisi dans la liste déroulante « Opérateur » du widget « Publication SD » sont prises en compte lors de l’extraction</w:t>
      </w:r>
      <w:r w:rsidR="00B95CC2" w:rsidRPr="000D7D81">
        <w:rPr>
          <w:highlight w:val="green"/>
        </w:rPr>
        <w:t>.</w:t>
      </w:r>
    </w:p>
    <w:p w:rsidR="00751087" w:rsidRDefault="00DE341A" w:rsidP="00751087">
      <w:pPr>
        <w:pStyle w:val="Titre4"/>
      </w:pPr>
      <w:bookmarkStart w:id="414" w:name="_Toc423096896"/>
      <w:bookmarkStart w:id="415" w:name="_Toc423098662"/>
      <w:bookmarkStart w:id="416" w:name="_Toc423104052"/>
      <w:bookmarkStart w:id="417" w:name="_Toc423104975"/>
      <w:bookmarkStart w:id="418" w:name="_Toc426723551"/>
      <w:bookmarkEnd w:id="414"/>
      <w:bookmarkEnd w:id="415"/>
      <w:bookmarkEnd w:id="416"/>
      <w:bookmarkEnd w:id="417"/>
      <w:r w:rsidRPr="00DE341A">
        <w:t>Export PDF</w:t>
      </w:r>
      <w:bookmarkEnd w:id="418"/>
    </w:p>
    <w:p w:rsidR="000D7D81" w:rsidRPr="00751087" w:rsidRDefault="000D7D81" w:rsidP="000D7D81">
      <w:r>
        <w:t xml:space="preserve">Les requêtes permettant de filtrer les données concernant cet export sont stockées dans la table </w:t>
      </w:r>
      <w:r w:rsidRPr="000B5C73">
        <w:rPr>
          <w:b/>
        </w:rPr>
        <w:t>geofibre.adm_param_trt</w:t>
      </w:r>
      <w:r>
        <w:rPr>
          <w:b/>
        </w:rPr>
        <w:t xml:space="preserve"> </w:t>
      </w:r>
      <w:r>
        <w:t>où</w:t>
      </w:r>
      <w:r>
        <w:rPr>
          <w:b/>
        </w:rPr>
        <w:t> </w:t>
      </w:r>
      <w:r>
        <w:t>nom_trt est égale à « </w:t>
      </w:r>
      <w:r w:rsidRPr="000B5C73">
        <w:rPr>
          <w:b/>
        </w:rPr>
        <w:t>extractSD</w:t>
      </w:r>
      <w:r>
        <w:rPr>
          <w:b/>
        </w:rPr>
        <w:t>PDF ».</w:t>
      </w:r>
      <w:r>
        <w:t xml:space="preserve"> </w:t>
      </w:r>
    </w:p>
    <w:p w:rsidR="00751087" w:rsidRPr="00751087" w:rsidRDefault="00DE341A" w:rsidP="00751087">
      <w:pPr>
        <w:pStyle w:val="Titre5"/>
      </w:pPr>
      <w:r w:rsidRPr="00DE341A">
        <w:t>Pré-visualisation </w:t>
      </w:r>
    </w:p>
    <w:p w:rsidR="00751087" w:rsidRPr="00751087" w:rsidRDefault="00DE341A" w:rsidP="00751087">
      <w:pPr>
        <w:jc w:val="left"/>
      </w:pPr>
      <w:r w:rsidRPr="00DE341A">
        <w:t>Les données concernées dans l’étape de « prévisualisation » de l’export PDF sont définie dans le MXD « </w:t>
      </w:r>
      <w:r w:rsidRPr="00DE341A">
        <w:rPr>
          <w:b/>
          <w:i/>
        </w:rPr>
        <w:t xml:space="preserve">geofibre_psd </w:t>
      </w:r>
      <w:r w:rsidRPr="00DE341A">
        <w:t>».</w:t>
      </w:r>
    </w:p>
    <w:p w:rsidR="00751087" w:rsidRPr="00751087" w:rsidRDefault="00751087" w:rsidP="00751087">
      <w:pPr>
        <w:jc w:val="left"/>
      </w:pPr>
    </w:p>
    <w:p w:rsidR="00751087" w:rsidRPr="00751087" w:rsidRDefault="00751087" w:rsidP="00751087">
      <w:pPr>
        <w:jc w:val="left"/>
      </w:pPr>
    </w:p>
    <w:p w:rsidR="00751087" w:rsidRPr="00751087" w:rsidRDefault="00751087" w:rsidP="00751087">
      <w:pPr>
        <w:jc w:val="left"/>
        <w:sectPr w:rsidR="00751087" w:rsidRPr="00751087" w:rsidSect="00E20F95">
          <w:pgSz w:w="11906" w:h="16838" w:code="9"/>
          <w:pgMar w:top="1134" w:right="1134" w:bottom="1134" w:left="1134" w:header="680" w:footer="509" w:gutter="0"/>
          <w:cols w:space="720"/>
        </w:sectPr>
      </w:pPr>
    </w:p>
    <w:p w:rsidR="00751087" w:rsidRPr="00751087" w:rsidRDefault="00237576" w:rsidP="00751087">
      <w:pPr>
        <w:jc w:val="right"/>
      </w:pPr>
      <w:r>
        <w:rPr>
          <w:noProof/>
        </w:rPr>
        <w:lastRenderedPageBreak/>
        <w:drawing>
          <wp:inline distT="0" distB="0" distL="0" distR="0">
            <wp:extent cx="1685925" cy="2495550"/>
            <wp:effectExtent l="19050" t="0" r="9525" b="0"/>
            <wp:docPr id="723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1685925" cy="2495550"/>
                    </a:xfrm>
                    <a:prstGeom prst="rect">
                      <a:avLst/>
                    </a:prstGeom>
                    <a:noFill/>
                    <a:ln w="9525">
                      <a:noFill/>
                      <a:miter lim="800000"/>
                      <a:headEnd/>
                      <a:tailEnd/>
                    </a:ln>
                  </pic:spPr>
                </pic:pic>
              </a:graphicData>
            </a:graphic>
          </wp:inline>
        </w:drawing>
      </w:r>
    </w:p>
    <w:p w:rsidR="00751087" w:rsidRPr="00751087" w:rsidRDefault="00751087" w:rsidP="00751087">
      <w:pPr>
        <w:jc w:val="center"/>
      </w:pPr>
    </w:p>
    <w:p w:rsidR="00751087" w:rsidRDefault="00751087" w:rsidP="00751087">
      <w:pPr>
        <w:pStyle w:val="Paragraphedeliste"/>
        <w:ind w:left="567"/>
        <w:jc w:val="left"/>
      </w:pPr>
    </w:p>
    <w:p w:rsidR="000D7D81" w:rsidRDefault="000D7D81" w:rsidP="00751087">
      <w:pPr>
        <w:pStyle w:val="Paragraphedeliste"/>
        <w:ind w:left="567"/>
        <w:jc w:val="left"/>
      </w:pPr>
    </w:p>
    <w:p w:rsidR="000D7D81" w:rsidRDefault="000D7D81" w:rsidP="00751087">
      <w:pPr>
        <w:pStyle w:val="Paragraphedeliste"/>
        <w:ind w:left="567"/>
        <w:jc w:val="left"/>
      </w:pPr>
    </w:p>
    <w:p w:rsidR="000D7D81" w:rsidRPr="00751087" w:rsidRDefault="000D7D81" w:rsidP="00751087">
      <w:pPr>
        <w:pStyle w:val="Paragraphedeliste"/>
        <w:ind w:left="567"/>
        <w:jc w:val="left"/>
      </w:pPr>
    </w:p>
    <w:p w:rsidR="00751087" w:rsidRDefault="00DE341A" w:rsidP="00751087">
      <w:pPr>
        <w:pStyle w:val="Paragraphedeliste"/>
        <w:numPr>
          <w:ilvl w:val="0"/>
          <w:numId w:val="26"/>
        </w:numPr>
        <w:ind w:left="567"/>
        <w:jc w:val="left"/>
      </w:pPr>
      <w:r w:rsidRPr="00DE341A">
        <w:lastRenderedPageBreak/>
        <w:t xml:space="preserve">Les points fonctionnels </w:t>
      </w:r>
      <w:r w:rsidRPr="00454863">
        <w:rPr>
          <w:highlight w:val="green"/>
        </w:rPr>
        <w:t xml:space="preserve">dont </w:t>
      </w:r>
      <w:r w:rsidR="000D7D81" w:rsidRPr="00454863">
        <w:rPr>
          <w:highlight w:val="green"/>
        </w:rPr>
        <w:t>l’opérateur correspond à ce qui a été sélectionné dans le widget et</w:t>
      </w:r>
      <w:r w:rsidR="000D7D81">
        <w:t xml:space="preserve"> </w:t>
      </w:r>
      <w:r w:rsidRPr="00DE341A">
        <w:t>le type est :</w:t>
      </w:r>
    </w:p>
    <w:p w:rsidR="000D7D81" w:rsidRDefault="000D7D81" w:rsidP="000D7D81">
      <w:pPr>
        <w:pStyle w:val="Paragraphedeliste"/>
        <w:ind w:left="567"/>
        <w:jc w:val="left"/>
      </w:pPr>
    </w:p>
    <w:p w:rsidR="00751087" w:rsidRPr="00751087" w:rsidRDefault="00DE341A" w:rsidP="00751087">
      <w:pPr>
        <w:pStyle w:val="Paragraphedeliste"/>
        <w:numPr>
          <w:ilvl w:val="1"/>
          <w:numId w:val="26"/>
        </w:numPr>
        <w:ind w:left="567" w:hanging="141"/>
        <w:jc w:val="left"/>
      </w:pPr>
      <w:r w:rsidRPr="00DE341A">
        <w:t>NRO</w:t>
      </w:r>
    </w:p>
    <w:p w:rsidR="00751087" w:rsidRPr="00751087" w:rsidRDefault="00DE341A" w:rsidP="00751087">
      <w:pPr>
        <w:pStyle w:val="Paragraphedeliste"/>
        <w:numPr>
          <w:ilvl w:val="1"/>
          <w:numId w:val="26"/>
        </w:numPr>
        <w:ind w:left="567" w:hanging="141"/>
        <w:jc w:val="left"/>
      </w:pPr>
      <w:r w:rsidRPr="00DE341A">
        <w:t>PMR et PMZ (regroupés dans la catégorie PM)</w:t>
      </w:r>
    </w:p>
    <w:p w:rsidR="00751087" w:rsidRPr="00751087" w:rsidRDefault="00DE341A" w:rsidP="00751087">
      <w:pPr>
        <w:pStyle w:val="Paragraphedeliste"/>
        <w:numPr>
          <w:ilvl w:val="1"/>
          <w:numId w:val="26"/>
        </w:numPr>
        <w:ind w:left="567" w:hanging="141"/>
        <w:jc w:val="left"/>
      </w:pPr>
      <w:r w:rsidRPr="00DE341A">
        <w:t>PRDM</w:t>
      </w:r>
    </w:p>
    <w:p w:rsidR="00751087" w:rsidRDefault="00751087" w:rsidP="000D7D81">
      <w:pPr>
        <w:jc w:val="left"/>
      </w:pPr>
    </w:p>
    <w:p w:rsidR="00751087" w:rsidRPr="00751087" w:rsidRDefault="00751087" w:rsidP="00751087">
      <w:pPr>
        <w:pStyle w:val="Paragraphedeliste"/>
        <w:ind w:left="851"/>
        <w:jc w:val="left"/>
      </w:pPr>
    </w:p>
    <w:p w:rsidR="00751087" w:rsidRPr="00751087" w:rsidRDefault="00DE341A" w:rsidP="00751087">
      <w:pPr>
        <w:pStyle w:val="Paragraphedeliste"/>
        <w:numPr>
          <w:ilvl w:val="0"/>
          <w:numId w:val="26"/>
        </w:numPr>
        <w:ind w:left="567"/>
        <w:jc w:val="left"/>
      </w:pPr>
      <w:r w:rsidRPr="00DE341A">
        <w:t>Les contours correspondant aux zones marketing sélectionnées dans l’IHM</w:t>
      </w:r>
    </w:p>
    <w:p w:rsidR="00751087" w:rsidRPr="00751087" w:rsidRDefault="00751087" w:rsidP="00751087"/>
    <w:p w:rsidR="00751087" w:rsidRPr="00751087" w:rsidRDefault="00DE341A" w:rsidP="00751087">
      <w:pPr>
        <w:pStyle w:val="Paragraphedeliste"/>
        <w:numPr>
          <w:ilvl w:val="0"/>
          <w:numId w:val="26"/>
        </w:numPr>
        <w:ind w:left="567"/>
        <w:jc w:val="left"/>
      </w:pPr>
      <w:r w:rsidRPr="00DE341A">
        <w:t>Les zones d’éligibilités dont</w:t>
      </w:r>
      <w:r w:rsidR="000D7D81">
        <w:t xml:space="preserve"> </w:t>
      </w:r>
      <w:r w:rsidR="000D7D81" w:rsidRPr="00454863">
        <w:rPr>
          <w:highlight w:val="green"/>
        </w:rPr>
        <w:t>l’opérateur du PF associé correspond à ce qui a été sélectionné dans le widget</w:t>
      </w:r>
      <w:r w:rsidR="000D7D81">
        <w:t xml:space="preserve"> et dont</w:t>
      </w:r>
      <w:r w:rsidRPr="00DE341A">
        <w:t xml:space="preserve"> le type de PF est : </w:t>
      </w:r>
    </w:p>
    <w:p w:rsidR="00751087" w:rsidRPr="00751087" w:rsidRDefault="00DE341A" w:rsidP="00751087">
      <w:pPr>
        <w:pStyle w:val="Paragraphedeliste"/>
        <w:numPr>
          <w:ilvl w:val="1"/>
          <w:numId w:val="26"/>
        </w:numPr>
        <w:ind w:left="567" w:hanging="141"/>
        <w:jc w:val="left"/>
      </w:pPr>
      <w:r w:rsidRPr="00DE341A">
        <w:t>PMR et PMZ (regroupés dans la catégorie PM)</w:t>
      </w:r>
    </w:p>
    <w:p w:rsidR="00751087" w:rsidRPr="00751087" w:rsidRDefault="00DE341A" w:rsidP="00751087">
      <w:pPr>
        <w:pStyle w:val="Paragraphedeliste"/>
        <w:numPr>
          <w:ilvl w:val="1"/>
          <w:numId w:val="26"/>
        </w:numPr>
        <w:ind w:left="567" w:hanging="141"/>
        <w:jc w:val="left"/>
      </w:pPr>
      <w:r w:rsidRPr="00DE341A">
        <w:t>PRDM</w:t>
      </w:r>
    </w:p>
    <w:p w:rsidR="00751087" w:rsidRPr="00751087" w:rsidRDefault="00751087" w:rsidP="00751087">
      <w:pPr>
        <w:pStyle w:val="Paragraphedeliste"/>
        <w:ind w:left="851"/>
        <w:jc w:val="left"/>
      </w:pPr>
    </w:p>
    <w:p w:rsidR="00751087" w:rsidRPr="00751087" w:rsidRDefault="00751087" w:rsidP="00751087">
      <w:pPr>
        <w:pStyle w:val="Paragraphedeliste"/>
        <w:ind w:left="851"/>
        <w:jc w:val="left"/>
      </w:pPr>
    </w:p>
    <w:p w:rsidR="00751087" w:rsidRPr="00751087" w:rsidRDefault="00DE341A" w:rsidP="00751087">
      <w:pPr>
        <w:pStyle w:val="Paragraphedeliste"/>
        <w:numPr>
          <w:ilvl w:val="0"/>
          <w:numId w:val="26"/>
        </w:numPr>
        <w:ind w:left="567"/>
        <w:jc w:val="left"/>
      </w:pPr>
      <w:r w:rsidRPr="00DE341A">
        <w:t>Les contours Géoroute correspondant aux communes sélectionnées dans l’IHM</w:t>
      </w:r>
    </w:p>
    <w:p w:rsidR="00751087" w:rsidRPr="00751087" w:rsidRDefault="00751087" w:rsidP="00751087">
      <w:pPr>
        <w:jc w:val="left"/>
        <w:sectPr w:rsidR="00751087" w:rsidRPr="00751087" w:rsidSect="00E20F95">
          <w:type w:val="continuous"/>
          <w:pgSz w:w="11906" w:h="16838" w:code="9"/>
          <w:pgMar w:top="1134" w:right="1134" w:bottom="1134" w:left="1134" w:header="680" w:footer="509" w:gutter="0"/>
          <w:cols w:num="2" w:space="2"/>
        </w:sectPr>
      </w:pPr>
    </w:p>
    <w:p w:rsidR="000D7D81" w:rsidRDefault="000D7D81" w:rsidP="00751087">
      <w:pPr>
        <w:jc w:val="left"/>
      </w:pPr>
    </w:p>
    <w:p w:rsidR="00751087" w:rsidRPr="00751087" w:rsidRDefault="00DE341A" w:rsidP="00751087">
      <w:pPr>
        <w:jc w:val="left"/>
      </w:pPr>
      <w:r w:rsidRPr="00DE341A">
        <w:t>L’emprise de l’impression SD englobe les communes et les zones marketing.</w:t>
      </w:r>
    </w:p>
    <w:p w:rsidR="00751087" w:rsidRPr="00751087" w:rsidRDefault="00DE341A" w:rsidP="00751087">
      <w:pPr>
        <w:pStyle w:val="Titre5"/>
      </w:pPr>
      <w:r w:rsidRPr="00DE341A">
        <w:t>Aperçu avant impression et export PDF </w:t>
      </w:r>
    </w:p>
    <w:p w:rsidR="00751087" w:rsidRPr="00751087" w:rsidRDefault="00DE341A" w:rsidP="00751087">
      <w:pPr>
        <w:jc w:val="left"/>
      </w:pPr>
      <w:r w:rsidRPr="00DE341A">
        <w:t xml:space="preserve">Les données concernées dans l’étape « d’aperçu avant impression » ainsi que dans l’export PDF définitif sont définie dans les MXD : </w:t>
      </w:r>
    </w:p>
    <w:p w:rsidR="00751087" w:rsidRPr="00751087" w:rsidRDefault="00DE341A" w:rsidP="00751087">
      <w:pPr>
        <w:pStyle w:val="Paragraphedeliste"/>
        <w:numPr>
          <w:ilvl w:val="0"/>
          <w:numId w:val="26"/>
        </w:numPr>
        <w:jc w:val="left"/>
      </w:pPr>
      <w:r w:rsidRPr="00DE341A">
        <w:t>« </w:t>
      </w:r>
      <w:r w:rsidRPr="00DE341A">
        <w:rPr>
          <w:b/>
          <w:i/>
        </w:rPr>
        <w:t>psd_portrait</w:t>
      </w:r>
      <w:r w:rsidRPr="00DE341A">
        <w:t> ».</w:t>
      </w:r>
    </w:p>
    <w:p w:rsidR="00751087" w:rsidRPr="00751087" w:rsidRDefault="00DE341A" w:rsidP="00751087">
      <w:pPr>
        <w:pStyle w:val="Paragraphedeliste"/>
        <w:numPr>
          <w:ilvl w:val="0"/>
          <w:numId w:val="26"/>
        </w:numPr>
        <w:jc w:val="left"/>
      </w:pPr>
      <w:r w:rsidRPr="00DE341A">
        <w:t>« </w:t>
      </w:r>
      <w:r w:rsidRPr="00DE341A">
        <w:rPr>
          <w:b/>
          <w:i/>
        </w:rPr>
        <w:t>psd_paysage</w:t>
      </w:r>
      <w:r w:rsidRPr="00DE341A">
        <w:t> ».</w:t>
      </w:r>
    </w:p>
    <w:p w:rsidR="00751087" w:rsidRPr="00751087" w:rsidRDefault="00751087" w:rsidP="00751087">
      <w:pPr>
        <w:jc w:val="left"/>
      </w:pPr>
    </w:p>
    <w:p w:rsidR="00751087" w:rsidRPr="00751087" w:rsidRDefault="00751087" w:rsidP="00751087">
      <w:pPr>
        <w:jc w:val="left"/>
      </w:pPr>
    </w:p>
    <w:p w:rsidR="00751087" w:rsidRPr="00751087" w:rsidRDefault="00751087" w:rsidP="00751087">
      <w:pPr>
        <w:jc w:val="left"/>
        <w:sectPr w:rsidR="00751087" w:rsidRPr="00751087" w:rsidSect="00E20F95">
          <w:type w:val="continuous"/>
          <w:pgSz w:w="11906" w:h="16838" w:code="9"/>
          <w:pgMar w:top="1134" w:right="1134" w:bottom="1134" w:left="1134" w:header="680" w:footer="509" w:gutter="0"/>
          <w:cols w:space="720"/>
        </w:sectPr>
      </w:pPr>
    </w:p>
    <w:p w:rsidR="00751087" w:rsidRPr="00751087" w:rsidRDefault="00237576" w:rsidP="00751087">
      <w:pPr>
        <w:jc w:val="right"/>
      </w:pPr>
      <w:r>
        <w:rPr>
          <w:noProof/>
        </w:rPr>
        <w:lastRenderedPageBreak/>
        <w:drawing>
          <wp:inline distT="0" distB="0" distL="0" distR="0">
            <wp:extent cx="1932305" cy="2472690"/>
            <wp:effectExtent l="19050" t="0" r="0" b="0"/>
            <wp:docPr id="723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1932305" cy="2472690"/>
                    </a:xfrm>
                    <a:prstGeom prst="rect">
                      <a:avLst/>
                    </a:prstGeom>
                    <a:noFill/>
                    <a:ln w="9525">
                      <a:noFill/>
                      <a:miter lim="800000"/>
                      <a:headEnd/>
                      <a:tailEnd/>
                    </a:ln>
                  </pic:spPr>
                </pic:pic>
              </a:graphicData>
            </a:graphic>
          </wp:inline>
        </w:drawing>
      </w:r>
    </w:p>
    <w:p w:rsidR="00751087" w:rsidRPr="00751087" w:rsidRDefault="00751087" w:rsidP="00751087">
      <w:pPr>
        <w:jc w:val="center"/>
      </w:pPr>
    </w:p>
    <w:p w:rsidR="00751087" w:rsidRDefault="00751087" w:rsidP="00751087"/>
    <w:p w:rsidR="000B5C73" w:rsidRDefault="000B5C73" w:rsidP="00751087"/>
    <w:p w:rsidR="000B5C73" w:rsidRDefault="000B5C73" w:rsidP="00751087"/>
    <w:p w:rsidR="000B5C73" w:rsidRDefault="000B5C73" w:rsidP="00751087"/>
    <w:p w:rsidR="000B5C73" w:rsidRDefault="000B5C73" w:rsidP="00751087"/>
    <w:p w:rsidR="000B5C73" w:rsidRDefault="000B5C73" w:rsidP="00751087"/>
    <w:p w:rsidR="000B5C73" w:rsidRDefault="000B5C73" w:rsidP="00751087"/>
    <w:p w:rsidR="000D7D81" w:rsidRDefault="000D7D81" w:rsidP="000D7D81">
      <w:pPr>
        <w:pStyle w:val="Paragraphedeliste"/>
        <w:numPr>
          <w:ilvl w:val="0"/>
          <w:numId w:val="26"/>
        </w:numPr>
        <w:ind w:left="567"/>
        <w:jc w:val="left"/>
      </w:pPr>
      <w:r w:rsidRPr="00DE341A">
        <w:lastRenderedPageBreak/>
        <w:t xml:space="preserve">Les points fonctionnels </w:t>
      </w:r>
      <w:r w:rsidRPr="00454863">
        <w:rPr>
          <w:highlight w:val="green"/>
        </w:rPr>
        <w:t>dont l’opérateur correspond à ce qui a été sélectionné dans le widget</w:t>
      </w:r>
      <w:r>
        <w:t xml:space="preserve"> et </w:t>
      </w:r>
      <w:r w:rsidRPr="00DE341A">
        <w:t>le type est :</w:t>
      </w:r>
    </w:p>
    <w:p w:rsidR="00751087" w:rsidRPr="00751087" w:rsidRDefault="00DE341A" w:rsidP="00751087">
      <w:pPr>
        <w:pStyle w:val="Paragraphedeliste"/>
        <w:numPr>
          <w:ilvl w:val="1"/>
          <w:numId w:val="26"/>
        </w:numPr>
        <w:ind w:left="567" w:hanging="141"/>
        <w:jc w:val="left"/>
      </w:pPr>
      <w:r w:rsidRPr="00DE341A">
        <w:t>NRO</w:t>
      </w:r>
    </w:p>
    <w:p w:rsidR="00751087" w:rsidRPr="00751087" w:rsidRDefault="00DE341A" w:rsidP="00751087">
      <w:pPr>
        <w:pStyle w:val="Paragraphedeliste"/>
        <w:numPr>
          <w:ilvl w:val="1"/>
          <w:numId w:val="26"/>
        </w:numPr>
        <w:ind w:left="567" w:hanging="141"/>
        <w:jc w:val="left"/>
      </w:pPr>
      <w:r w:rsidRPr="00DE341A">
        <w:t>PMR et PMZ (regroupés dans la catégorie PM)</w:t>
      </w:r>
    </w:p>
    <w:p w:rsidR="00751087" w:rsidRPr="00751087" w:rsidRDefault="00DE341A" w:rsidP="00751087">
      <w:pPr>
        <w:pStyle w:val="Paragraphedeliste"/>
        <w:numPr>
          <w:ilvl w:val="1"/>
          <w:numId w:val="26"/>
        </w:numPr>
        <w:ind w:left="567" w:hanging="141"/>
        <w:jc w:val="left"/>
      </w:pPr>
      <w:r w:rsidRPr="00DE341A">
        <w:t>PRDM</w:t>
      </w:r>
    </w:p>
    <w:p w:rsidR="00751087" w:rsidRPr="00751087" w:rsidRDefault="00751087" w:rsidP="00751087">
      <w:pPr>
        <w:pStyle w:val="Paragraphedeliste"/>
        <w:ind w:left="851"/>
        <w:jc w:val="left"/>
      </w:pPr>
    </w:p>
    <w:p w:rsidR="00751087" w:rsidRPr="00751087" w:rsidRDefault="00DE341A" w:rsidP="00751087">
      <w:pPr>
        <w:pStyle w:val="Paragraphedeliste"/>
        <w:numPr>
          <w:ilvl w:val="0"/>
          <w:numId w:val="26"/>
        </w:numPr>
        <w:ind w:left="567"/>
        <w:jc w:val="left"/>
      </w:pPr>
      <w:r w:rsidRPr="00DE341A">
        <w:t>Les contours correspondant aux zones marketing sélectionnées dans l’IHM (regroupés dans la catégorie Lot)</w:t>
      </w:r>
    </w:p>
    <w:p w:rsidR="00751087" w:rsidRPr="00751087" w:rsidRDefault="00751087" w:rsidP="00751087"/>
    <w:p w:rsidR="000D7D81" w:rsidRPr="00751087" w:rsidRDefault="000D7D81" w:rsidP="000D7D81">
      <w:pPr>
        <w:pStyle w:val="Paragraphedeliste"/>
        <w:numPr>
          <w:ilvl w:val="0"/>
          <w:numId w:val="26"/>
        </w:numPr>
        <w:ind w:left="567"/>
        <w:jc w:val="left"/>
      </w:pPr>
      <w:r w:rsidRPr="00DE341A">
        <w:t xml:space="preserve">Les zones d’éligibilités </w:t>
      </w:r>
      <w:r w:rsidRPr="00454863">
        <w:rPr>
          <w:highlight w:val="green"/>
        </w:rPr>
        <w:t>dont l’opérateur du PF associé correspond à ce qui a été sélectionné dans le widget</w:t>
      </w:r>
      <w:r>
        <w:t xml:space="preserve"> et dont</w:t>
      </w:r>
      <w:r w:rsidRPr="00DE341A">
        <w:t xml:space="preserve"> le type de PF est : </w:t>
      </w:r>
    </w:p>
    <w:p w:rsidR="00751087" w:rsidRPr="00751087" w:rsidRDefault="00DE341A" w:rsidP="00751087">
      <w:pPr>
        <w:pStyle w:val="Paragraphedeliste"/>
        <w:numPr>
          <w:ilvl w:val="1"/>
          <w:numId w:val="26"/>
        </w:numPr>
        <w:ind w:left="567" w:hanging="141"/>
        <w:jc w:val="left"/>
      </w:pPr>
      <w:r w:rsidRPr="00DE341A">
        <w:t>PMR et PMZ (regroupés dans la catégorie PM)</w:t>
      </w:r>
    </w:p>
    <w:p w:rsidR="00751087" w:rsidRPr="00751087" w:rsidRDefault="00DE341A" w:rsidP="00751087">
      <w:pPr>
        <w:pStyle w:val="Paragraphedeliste"/>
        <w:numPr>
          <w:ilvl w:val="1"/>
          <w:numId w:val="26"/>
        </w:numPr>
        <w:ind w:left="567" w:hanging="141"/>
        <w:jc w:val="left"/>
      </w:pPr>
      <w:r w:rsidRPr="00DE341A">
        <w:t>PRDM</w:t>
      </w:r>
    </w:p>
    <w:p w:rsidR="00751087" w:rsidRPr="00751087" w:rsidRDefault="00751087" w:rsidP="00751087">
      <w:pPr>
        <w:pStyle w:val="Paragraphedeliste"/>
        <w:ind w:left="851"/>
        <w:jc w:val="left"/>
      </w:pPr>
    </w:p>
    <w:p w:rsidR="00751087" w:rsidRPr="00751087" w:rsidRDefault="00DE341A" w:rsidP="00751087">
      <w:pPr>
        <w:pStyle w:val="Paragraphedeliste"/>
        <w:numPr>
          <w:ilvl w:val="0"/>
          <w:numId w:val="26"/>
        </w:numPr>
        <w:ind w:left="567"/>
        <w:jc w:val="left"/>
        <w:sectPr w:rsidR="00751087" w:rsidRPr="00751087" w:rsidSect="00E20F95">
          <w:type w:val="continuous"/>
          <w:pgSz w:w="11906" w:h="16838" w:code="9"/>
          <w:pgMar w:top="1134" w:right="1134" w:bottom="1134" w:left="1134" w:header="680" w:footer="509" w:gutter="0"/>
          <w:cols w:num="2" w:space="2"/>
        </w:sectPr>
      </w:pPr>
      <w:r w:rsidRPr="00DE341A">
        <w:t>Les contours Géoroute correspondant aux communes sélectionnées dans l’IHM (regroupés dans la catégorie Contour de la commune</w:t>
      </w:r>
    </w:p>
    <w:p w:rsidR="00751087" w:rsidRDefault="00DE341A" w:rsidP="00751087">
      <w:pPr>
        <w:jc w:val="left"/>
      </w:pPr>
      <w:r w:rsidRPr="00DE341A">
        <w:lastRenderedPageBreak/>
        <w:t>L’impression est au format A0.</w:t>
      </w:r>
    </w:p>
    <w:p w:rsidR="008A5D70" w:rsidRPr="00751087" w:rsidRDefault="008A5D70" w:rsidP="00751087">
      <w:pPr>
        <w:jc w:val="left"/>
      </w:pPr>
    </w:p>
    <w:p w:rsidR="003007F0" w:rsidRDefault="00940C06">
      <w:pPr>
        <w:pStyle w:val="Titre3"/>
      </w:pPr>
      <w:bookmarkStart w:id="419" w:name="_Toc408407636"/>
      <w:bookmarkStart w:id="420" w:name="_Toc408413417"/>
      <w:bookmarkStart w:id="421" w:name="_Toc408407637"/>
      <w:bookmarkStart w:id="422" w:name="_Toc408413418"/>
      <w:bookmarkStart w:id="423" w:name="_Toc408407638"/>
      <w:bookmarkStart w:id="424" w:name="_Toc408413419"/>
      <w:bookmarkStart w:id="425" w:name="_Toc408407639"/>
      <w:bookmarkStart w:id="426" w:name="_Toc408413420"/>
      <w:bookmarkStart w:id="427" w:name="_Toc408407640"/>
      <w:bookmarkStart w:id="428" w:name="_Toc408413421"/>
      <w:bookmarkStart w:id="429" w:name="_Toc408407641"/>
      <w:bookmarkStart w:id="430" w:name="_Toc408413422"/>
      <w:bookmarkStart w:id="431" w:name="_Toc408407642"/>
      <w:bookmarkStart w:id="432" w:name="_Toc408413423"/>
      <w:bookmarkStart w:id="433" w:name="_Toc408407643"/>
      <w:bookmarkStart w:id="434" w:name="_Toc408413424"/>
      <w:bookmarkStart w:id="435" w:name="_Toc408407644"/>
      <w:bookmarkStart w:id="436" w:name="_Toc408413425"/>
      <w:bookmarkStart w:id="437" w:name="_Toc408407645"/>
      <w:bookmarkStart w:id="438" w:name="_Toc408413426"/>
      <w:bookmarkStart w:id="439" w:name="_Toc426723552"/>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t>Synoptiques</w:t>
      </w:r>
      <w:bookmarkEnd w:id="439"/>
    </w:p>
    <w:p w:rsidR="009E4EDA" w:rsidRPr="001D749C" w:rsidRDefault="009E4EDA" w:rsidP="009E4EDA">
      <w:pPr>
        <w:rPr>
          <w:rFonts w:cs="Arial"/>
        </w:rPr>
      </w:pPr>
      <w:r w:rsidRPr="001D749C">
        <w:rPr>
          <w:rFonts w:cs="Arial"/>
        </w:rPr>
        <w:t>Dans le widget Synoptiques, 3 types de synoptiques différents sont disponibles :</w:t>
      </w:r>
    </w:p>
    <w:p w:rsidR="009E4EDA" w:rsidRPr="001D749C" w:rsidRDefault="009E4EDA" w:rsidP="009E4EDA">
      <w:pPr>
        <w:pStyle w:val="Paragraphedeliste"/>
        <w:numPr>
          <w:ilvl w:val="0"/>
          <w:numId w:val="34"/>
        </w:numPr>
        <w:rPr>
          <w:rFonts w:cs="Arial"/>
        </w:rPr>
      </w:pPr>
      <w:r w:rsidRPr="001D749C">
        <w:rPr>
          <w:rFonts w:cs="Arial"/>
        </w:rPr>
        <w:t>PF et Parcours</w:t>
      </w:r>
    </w:p>
    <w:p w:rsidR="009E4EDA" w:rsidRPr="001D749C" w:rsidRDefault="009E4EDA" w:rsidP="009E4EDA">
      <w:pPr>
        <w:pStyle w:val="Paragraphedeliste"/>
        <w:numPr>
          <w:ilvl w:val="0"/>
          <w:numId w:val="34"/>
        </w:numPr>
        <w:rPr>
          <w:rFonts w:cs="Arial"/>
        </w:rPr>
      </w:pPr>
      <w:r w:rsidRPr="001D749C">
        <w:rPr>
          <w:rFonts w:cs="Arial"/>
        </w:rPr>
        <w:t>PT et Câbles</w:t>
      </w:r>
    </w:p>
    <w:p w:rsidR="009E4EDA" w:rsidRPr="001D749C" w:rsidRDefault="009E4EDA" w:rsidP="009E4EDA">
      <w:pPr>
        <w:pStyle w:val="Paragraphedeliste"/>
        <w:numPr>
          <w:ilvl w:val="0"/>
          <w:numId w:val="34"/>
        </w:numPr>
        <w:rPr>
          <w:rFonts w:cs="Arial"/>
        </w:rPr>
      </w:pPr>
      <w:r w:rsidRPr="001D749C">
        <w:rPr>
          <w:rFonts w:cs="Arial"/>
        </w:rPr>
        <w:t>PF, PT et Câbles</w:t>
      </w:r>
    </w:p>
    <w:p w:rsidR="009E4EDA" w:rsidRPr="001D749C" w:rsidRDefault="009E4EDA" w:rsidP="009E4EDA">
      <w:pPr>
        <w:pStyle w:val="Paragraphedeliste"/>
        <w:rPr>
          <w:rFonts w:cs="Arial"/>
        </w:rPr>
      </w:pPr>
    </w:p>
    <w:p w:rsidR="003007F0" w:rsidRDefault="009E4EDA">
      <w:pPr>
        <w:pStyle w:val="Titre4"/>
      </w:pPr>
      <w:bookmarkStart w:id="440" w:name="_Toc426723553"/>
      <w:r w:rsidRPr="001D749C">
        <w:t>Synoptique PF et Parcours</w:t>
      </w:r>
      <w:bookmarkEnd w:id="440"/>
    </w:p>
    <w:p w:rsidR="003007F0" w:rsidRDefault="009E4EDA">
      <w:pPr>
        <w:pStyle w:val="Titre5"/>
      </w:pPr>
      <w:r w:rsidRPr="001D749C">
        <w:t>Description du synoptique</w:t>
      </w:r>
    </w:p>
    <w:p w:rsidR="009E4EDA" w:rsidRPr="001D749C" w:rsidRDefault="009E4EDA" w:rsidP="009E4EDA">
      <w:pPr>
        <w:rPr>
          <w:rFonts w:cs="Arial"/>
        </w:rPr>
      </w:pPr>
      <w:r w:rsidRPr="001D749C">
        <w:rPr>
          <w:rFonts w:cs="Arial"/>
        </w:rPr>
        <w:t>Dans ce synoptique, l’information de PEO récupérée pour un PF est indiquée à côté du PF en question.</w:t>
      </w:r>
    </w:p>
    <w:p w:rsidR="009E4EDA" w:rsidRPr="001D749C" w:rsidRDefault="009E4EDA" w:rsidP="009E4EDA">
      <w:pPr>
        <w:rPr>
          <w:rFonts w:cs="Arial"/>
        </w:rPr>
      </w:pPr>
      <w:r w:rsidRPr="001D749C">
        <w:rPr>
          <w:rFonts w:cs="Arial"/>
        </w:rPr>
        <w:t>Elle est représentée de la façon suivante :</w:t>
      </w:r>
    </w:p>
    <w:p w:rsidR="009E4EDA" w:rsidRPr="001D749C" w:rsidRDefault="00237576" w:rsidP="009E4EDA">
      <w:pPr>
        <w:jc w:val="center"/>
        <w:rPr>
          <w:rFonts w:cs="Arial"/>
          <w:sz w:val="22"/>
        </w:rPr>
      </w:pPr>
      <w:r>
        <w:rPr>
          <w:rFonts w:cs="Arial"/>
          <w:noProof/>
        </w:rPr>
        <w:drawing>
          <wp:inline distT="0" distB="0" distL="0" distR="0">
            <wp:extent cx="3370521" cy="1584648"/>
            <wp:effectExtent l="0" t="0" r="1905" b="0"/>
            <wp:docPr id="7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371691" cy="1585198"/>
                    </a:xfrm>
                    <a:prstGeom prst="rect">
                      <a:avLst/>
                    </a:prstGeom>
                  </pic:spPr>
                </pic:pic>
              </a:graphicData>
            </a:graphic>
          </wp:inline>
        </w:drawing>
      </w:r>
    </w:p>
    <w:p w:rsidR="003007F0" w:rsidRDefault="009E4EDA">
      <w:pPr>
        <w:pStyle w:val="Titre5"/>
      </w:pPr>
      <w:r w:rsidRPr="001D749C">
        <w:t>Données utilisées pour le synoptique :</w:t>
      </w:r>
    </w:p>
    <w:p w:rsidR="009E4EDA" w:rsidRPr="001D749C" w:rsidRDefault="009E4EDA" w:rsidP="009E4EDA">
      <w:pPr>
        <w:pStyle w:val="Paragraphedeliste"/>
        <w:numPr>
          <w:ilvl w:val="0"/>
          <w:numId w:val="35"/>
        </w:numPr>
        <w:rPr>
          <w:rFonts w:cs="Arial"/>
        </w:rPr>
      </w:pPr>
      <w:r w:rsidRPr="001D749C">
        <w:rPr>
          <w:rFonts w:cs="Arial"/>
        </w:rPr>
        <w:t>Sites supports  associés au projet</w:t>
      </w:r>
    </w:p>
    <w:p w:rsidR="009E4EDA" w:rsidRPr="001D749C" w:rsidRDefault="009E4EDA" w:rsidP="009E4EDA">
      <w:pPr>
        <w:pStyle w:val="Paragraphedeliste"/>
        <w:numPr>
          <w:ilvl w:val="0"/>
          <w:numId w:val="35"/>
        </w:numPr>
        <w:rPr>
          <w:rFonts w:cs="Arial"/>
        </w:rPr>
      </w:pPr>
      <w:r w:rsidRPr="001D749C">
        <w:rPr>
          <w:rFonts w:cs="Arial"/>
        </w:rPr>
        <w:t>PFs associés au projet</w:t>
      </w:r>
    </w:p>
    <w:p w:rsidR="009E4EDA" w:rsidRPr="001D749C" w:rsidRDefault="009E4EDA" w:rsidP="009E4EDA">
      <w:pPr>
        <w:pStyle w:val="Paragraphedeliste"/>
        <w:numPr>
          <w:ilvl w:val="0"/>
          <w:numId w:val="35"/>
        </w:numPr>
        <w:rPr>
          <w:rFonts w:cs="Arial"/>
        </w:rPr>
      </w:pPr>
      <w:r w:rsidRPr="001D749C">
        <w:rPr>
          <w:rFonts w:cs="Arial"/>
        </w:rPr>
        <w:t>Parcours des câbles associés au projet (présents dans l’onglet Documentation donc récupérés par ce biais)</w:t>
      </w:r>
    </w:p>
    <w:p w:rsidR="009E4EDA" w:rsidRPr="001D749C" w:rsidRDefault="009E4EDA" w:rsidP="009E4EDA">
      <w:pPr>
        <w:pStyle w:val="Paragraphedeliste"/>
        <w:numPr>
          <w:ilvl w:val="0"/>
          <w:numId w:val="35"/>
        </w:numPr>
        <w:rPr>
          <w:rFonts w:cs="Arial"/>
        </w:rPr>
      </w:pPr>
      <w:r w:rsidRPr="001D749C">
        <w:rPr>
          <w:rFonts w:cs="Arial"/>
        </w:rPr>
        <w:t>PFs présents dans l’onglet Documentation</w:t>
      </w:r>
    </w:p>
    <w:p w:rsidR="009E4EDA" w:rsidRPr="001D749C" w:rsidRDefault="009E4EDA" w:rsidP="009E4EDA">
      <w:pPr>
        <w:pStyle w:val="Paragraphedeliste"/>
        <w:numPr>
          <w:ilvl w:val="0"/>
          <w:numId w:val="35"/>
        </w:numPr>
        <w:rPr>
          <w:rFonts w:cs="Arial"/>
        </w:rPr>
      </w:pPr>
      <w:r w:rsidRPr="001D749C">
        <w:rPr>
          <w:rFonts w:cs="Arial"/>
        </w:rPr>
        <w:t>Parcours présents dans l’onglet Documentation</w:t>
      </w:r>
    </w:p>
    <w:p w:rsidR="009E4EDA" w:rsidRPr="001D749C" w:rsidRDefault="009E4EDA" w:rsidP="009E4EDA">
      <w:pPr>
        <w:pStyle w:val="Paragraphedeliste"/>
        <w:rPr>
          <w:rFonts w:cs="Arial"/>
        </w:rPr>
      </w:pPr>
    </w:p>
    <w:p w:rsidR="009E4EDA" w:rsidRPr="001D749C" w:rsidRDefault="009E4EDA" w:rsidP="009E4EDA">
      <w:pPr>
        <w:pStyle w:val="Paragraphedeliste"/>
        <w:rPr>
          <w:rFonts w:cs="Arial"/>
        </w:rPr>
      </w:pPr>
    </w:p>
    <w:p w:rsidR="003007F0" w:rsidRDefault="009E4EDA">
      <w:pPr>
        <w:pStyle w:val="Titre5"/>
      </w:pPr>
      <w:r w:rsidRPr="001D749C">
        <w:t>Processus d’utilisation des données dans le synoptique</w:t>
      </w:r>
    </w:p>
    <w:p w:rsidR="009E4EDA" w:rsidRPr="001D749C" w:rsidRDefault="009E4EDA" w:rsidP="009E4EDA">
      <w:pPr>
        <w:pStyle w:val="Paragraphedeliste"/>
        <w:numPr>
          <w:ilvl w:val="0"/>
          <w:numId w:val="35"/>
        </w:numPr>
        <w:rPr>
          <w:rFonts w:cs="Arial"/>
        </w:rPr>
      </w:pPr>
      <w:r w:rsidRPr="001D749C">
        <w:rPr>
          <w:rFonts w:cs="Arial"/>
        </w:rPr>
        <w:t>Création d’un nœud par site support récupéré avec les informations du site support (dans le cas particulier des immeubles, le type_voie est rajouté à l’information d’adresse)</w:t>
      </w:r>
    </w:p>
    <w:p w:rsidR="009E4EDA" w:rsidRPr="001D749C" w:rsidRDefault="009E4EDA" w:rsidP="009E4EDA">
      <w:pPr>
        <w:pStyle w:val="Paragraphedeliste"/>
        <w:numPr>
          <w:ilvl w:val="0"/>
          <w:numId w:val="35"/>
        </w:numPr>
        <w:rPr>
          <w:rFonts w:cs="Arial"/>
        </w:rPr>
      </w:pPr>
      <w:r w:rsidRPr="001D749C">
        <w:rPr>
          <w:rFonts w:cs="Arial"/>
        </w:rPr>
        <w:t>Ajout des informations des PF liés à ces sites dont le type PEO</w:t>
      </w:r>
    </w:p>
    <w:p w:rsidR="009E4EDA" w:rsidRPr="001D749C" w:rsidRDefault="009E4EDA" w:rsidP="009E4EDA">
      <w:pPr>
        <w:pStyle w:val="Paragraphedeliste"/>
        <w:numPr>
          <w:ilvl w:val="0"/>
          <w:numId w:val="35"/>
        </w:numPr>
        <w:rPr>
          <w:rFonts w:cs="Arial"/>
        </w:rPr>
      </w:pPr>
      <w:r w:rsidRPr="001D749C">
        <w:rPr>
          <w:rFonts w:cs="Arial"/>
        </w:rPr>
        <w:t>Création d’un nœud par PF récupéré et non représenté sur un site support</w:t>
      </w:r>
    </w:p>
    <w:p w:rsidR="009E4EDA" w:rsidRPr="001D749C" w:rsidRDefault="009E4EDA" w:rsidP="009E4EDA">
      <w:pPr>
        <w:pStyle w:val="Paragraphedeliste"/>
        <w:numPr>
          <w:ilvl w:val="0"/>
          <w:numId w:val="35"/>
        </w:numPr>
        <w:rPr>
          <w:rFonts w:cs="Arial"/>
        </w:rPr>
      </w:pPr>
      <w:r w:rsidRPr="001D749C">
        <w:rPr>
          <w:rFonts w:cs="Arial"/>
        </w:rPr>
        <w:t>Création d’un lien entre 2 nœuds par parcours récupéré avec les informations du parcours</w:t>
      </w:r>
    </w:p>
    <w:p w:rsidR="009E4EDA" w:rsidRPr="001D749C" w:rsidRDefault="009E4EDA" w:rsidP="009E4EDA">
      <w:pPr>
        <w:pStyle w:val="Paragraphedeliste"/>
        <w:numPr>
          <w:ilvl w:val="0"/>
          <w:numId w:val="35"/>
        </w:numPr>
        <w:rPr>
          <w:rFonts w:cs="Arial"/>
        </w:rPr>
      </w:pPr>
      <w:r w:rsidRPr="001D749C">
        <w:rPr>
          <w:rFonts w:cs="Arial"/>
        </w:rPr>
        <w:t>Réorganisation automatique des nœuds et liens du synoptique</w:t>
      </w:r>
    </w:p>
    <w:p w:rsidR="009E4EDA" w:rsidRPr="001D749C" w:rsidRDefault="009E4EDA" w:rsidP="009E4EDA">
      <w:pPr>
        <w:pStyle w:val="Paragraphedeliste"/>
        <w:rPr>
          <w:rFonts w:cs="Arial"/>
        </w:rPr>
      </w:pPr>
    </w:p>
    <w:p w:rsidR="003007F0" w:rsidRDefault="009E4EDA">
      <w:pPr>
        <w:pStyle w:val="Titre5"/>
      </w:pPr>
      <w:r w:rsidRPr="001D749C">
        <w:t>Exemple de rendu</w:t>
      </w:r>
    </w:p>
    <w:p w:rsidR="009E4EDA" w:rsidRPr="001D749C" w:rsidRDefault="00237576" w:rsidP="009E4EDA">
      <w:pPr>
        <w:rPr>
          <w:rFonts w:cs="Arial"/>
          <w:sz w:val="22"/>
        </w:rPr>
      </w:pPr>
      <w:r>
        <w:rPr>
          <w:rFonts w:cs="Arial"/>
          <w:noProof/>
          <w:sz w:val="22"/>
        </w:rPr>
        <w:drawing>
          <wp:inline distT="0" distB="0" distL="0" distR="0">
            <wp:extent cx="6115050" cy="942975"/>
            <wp:effectExtent l="19050" t="0" r="0" b="0"/>
            <wp:docPr id="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6115050" cy="942975"/>
                    </a:xfrm>
                    <a:prstGeom prst="rect">
                      <a:avLst/>
                    </a:prstGeom>
                    <a:noFill/>
                    <a:ln w="9525">
                      <a:noFill/>
                      <a:miter lim="800000"/>
                      <a:headEnd/>
                      <a:tailEnd/>
                    </a:ln>
                  </pic:spPr>
                </pic:pic>
              </a:graphicData>
            </a:graphic>
          </wp:inline>
        </w:drawing>
      </w:r>
    </w:p>
    <w:p w:rsidR="003007F0" w:rsidRDefault="009E4EDA">
      <w:pPr>
        <w:pStyle w:val="Titre4"/>
      </w:pPr>
      <w:bookmarkStart w:id="441" w:name="_Toc426723554"/>
      <w:r w:rsidRPr="001D749C">
        <w:t>Synoptique PT et Câble</w:t>
      </w:r>
      <w:bookmarkEnd w:id="441"/>
    </w:p>
    <w:p w:rsidR="003007F0" w:rsidRDefault="009E4EDA">
      <w:pPr>
        <w:pStyle w:val="Titre5"/>
      </w:pPr>
      <w:r w:rsidRPr="001D749C">
        <w:t>Description du synoptique</w:t>
      </w:r>
    </w:p>
    <w:p w:rsidR="009E4EDA" w:rsidRPr="001D749C" w:rsidRDefault="009E4EDA" w:rsidP="009E4EDA">
      <w:pPr>
        <w:rPr>
          <w:rFonts w:cs="Arial"/>
        </w:rPr>
      </w:pPr>
      <w:r w:rsidRPr="001D749C">
        <w:rPr>
          <w:rFonts w:cs="Arial"/>
        </w:rPr>
        <w:t>Aucune modification depuis la G1R1.</w:t>
      </w:r>
    </w:p>
    <w:p w:rsidR="003007F0" w:rsidRDefault="009E4EDA">
      <w:pPr>
        <w:pStyle w:val="Titre5"/>
      </w:pPr>
      <w:r w:rsidRPr="001D749C">
        <w:lastRenderedPageBreak/>
        <w:t>Données utilisées pour le synoptique</w:t>
      </w:r>
    </w:p>
    <w:p w:rsidR="009E4EDA" w:rsidRPr="001D749C" w:rsidRDefault="009E4EDA" w:rsidP="009E4EDA">
      <w:pPr>
        <w:rPr>
          <w:rFonts w:cs="Arial"/>
        </w:rPr>
      </w:pPr>
      <w:r w:rsidRPr="001D749C">
        <w:rPr>
          <w:rFonts w:cs="Arial"/>
        </w:rPr>
        <w:t>Aucune modification depuis la G1R1.</w:t>
      </w:r>
    </w:p>
    <w:p w:rsidR="003007F0" w:rsidRDefault="009E4EDA">
      <w:pPr>
        <w:pStyle w:val="Titre5"/>
      </w:pPr>
      <w:r w:rsidRPr="001D749C">
        <w:t>Processus d’utilisation des données dans le synoptique</w:t>
      </w:r>
    </w:p>
    <w:p w:rsidR="009E4EDA" w:rsidRPr="001D749C" w:rsidRDefault="009E4EDA" w:rsidP="009E4EDA">
      <w:pPr>
        <w:rPr>
          <w:rFonts w:cs="Arial"/>
        </w:rPr>
      </w:pPr>
      <w:r w:rsidRPr="001D749C">
        <w:rPr>
          <w:rFonts w:cs="Arial"/>
        </w:rPr>
        <w:t>Aucune modification depuis la G1R1.</w:t>
      </w:r>
    </w:p>
    <w:p w:rsidR="009E4EDA" w:rsidRPr="001D749C" w:rsidRDefault="009E4EDA" w:rsidP="009E4EDA">
      <w:pPr>
        <w:rPr>
          <w:rFonts w:cs="Arial"/>
        </w:rPr>
      </w:pPr>
      <w:r w:rsidRPr="001D749C">
        <w:rPr>
          <w:rFonts w:cs="Arial"/>
        </w:rPr>
        <w:t>NB : Dans le cas particulier des immeubles, le type_voie est rajouté à l’information d’adresse.</w:t>
      </w:r>
    </w:p>
    <w:p w:rsidR="003007F0" w:rsidRDefault="009E4EDA">
      <w:pPr>
        <w:pStyle w:val="Titre5"/>
      </w:pPr>
      <w:r w:rsidRPr="001D749C">
        <w:t>Exemple de rendu</w:t>
      </w:r>
    </w:p>
    <w:p w:rsidR="009E4EDA" w:rsidRPr="001D749C" w:rsidRDefault="00237576" w:rsidP="009E4EDA">
      <w:pPr>
        <w:rPr>
          <w:rFonts w:cs="Arial"/>
          <w:sz w:val="22"/>
        </w:rPr>
      </w:pPr>
      <w:r>
        <w:rPr>
          <w:rFonts w:cs="Arial"/>
          <w:noProof/>
          <w:sz w:val="22"/>
        </w:rPr>
        <w:drawing>
          <wp:inline distT="0" distB="0" distL="0" distR="0">
            <wp:extent cx="6105525" cy="571500"/>
            <wp:effectExtent l="19050" t="0" r="9525" b="0"/>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6105525" cy="571500"/>
                    </a:xfrm>
                    <a:prstGeom prst="rect">
                      <a:avLst/>
                    </a:prstGeom>
                    <a:noFill/>
                    <a:ln w="9525">
                      <a:noFill/>
                      <a:miter lim="800000"/>
                      <a:headEnd/>
                      <a:tailEnd/>
                    </a:ln>
                  </pic:spPr>
                </pic:pic>
              </a:graphicData>
            </a:graphic>
          </wp:inline>
        </w:drawing>
      </w:r>
    </w:p>
    <w:p w:rsidR="003007F0" w:rsidRDefault="009E4EDA">
      <w:pPr>
        <w:pStyle w:val="Titre4"/>
      </w:pPr>
      <w:bookmarkStart w:id="442" w:name="_Toc426723555"/>
      <w:r w:rsidRPr="001D749C">
        <w:t>Synoptique PF, PT et Câbles</w:t>
      </w:r>
      <w:bookmarkEnd w:id="442"/>
    </w:p>
    <w:p w:rsidR="003007F0" w:rsidRDefault="009E4EDA">
      <w:pPr>
        <w:pStyle w:val="Titre5"/>
      </w:pPr>
      <w:r w:rsidRPr="001D749C">
        <w:t>Description du synoptique</w:t>
      </w:r>
    </w:p>
    <w:p w:rsidR="009E4EDA" w:rsidRPr="001D749C" w:rsidRDefault="009E4EDA" w:rsidP="009E4EDA">
      <w:pPr>
        <w:rPr>
          <w:rFonts w:cs="Arial"/>
        </w:rPr>
      </w:pPr>
      <w:r w:rsidRPr="001D749C">
        <w:rPr>
          <w:rFonts w:cs="Arial"/>
        </w:rPr>
        <w:t xml:space="preserve">Ce </w:t>
      </w:r>
      <w:r>
        <w:rPr>
          <w:rFonts w:cs="Arial"/>
        </w:rPr>
        <w:t>s</w:t>
      </w:r>
      <w:r w:rsidRPr="001D749C">
        <w:rPr>
          <w:rFonts w:cs="Arial"/>
        </w:rPr>
        <w:t>ynoptique regroupe les informations des 2 synoptiques précédents à savoir « PF et Parcours » et « PT et Câbles ». Ce synoptique est basé sur la représentation du synoptique « PF et Parcours » auquel on ajoute les informations des câbles du projet</w:t>
      </w:r>
      <w:r>
        <w:rPr>
          <w:rFonts w:cs="Arial"/>
        </w:rPr>
        <w:t xml:space="preserve"> et des alvéoles de ces câbles</w:t>
      </w:r>
      <w:r w:rsidRPr="001D749C">
        <w:rPr>
          <w:rFonts w:cs="Arial"/>
        </w:rPr>
        <w:t>.</w:t>
      </w:r>
    </w:p>
    <w:p w:rsidR="009E4EDA" w:rsidRPr="001D749C" w:rsidRDefault="009E4EDA" w:rsidP="009E4EDA">
      <w:pPr>
        <w:rPr>
          <w:rFonts w:cs="Arial"/>
        </w:rPr>
      </w:pPr>
    </w:p>
    <w:p w:rsidR="003007F0" w:rsidRPr="003A0C5A" w:rsidRDefault="00DE341A">
      <w:pPr>
        <w:pStyle w:val="Titre6"/>
        <w:rPr>
          <w:i/>
          <w:lang w:val="fr-FR"/>
        </w:rPr>
      </w:pPr>
      <w:bookmarkStart w:id="443" w:name="_Précisions_sur_les"/>
      <w:bookmarkStart w:id="444" w:name="_Ref408581619"/>
      <w:bookmarkEnd w:id="443"/>
      <w:r w:rsidRPr="00DE341A">
        <w:rPr>
          <w:lang w:val="fr-FR"/>
        </w:rPr>
        <w:t>Précisions sur les informations de câbles</w:t>
      </w:r>
      <w:bookmarkEnd w:id="444"/>
    </w:p>
    <w:p w:rsidR="009E4EDA" w:rsidRPr="001D749C" w:rsidRDefault="009E4EDA" w:rsidP="009E4EDA">
      <w:pPr>
        <w:rPr>
          <w:rFonts w:cs="Arial"/>
        </w:rPr>
      </w:pPr>
      <w:r w:rsidRPr="001D749C">
        <w:rPr>
          <w:rFonts w:cs="Arial"/>
        </w:rPr>
        <w:t>Les câbles sont représentés par un numéro de renvoi (exemple : (1)) sur les liens du synoptiques avec plusieurs numéros de renvoi vers un câble possibles par parcours :</w:t>
      </w:r>
    </w:p>
    <w:p w:rsidR="009E4EDA" w:rsidRPr="001D749C" w:rsidRDefault="00237576" w:rsidP="009E4EDA">
      <w:pPr>
        <w:rPr>
          <w:rFonts w:cs="Arial"/>
          <w:sz w:val="22"/>
        </w:rPr>
      </w:pPr>
      <w:r>
        <w:rPr>
          <w:rFonts w:cs="Arial"/>
          <w:noProof/>
          <w:sz w:val="22"/>
        </w:rPr>
        <w:drawing>
          <wp:inline distT="0" distB="0" distL="0" distR="0">
            <wp:extent cx="4533900" cy="1940882"/>
            <wp:effectExtent l="19050" t="0" r="0" b="0"/>
            <wp:docPr id="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4537586" cy="1942460"/>
                    </a:xfrm>
                    <a:prstGeom prst="rect">
                      <a:avLst/>
                    </a:prstGeom>
                    <a:noFill/>
                    <a:ln w="9525">
                      <a:noFill/>
                      <a:miter lim="800000"/>
                      <a:headEnd/>
                      <a:tailEnd/>
                    </a:ln>
                  </pic:spPr>
                </pic:pic>
              </a:graphicData>
            </a:graphic>
          </wp:inline>
        </w:drawing>
      </w:r>
    </w:p>
    <w:p w:rsidR="009E4EDA" w:rsidRPr="001D749C" w:rsidRDefault="009E4EDA" w:rsidP="009E4EDA">
      <w:pPr>
        <w:rPr>
          <w:rFonts w:cs="Arial"/>
          <w:sz w:val="22"/>
        </w:rPr>
      </w:pPr>
    </w:p>
    <w:p w:rsidR="009E4EDA" w:rsidRPr="001D749C" w:rsidRDefault="009E4EDA" w:rsidP="009E4EDA">
      <w:pPr>
        <w:rPr>
          <w:rFonts w:cs="Arial"/>
        </w:rPr>
      </w:pPr>
      <w:r w:rsidRPr="001D749C">
        <w:rPr>
          <w:rFonts w:cs="Arial"/>
        </w:rPr>
        <w:t xml:space="preserve">Les informations du câble correspondant à ce numéro de renvoi sont affichées dans une table de concordance </w:t>
      </w:r>
      <w:r>
        <w:rPr>
          <w:rFonts w:cs="Arial"/>
        </w:rPr>
        <w:t xml:space="preserve">des câbles </w:t>
      </w:r>
      <w:r w:rsidRPr="001D749C">
        <w:rPr>
          <w:rFonts w:cs="Arial"/>
        </w:rPr>
        <w:t>sous la forme :</w:t>
      </w:r>
    </w:p>
    <w:p w:rsidR="009E4EDA" w:rsidRPr="001D749C" w:rsidRDefault="009E4EDA" w:rsidP="009E4EDA">
      <w:pPr>
        <w:rPr>
          <w:rFonts w:cs="Arial"/>
        </w:rPr>
      </w:pPr>
      <w:r w:rsidRPr="001D749C">
        <w:rPr>
          <w:rFonts w:cs="Arial"/>
        </w:rPr>
        <w:tab/>
        <w:t>(numéro_de_renvoi) </w:t>
      </w:r>
      <w:r>
        <w:rPr>
          <w:rFonts w:cs="Arial"/>
        </w:rPr>
        <w:t>=</w:t>
      </w:r>
      <w:r w:rsidRPr="001D749C">
        <w:rPr>
          <w:rFonts w:cs="Arial"/>
        </w:rPr>
        <w:t xml:space="preserve"> nom_du_câble </w:t>
      </w:r>
      <w:r>
        <w:rPr>
          <w:rFonts w:cs="Arial"/>
        </w:rPr>
        <w:t xml:space="preserve">nombre_de_fibres_optique </w:t>
      </w:r>
      <w:r w:rsidRPr="001D749C">
        <w:rPr>
          <w:rFonts w:cs="Arial"/>
        </w:rPr>
        <w:t>longueur_du_câble – type_du_cable</w:t>
      </w:r>
    </w:p>
    <w:p w:rsidR="009E4EDA" w:rsidRPr="001D749C" w:rsidRDefault="009E4EDA" w:rsidP="009E4EDA">
      <w:pPr>
        <w:rPr>
          <w:rFonts w:cs="Arial"/>
        </w:rPr>
      </w:pPr>
      <w:r w:rsidRPr="001D749C">
        <w:rPr>
          <w:rFonts w:cs="Arial"/>
        </w:rPr>
        <w:t xml:space="preserve">Exemple : </w:t>
      </w:r>
    </w:p>
    <w:p w:rsidR="009E4EDA" w:rsidRPr="001D749C" w:rsidRDefault="009E4EDA" w:rsidP="009E4EDA">
      <w:pPr>
        <w:rPr>
          <w:rFonts w:cs="Arial"/>
        </w:rPr>
      </w:pPr>
    </w:p>
    <w:p w:rsidR="009E4EDA" w:rsidRPr="001D749C" w:rsidRDefault="00237576" w:rsidP="009E4EDA">
      <w:pPr>
        <w:rPr>
          <w:rFonts w:cs="Arial"/>
        </w:rPr>
      </w:pPr>
      <w:r>
        <w:rPr>
          <w:rFonts w:cs="Arial"/>
          <w:noProof/>
        </w:rPr>
        <w:drawing>
          <wp:inline distT="0" distB="0" distL="0" distR="0">
            <wp:extent cx="4881880" cy="1837055"/>
            <wp:effectExtent l="19050" t="0" r="0" b="0"/>
            <wp:docPr id="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4881880" cy="1837055"/>
                    </a:xfrm>
                    <a:prstGeom prst="rect">
                      <a:avLst/>
                    </a:prstGeom>
                    <a:noFill/>
                    <a:ln w="9525">
                      <a:noFill/>
                      <a:miter lim="800000"/>
                      <a:headEnd/>
                      <a:tailEnd/>
                    </a:ln>
                  </pic:spPr>
                </pic:pic>
              </a:graphicData>
            </a:graphic>
          </wp:inline>
        </w:drawing>
      </w:r>
      <w:r w:rsidR="009E4EDA" w:rsidRPr="001D749C" w:rsidDel="00B87908">
        <w:rPr>
          <w:rFonts w:cs="Arial"/>
        </w:rPr>
        <w:t xml:space="preserve"> </w:t>
      </w:r>
    </w:p>
    <w:p w:rsidR="009E4EDA" w:rsidRPr="001D749C" w:rsidRDefault="009E4EDA" w:rsidP="009E4EDA">
      <w:pPr>
        <w:rPr>
          <w:rFonts w:cs="Arial"/>
        </w:rPr>
      </w:pPr>
      <w:r w:rsidRPr="001D749C">
        <w:rPr>
          <w:rFonts w:cs="Arial"/>
        </w:rPr>
        <w:lastRenderedPageBreak/>
        <w:t xml:space="preserve">A la génération du synoptique, la table de concordance </w:t>
      </w:r>
      <w:r>
        <w:rPr>
          <w:rFonts w:cs="Arial"/>
        </w:rPr>
        <w:t xml:space="preserve">des câbles </w:t>
      </w:r>
      <w:r w:rsidRPr="001D749C">
        <w:rPr>
          <w:rFonts w:cs="Arial"/>
        </w:rPr>
        <w:t>est générée et placée en bas à droite dans le synoptique mais elle est déplaçable de la même façon que les nœuds du synoptique. Il est à noter que si l’utilisateur supprime un câble dans la gestion du synoptique, la référence sera toujours présente dans la table de concordance</w:t>
      </w:r>
      <w:r>
        <w:rPr>
          <w:rFonts w:cs="Arial"/>
        </w:rPr>
        <w:t xml:space="preserve"> des câbles</w:t>
      </w:r>
      <w:r w:rsidRPr="001D749C">
        <w:rPr>
          <w:rFonts w:cs="Arial"/>
        </w:rPr>
        <w:t>.</w:t>
      </w:r>
    </w:p>
    <w:p w:rsidR="009E4EDA" w:rsidRPr="001D749C" w:rsidRDefault="009E4EDA" w:rsidP="009E4EDA">
      <w:pPr>
        <w:rPr>
          <w:rFonts w:cs="Arial"/>
        </w:rPr>
      </w:pPr>
    </w:p>
    <w:p w:rsidR="009E4EDA" w:rsidRPr="001D749C" w:rsidRDefault="009E4EDA" w:rsidP="009E4EDA">
      <w:pPr>
        <w:rPr>
          <w:rFonts w:cs="Arial"/>
        </w:rPr>
      </w:pPr>
      <w:r w:rsidRPr="001D749C">
        <w:rPr>
          <w:rFonts w:cs="Arial"/>
        </w:rPr>
        <w:t xml:space="preserve">Dans le cas d’un aller-retour d’un câble sur un parcours, il sera représenté de la façon suivante : </w:t>
      </w:r>
    </w:p>
    <w:p w:rsidR="009E4EDA" w:rsidRPr="001D749C" w:rsidRDefault="00237576" w:rsidP="009E4EDA">
      <w:pPr>
        <w:rPr>
          <w:rFonts w:cs="Arial"/>
        </w:rPr>
      </w:pPr>
      <w:r>
        <w:rPr>
          <w:rFonts w:cs="Arial"/>
          <w:noProof/>
        </w:rPr>
        <w:drawing>
          <wp:inline distT="0" distB="0" distL="0" distR="0">
            <wp:extent cx="5467350" cy="1314450"/>
            <wp:effectExtent l="19050" t="0" r="0" b="0"/>
            <wp:docPr id="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467350" cy="1314450"/>
                    </a:xfrm>
                    <a:prstGeom prst="rect">
                      <a:avLst/>
                    </a:prstGeom>
                    <a:noFill/>
                    <a:ln w="9525">
                      <a:noFill/>
                      <a:miter lim="800000"/>
                      <a:headEnd/>
                      <a:tailEnd/>
                    </a:ln>
                  </pic:spPr>
                </pic:pic>
              </a:graphicData>
            </a:graphic>
          </wp:inline>
        </w:drawing>
      </w:r>
    </w:p>
    <w:p w:rsidR="009E4EDA" w:rsidRPr="001D749C" w:rsidRDefault="009E4EDA" w:rsidP="009E4EDA">
      <w:pPr>
        <w:rPr>
          <w:rFonts w:cs="Arial"/>
        </w:rPr>
      </w:pPr>
    </w:p>
    <w:p w:rsidR="003007F0" w:rsidRDefault="00DE341A">
      <w:pPr>
        <w:pStyle w:val="Titre6"/>
      </w:pPr>
      <w:bookmarkStart w:id="445" w:name="_Précisions_sur_les_1"/>
      <w:bookmarkStart w:id="446" w:name="_Ref408581819"/>
      <w:bookmarkEnd w:id="445"/>
      <w:r w:rsidRPr="00DE341A">
        <w:rPr>
          <w:lang w:val="fr-FR"/>
        </w:rPr>
        <w:t>Précisions sur les informations d’alvéoles</w:t>
      </w:r>
      <w:bookmarkEnd w:id="446"/>
    </w:p>
    <w:p w:rsidR="009E4EDA" w:rsidRPr="00A15DF1" w:rsidRDefault="009E4EDA" w:rsidP="009E4EDA">
      <w:pPr>
        <w:rPr>
          <w:rFonts w:cs="Arial"/>
        </w:rPr>
      </w:pPr>
      <w:r w:rsidRPr="00A15DF1">
        <w:rPr>
          <w:rFonts w:cs="Arial"/>
        </w:rPr>
        <w:t xml:space="preserve">Les alvéoles sont représentées par un numéro de renvoi (exemple : aa ) sur les liens du synoptique. Un seul numéro de renvoi vers une alvéole est possible par parcours et par site qu’il y ait un ou plusieurs câbles du projet à passer par ce parcours. </w:t>
      </w:r>
    </w:p>
    <w:p w:rsidR="009E4EDA" w:rsidRPr="00A15DF1" w:rsidRDefault="00237576" w:rsidP="009E4EDA">
      <w:r>
        <w:rPr>
          <w:noProof/>
        </w:rPr>
        <w:drawing>
          <wp:inline distT="0" distB="0" distL="0" distR="0">
            <wp:extent cx="6120130" cy="1308508"/>
            <wp:effectExtent l="19050" t="0" r="0" b="0"/>
            <wp:docPr id="8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6120130" cy="1308508"/>
                    </a:xfrm>
                    <a:prstGeom prst="rect">
                      <a:avLst/>
                    </a:prstGeom>
                    <a:noFill/>
                    <a:ln w="9525">
                      <a:noFill/>
                      <a:miter lim="800000"/>
                      <a:headEnd/>
                      <a:tailEnd/>
                    </a:ln>
                  </pic:spPr>
                </pic:pic>
              </a:graphicData>
            </a:graphic>
          </wp:inline>
        </w:drawing>
      </w:r>
    </w:p>
    <w:p w:rsidR="009E4EDA" w:rsidRPr="00A15DF1" w:rsidRDefault="009E4EDA" w:rsidP="009E4EDA">
      <w:pPr>
        <w:rPr>
          <w:rFonts w:cs="Arial"/>
        </w:rPr>
      </w:pPr>
      <w:r w:rsidRPr="00A15DF1">
        <w:rPr>
          <w:rFonts w:cs="Arial"/>
        </w:rPr>
        <w:t>Les informations de l’alvéole correspondant à ce numéro de renvoi couplé au numéro de renvoi du câble utilisant cette alvéole sont affichées dans une table de concordance des alvéoles sous la forme :</w:t>
      </w:r>
    </w:p>
    <w:p w:rsidR="009E4EDA" w:rsidRPr="00A15DF1" w:rsidRDefault="009E4EDA" w:rsidP="009E4EDA">
      <w:pPr>
        <w:rPr>
          <w:rFonts w:cs="Arial"/>
        </w:rPr>
      </w:pPr>
      <w:r w:rsidRPr="00A15DF1">
        <w:rPr>
          <w:rFonts w:cs="Arial"/>
        </w:rPr>
        <w:tab/>
        <w:t xml:space="preserve">numéro_de_renvoi_alvéole </w:t>
      </w:r>
      <w:r w:rsidRPr="00A15DF1">
        <w:t>(numéro_de_renvoi</w:t>
      </w:r>
      <w:r w:rsidRPr="00A15DF1">
        <w:rPr>
          <w:rFonts w:cs="Arial"/>
        </w:rPr>
        <w:t>_câble) = masque_alvéole – type_alvéole</w:t>
      </w:r>
    </w:p>
    <w:p w:rsidR="009E4EDA" w:rsidRPr="00A15DF1" w:rsidRDefault="009E4EDA" w:rsidP="009E4EDA">
      <w:pPr>
        <w:rPr>
          <w:rFonts w:cs="Arial"/>
        </w:rPr>
      </w:pPr>
      <w:r w:rsidRPr="00A15DF1">
        <w:rPr>
          <w:rFonts w:cs="Arial"/>
        </w:rPr>
        <w:t>où type_alvéole est soit « Entrée » soit « Sortie ».</w:t>
      </w:r>
    </w:p>
    <w:p w:rsidR="009E4EDA" w:rsidRPr="001D749C" w:rsidRDefault="009E4EDA" w:rsidP="009E4EDA">
      <w:pPr>
        <w:rPr>
          <w:rFonts w:cs="Arial"/>
        </w:rPr>
      </w:pPr>
      <w:r w:rsidRPr="00A15DF1">
        <w:rPr>
          <w:rFonts w:cs="Arial"/>
        </w:rPr>
        <w:t>Exemple :</w:t>
      </w:r>
      <w:r w:rsidRPr="001D749C">
        <w:rPr>
          <w:rFonts w:cs="Arial"/>
        </w:rPr>
        <w:t xml:space="preserve"> </w:t>
      </w:r>
    </w:p>
    <w:p w:rsidR="009E4EDA" w:rsidRDefault="00237576" w:rsidP="009E4EDA">
      <w:pPr>
        <w:rPr>
          <w:rFonts w:cs="Arial"/>
        </w:rPr>
      </w:pPr>
      <w:r>
        <w:rPr>
          <w:rFonts w:cs="Arial"/>
          <w:noProof/>
        </w:rPr>
        <w:drawing>
          <wp:inline distT="0" distB="0" distL="0" distR="0">
            <wp:extent cx="1604645" cy="621030"/>
            <wp:effectExtent l="19050" t="0" r="0" b="0"/>
            <wp:docPr id="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604645" cy="621030"/>
                    </a:xfrm>
                    <a:prstGeom prst="rect">
                      <a:avLst/>
                    </a:prstGeom>
                    <a:noFill/>
                    <a:ln w="9525">
                      <a:noFill/>
                      <a:miter lim="800000"/>
                      <a:headEnd/>
                      <a:tailEnd/>
                    </a:ln>
                  </pic:spPr>
                </pic:pic>
              </a:graphicData>
            </a:graphic>
          </wp:inline>
        </w:drawing>
      </w:r>
    </w:p>
    <w:p w:rsidR="009E4EDA" w:rsidRPr="00A15DF1" w:rsidRDefault="009E4EDA" w:rsidP="009E4EDA">
      <w:pPr>
        <w:rPr>
          <w:rFonts w:cs="Arial"/>
        </w:rPr>
      </w:pPr>
      <w:r w:rsidRPr="00A15DF1">
        <w:rPr>
          <w:rFonts w:cs="Arial"/>
        </w:rPr>
        <w:t>Si une alvéole a un masque non renseigné, on affiche tout de même une ligne pour cette alvéole dans la table de concordance des alvéoles mais on n’affiche que le type d’alvéole.</w:t>
      </w:r>
    </w:p>
    <w:p w:rsidR="009E4EDA" w:rsidRPr="00A15DF1" w:rsidRDefault="009E4EDA" w:rsidP="009E4EDA">
      <w:pPr>
        <w:rPr>
          <w:rFonts w:cs="Arial"/>
        </w:rPr>
      </w:pPr>
    </w:p>
    <w:p w:rsidR="009E4EDA" w:rsidRPr="00A15DF1" w:rsidRDefault="009E4EDA" w:rsidP="009E4EDA">
      <w:pPr>
        <w:rPr>
          <w:rFonts w:cs="Arial"/>
        </w:rPr>
      </w:pPr>
      <w:r w:rsidRPr="00A15DF1">
        <w:rPr>
          <w:rFonts w:cs="Arial"/>
        </w:rPr>
        <w:t>A la génération du synoptique, la table de concordance des alvéoles est générée (elle est vide si aucune alvéole n’est renseignée)</w:t>
      </w:r>
    </w:p>
    <w:p w:rsidR="009E4EDA" w:rsidRPr="00A15DF1" w:rsidRDefault="009E4EDA" w:rsidP="009E4EDA">
      <w:pPr>
        <w:pStyle w:val="Paragraphedeliste"/>
        <w:numPr>
          <w:ilvl w:val="0"/>
          <w:numId w:val="82"/>
        </w:numPr>
        <w:rPr>
          <w:rFonts w:cs="Arial"/>
        </w:rPr>
      </w:pPr>
      <w:r w:rsidRPr="00A15DF1">
        <w:rPr>
          <w:rFonts w:cs="Arial"/>
        </w:rPr>
        <w:t xml:space="preserve">placée en bas à droite dans le synoptique, </w:t>
      </w:r>
    </w:p>
    <w:p w:rsidR="009E4EDA" w:rsidRPr="00A15DF1" w:rsidRDefault="009E4EDA" w:rsidP="009E4EDA">
      <w:pPr>
        <w:pStyle w:val="Paragraphedeliste"/>
        <w:numPr>
          <w:ilvl w:val="0"/>
          <w:numId w:val="82"/>
        </w:numPr>
        <w:rPr>
          <w:rFonts w:cs="Arial"/>
        </w:rPr>
      </w:pPr>
      <w:r w:rsidRPr="00A15DF1">
        <w:rPr>
          <w:rFonts w:cs="Arial"/>
        </w:rPr>
        <w:t xml:space="preserve">positionnée sur la gauche de la table de concordance des câbles. </w:t>
      </w:r>
    </w:p>
    <w:p w:rsidR="009E4EDA" w:rsidRPr="00A15DF1" w:rsidRDefault="009E4EDA" w:rsidP="009E4EDA">
      <w:pPr>
        <w:pStyle w:val="Paragraphedeliste"/>
        <w:numPr>
          <w:ilvl w:val="0"/>
          <w:numId w:val="82"/>
        </w:numPr>
        <w:rPr>
          <w:rFonts w:cs="Arial"/>
        </w:rPr>
      </w:pPr>
      <w:r w:rsidRPr="00A15DF1">
        <w:rPr>
          <w:rFonts w:cs="Arial"/>
        </w:rPr>
        <w:t>adaptée pour être affichée dans une impression A4 portrait.</w:t>
      </w:r>
    </w:p>
    <w:p w:rsidR="009E4EDA" w:rsidRPr="00656AAB" w:rsidRDefault="009E4EDA" w:rsidP="009E4EDA">
      <w:pPr>
        <w:rPr>
          <w:rFonts w:cs="Arial"/>
        </w:rPr>
      </w:pPr>
      <w:r w:rsidRPr="00A15DF1">
        <w:rPr>
          <w:rFonts w:cs="Arial"/>
        </w:rPr>
        <w:t>Elle est déplaçable de la même façon que les nœuds du synoptique. Il est à noter que si l’utilisateur supprime un câble dans la gestion du synoptique, la référence à ces alvéoles sera toujours présente dans la table de concordance des alvéoles.</w:t>
      </w:r>
    </w:p>
    <w:p w:rsidR="009E4EDA" w:rsidRPr="001D749C" w:rsidRDefault="009E4EDA" w:rsidP="009E4EDA">
      <w:pPr>
        <w:rPr>
          <w:rFonts w:cs="Arial"/>
        </w:rPr>
      </w:pPr>
    </w:p>
    <w:p w:rsidR="003007F0" w:rsidRPr="003A0C5A" w:rsidRDefault="00DE341A">
      <w:pPr>
        <w:pStyle w:val="Titre6"/>
        <w:rPr>
          <w:i/>
          <w:lang w:val="fr-FR"/>
        </w:rPr>
      </w:pPr>
      <w:r w:rsidRPr="00DE341A">
        <w:rPr>
          <w:lang w:val="fr-FR"/>
        </w:rPr>
        <w:t>Précisions sur les informations de PT et PEO</w:t>
      </w:r>
    </w:p>
    <w:p w:rsidR="009E4EDA" w:rsidRPr="001D749C" w:rsidRDefault="009E4EDA" w:rsidP="009E4EDA">
      <w:pPr>
        <w:rPr>
          <w:rFonts w:cs="Arial"/>
        </w:rPr>
      </w:pPr>
      <w:r w:rsidRPr="001D749C">
        <w:rPr>
          <w:rFonts w:cs="Arial"/>
        </w:rPr>
        <w:t>Dans ce synoptique, l’information de PEO récupérée pour un PF est associée au Point Technique lié à ce PF si cette information existe, on indique « non renseigné » si le PF n’a pas de type PEO renseigné.</w:t>
      </w:r>
    </w:p>
    <w:p w:rsidR="009E4EDA" w:rsidRPr="001D749C" w:rsidRDefault="009E4EDA" w:rsidP="009E4EDA">
      <w:pPr>
        <w:rPr>
          <w:rFonts w:cs="Arial"/>
        </w:rPr>
      </w:pPr>
      <w:r w:rsidRPr="001D749C">
        <w:rPr>
          <w:rFonts w:cs="Arial"/>
        </w:rPr>
        <w:t>Elle est représentée de la façon suivante :</w:t>
      </w:r>
    </w:p>
    <w:p w:rsidR="009E4EDA" w:rsidRPr="001D749C" w:rsidRDefault="00237576" w:rsidP="009E4EDA">
      <w:pPr>
        <w:jc w:val="center"/>
        <w:rPr>
          <w:rFonts w:cs="Arial"/>
          <w:sz w:val="22"/>
        </w:rPr>
      </w:pPr>
      <w:r>
        <w:rPr>
          <w:rFonts w:cs="Arial"/>
          <w:noProof/>
          <w:sz w:val="22"/>
        </w:rPr>
        <w:lastRenderedPageBreak/>
        <w:drawing>
          <wp:inline distT="0" distB="0" distL="0" distR="0">
            <wp:extent cx="5991225" cy="1362075"/>
            <wp:effectExtent l="19050" t="0" r="9525" b="0"/>
            <wp:docPr id="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5991225" cy="1362075"/>
                    </a:xfrm>
                    <a:prstGeom prst="rect">
                      <a:avLst/>
                    </a:prstGeom>
                    <a:noFill/>
                    <a:ln w="9525">
                      <a:noFill/>
                      <a:miter lim="800000"/>
                      <a:headEnd/>
                      <a:tailEnd/>
                    </a:ln>
                  </pic:spPr>
                </pic:pic>
              </a:graphicData>
            </a:graphic>
          </wp:inline>
        </w:drawing>
      </w:r>
    </w:p>
    <w:p w:rsidR="009E4EDA" w:rsidRPr="001D749C" w:rsidRDefault="009E4EDA" w:rsidP="009E4EDA">
      <w:pPr>
        <w:rPr>
          <w:rFonts w:cs="Arial"/>
          <w:sz w:val="22"/>
        </w:rPr>
      </w:pPr>
    </w:p>
    <w:p w:rsidR="009E4EDA" w:rsidRPr="001D749C" w:rsidRDefault="009E4EDA" w:rsidP="009E4EDA">
      <w:pPr>
        <w:rPr>
          <w:rFonts w:cs="Arial"/>
        </w:rPr>
      </w:pPr>
      <w:r w:rsidRPr="001D749C">
        <w:rPr>
          <w:rFonts w:cs="Arial"/>
        </w:rPr>
        <w:t>Le PEO est indiqué en face du PT. S’il y a plusieurs Points Techniques associés au projet sur le site, une ligne est affichée par PT avec le type de PEO du Point Fonctionnel qui lui est associé si un PF est associé.</w:t>
      </w:r>
    </w:p>
    <w:p w:rsidR="009E4EDA" w:rsidRPr="001D749C" w:rsidRDefault="009E4EDA" w:rsidP="009E4EDA">
      <w:pPr>
        <w:rPr>
          <w:rFonts w:cs="Arial"/>
        </w:rPr>
      </w:pPr>
      <w:r w:rsidRPr="001D749C">
        <w:rPr>
          <w:rFonts w:cs="Arial"/>
        </w:rPr>
        <w:t>S’il y a plusieurs PFs, sur le site, les PF sont, dans la mesure du possible, indiqués dans le même ordre que les PTs(le PT étant potentiellement associé à un PF sur un autre site).</w:t>
      </w:r>
    </w:p>
    <w:p w:rsidR="009E4EDA" w:rsidRPr="001D749C" w:rsidRDefault="009E4EDA" w:rsidP="009E4EDA">
      <w:pPr>
        <w:rPr>
          <w:rFonts w:cs="Arial"/>
        </w:rPr>
      </w:pPr>
      <w:r w:rsidRPr="001D749C">
        <w:rPr>
          <w:rFonts w:cs="Arial"/>
        </w:rPr>
        <w:t>Afin de rendre l’information plus claire, les PT sans association à un PF ou associé à un PF sur un autre site sont précédés d’un caractère ’*’.</w:t>
      </w:r>
    </w:p>
    <w:p w:rsidR="009E4EDA" w:rsidRPr="001D749C" w:rsidRDefault="009E4EDA" w:rsidP="009E4EDA">
      <w:pPr>
        <w:rPr>
          <w:rFonts w:cs="Arial"/>
        </w:rPr>
      </w:pPr>
    </w:p>
    <w:p w:rsidR="009E4EDA" w:rsidRPr="001D749C" w:rsidRDefault="009E4EDA" w:rsidP="009E4EDA">
      <w:pPr>
        <w:rPr>
          <w:rFonts w:cs="Arial"/>
        </w:rPr>
      </w:pPr>
      <w:r w:rsidRPr="001D749C">
        <w:rPr>
          <w:rFonts w:cs="Arial"/>
        </w:rPr>
        <w:t>Exemples :</w:t>
      </w:r>
    </w:p>
    <w:p w:rsidR="009E4EDA" w:rsidRDefault="00237576" w:rsidP="009E4EDA">
      <w:pPr>
        <w:rPr>
          <w:rFonts w:cs="Arial"/>
        </w:rPr>
      </w:pPr>
      <w:r>
        <w:rPr>
          <w:rFonts w:cs="Arial"/>
          <w:noProof/>
        </w:rPr>
        <w:drawing>
          <wp:inline distT="0" distB="0" distL="0" distR="0">
            <wp:extent cx="4618783" cy="4095750"/>
            <wp:effectExtent l="19050" t="0" r="0" b="0"/>
            <wp:docPr id="8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4618783" cy="4095750"/>
                    </a:xfrm>
                    <a:prstGeom prst="rect">
                      <a:avLst/>
                    </a:prstGeom>
                    <a:noFill/>
                    <a:ln w="9525">
                      <a:noFill/>
                      <a:miter lim="800000"/>
                      <a:headEnd/>
                      <a:tailEnd/>
                    </a:ln>
                  </pic:spPr>
                </pic:pic>
              </a:graphicData>
            </a:graphic>
          </wp:inline>
        </w:drawing>
      </w:r>
      <w:r w:rsidR="009E4EDA" w:rsidRPr="001D749C" w:rsidDel="00D12723">
        <w:rPr>
          <w:rFonts w:cs="Arial"/>
        </w:rPr>
        <w:t xml:space="preserve"> </w:t>
      </w:r>
    </w:p>
    <w:p w:rsidR="003007F0" w:rsidRDefault="00DE341A">
      <w:pPr>
        <w:pStyle w:val="Titre6"/>
      </w:pPr>
      <w:r w:rsidRPr="00DE341A">
        <w:rPr>
          <w:lang w:val="fr-FR"/>
        </w:rPr>
        <w:t>Précisions sur la réorganisation automatique</w:t>
      </w:r>
    </w:p>
    <w:p w:rsidR="009E4EDA" w:rsidRPr="00CA7396" w:rsidRDefault="009E4EDA" w:rsidP="009E4EDA">
      <w:pPr>
        <w:rPr>
          <w:rFonts w:cs="Arial"/>
        </w:rPr>
      </w:pPr>
      <w:r w:rsidRPr="00CA7396">
        <w:rPr>
          <w:rFonts w:cs="Arial"/>
        </w:rPr>
        <w:t>La réorganisation automatique de ce synoptique appelée à la création du synoptique et au moment du clic de l’utilisateur sur « Réorganisation automatique » doit réorganiser les synoptique</w:t>
      </w:r>
      <w:r>
        <w:rPr>
          <w:rFonts w:cs="Arial"/>
        </w:rPr>
        <w:t>s</w:t>
      </w:r>
      <w:r w:rsidRPr="00CA7396">
        <w:rPr>
          <w:rFonts w:cs="Arial"/>
        </w:rPr>
        <w:t xml:space="preserve"> avec les contraintes ci</w:t>
      </w:r>
      <w:r>
        <w:rPr>
          <w:rFonts w:cs="Arial"/>
        </w:rPr>
        <w:t>-</w:t>
      </w:r>
      <w:r w:rsidRPr="00CA7396">
        <w:rPr>
          <w:rFonts w:cs="Arial"/>
        </w:rPr>
        <w:t>dessous :</w:t>
      </w:r>
    </w:p>
    <w:p w:rsidR="009E4EDA" w:rsidRDefault="009E4EDA" w:rsidP="009E4EDA">
      <w:pPr>
        <w:pStyle w:val="Paragraphedeliste"/>
        <w:numPr>
          <w:ilvl w:val="0"/>
          <w:numId w:val="144"/>
        </w:numPr>
      </w:pPr>
      <w:r>
        <w:t>les données doivent être lisibles,</w:t>
      </w:r>
    </w:p>
    <w:p w:rsidR="009E4EDA" w:rsidRDefault="009E4EDA" w:rsidP="009E4EDA">
      <w:pPr>
        <w:pStyle w:val="Paragraphedeliste"/>
        <w:numPr>
          <w:ilvl w:val="0"/>
          <w:numId w:val="144"/>
        </w:numPr>
      </w:pPr>
      <w:r>
        <w:t>les liens doivent se croiser le moins possible,</w:t>
      </w:r>
    </w:p>
    <w:p w:rsidR="009E4EDA" w:rsidRDefault="009E4EDA" w:rsidP="009E4EDA">
      <w:pPr>
        <w:pStyle w:val="Paragraphedeliste"/>
        <w:numPr>
          <w:ilvl w:val="0"/>
          <w:numId w:val="144"/>
        </w:numPr>
      </w:pPr>
      <w:r>
        <w:t>le synoptique doit être assez compact,</w:t>
      </w:r>
    </w:p>
    <w:p w:rsidR="009E4EDA" w:rsidRDefault="009E4EDA" w:rsidP="009E4EDA">
      <w:pPr>
        <w:pStyle w:val="Paragraphedeliste"/>
        <w:numPr>
          <w:ilvl w:val="0"/>
          <w:numId w:val="144"/>
        </w:numPr>
      </w:pPr>
      <w:r>
        <w:t xml:space="preserve">les tables de concordance des câbles et des alvéoles ne sont pas prises en comptes dans l’algorithme de réorganisation automatique, elles sont replacées comme décrit dans les paragraphes </w:t>
      </w:r>
      <w:hyperlink w:anchor="_Précisions_sur_les" w:history="1">
        <w:r w:rsidR="001141BD" w:rsidRPr="001141BD">
          <w:rPr>
            <w:rStyle w:val="Lienhypertexte"/>
          </w:rPr>
          <w:t>Précisions sur les informations de câbles</w:t>
        </w:r>
      </w:hyperlink>
      <w:r w:rsidR="00C47F8A">
        <w:rPr>
          <w:b/>
        </w:rPr>
        <w:t xml:space="preserve"> </w:t>
      </w:r>
      <w:r>
        <w:t>et</w:t>
      </w:r>
      <w:r w:rsidR="00C47F8A">
        <w:t xml:space="preserve"> </w:t>
      </w:r>
      <w:hyperlink w:anchor="_Précisions_sur_les_1" w:history="1">
        <w:r w:rsidR="001141BD" w:rsidRPr="001141BD">
          <w:rPr>
            <w:rStyle w:val="Lienhypertexte"/>
          </w:rPr>
          <w:t>Précisions sur les informations d’alvéoles</w:t>
        </w:r>
      </w:hyperlink>
      <w:r>
        <w:t>,</w:t>
      </w:r>
    </w:p>
    <w:p w:rsidR="009E4EDA" w:rsidRDefault="009E4EDA" w:rsidP="009E4EDA">
      <w:pPr>
        <w:ind w:left="720"/>
        <w:rPr>
          <w:rFonts w:cs="Arial"/>
        </w:rPr>
      </w:pPr>
    </w:p>
    <w:p w:rsidR="009E4EDA" w:rsidRPr="00CA7396" w:rsidRDefault="009E4EDA" w:rsidP="009E4EDA">
      <w:pPr>
        <w:rPr>
          <w:rFonts w:cs="Arial"/>
        </w:rPr>
      </w:pPr>
      <w:r w:rsidRPr="00CA7396">
        <w:rPr>
          <w:rFonts w:cs="Arial"/>
        </w:rPr>
        <w:lastRenderedPageBreak/>
        <w:t>Pour satisfaire</w:t>
      </w:r>
      <w:r>
        <w:rPr>
          <w:rFonts w:cs="Arial"/>
        </w:rPr>
        <w:t xml:space="preserve"> au mieux</w:t>
      </w:r>
      <w:r w:rsidRPr="00CA7396">
        <w:rPr>
          <w:rFonts w:cs="Arial"/>
        </w:rPr>
        <w:t xml:space="preserve"> ces contraintes, un algorithme fourni par y</w:t>
      </w:r>
      <w:r>
        <w:rPr>
          <w:rFonts w:cs="Arial"/>
        </w:rPr>
        <w:t>Works</w:t>
      </w:r>
      <w:r w:rsidRPr="00CA7396">
        <w:rPr>
          <w:rFonts w:cs="Arial"/>
        </w:rPr>
        <w:t xml:space="preserve"> est utilisé et configuré. Il s’agit de </w:t>
      </w:r>
      <w:r>
        <w:rPr>
          <w:rFonts w:cs="Arial"/>
        </w:rPr>
        <w:t xml:space="preserve">la classe </w:t>
      </w:r>
      <w:r w:rsidRPr="00CA7396">
        <w:rPr>
          <w:rFonts w:cs="Arial"/>
        </w:rPr>
        <w:t>IncrementalHierarchicLayouter. Le code de cet algorithme de calcul de positionnement des nœuds et des liens n’est pas modifiable et seuls certains paramètres sont configurables afin d’avoir un affichage satisfaisant tels que :</w:t>
      </w:r>
    </w:p>
    <w:p w:rsidR="009E4EDA" w:rsidRDefault="009E4EDA" w:rsidP="009E4EDA">
      <w:pPr>
        <w:pStyle w:val="Paragraphedeliste"/>
        <w:numPr>
          <w:ilvl w:val="0"/>
          <w:numId w:val="144"/>
        </w:numPr>
      </w:pPr>
      <w:r>
        <w:t>l’orientation du synoptique (dans notre cas LEFT_TO_RIGHT),</w:t>
      </w:r>
    </w:p>
    <w:p w:rsidR="009E4EDA" w:rsidRDefault="009E4EDA" w:rsidP="009E4EDA">
      <w:pPr>
        <w:pStyle w:val="Paragraphedeliste"/>
        <w:numPr>
          <w:ilvl w:val="0"/>
          <w:numId w:val="144"/>
        </w:numPr>
      </w:pPr>
      <w:r>
        <w:t>la distance entre 2 liens,</w:t>
      </w:r>
    </w:p>
    <w:p w:rsidR="009E4EDA" w:rsidRDefault="009E4EDA" w:rsidP="009E4EDA">
      <w:pPr>
        <w:pStyle w:val="Paragraphedeliste"/>
        <w:numPr>
          <w:ilvl w:val="0"/>
          <w:numId w:val="144"/>
        </w:numPr>
      </w:pPr>
      <w:r>
        <w:t>la distance entre 2 nœuds,</w:t>
      </w:r>
    </w:p>
    <w:p w:rsidR="009E4EDA" w:rsidRDefault="009E4EDA" w:rsidP="009E4EDA">
      <w:pPr>
        <w:pStyle w:val="Paragraphedeliste"/>
        <w:numPr>
          <w:ilvl w:val="0"/>
          <w:numId w:val="144"/>
        </w:numPr>
      </w:pPr>
      <w:r>
        <w:t>la distance minimale entre un nœud et un lien,</w:t>
      </w:r>
    </w:p>
    <w:p w:rsidR="009E4EDA" w:rsidRDefault="009E4EDA" w:rsidP="009E4EDA">
      <w:pPr>
        <w:pStyle w:val="Paragraphedeliste"/>
        <w:numPr>
          <w:ilvl w:val="0"/>
          <w:numId w:val="144"/>
        </w:numPr>
      </w:pPr>
      <w:r>
        <w:t>la distance entre 2 lignes de nœuds quand ils sont en ligne,</w:t>
      </w:r>
    </w:p>
    <w:p w:rsidR="009E4EDA" w:rsidRDefault="009E4EDA" w:rsidP="009E4EDA">
      <w:pPr>
        <w:pStyle w:val="Paragraphedeliste"/>
        <w:numPr>
          <w:ilvl w:val="0"/>
          <w:numId w:val="144"/>
        </w:numPr>
      </w:pPr>
      <w:r>
        <w:t>l’autorisation ou non de faire des boucles qui reviennent en arrière,</w:t>
      </w:r>
    </w:p>
    <w:p w:rsidR="009E4EDA" w:rsidRDefault="009E4EDA" w:rsidP="009E4EDA">
      <w:pPr>
        <w:pStyle w:val="Paragraphedeliste"/>
        <w:numPr>
          <w:ilvl w:val="0"/>
          <w:numId w:val="144"/>
        </w:numPr>
      </w:pPr>
      <w:r>
        <w:t>la disposition orthogonale ou non du synoptique(les liens sont uniquement composé de segments horizontaux et verticaux si il y a une disposition orthogonale),</w:t>
      </w:r>
    </w:p>
    <w:p w:rsidR="009E4EDA" w:rsidRDefault="009E4EDA" w:rsidP="009E4EDA">
      <w:pPr>
        <w:pStyle w:val="Paragraphedeliste"/>
        <w:numPr>
          <w:ilvl w:val="0"/>
          <w:numId w:val="144"/>
        </w:numPr>
      </w:pPr>
      <w:r>
        <w:t xml:space="preserve">la stratégie de positionnement qui influe sur la disposition des nœuds et des liens ; celle retenue est </w:t>
      </w:r>
      <w:r w:rsidRPr="00CA7396">
        <w:t>LAYERING_STRATEGY_HIERARCHICAL_OPTIMAL qui permet d’avoir un synoptique assez compact avec le moins de croisements de liens possible.</w:t>
      </w:r>
    </w:p>
    <w:p w:rsidR="009E4EDA" w:rsidRDefault="009E4EDA" w:rsidP="009E4EDA">
      <w:pPr>
        <w:ind w:left="720"/>
        <w:rPr>
          <w:rFonts w:cs="Arial"/>
        </w:rPr>
      </w:pPr>
    </w:p>
    <w:p w:rsidR="009E4EDA" w:rsidRPr="00C00DE9" w:rsidRDefault="009E4EDA" w:rsidP="009E4EDA">
      <w:pPr>
        <w:ind w:left="360"/>
      </w:pPr>
      <w:r w:rsidRPr="00CA7396">
        <w:rPr>
          <w:rFonts w:cs="Arial"/>
        </w:rPr>
        <w:t xml:space="preserve">Pour plus de détails sur cet algorithme, la documentation de celui-ci est disponible sur le site d’yWorks : </w:t>
      </w:r>
      <w:hyperlink r:id="rId102" w:history="1">
        <w:r w:rsidR="00C47F8A" w:rsidRPr="00C47F8A">
          <w:rPr>
            <w:rStyle w:val="Lienhypertexte"/>
          </w:rPr>
          <w:t>http://docs.yworks.com/yfiles/doc/api/y/layout/hierarchic/IncrementalHierarchicLayouter.html</w:t>
        </w:r>
      </w:hyperlink>
    </w:p>
    <w:p w:rsidR="009E4EDA" w:rsidRPr="001D749C" w:rsidRDefault="009E4EDA" w:rsidP="009E4EDA">
      <w:pPr>
        <w:rPr>
          <w:rFonts w:cs="Arial"/>
        </w:rPr>
      </w:pPr>
    </w:p>
    <w:p w:rsidR="003007F0" w:rsidRDefault="009E4EDA">
      <w:pPr>
        <w:pStyle w:val="Titre5"/>
      </w:pPr>
      <w:r w:rsidRPr="001D749C">
        <w:t>Données utilisées pour le synoptique :</w:t>
      </w:r>
    </w:p>
    <w:p w:rsidR="009E4EDA" w:rsidRPr="001D749C" w:rsidRDefault="009E4EDA" w:rsidP="009E4EDA">
      <w:pPr>
        <w:pStyle w:val="Paragraphedeliste"/>
        <w:numPr>
          <w:ilvl w:val="0"/>
          <w:numId w:val="35"/>
        </w:numPr>
        <w:rPr>
          <w:rFonts w:cs="Arial"/>
        </w:rPr>
      </w:pPr>
      <w:r w:rsidRPr="001D749C">
        <w:rPr>
          <w:rFonts w:cs="Arial"/>
        </w:rPr>
        <w:t>Sites supports  associés au projet</w:t>
      </w:r>
    </w:p>
    <w:p w:rsidR="009E4EDA" w:rsidRPr="001D749C" w:rsidRDefault="009E4EDA" w:rsidP="009E4EDA">
      <w:pPr>
        <w:pStyle w:val="Paragraphedeliste"/>
        <w:numPr>
          <w:ilvl w:val="0"/>
          <w:numId w:val="35"/>
        </w:numPr>
        <w:rPr>
          <w:rFonts w:cs="Arial"/>
        </w:rPr>
      </w:pPr>
      <w:r w:rsidRPr="001D749C">
        <w:rPr>
          <w:rFonts w:cs="Arial"/>
        </w:rPr>
        <w:t>PFs associés au projet</w:t>
      </w:r>
    </w:p>
    <w:p w:rsidR="009E4EDA" w:rsidRDefault="009E4EDA" w:rsidP="009E4EDA">
      <w:pPr>
        <w:pStyle w:val="Paragraphedeliste"/>
        <w:numPr>
          <w:ilvl w:val="0"/>
          <w:numId w:val="35"/>
        </w:numPr>
        <w:rPr>
          <w:rFonts w:cs="Arial"/>
        </w:rPr>
      </w:pPr>
      <w:r w:rsidRPr="001D749C">
        <w:rPr>
          <w:rFonts w:cs="Arial"/>
        </w:rPr>
        <w:t>Câbles associés au projet</w:t>
      </w:r>
      <w:r w:rsidRPr="002E2CCC">
        <w:rPr>
          <w:rFonts w:cs="Arial"/>
        </w:rPr>
        <w:t xml:space="preserve"> </w:t>
      </w:r>
    </w:p>
    <w:p w:rsidR="009E4EDA" w:rsidRPr="001D749C" w:rsidRDefault="009E4EDA" w:rsidP="009E4EDA">
      <w:pPr>
        <w:pStyle w:val="Paragraphedeliste"/>
        <w:numPr>
          <w:ilvl w:val="0"/>
          <w:numId w:val="35"/>
        </w:numPr>
        <w:rPr>
          <w:rFonts w:cs="Arial"/>
        </w:rPr>
      </w:pPr>
      <w:r>
        <w:rPr>
          <w:rFonts w:cs="Arial"/>
        </w:rPr>
        <w:t xml:space="preserve">Alvéoles des câbles </w:t>
      </w:r>
      <w:r w:rsidRPr="001D749C">
        <w:rPr>
          <w:rFonts w:cs="Arial"/>
        </w:rPr>
        <w:t>associés au proje</w:t>
      </w:r>
      <w:r>
        <w:rPr>
          <w:rFonts w:cs="Arial"/>
        </w:rPr>
        <w:t>t</w:t>
      </w:r>
    </w:p>
    <w:p w:rsidR="009E4EDA" w:rsidRPr="001D749C" w:rsidRDefault="009E4EDA" w:rsidP="009E4EDA">
      <w:pPr>
        <w:pStyle w:val="Paragraphedeliste"/>
        <w:numPr>
          <w:ilvl w:val="0"/>
          <w:numId w:val="35"/>
        </w:numPr>
        <w:rPr>
          <w:rFonts w:cs="Arial"/>
        </w:rPr>
      </w:pPr>
      <w:r w:rsidRPr="001D749C">
        <w:rPr>
          <w:rFonts w:cs="Arial"/>
        </w:rPr>
        <w:t>Parcours des câbles associés au projet (présents dans l’onglet Documentation donc récupérés par ce biais)</w:t>
      </w:r>
    </w:p>
    <w:p w:rsidR="009E4EDA" w:rsidRPr="001D749C" w:rsidRDefault="009E4EDA" w:rsidP="009E4EDA">
      <w:pPr>
        <w:pStyle w:val="Paragraphedeliste"/>
        <w:numPr>
          <w:ilvl w:val="0"/>
          <w:numId w:val="35"/>
        </w:numPr>
        <w:rPr>
          <w:rFonts w:cs="Arial"/>
        </w:rPr>
      </w:pPr>
      <w:r w:rsidRPr="001D749C">
        <w:rPr>
          <w:rFonts w:cs="Arial"/>
        </w:rPr>
        <w:t>PFs présents dans l’onglet Documentation</w:t>
      </w:r>
    </w:p>
    <w:p w:rsidR="009E4EDA" w:rsidRPr="001D749C" w:rsidRDefault="009E4EDA" w:rsidP="009E4EDA">
      <w:pPr>
        <w:pStyle w:val="Paragraphedeliste"/>
        <w:numPr>
          <w:ilvl w:val="0"/>
          <w:numId w:val="35"/>
        </w:numPr>
        <w:rPr>
          <w:rFonts w:cs="Arial"/>
        </w:rPr>
      </w:pPr>
      <w:r w:rsidRPr="001D749C">
        <w:rPr>
          <w:rFonts w:cs="Arial"/>
        </w:rPr>
        <w:t>Parcours présents dans l’onglet Documentation</w:t>
      </w:r>
    </w:p>
    <w:p w:rsidR="009E4EDA" w:rsidRPr="001D749C" w:rsidRDefault="009E4EDA" w:rsidP="009E4EDA">
      <w:pPr>
        <w:pStyle w:val="Paragraphedeliste"/>
        <w:numPr>
          <w:ilvl w:val="0"/>
          <w:numId w:val="35"/>
        </w:numPr>
        <w:rPr>
          <w:rFonts w:cs="Arial"/>
        </w:rPr>
      </w:pPr>
      <w:r w:rsidRPr="001D749C">
        <w:rPr>
          <w:rFonts w:cs="Arial"/>
        </w:rPr>
        <w:t>PTs présents dans l’onglet Documentation</w:t>
      </w:r>
    </w:p>
    <w:p w:rsidR="009E4EDA" w:rsidRPr="001D749C" w:rsidRDefault="009E4EDA" w:rsidP="009E4EDA">
      <w:pPr>
        <w:pStyle w:val="Paragraphedeliste"/>
        <w:rPr>
          <w:rFonts w:cs="Arial"/>
        </w:rPr>
      </w:pPr>
    </w:p>
    <w:p w:rsidR="003007F0" w:rsidRDefault="009E4EDA">
      <w:pPr>
        <w:pStyle w:val="Titre5"/>
      </w:pPr>
      <w:r w:rsidRPr="001D749C">
        <w:t>Processus d’utilisation des données dans le synoptique :</w:t>
      </w:r>
    </w:p>
    <w:p w:rsidR="009E4EDA" w:rsidRPr="001D749C" w:rsidRDefault="009E4EDA" w:rsidP="009E4EDA">
      <w:pPr>
        <w:pStyle w:val="Paragraphedeliste"/>
        <w:numPr>
          <w:ilvl w:val="0"/>
          <w:numId w:val="35"/>
        </w:numPr>
        <w:rPr>
          <w:rFonts w:cs="Arial"/>
        </w:rPr>
      </w:pPr>
      <w:r w:rsidRPr="001D749C">
        <w:rPr>
          <w:rFonts w:cs="Arial"/>
        </w:rPr>
        <w:t>Création d’un nœud par site support récupéré avec les informations du site support (dans le cas particulier des immeubles, le type_voie est rajouté à l’information d’adresse)</w:t>
      </w:r>
    </w:p>
    <w:p w:rsidR="009E4EDA" w:rsidRPr="001D749C" w:rsidRDefault="009E4EDA" w:rsidP="009E4EDA">
      <w:pPr>
        <w:pStyle w:val="Paragraphedeliste"/>
        <w:numPr>
          <w:ilvl w:val="0"/>
          <w:numId w:val="35"/>
        </w:numPr>
        <w:rPr>
          <w:rFonts w:cs="Arial"/>
        </w:rPr>
      </w:pPr>
      <w:r w:rsidRPr="001D749C">
        <w:rPr>
          <w:rFonts w:cs="Arial"/>
        </w:rPr>
        <w:t>Ajout des informations des PF liés à ces sites</w:t>
      </w:r>
    </w:p>
    <w:p w:rsidR="009E4EDA" w:rsidRPr="001D749C" w:rsidRDefault="009E4EDA" w:rsidP="009E4EDA">
      <w:pPr>
        <w:pStyle w:val="Paragraphedeliste"/>
        <w:numPr>
          <w:ilvl w:val="0"/>
          <w:numId w:val="35"/>
        </w:numPr>
        <w:rPr>
          <w:rFonts w:cs="Arial"/>
        </w:rPr>
      </w:pPr>
      <w:r w:rsidRPr="001D749C">
        <w:rPr>
          <w:rFonts w:cs="Arial"/>
        </w:rPr>
        <w:t>Création d’un nœud par PF récupéré et non représenté sur un site support</w:t>
      </w:r>
    </w:p>
    <w:p w:rsidR="009E4EDA" w:rsidRPr="001D749C" w:rsidRDefault="009E4EDA" w:rsidP="009E4EDA">
      <w:pPr>
        <w:pStyle w:val="Paragraphedeliste"/>
        <w:numPr>
          <w:ilvl w:val="0"/>
          <w:numId w:val="35"/>
        </w:numPr>
        <w:rPr>
          <w:rFonts w:cs="Arial"/>
        </w:rPr>
      </w:pPr>
      <w:r w:rsidRPr="001D749C">
        <w:rPr>
          <w:rFonts w:cs="Arial"/>
        </w:rPr>
        <w:t>Ajout des informations de PT et de PEO sur les nœuds déjà créés</w:t>
      </w:r>
    </w:p>
    <w:p w:rsidR="009E4EDA" w:rsidRPr="001D749C" w:rsidRDefault="009E4EDA" w:rsidP="009E4EDA">
      <w:pPr>
        <w:pStyle w:val="Paragraphedeliste"/>
        <w:numPr>
          <w:ilvl w:val="0"/>
          <w:numId w:val="35"/>
        </w:numPr>
        <w:rPr>
          <w:rFonts w:cs="Arial"/>
        </w:rPr>
      </w:pPr>
      <w:r w:rsidRPr="001D749C">
        <w:rPr>
          <w:rFonts w:cs="Arial"/>
        </w:rPr>
        <w:t>Création d’un lien entre 2 nœuds par parcours récupéré avec les informations du parcours</w:t>
      </w:r>
    </w:p>
    <w:p w:rsidR="009E4EDA" w:rsidRDefault="009E4EDA" w:rsidP="009E4EDA">
      <w:pPr>
        <w:pStyle w:val="Paragraphedeliste"/>
        <w:numPr>
          <w:ilvl w:val="0"/>
          <w:numId w:val="35"/>
        </w:numPr>
        <w:rPr>
          <w:rFonts w:cs="Arial"/>
        </w:rPr>
      </w:pPr>
      <w:r w:rsidRPr="001D749C">
        <w:rPr>
          <w:rFonts w:cs="Arial"/>
        </w:rPr>
        <w:t>Ajout des numéros de renvois des câbles sur les liens et stockages des info</w:t>
      </w:r>
      <w:r>
        <w:rPr>
          <w:rFonts w:cs="Arial"/>
        </w:rPr>
        <w:t>rmation</w:t>
      </w:r>
      <w:r w:rsidRPr="001D749C">
        <w:rPr>
          <w:rFonts w:cs="Arial"/>
        </w:rPr>
        <w:t>s de câbles</w:t>
      </w:r>
    </w:p>
    <w:p w:rsidR="009E4EDA" w:rsidRPr="001D749C" w:rsidRDefault="009E4EDA" w:rsidP="009E4EDA">
      <w:pPr>
        <w:pStyle w:val="Paragraphedeliste"/>
        <w:numPr>
          <w:ilvl w:val="0"/>
          <w:numId w:val="35"/>
        </w:numPr>
        <w:rPr>
          <w:rFonts w:cs="Arial"/>
        </w:rPr>
      </w:pPr>
      <w:r w:rsidRPr="001D749C">
        <w:rPr>
          <w:rFonts w:cs="Arial"/>
        </w:rPr>
        <w:t xml:space="preserve">Ajout des numéros de renvois des </w:t>
      </w:r>
      <w:r>
        <w:rPr>
          <w:rFonts w:cs="Arial"/>
        </w:rPr>
        <w:t>alvéoles</w:t>
      </w:r>
      <w:r w:rsidRPr="001D749C">
        <w:rPr>
          <w:rFonts w:cs="Arial"/>
        </w:rPr>
        <w:t xml:space="preserve"> sur les liens et stockages des info</w:t>
      </w:r>
      <w:r>
        <w:rPr>
          <w:rFonts w:cs="Arial"/>
        </w:rPr>
        <w:t>rmations</w:t>
      </w:r>
      <w:r w:rsidRPr="001D749C">
        <w:rPr>
          <w:rFonts w:cs="Arial"/>
        </w:rPr>
        <w:t xml:space="preserve"> d</w:t>
      </w:r>
      <w:r>
        <w:rPr>
          <w:rFonts w:cs="Arial"/>
        </w:rPr>
        <w:t>’alvéoles</w:t>
      </w:r>
    </w:p>
    <w:p w:rsidR="009E4EDA" w:rsidRPr="001D749C" w:rsidRDefault="009E4EDA" w:rsidP="009E4EDA">
      <w:pPr>
        <w:pStyle w:val="Paragraphedeliste"/>
        <w:numPr>
          <w:ilvl w:val="0"/>
          <w:numId w:val="35"/>
        </w:numPr>
        <w:rPr>
          <w:rFonts w:cs="Arial"/>
        </w:rPr>
      </w:pPr>
      <w:r w:rsidRPr="001D749C">
        <w:rPr>
          <w:rFonts w:cs="Arial"/>
        </w:rPr>
        <w:t>Réorganisation automatique des nœuds et liens du synoptique</w:t>
      </w:r>
    </w:p>
    <w:p w:rsidR="009E4EDA" w:rsidRDefault="009E4EDA" w:rsidP="009E4EDA">
      <w:pPr>
        <w:pStyle w:val="Paragraphedeliste"/>
        <w:numPr>
          <w:ilvl w:val="0"/>
          <w:numId w:val="35"/>
        </w:numPr>
        <w:rPr>
          <w:rFonts w:cs="Arial"/>
        </w:rPr>
      </w:pPr>
      <w:r w:rsidRPr="001D749C">
        <w:rPr>
          <w:rFonts w:cs="Arial"/>
        </w:rPr>
        <w:t>Création de la table de concordance des câbles avec les info</w:t>
      </w:r>
      <w:r>
        <w:rPr>
          <w:rFonts w:cs="Arial"/>
        </w:rPr>
        <w:t>rmation</w:t>
      </w:r>
      <w:r w:rsidRPr="001D749C">
        <w:rPr>
          <w:rFonts w:cs="Arial"/>
        </w:rPr>
        <w:t>s stockées</w:t>
      </w:r>
    </w:p>
    <w:p w:rsidR="009E4EDA" w:rsidRPr="001D749C" w:rsidRDefault="009E4EDA" w:rsidP="009E4EDA">
      <w:pPr>
        <w:pStyle w:val="Paragraphedeliste"/>
        <w:numPr>
          <w:ilvl w:val="0"/>
          <w:numId w:val="35"/>
        </w:numPr>
        <w:rPr>
          <w:rFonts w:cs="Arial"/>
        </w:rPr>
      </w:pPr>
      <w:r w:rsidRPr="001D749C">
        <w:rPr>
          <w:rFonts w:cs="Arial"/>
        </w:rPr>
        <w:t xml:space="preserve">Création de la table de concordance des </w:t>
      </w:r>
      <w:r>
        <w:rPr>
          <w:rFonts w:cs="Arial"/>
        </w:rPr>
        <w:t>alvéoles</w:t>
      </w:r>
      <w:r w:rsidRPr="001D749C">
        <w:rPr>
          <w:rFonts w:cs="Arial"/>
        </w:rPr>
        <w:t xml:space="preserve"> avec les info</w:t>
      </w:r>
      <w:r>
        <w:rPr>
          <w:rFonts w:cs="Arial"/>
        </w:rPr>
        <w:t>rmations</w:t>
      </w:r>
      <w:r w:rsidRPr="001D749C">
        <w:rPr>
          <w:rFonts w:cs="Arial"/>
        </w:rPr>
        <w:t xml:space="preserve"> stockées</w:t>
      </w:r>
    </w:p>
    <w:p w:rsidR="009E4EDA" w:rsidRPr="001D749C" w:rsidRDefault="009E4EDA" w:rsidP="009E4EDA">
      <w:pPr>
        <w:ind w:left="360"/>
        <w:rPr>
          <w:rFonts w:cs="Arial"/>
        </w:rPr>
      </w:pPr>
    </w:p>
    <w:p w:rsidR="009E4EDA" w:rsidRPr="001D749C" w:rsidRDefault="009E4EDA" w:rsidP="009E4EDA">
      <w:pPr>
        <w:pStyle w:val="Paragraphedeliste"/>
        <w:rPr>
          <w:rFonts w:cs="Arial"/>
        </w:rPr>
      </w:pPr>
    </w:p>
    <w:p w:rsidR="003007F0" w:rsidRDefault="009E4EDA">
      <w:pPr>
        <w:pStyle w:val="Titre5"/>
      </w:pPr>
      <w:r w:rsidRPr="001D749C">
        <w:t>Exemple de rendu</w:t>
      </w:r>
    </w:p>
    <w:p w:rsidR="009E4EDA" w:rsidRPr="001D749C" w:rsidRDefault="009E4EDA" w:rsidP="009E4EDA">
      <w:pPr>
        <w:rPr>
          <w:rFonts w:cs="Arial"/>
        </w:rPr>
      </w:pPr>
    </w:p>
    <w:p w:rsidR="003007F0" w:rsidRDefault="00237576">
      <w:r>
        <w:rPr>
          <w:rFonts w:cs="Arial"/>
          <w:noProof/>
        </w:rPr>
        <w:lastRenderedPageBreak/>
        <w:drawing>
          <wp:inline distT="0" distB="0" distL="0" distR="0">
            <wp:extent cx="6553068" cy="2496454"/>
            <wp:effectExtent l="19050" t="0" r="132" b="0"/>
            <wp:docPr id="84" name="Image 14" descr="D:\Users\GVIEAU\Desktop\synoptiqueG1R5-nouvelleLégendeAlvé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GVIEAU\Desktop\synoptiqueG1R5-nouvelleLégendeAlvéoles.png"/>
                    <pic:cNvPicPr>
                      <a:picLocks noChangeAspect="1" noChangeArrowheads="1"/>
                    </pic:cNvPicPr>
                  </pic:nvPicPr>
                  <pic:blipFill>
                    <a:blip r:embed="rId103" cstate="print"/>
                    <a:srcRect/>
                    <a:stretch>
                      <a:fillRect/>
                    </a:stretch>
                  </pic:blipFill>
                  <pic:spPr bwMode="auto">
                    <a:xfrm>
                      <a:off x="0" y="0"/>
                      <a:ext cx="6566027" cy="2501391"/>
                    </a:xfrm>
                    <a:prstGeom prst="rect">
                      <a:avLst/>
                    </a:prstGeom>
                    <a:noFill/>
                    <a:ln w="9525">
                      <a:noFill/>
                      <a:miter lim="800000"/>
                      <a:headEnd/>
                      <a:tailEnd/>
                    </a:ln>
                  </pic:spPr>
                </pic:pic>
              </a:graphicData>
            </a:graphic>
          </wp:inline>
        </w:drawing>
      </w:r>
    </w:p>
    <w:p w:rsidR="003007F0" w:rsidRDefault="003007F0"/>
    <w:p w:rsidR="008A5D70" w:rsidRDefault="008A5D70" w:rsidP="008A5D70">
      <w:pPr>
        <w:pStyle w:val="Titre3"/>
      </w:pPr>
      <w:bookmarkStart w:id="447" w:name="_Toc426723556"/>
      <w:r>
        <w:t>Plan de câblage</w:t>
      </w:r>
      <w:bookmarkEnd w:id="447"/>
    </w:p>
    <w:p w:rsidR="0005089E" w:rsidRPr="001D749C" w:rsidRDefault="0005089E" w:rsidP="0005089E">
      <w:pPr>
        <w:pStyle w:val="Titre4"/>
        <w:rPr>
          <w:rFonts w:cs="Arial"/>
        </w:rPr>
      </w:pPr>
      <w:bookmarkStart w:id="448" w:name="_Toc426723557"/>
      <w:r>
        <w:rPr>
          <w:rFonts w:cs="Arial"/>
        </w:rPr>
        <w:t>Traitements</w:t>
      </w:r>
      <w:bookmarkEnd w:id="448"/>
    </w:p>
    <w:p w:rsidR="0005089E" w:rsidRDefault="0005089E" w:rsidP="0005089E">
      <w:r>
        <w:t xml:space="preserve">Cet export est effectué via la Toolbox </w:t>
      </w:r>
      <w:hyperlink w:anchor="_ExtractData" w:history="1">
        <w:r w:rsidRPr="00E05DF8">
          <w:rPr>
            <w:rStyle w:val="Lienhypertexte"/>
          </w:rPr>
          <w:t>ExtractData</w:t>
        </w:r>
      </w:hyperlink>
      <w:r>
        <w:rPr>
          <w:b/>
        </w:rPr>
        <w:t>.</w:t>
      </w:r>
    </w:p>
    <w:p w:rsidR="003007F0" w:rsidRDefault="003007F0"/>
    <w:p w:rsidR="008A5D70" w:rsidRDefault="008A5D70" w:rsidP="008A5D70">
      <w:pPr>
        <w:pStyle w:val="Titre3"/>
      </w:pPr>
      <w:bookmarkStart w:id="449" w:name="_Toc426723558"/>
      <w:r>
        <w:t>Sites vers IPON</w:t>
      </w:r>
      <w:bookmarkEnd w:id="449"/>
    </w:p>
    <w:p w:rsidR="008A5D70" w:rsidRPr="00790D7D" w:rsidRDefault="00DE341A" w:rsidP="008A5D70">
      <w:pPr>
        <w:rPr>
          <w:i/>
        </w:rPr>
      </w:pPr>
      <w:r w:rsidRPr="00DE341A">
        <w:rPr>
          <w:i/>
        </w:rPr>
        <w:t xml:space="preserve">Cf. </w:t>
      </w:r>
      <w:fldSimple w:instr=" REF _Ref408302244 \r \h  \* MERGEFORMAT ">
        <w:r w:rsidR="00675435" w:rsidRPr="00675435">
          <w:rPr>
            <w:rFonts w:cs="Arial"/>
            <w:i/>
          </w:rPr>
          <w:t>5.21.2.7</w:t>
        </w:r>
      </w:fldSimple>
      <w:r w:rsidRPr="00DE341A">
        <w:rPr>
          <w:rFonts w:cs="Arial"/>
          <w:i/>
        </w:rPr>
        <w:t xml:space="preserve"> - </w:t>
      </w:r>
      <w:fldSimple w:instr=" REF _Ref408302247 \h  \* MERGEFORMAT ">
        <w:r w:rsidR="00675435" w:rsidRPr="00675435">
          <w:rPr>
            <w:rStyle w:val="Emphaseple"/>
            <w:rFonts w:cs="Arial"/>
            <w:iCs w:val="0"/>
            <w:color w:val="auto"/>
          </w:rPr>
          <w:t>Extraction manuelle</w:t>
        </w:r>
      </w:fldSimple>
      <w:r w:rsidRPr="00DE341A">
        <w:rPr>
          <w:rFonts w:cs="Arial"/>
          <w:i/>
        </w:rPr>
        <w:t xml:space="preserve"> </w:t>
      </w:r>
      <w:r w:rsidRPr="00DE341A">
        <w:rPr>
          <w:i/>
        </w:rPr>
        <w:t>(</w:t>
      </w:r>
      <w:r w:rsidRPr="00DE341A">
        <w:rPr>
          <w:rFonts w:cs="Arial"/>
          <w:i/>
        </w:rPr>
        <w:t>IPON : Export des sites techniques vers IPON)</w:t>
      </w:r>
    </w:p>
    <w:p w:rsidR="003007F0" w:rsidRDefault="003007F0"/>
    <w:p w:rsidR="003007F0" w:rsidRDefault="00940C06">
      <w:pPr>
        <w:pStyle w:val="Titre3"/>
      </w:pPr>
      <w:bookmarkStart w:id="450" w:name="_Toc426723559"/>
      <w:r>
        <w:t>Transmission PF vers IPON</w:t>
      </w:r>
      <w:bookmarkEnd w:id="450"/>
    </w:p>
    <w:p w:rsidR="003007F0" w:rsidRDefault="00940C06">
      <w:pPr>
        <w:pStyle w:val="Titre4"/>
      </w:pPr>
      <w:bookmarkStart w:id="451" w:name="_Toc426723560"/>
      <w:r>
        <w:t>Comportement général</w:t>
      </w:r>
      <w:bookmarkEnd w:id="451"/>
    </w:p>
    <w:p w:rsidR="00940C06" w:rsidRDefault="00940C06" w:rsidP="00940C06">
      <w:pPr>
        <w:spacing w:before="0" w:after="0"/>
        <w:jc w:val="left"/>
        <w:rPr>
          <w:rFonts w:cs="Arial"/>
        </w:rPr>
      </w:pPr>
      <w:r>
        <w:rPr>
          <w:rFonts w:cs="Arial"/>
        </w:rPr>
        <w:t xml:space="preserve">Dans ce chapitre, la mention aux </w:t>
      </w:r>
      <w:r w:rsidRPr="00961E81">
        <w:rPr>
          <w:rFonts w:cs="Arial"/>
          <w:i/>
        </w:rPr>
        <w:t>zones d’éligibilité</w:t>
      </w:r>
      <w:r>
        <w:rPr>
          <w:rFonts w:cs="Arial"/>
        </w:rPr>
        <w:t xml:space="preserve"> correspond aux zones d’éligibilité respectant le paramétrage suivant : </w:t>
      </w:r>
    </w:p>
    <w:p w:rsidR="00940C06" w:rsidRPr="00E930AF" w:rsidRDefault="00940C06" w:rsidP="00940C06">
      <w:pPr>
        <w:pStyle w:val="Paragraphedeliste"/>
        <w:numPr>
          <w:ilvl w:val="0"/>
          <w:numId w:val="26"/>
        </w:numPr>
        <w:spacing w:before="0" w:after="0"/>
        <w:jc w:val="left"/>
        <w:rPr>
          <w:rFonts w:cs="Arial"/>
        </w:rPr>
      </w:pPr>
      <w:r w:rsidRPr="00E930AF">
        <w:rPr>
          <w:rFonts w:cs="Arial"/>
        </w:rPr>
        <w:t>cf.</w:t>
      </w:r>
      <w:r w:rsidRPr="00E930AF">
        <w:rPr>
          <w:rFonts w:cs="Arial"/>
          <w:b/>
        </w:rPr>
        <w:t xml:space="preserve"> </w:t>
      </w:r>
      <w:r w:rsidR="00C47F8A">
        <w:rPr>
          <w:rFonts w:cs="Arial"/>
        </w:rPr>
        <w:t xml:space="preserve">fichier </w:t>
      </w:r>
      <w:hyperlink w:anchor="_Config_Geofibre.xls" w:history="1">
        <w:r w:rsidR="00FB6F6A" w:rsidRPr="00FB6F6A">
          <w:rPr>
            <w:rStyle w:val="Lienhypertexte"/>
          </w:rPr>
          <w:t>Config_Geofibre.xls</w:t>
        </w:r>
      </w:hyperlink>
      <w:r w:rsidR="00FB6F6A">
        <w:t xml:space="preserve"> </w:t>
      </w:r>
      <w:r w:rsidRPr="00E930AF">
        <w:rPr>
          <w:rFonts w:cs="Arial"/>
        </w:rPr>
        <w:t xml:space="preserve"> avec comme nom de paramètre « </w:t>
      </w:r>
      <w:r>
        <w:rPr>
          <w:rFonts w:cs="Arial"/>
          <w:i/>
        </w:rPr>
        <w:t>flux_pmpa.forcage_type_</w:t>
      </w:r>
      <w:r w:rsidRPr="00E930AF">
        <w:rPr>
          <w:rFonts w:cs="Arial"/>
          <w:i/>
        </w:rPr>
        <w:t>ze</w:t>
      </w:r>
      <w:r>
        <w:rPr>
          <w:rFonts w:cs="Arial"/>
        </w:rPr>
        <w:t> »</w:t>
      </w: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Dans ce chapitre, la mention aux </w:t>
      </w:r>
      <w:r>
        <w:rPr>
          <w:rFonts w:cs="Arial"/>
          <w:i/>
        </w:rPr>
        <w:t>points fonctionnels</w:t>
      </w:r>
      <w:r>
        <w:rPr>
          <w:rFonts w:cs="Arial"/>
        </w:rPr>
        <w:t xml:space="preserve"> correspond aux points fonctionnels respectant le paramétrage suivant : </w:t>
      </w:r>
    </w:p>
    <w:p w:rsidR="00940C06" w:rsidRPr="00E930AF" w:rsidRDefault="00940C06" w:rsidP="00940C06">
      <w:pPr>
        <w:pStyle w:val="Paragraphedeliste"/>
        <w:numPr>
          <w:ilvl w:val="0"/>
          <w:numId w:val="26"/>
        </w:numPr>
        <w:spacing w:before="0" w:after="0"/>
        <w:jc w:val="left"/>
        <w:rPr>
          <w:rFonts w:cs="Arial"/>
        </w:rPr>
      </w:pPr>
      <w:r w:rsidRPr="00E930AF">
        <w:rPr>
          <w:rFonts w:cs="Arial"/>
        </w:rPr>
        <w:t>cf.</w:t>
      </w:r>
      <w:r w:rsidRPr="00E930AF">
        <w:rPr>
          <w:rFonts w:cs="Arial"/>
          <w:b/>
        </w:rPr>
        <w:t xml:space="preserve"> </w:t>
      </w:r>
      <w:r w:rsidR="00C47F8A">
        <w:rPr>
          <w:rFonts w:cs="Arial"/>
        </w:rPr>
        <w:t xml:space="preserve">fichier </w:t>
      </w:r>
      <w:hyperlink w:anchor="_Config_Geofibre.xls" w:history="1">
        <w:r w:rsidR="00FB6F6A" w:rsidRPr="00FB6F6A">
          <w:rPr>
            <w:rStyle w:val="Lienhypertexte"/>
          </w:rPr>
          <w:t>Config_Geofibre.xls</w:t>
        </w:r>
      </w:hyperlink>
      <w:r w:rsidR="00FB6F6A">
        <w:t xml:space="preserve"> </w:t>
      </w:r>
      <w:r w:rsidRPr="00E930AF">
        <w:rPr>
          <w:rFonts w:cs="Arial"/>
        </w:rPr>
        <w:t xml:space="preserve"> avec comme nom de paramètre « </w:t>
      </w:r>
      <w:r>
        <w:rPr>
          <w:rFonts w:cs="Arial"/>
          <w:i/>
        </w:rPr>
        <w:t>flux_pmpa.</w:t>
      </w:r>
      <w:r w:rsidRPr="00E930AF">
        <w:rPr>
          <w:rFonts w:cs="Arial"/>
          <w:i/>
        </w:rPr>
        <w:t>type_pf</w:t>
      </w:r>
      <w:r w:rsidRPr="00E930AF">
        <w:rPr>
          <w:rFonts w:cs="Arial"/>
        </w:rPr>
        <w:t> »</w:t>
      </w:r>
    </w:p>
    <w:p w:rsidR="00940C06" w:rsidRDefault="00940C06" w:rsidP="00940C06">
      <w:pPr>
        <w:spacing w:before="0" w:after="0"/>
        <w:jc w:val="left"/>
        <w:rPr>
          <w:rFonts w:cs="Arial"/>
        </w:rPr>
      </w:pPr>
    </w:p>
    <w:p w:rsidR="00940C06" w:rsidRDefault="00940C06" w:rsidP="00940C06"/>
    <w:p w:rsidR="00940C06" w:rsidRDefault="00940C06" w:rsidP="00940C06">
      <w:pPr>
        <w:spacing w:before="0" w:after="0"/>
        <w:jc w:val="left"/>
        <w:rPr>
          <w:rFonts w:cs="Arial"/>
        </w:rPr>
      </w:pPr>
      <w:r>
        <w:rPr>
          <w:rFonts w:cs="Arial"/>
        </w:rPr>
        <w:t xml:space="preserve">Présent dans le menu « Export de données », le widget « Transmission PF vers IPON » permet la reprise en compte de points fonctionnels dans </w:t>
      </w:r>
      <w:r w:rsidRPr="00BC789F">
        <w:rPr>
          <w:rFonts w:cs="Arial"/>
        </w:rPr>
        <w:t>l’export du flux PMPA</w:t>
      </w:r>
      <w:r>
        <w:rPr>
          <w:rFonts w:cs="Arial"/>
        </w:rPr>
        <w:t xml:space="preserve"> </w:t>
      </w:r>
      <w:r w:rsidRPr="00BC789F">
        <w:rPr>
          <w:rFonts w:cs="Arial"/>
        </w:rPr>
        <w:t>(cf.</w:t>
      </w:r>
      <w:r w:rsidRPr="00BC789F">
        <w:rPr>
          <w:rFonts w:cs="Arial"/>
          <w:b/>
        </w:rPr>
        <w:t xml:space="preserve"> </w:t>
      </w:r>
      <w:hyperlink w:anchor="_Prise_en_compte" w:history="1">
        <w:r w:rsidR="00F9483B" w:rsidRPr="00F9483B">
          <w:rPr>
            <w:rStyle w:val="Lienhypertexte"/>
            <w:rFonts w:cs="Arial"/>
            <w:b/>
          </w:rPr>
          <w:t>Prise en compte des points fonctionnels forcés</w:t>
        </w:r>
      </w:hyperlink>
      <w:r w:rsidRPr="00BC789F">
        <w:rPr>
          <w:rFonts w:cs="Arial"/>
        </w:rPr>
        <w:t>).</w:t>
      </w:r>
    </w:p>
    <w:p w:rsidR="00940C06" w:rsidRDefault="00940C06" w:rsidP="00940C06">
      <w:pPr>
        <w:spacing w:before="0" w:after="0"/>
        <w:jc w:val="left"/>
        <w:rPr>
          <w:rFonts w:cs="Arial"/>
        </w:rPr>
      </w:pPr>
    </w:p>
    <w:p w:rsidR="00940C06" w:rsidRPr="00AF47CD" w:rsidRDefault="00940C06" w:rsidP="00940C06">
      <w:pPr>
        <w:spacing w:before="0" w:after="0"/>
        <w:jc w:val="left"/>
        <w:rPr>
          <w:rFonts w:cs="Arial"/>
        </w:rPr>
      </w:pPr>
      <w:r>
        <w:rPr>
          <w:rFonts w:cs="Arial"/>
        </w:rPr>
        <w:t xml:space="preserve">A l’ouverture, le widget est configuré dans son état initial (cf. </w:t>
      </w:r>
      <w:hyperlink w:anchor="_Etat_initial_du" w:history="1">
        <w:r w:rsidR="00F9483B" w:rsidRPr="00F9483B">
          <w:rPr>
            <w:rStyle w:val="Lienhypertexte"/>
            <w:rFonts w:cs="Arial"/>
          </w:rPr>
          <w:t>Etat initial du widget</w:t>
        </w:r>
      </w:hyperlink>
      <w:r>
        <w:rPr>
          <w:rFonts w:cs="Arial"/>
        </w:rPr>
        <w:t>.</w:t>
      </w: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Les points fonctionnels sont sélectionnés géographiquement par intersection avec une zone d’éligibilité choisie par l’utilisateur en cliquant sur la carte. </w:t>
      </w:r>
    </w:p>
    <w:p w:rsidR="00940C06" w:rsidRDefault="00237576" w:rsidP="00940C06">
      <w:pPr>
        <w:spacing w:before="0" w:after="0"/>
        <w:jc w:val="center"/>
        <w:rPr>
          <w:rFonts w:cs="Arial"/>
        </w:rPr>
      </w:pPr>
      <w:r>
        <w:rPr>
          <w:rFonts w:cs="Arial"/>
          <w:noProof/>
        </w:rPr>
        <w:drawing>
          <wp:inline distT="0" distB="0" distL="0" distR="0">
            <wp:extent cx="3219489" cy="1800225"/>
            <wp:effectExtent l="19050" t="0" r="0" b="0"/>
            <wp:docPr id="7208"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219489" cy="1800225"/>
                    </a:xfrm>
                    <a:prstGeom prst="rect">
                      <a:avLst/>
                    </a:prstGeom>
                  </pic:spPr>
                </pic:pic>
              </a:graphicData>
            </a:graphic>
          </wp:inline>
        </w:drawing>
      </w:r>
    </w:p>
    <w:p w:rsidR="00940C06" w:rsidRDefault="00940C06" w:rsidP="00940C06">
      <w:pPr>
        <w:spacing w:before="0" w:after="0"/>
        <w:jc w:val="left"/>
        <w:rPr>
          <w:rFonts w:cs="Arial"/>
        </w:rPr>
      </w:pPr>
    </w:p>
    <w:p w:rsidR="00940C06" w:rsidRDefault="00940C06" w:rsidP="00940C06">
      <w:pPr>
        <w:spacing w:before="0" w:after="0"/>
        <w:jc w:val="left"/>
        <w:rPr>
          <w:rFonts w:cs="Arial"/>
        </w:rPr>
      </w:pPr>
    </w:p>
    <w:p w:rsidR="00940C06" w:rsidRDefault="00940C06" w:rsidP="00940C06">
      <w:pPr>
        <w:spacing w:before="0" w:after="0"/>
        <w:jc w:val="left"/>
        <w:rPr>
          <w:rFonts w:cs="Arial"/>
        </w:rPr>
      </w:pPr>
      <w:r>
        <w:rPr>
          <w:rFonts w:cs="Arial"/>
        </w:rPr>
        <w:t xml:space="preserve">Après le clic sur la carte, plusieurs cas de figures : </w:t>
      </w:r>
    </w:p>
    <w:p w:rsidR="00940C06" w:rsidRPr="00961E81" w:rsidRDefault="00940C06" w:rsidP="00940C06">
      <w:pPr>
        <w:pStyle w:val="Paragraphedeliste"/>
        <w:numPr>
          <w:ilvl w:val="0"/>
          <w:numId w:val="26"/>
        </w:numPr>
        <w:spacing w:before="0" w:after="0"/>
        <w:jc w:val="left"/>
        <w:rPr>
          <w:rFonts w:cs="Arial"/>
        </w:rPr>
      </w:pPr>
      <w:r w:rsidRPr="00961E81">
        <w:rPr>
          <w:rFonts w:cs="Arial"/>
        </w:rPr>
        <w:t xml:space="preserve">la sélection ne remonte aucune zone d’éligibilité, un message d’information s’affiche : </w:t>
      </w:r>
    </w:p>
    <w:p w:rsidR="00940C06" w:rsidRDefault="00237576" w:rsidP="00940C06">
      <w:pPr>
        <w:spacing w:before="0" w:after="0"/>
        <w:jc w:val="center"/>
        <w:rPr>
          <w:rFonts w:cs="Arial"/>
        </w:rPr>
      </w:pPr>
      <w:r>
        <w:rPr>
          <w:rFonts w:cs="Arial"/>
          <w:noProof/>
        </w:rPr>
        <w:drawing>
          <wp:inline distT="0" distB="0" distL="0" distR="0">
            <wp:extent cx="2838615" cy="1181685"/>
            <wp:effectExtent l="0" t="0" r="0" b="0"/>
            <wp:docPr id="7209"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845426" cy="1184521"/>
                    </a:xfrm>
                    <a:prstGeom prst="rect">
                      <a:avLst/>
                    </a:prstGeom>
                  </pic:spPr>
                </pic:pic>
              </a:graphicData>
            </a:graphic>
          </wp:inline>
        </w:drawing>
      </w:r>
    </w:p>
    <w:p w:rsidR="00940C06" w:rsidRDefault="00940C06" w:rsidP="00940C06">
      <w:pPr>
        <w:spacing w:before="0" w:after="0"/>
        <w:jc w:val="left"/>
        <w:rPr>
          <w:rFonts w:cs="Arial"/>
        </w:rPr>
      </w:pPr>
    </w:p>
    <w:p w:rsidR="00940C06" w:rsidRDefault="00940C06" w:rsidP="00940C06">
      <w:pPr>
        <w:pStyle w:val="Paragraphedeliste"/>
        <w:numPr>
          <w:ilvl w:val="0"/>
          <w:numId w:val="26"/>
        </w:numPr>
        <w:spacing w:before="0" w:after="0"/>
        <w:jc w:val="left"/>
        <w:rPr>
          <w:rFonts w:cs="Arial"/>
        </w:rPr>
      </w:pPr>
      <w:r w:rsidRPr="00961E81">
        <w:rPr>
          <w:rFonts w:cs="Arial"/>
        </w:rPr>
        <w:t xml:space="preserve"> la sélection remonte plusieurs zone</w:t>
      </w:r>
      <w:r>
        <w:rPr>
          <w:rFonts w:cs="Arial"/>
        </w:rPr>
        <w:t>s</w:t>
      </w:r>
      <w:r w:rsidRPr="00961E81">
        <w:rPr>
          <w:rFonts w:cs="Arial"/>
        </w:rPr>
        <w:t xml:space="preserve"> d’éligibilité, </w:t>
      </w:r>
      <w:r>
        <w:rPr>
          <w:rFonts w:cs="Arial"/>
        </w:rPr>
        <w:t>une fenêtre de choix</w:t>
      </w:r>
      <w:r w:rsidRPr="00961E81">
        <w:rPr>
          <w:rFonts w:cs="Arial"/>
        </w:rPr>
        <w:t xml:space="preserve"> s’affiche : </w:t>
      </w:r>
    </w:p>
    <w:p w:rsidR="00940C06" w:rsidRPr="00961E81" w:rsidRDefault="00237576" w:rsidP="00940C06">
      <w:pPr>
        <w:spacing w:before="0" w:after="0"/>
        <w:jc w:val="center"/>
        <w:rPr>
          <w:rFonts w:cs="Arial"/>
        </w:rPr>
      </w:pPr>
      <w:r>
        <w:rPr>
          <w:noProof/>
        </w:rPr>
        <w:drawing>
          <wp:inline distT="0" distB="0" distL="0" distR="0">
            <wp:extent cx="2703444" cy="1340489"/>
            <wp:effectExtent l="0" t="0" r="1905" b="0"/>
            <wp:docPr id="7210"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0122" cy="1338842"/>
                    </a:xfrm>
                    <a:prstGeom prst="rect">
                      <a:avLst/>
                    </a:prstGeom>
                  </pic:spPr>
                </pic:pic>
              </a:graphicData>
            </a:graphic>
          </wp:inline>
        </w:drawing>
      </w:r>
    </w:p>
    <w:p w:rsidR="00940C06" w:rsidRDefault="00940C06" w:rsidP="00940C06">
      <w:pPr>
        <w:pStyle w:val="Paragraphedeliste"/>
        <w:numPr>
          <w:ilvl w:val="0"/>
          <w:numId w:val="26"/>
        </w:numPr>
        <w:spacing w:before="0" w:after="0"/>
        <w:jc w:val="left"/>
        <w:rPr>
          <w:rFonts w:cs="Arial"/>
        </w:rPr>
      </w:pPr>
      <w:r w:rsidRPr="00961E81">
        <w:rPr>
          <w:rFonts w:cs="Arial"/>
        </w:rPr>
        <w:t xml:space="preserve">la sélection </w:t>
      </w:r>
      <w:r>
        <w:rPr>
          <w:rFonts w:cs="Arial"/>
        </w:rPr>
        <w:t xml:space="preserve">ne </w:t>
      </w:r>
      <w:r w:rsidRPr="00961E81">
        <w:rPr>
          <w:rFonts w:cs="Arial"/>
        </w:rPr>
        <w:t xml:space="preserve">remonte </w:t>
      </w:r>
      <w:r>
        <w:rPr>
          <w:rFonts w:cs="Arial"/>
        </w:rPr>
        <w:t>qu’une seule</w:t>
      </w:r>
      <w:r w:rsidRPr="00961E81">
        <w:rPr>
          <w:rFonts w:cs="Arial"/>
        </w:rPr>
        <w:t xml:space="preserve"> zone d’éligibilité</w:t>
      </w:r>
      <w:r>
        <w:rPr>
          <w:rFonts w:cs="Arial"/>
        </w:rPr>
        <w:t xml:space="preserve"> </w:t>
      </w:r>
      <w:r w:rsidRPr="00961E81">
        <w:rPr>
          <w:rFonts w:cs="Arial"/>
        </w:rPr>
        <w:t>:</w:t>
      </w:r>
    </w:p>
    <w:p w:rsidR="00940C06" w:rsidRPr="00BF2567" w:rsidRDefault="00940C06" w:rsidP="00940C06">
      <w:pPr>
        <w:pStyle w:val="Paragraphedeliste"/>
        <w:numPr>
          <w:ilvl w:val="1"/>
          <w:numId w:val="26"/>
        </w:numPr>
        <w:spacing w:before="0" w:after="0"/>
        <w:jc w:val="left"/>
        <w:rPr>
          <w:rFonts w:cs="Arial"/>
        </w:rPr>
      </w:pPr>
      <w:r w:rsidRPr="00BF2567">
        <w:rPr>
          <w:rFonts w:cs="Arial"/>
        </w:rPr>
        <w:t xml:space="preserve">si au moins un point fonctionnel dont le type correspond au paramètre </w:t>
      </w:r>
      <w:r w:rsidRPr="00BF2567">
        <w:rPr>
          <w:rFonts w:cs="Arial"/>
          <w:i/>
        </w:rPr>
        <w:t>flux_pmpa.type_pf</w:t>
      </w:r>
      <w:r w:rsidRPr="00BF2567">
        <w:rPr>
          <w:rFonts w:cs="Arial"/>
        </w:rPr>
        <w:t xml:space="preserve"> est trouvé : </w:t>
      </w:r>
    </w:p>
    <w:p w:rsidR="00940C06" w:rsidRDefault="00940C06" w:rsidP="00940C06">
      <w:pPr>
        <w:pStyle w:val="Paragraphedeliste"/>
        <w:numPr>
          <w:ilvl w:val="0"/>
          <w:numId w:val="26"/>
        </w:numPr>
        <w:spacing w:before="0" w:after="0"/>
        <w:jc w:val="left"/>
        <w:rPr>
          <w:rFonts w:cs="Arial"/>
        </w:rPr>
      </w:pPr>
      <w:r w:rsidRPr="00961E81">
        <w:rPr>
          <w:rFonts w:cs="Arial"/>
        </w:rPr>
        <w:t xml:space="preserve"> </w:t>
      </w:r>
    </w:p>
    <w:p w:rsidR="00940C06" w:rsidRDefault="00940C06" w:rsidP="00940C06">
      <w:pPr>
        <w:pStyle w:val="Paragraphedeliste"/>
        <w:numPr>
          <w:ilvl w:val="2"/>
          <w:numId w:val="26"/>
        </w:numPr>
        <w:spacing w:before="0" w:after="0"/>
        <w:jc w:val="left"/>
        <w:rPr>
          <w:rFonts w:cs="Arial"/>
        </w:rPr>
      </w:pPr>
      <w:r>
        <w:rPr>
          <w:rFonts w:cs="Arial"/>
        </w:rPr>
        <w:t>une liste contenant les points fonctionnels qui intersectent la zone d’éligibilité est affichée</w:t>
      </w:r>
    </w:p>
    <w:p w:rsidR="00940C06" w:rsidRDefault="00940C06" w:rsidP="00940C06">
      <w:pPr>
        <w:pStyle w:val="Paragraphedeliste"/>
        <w:numPr>
          <w:ilvl w:val="2"/>
          <w:numId w:val="26"/>
        </w:numPr>
        <w:spacing w:before="0" w:after="0"/>
        <w:jc w:val="left"/>
        <w:rPr>
          <w:rFonts w:cs="Arial"/>
          <w:i/>
        </w:rPr>
      </w:pPr>
      <w:r>
        <w:rPr>
          <w:rFonts w:cs="Arial"/>
        </w:rPr>
        <w:t xml:space="preserve">un message d’information sur la transmission des PF est affiché dans le widget indiquant que </w:t>
      </w:r>
      <w:r w:rsidRPr="00806A88">
        <w:rPr>
          <w:rFonts w:cs="Arial"/>
          <w:i/>
        </w:rPr>
        <w:t>« Les PM/PA situés dans cette zone seront transmis vers IPON, s’ils respectent les critères d’extraction »</w:t>
      </w:r>
    </w:p>
    <w:p w:rsidR="00940C06" w:rsidRDefault="00940C06" w:rsidP="00940C06">
      <w:pPr>
        <w:pStyle w:val="Paragraphedeliste"/>
        <w:numPr>
          <w:ilvl w:val="2"/>
          <w:numId w:val="26"/>
        </w:numPr>
        <w:spacing w:before="0" w:after="0"/>
        <w:jc w:val="left"/>
        <w:rPr>
          <w:rFonts w:cs="Arial"/>
        </w:rPr>
      </w:pPr>
      <w:r>
        <w:rPr>
          <w:rFonts w:cs="Arial"/>
        </w:rPr>
        <w:t>l</w:t>
      </w:r>
      <w:r w:rsidRPr="00806A88">
        <w:rPr>
          <w:rFonts w:cs="Arial"/>
        </w:rPr>
        <w:t xml:space="preserve">e </w:t>
      </w:r>
      <w:r>
        <w:rPr>
          <w:rFonts w:cs="Arial"/>
        </w:rPr>
        <w:t>bouton « Extraire » devient actif.</w:t>
      </w:r>
    </w:p>
    <w:p w:rsidR="00940C06" w:rsidRDefault="00237576" w:rsidP="00940C06">
      <w:pPr>
        <w:spacing w:before="0" w:after="0"/>
        <w:ind w:left="705"/>
        <w:jc w:val="center"/>
        <w:rPr>
          <w:rFonts w:cs="Arial"/>
        </w:rPr>
      </w:pPr>
      <w:r>
        <w:rPr>
          <w:rFonts w:cs="Arial"/>
          <w:noProof/>
        </w:rPr>
        <w:drawing>
          <wp:inline distT="0" distB="0" distL="0" distR="0">
            <wp:extent cx="3552825" cy="2276644"/>
            <wp:effectExtent l="19050" t="0" r="9525" b="0"/>
            <wp:docPr id="721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552825" cy="2276644"/>
                    </a:xfrm>
                    <a:prstGeom prst="rect">
                      <a:avLst/>
                    </a:prstGeom>
                  </pic:spPr>
                </pic:pic>
              </a:graphicData>
            </a:graphic>
          </wp:inline>
        </w:drawing>
      </w:r>
    </w:p>
    <w:p w:rsidR="00940C06" w:rsidRPr="00BF2567" w:rsidRDefault="00940C06" w:rsidP="00940C06">
      <w:pPr>
        <w:pStyle w:val="Paragraphedeliste"/>
        <w:numPr>
          <w:ilvl w:val="1"/>
          <w:numId w:val="143"/>
        </w:numPr>
        <w:spacing w:before="0" w:after="0"/>
        <w:jc w:val="left"/>
        <w:rPr>
          <w:rFonts w:cs="Arial"/>
        </w:rPr>
      </w:pPr>
      <w:r w:rsidRPr="00BF2567">
        <w:rPr>
          <w:rFonts w:cs="Arial"/>
        </w:rPr>
        <w:t>sinon :</w:t>
      </w:r>
      <w:r w:rsidRPr="00BF2567">
        <w:rPr>
          <w:rFonts w:cs="Arial"/>
          <w:i/>
        </w:rPr>
        <w:t xml:space="preserve"> </w:t>
      </w:r>
    </w:p>
    <w:p w:rsidR="00940C06" w:rsidRPr="00BF2567" w:rsidRDefault="00940C06" w:rsidP="00940C06">
      <w:pPr>
        <w:pStyle w:val="Paragraphedeliste"/>
        <w:numPr>
          <w:ilvl w:val="2"/>
          <w:numId w:val="143"/>
        </w:numPr>
        <w:spacing w:before="0" w:after="0"/>
        <w:jc w:val="left"/>
        <w:rPr>
          <w:rFonts w:cs="Arial"/>
        </w:rPr>
      </w:pPr>
      <w:r w:rsidRPr="00BF2567">
        <w:rPr>
          <w:rFonts w:cs="Arial"/>
        </w:rPr>
        <w:t>Une pop up d’information avec le message suivant apparaît : « </w:t>
      </w:r>
      <w:r w:rsidRPr="00BF2567">
        <w:rPr>
          <w:rFonts w:cs="Arial"/>
          <w:b/>
        </w:rPr>
        <w:t>La zone sélect</w:t>
      </w:r>
      <w:r>
        <w:rPr>
          <w:rFonts w:cs="Arial"/>
          <w:b/>
        </w:rPr>
        <w:t>ionnée ne contient pas de point</w:t>
      </w:r>
      <w:r w:rsidRPr="00BF2567">
        <w:rPr>
          <w:rFonts w:cs="Arial"/>
          <w:b/>
        </w:rPr>
        <w:t xml:space="preserve"> fonctionnel correspondant au</w:t>
      </w:r>
      <w:r>
        <w:rPr>
          <w:rFonts w:cs="Arial"/>
          <w:b/>
        </w:rPr>
        <w:t>x</w:t>
      </w:r>
      <w:r w:rsidRPr="00BF2567">
        <w:rPr>
          <w:rFonts w:cs="Arial"/>
          <w:b/>
        </w:rPr>
        <w:t xml:space="preserve"> type</w:t>
      </w:r>
      <w:r>
        <w:rPr>
          <w:rFonts w:cs="Arial"/>
          <w:b/>
        </w:rPr>
        <w:t>s</w:t>
      </w:r>
      <w:r w:rsidRPr="00BF2567">
        <w:rPr>
          <w:rFonts w:cs="Arial"/>
          <w:b/>
        </w:rPr>
        <w:t xml:space="preserve"> transmis à IPON</w:t>
      </w:r>
      <w:r w:rsidRPr="00BF2567">
        <w:rPr>
          <w:rFonts w:cs="Arial"/>
        </w:rPr>
        <w:t xml:space="preserve"> ». Le clic sur le bouton « OK » entraîne la réinitialisation du widget </w:t>
      </w:r>
      <w:r w:rsidR="00EB5235">
        <w:rPr>
          <w:rFonts w:cs="Arial"/>
        </w:rPr>
        <w:t xml:space="preserve">(cf. </w:t>
      </w:r>
      <w:hyperlink w:anchor="_Etat_initial_du" w:history="1">
        <w:r w:rsidR="003E25DA" w:rsidRPr="00F9483B">
          <w:rPr>
            <w:rStyle w:val="Lienhypertexte"/>
            <w:rFonts w:cs="Arial"/>
          </w:rPr>
          <w:t>Etat initial du widget</w:t>
        </w:r>
      </w:hyperlink>
      <w:r w:rsidR="00EB5235">
        <w:rPr>
          <w:rFonts w:cs="Arial"/>
        </w:rPr>
        <w:t>)</w:t>
      </w:r>
    </w:p>
    <w:p w:rsidR="00940C06" w:rsidRDefault="00940C06" w:rsidP="00940C06">
      <w:pPr>
        <w:spacing w:before="0" w:after="0"/>
        <w:ind w:left="705"/>
        <w:jc w:val="left"/>
        <w:rPr>
          <w:rFonts w:cs="Arial"/>
        </w:rPr>
      </w:pPr>
    </w:p>
    <w:p w:rsidR="00940C06" w:rsidRDefault="00940C06" w:rsidP="00940C06">
      <w:pPr>
        <w:spacing w:before="0" w:after="0"/>
        <w:ind w:left="705"/>
        <w:jc w:val="left"/>
        <w:rPr>
          <w:rFonts w:cs="Arial"/>
        </w:rPr>
      </w:pPr>
    </w:p>
    <w:p w:rsidR="00940C06" w:rsidRDefault="00940C06" w:rsidP="00940C06">
      <w:pPr>
        <w:spacing w:before="0" w:after="0"/>
        <w:ind w:left="705"/>
        <w:jc w:val="left"/>
        <w:rPr>
          <w:rFonts w:cs="Arial"/>
        </w:rPr>
      </w:pPr>
      <w:r>
        <w:rPr>
          <w:rFonts w:cs="Arial"/>
        </w:rPr>
        <w:t xml:space="preserve">Le clic sur le bouton « Annuler » entraîne : </w:t>
      </w:r>
    </w:p>
    <w:p w:rsidR="00940C06" w:rsidRPr="00AF47CD" w:rsidRDefault="00940C06" w:rsidP="00940C06">
      <w:pPr>
        <w:pStyle w:val="Paragraphedeliste"/>
        <w:numPr>
          <w:ilvl w:val="0"/>
          <w:numId w:val="26"/>
        </w:numPr>
        <w:spacing w:before="0" w:after="0"/>
        <w:jc w:val="left"/>
        <w:rPr>
          <w:rFonts w:cs="Arial"/>
        </w:rPr>
      </w:pPr>
      <w:r w:rsidRPr="00AF47CD">
        <w:rPr>
          <w:rFonts w:cs="Arial"/>
        </w:rPr>
        <w:t xml:space="preserve">la réinitialisation du widget </w:t>
      </w:r>
      <w:r w:rsidR="00EB5235">
        <w:rPr>
          <w:rFonts w:cs="Arial"/>
        </w:rPr>
        <w:t xml:space="preserve">(cf. </w:t>
      </w:r>
      <w:hyperlink w:anchor="_Etat_initial_du" w:history="1">
        <w:r w:rsidR="003E25DA" w:rsidRPr="00F9483B">
          <w:rPr>
            <w:rStyle w:val="Lienhypertexte"/>
            <w:rFonts w:cs="Arial"/>
          </w:rPr>
          <w:t>Etat initial du widget</w:t>
        </w:r>
      </w:hyperlink>
    </w:p>
    <w:p w:rsidR="00940C06" w:rsidRPr="00636985" w:rsidRDefault="00940C06" w:rsidP="00940C06">
      <w:pPr>
        <w:pStyle w:val="Paragraphedeliste"/>
        <w:spacing w:before="0" w:after="0"/>
        <w:ind w:left="1065"/>
        <w:jc w:val="left"/>
        <w:rPr>
          <w:rFonts w:cs="Arial"/>
        </w:rPr>
      </w:pPr>
    </w:p>
    <w:p w:rsidR="00940C06" w:rsidRDefault="00940C06" w:rsidP="00940C06">
      <w:pPr>
        <w:spacing w:before="0" w:after="0"/>
        <w:ind w:left="705"/>
        <w:jc w:val="left"/>
        <w:rPr>
          <w:rFonts w:cs="Arial"/>
        </w:rPr>
      </w:pPr>
    </w:p>
    <w:p w:rsidR="00940C06" w:rsidRDefault="00940C06" w:rsidP="00940C06">
      <w:pPr>
        <w:spacing w:before="0" w:after="0"/>
        <w:ind w:left="705"/>
        <w:jc w:val="left"/>
        <w:rPr>
          <w:rFonts w:cs="Arial"/>
        </w:rPr>
      </w:pPr>
      <w:r>
        <w:rPr>
          <w:rFonts w:cs="Arial"/>
        </w:rPr>
        <w:t xml:space="preserve">Le clic sur le bouton « Extraire »  entraîne : </w:t>
      </w:r>
    </w:p>
    <w:p w:rsidR="00940C06" w:rsidRDefault="00940C06" w:rsidP="00940C06">
      <w:pPr>
        <w:pStyle w:val="Paragraphedeliste"/>
        <w:numPr>
          <w:ilvl w:val="0"/>
          <w:numId w:val="26"/>
        </w:numPr>
        <w:spacing w:before="0" w:after="0"/>
        <w:jc w:val="left"/>
        <w:rPr>
          <w:rFonts w:cs="Arial"/>
        </w:rPr>
      </w:pPr>
      <w:r w:rsidRPr="00636985">
        <w:rPr>
          <w:rFonts w:cs="Arial"/>
        </w:rPr>
        <w:lastRenderedPageBreak/>
        <w:t xml:space="preserve"> la modification </w:t>
      </w:r>
      <w:r>
        <w:rPr>
          <w:rFonts w:cs="Arial"/>
        </w:rPr>
        <w:t xml:space="preserve">du </w:t>
      </w:r>
      <w:hyperlink w:anchor="_Champ_forcage" w:history="1">
        <w:r w:rsidR="003E25DA" w:rsidRPr="003E25DA">
          <w:rPr>
            <w:rStyle w:val="Lienhypertexte"/>
            <w:rFonts w:cs="Arial"/>
          </w:rPr>
          <w:t>Champ forcage</w:t>
        </w:r>
      </w:hyperlink>
      <w:r>
        <w:rPr>
          <w:rFonts w:cs="Arial"/>
        </w:rPr>
        <w:t xml:space="preserve"> </w:t>
      </w:r>
      <w:r w:rsidRPr="00636985">
        <w:rPr>
          <w:rFonts w:cs="Arial"/>
        </w:rPr>
        <w:t>à la valeur « F » pour tous les points fonctionnels listés dans l’IHM.</w:t>
      </w:r>
    </w:p>
    <w:p w:rsidR="00940C06" w:rsidRPr="00D25EF4" w:rsidRDefault="00940C06" w:rsidP="00940C06">
      <w:pPr>
        <w:pStyle w:val="Paragraphedeliste"/>
        <w:numPr>
          <w:ilvl w:val="0"/>
          <w:numId w:val="26"/>
        </w:numPr>
        <w:spacing w:before="0" w:after="0"/>
        <w:jc w:val="left"/>
        <w:rPr>
          <w:rFonts w:cs="Arial"/>
        </w:rPr>
      </w:pPr>
      <w:r>
        <w:rPr>
          <w:rFonts w:cs="Arial"/>
        </w:rPr>
        <w:t xml:space="preserve">la modification du champ </w:t>
      </w:r>
      <w:r w:rsidRPr="009A4777">
        <w:rPr>
          <w:rFonts w:cs="Arial"/>
          <w:b/>
          <w:i/>
        </w:rPr>
        <w:t>geofibre.ftth_pf.auteur</w:t>
      </w:r>
      <w:r>
        <w:rPr>
          <w:rFonts w:cs="Arial"/>
          <w:i/>
        </w:rPr>
        <w:t xml:space="preserve"> </w:t>
      </w:r>
      <w:r>
        <w:rPr>
          <w:rFonts w:cs="Arial"/>
        </w:rPr>
        <w:t>avec la valeur correspondant au code alliance de l’utilisateur à l’origine du forçage.</w:t>
      </w:r>
    </w:p>
    <w:p w:rsidR="00940C06" w:rsidRPr="00AF47CD" w:rsidRDefault="00940C06" w:rsidP="00940C06">
      <w:pPr>
        <w:pStyle w:val="Paragraphedeliste"/>
        <w:numPr>
          <w:ilvl w:val="0"/>
          <w:numId w:val="26"/>
        </w:numPr>
        <w:spacing w:before="0" w:after="0"/>
        <w:jc w:val="left"/>
        <w:rPr>
          <w:rFonts w:cs="Arial"/>
        </w:rPr>
      </w:pPr>
      <w:r w:rsidRPr="00AF47CD">
        <w:rPr>
          <w:rFonts w:cs="Arial"/>
        </w:rPr>
        <w:t xml:space="preserve">la réinitialisation du widget. </w:t>
      </w:r>
      <w:r w:rsidR="00EB5235">
        <w:rPr>
          <w:rFonts w:cs="Arial"/>
        </w:rPr>
        <w:t xml:space="preserve">(cf. </w:t>
      </w:r>
      <w:hyperlink w:anchor="_Etat_initial_du" w:history="1">
        <w:r w:rsidR="003E25DA" w:rsidRPr="00F9483B">
          <w:rPr>
            <w:rStyle w:val="Lienhypertexte"/>
            <w:rFonts w:cs="Arial"/>
          </w:rPr>
          <w:t>Etat initial du widget</w:t>
        </w:r>
      </w:hyperlink>
      <w:r w:rsidR="00EB5235">
        <w:rPr>
          <w:rFonts w:cs="Arial"/>
        </w:rPr>
        <w:t>)</w:t>
      </w:r>
    </w:p>
    <w:p w:rsidR="00940C06" w:rsidRDefault="00940C06" w:rsidP="00940C06">
      <w:pPr>
        <w:spacing w:before="0" w:after="0"/>
        <w:ind w:left="705"/>
        <w:jc w:val="left"/>
        <w:rPr>
          <w:rFonts w:cs="Arial"/>
          <w:i/>
        </w:rPr>
      </w:pPr>
    </w:p>
    <w:p w:rsidR="003007F0" w:rsidRDefault="00940C06">
      <w:pPr>
        <w:pStyle w:val="Titre4"/>
      </w:pPr>
      <w:bookmarkStart w:id="452" w:name="_Etat_initial_du"/>
      <w:bookmarkStart w:id="453" w:name="_Ref408582006"/>
      <w:bookmarkStart w:id="454" w:name="_Toc426723561"/>
      <w:bookmarkEnd w:id="452"/>
      <w:r>
        <w:t>Etat initial du widget</w:t>
      </w:r>
      <w:bookmarkEnd w:id="453"/>
      <w:bookmarkEnd w:id="454"/>
    </w:p>
    <w:p w:rsidR="00940C06" w:rsidRDefault="00940C06" w:rsidP="00940C06">
      <w:pPr>
        <w:spacing w:before="0" w:after="0"/>
        <w:jc w:val="left"/>
        <w:rPr>
          <w:rFonts w:cs="Arial"/>
        </w:rPr>
      </w:pPr>
      <w:r>
        <w:rPr>
          <w:rFonts w:cs="Arial"/>
        </w:rPr>
        <w:t xml:space="preserve">A l’état initial, le widget est configuré de la manière suivante : </w:t>
      </w:r>
    </w:p>
    <w:p w:rsidR="00940C06" w:rsidRDefault="00940C06" w:rsidP="00940C06">
      <w:pPr>
        <w:pStyle w:val="Paragraphedeliste"/>
        <w:numPr>
          <w:ilvl w:val="0"/>
          <w:numId w:val="26"/>
        </w:numPr>
        <w:spacing w:before="0" w:after="0"/>
        <w:jc w:val="left"/>
        <w:rPr>
          <w:rFonts w:cs="Arial"/>
        </w:rPr>
      </w:pPr>
      <w:r>
        <w:rPr>
          <w:rFonts w:cs="Arial"/>
        </w:rPr>
        <w:t>Bouton « Sélectionner une zone » disponible</w:t>
      </w:r>
    </w:p>
    <w:p w:rsidR="00940C06" w:rsidRPr="00636985" w:rsidRDefault="00940C06" w:rsidP="00940C06">
      <w:pPr>
        <w:pStyle w:val="Paragraphedeliste"/>
        <w:numPr>
          <w:ilvl w:val="0"/>
          <w:numId w:val="26"/>
        </w:numPr>
        <w:spacing w:before="0" w:after="0"/>
        <w:jc w:val="left"/>
        <w:rPr>
          <w:rFonts w:cs="Arial"/>
        </w:rPr>
      </w:pPr>
      <w:r>
        <w:rPr>
          <w:rFonts w:cs="Arial"/>
        </w:rPr>
        <w:t>Bouton « Annuler » disponible</w:t>
      </w:r>
    </w:p>
    <w:p w:rsidR="00940C06" w:rsidRDefault="00940C06" w:rsidP="00940C06">
      <w:pPr>
        <w:pStyle w:val="Paragraphedeliste"/>
        <w:spacing w:before="0" w:after="0"/>
        <w:ind w:left="1065"/>
        <w:jc w:val="left"/>
        <w:rPr>
          <w:rFonts w:cs="Arial"/>
        </w:rPr>
      </w:pPr>
    </w:p>
    <w:p w:rsidR="00940C06" w:rsidRDefault="00940C06" w:rsidP="00940C06">
      <w:pPr>
        <w:pStyle w:val="Paragraphedeliste"/>
        <w:numPr>
          <w:ilvl w:val="0"/>
          <w:numId w:val="26"/>
        </w:numPr>
        <w:spacing w:before="0" w:after="0"/>
        <w:jc w:val="left"/>
        <w:rPr>
          <w:rFonts w:cs="Arial"/>
        </w:rPr>
      </w:pPr>
      <w:r>
        <w:rPr>
          <w:rFonts w:cs="Arial"/>
        </w:rPr>
        <w:t>Bouton « Extraire » non-disponible</w:t>
      </w:r>
    </w:p>
    <w:p w:rsidR="00940C06" w:rsidRDefault="00940C06" w:rsidP="00940C06">
      <w:pPr>
        <w:pStyle w:val="Paragraphedeliste"/>
        <w:spacing w:before="0" w:after="0"/>
        <w:ind w:left="1065"/>
        <w:jc w:val="left"/>
        <w:rPr>
          <w:rFonts w:cs="Arial"/>
        </w:rPr>
      </w:pPr>
    </w:p>
    <w:p w:rsidR="00940C06" w:rsidRDefault="00940C06" w:rsidP="00940C06">
      <w:pPr>
        <w:pStyle w:val="Paragraphedeliste"/>
        <w:numPr>
          <w:ilvl w:val="0"/>
          <w:numId w:val="26"/>
        </w:numPr>
        <w:spacing w:before="0" w:after="0"/>
        <w:jc w:val="left"/>
        <w:rPr>
          <w:rFonts w:cs="Arial"/>
        </w:rPr>
      </w:pPr>
      <w:r>
        <w:rPr>
          <w:rFonts w:cs="Arial"/>
        </w:rPr>
        <w:t>Message « Veuillez sélectionner la zone en cliquant sur la carte » non visible</w:t>
      </w:r>
    </w:p>
    <w:p w:rsidR="00940C06" w:rsidRDefault="00940C06" w:rsidP="00940C06">
      <w:pPr>
        <w:pStyle w:val="Paragraphedeliste"/>
        <w:numPr>
          <w:ilvl w:val="0"/>
          <w:numId w:val="26"/>
        </w:numPr>
        <w:spacing w:before="0" w:after="0"/>
        <w:jc w:val="left"/>
        <w:rPr>
          <w:rFonts w:cs="Arial"/>
        </w:rPr>
      </w:pPr>
      <w:r>
        <w:rPr>
          <w:rFonts w:cs="Arial"/>
        </w:rPr>
        <w:t>Liste des points fonctionnels non visible</w:t>
      </w:r>
    </w:p>
    <w:p w:rsidR="00940C06" w:rsidRDefault="00940C06" w:rsidP="00940C06">
      <w:pPr>
        <w:pStyle w:val="Paragraphedeliste"/>
        <w:numPr>
          <w:ilvl w:val="0"/>
          <w:numId w:val="26"/>
        </w:numPr>
        <w:spacing w:before="0" w:after="0"/>
        <w:jc w:val="left"/>
        <w:rPr>
          <w:rFonts w:cs="Arial"/>
        </w:rPr>
      </w:pPr>
      <w:r>
        <w:rPr>
          <w:rFonts w:cs="Arial"/>
        </w:rPr>
        <w:t>Message d’information sur la transmission des PF non visible</w:t>
      </w:r>
    </w:p>
    <w:p w:rsidR="00940C06" w:rsidRDefault="00940C06" w:rsidP="00940C06">
      <w:pPr>
        <w:pStyle w:val="Paragraphedeliste"/>
        <w:numPr>
          <w:ilvl w:val="0"/>
          <w:numId w:val="26"/>
        </w:numPr>
        <w:spacing w:before="0" w:after="0"/>
        <w:jc w:val="left"/>
        <w:rPr>
          <w:rFonts w:cs="Arial"/>
        </w:rPr>
      </w:pPr>
      <w:r>
        <w:rPr>
          <w:rFonts w:cs="Arial"/>
        </w:rPr>
        <w:t>Message « Veuillez sélectionner la zone en cliquant sur la carte » non visible</w:t>
      </w:r>
    </w:p>
    <w:p w:rsidR="00940C06" w:rsidRDefault="00940C06" w:rsidP="00940C06">
      <w:pPr>
        <w:spacing w:before="0" w:after="0"/>
        <w:jc w:val="left"/>
        <w:rPr>
          <w:rFonts w:cs="Arial"/>
        </w:rPr>
      </w:pPr>
    </w:p>
    <w:p w:rsidR="00940C06" w:rsidRDefault="00237576" w:rsidP="00940C06">
      <w:pPr>
        <w:spacing w:before="0" w:after="0"/>
        <w:jc w:val="center"/>
        <w:rPr>
          <w:rFonts w:cs="Arial"/>
        </w:rPr>
      </w:pPr>
      <w:r>
        <w:rPr>
          <w:rFonts w:cs="Arial"/>
          <w:noProof/>
        </w:rPr>
        <w:drawing>
          <wp:inline distT="0" distB="0" distL="0" distR="0">
            <wp:extent cx="2743200" cy="1733433"/>
            <wp:effectExtent l="19050" t="0" r="0" b="0"/>
            <wp:docPr id="7212"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743200" cy="1733433"/>
                    </a:xfrm>
                    <a:prstGeom prst="rect">
                      <a:avLst/>
                    </a:prstGeom>
                  </pic:spPr>
                </pic:pic>
              </a:graphicData>
            </a:graphic>
          </wp:inline>
        </w:drawing>
      </w:r>
    </w:p>
    <w:p w:rsidR="003007F0" w:rsidRDefault="003007F0">
      <w:pPr>
        <w:rPr>
          <w:rFonts w:cs="Arial"/>
        </w:rPr>
      </w:pPr>
    </w:p>
    <w:p w:rsidR="003007F0" w:rsidRDefault="003007F0">
      <w:pPr>
        <w:rPr>
          <w:rFonts w:cs="Arial"/>
        </w:rPr>
      </w:pPr>
    </w:p>
    <w:p w:rsidR="003007F0" w:rsidRDefault="003007F0">
      <w:pPr>
        <w:rPr>
          <w:rFonts w:cs="Arial"/>
        </w:rPr>
      </w:pPr>
    </w:p>
    <w:p w:rsidR="00940C06" w:rsidRDefault="00940C06" w:rsidP="00940C06">
      <w:pPr>
        <w:pStyle w:val="Titre3"/>
        <w:rPr>
          <w:rFonts w:cs="Arial"/>
        </w:rPr>
      </w:pPr>
      <w:bookmarkStart w:id="455" w:name="_Toc426723562"/>
      <w:r>
        <w:rPr>
          <w:rFonts w:cs="Arial"/>
        </w:rPr>
        <w:t>Dossier OPGC</w:t>
      </w:r>
      <w:bookmarkEnd w:id="455"/>
    </w:p>
    <w:p w:rsidR="00940C06" w:rsidRDefault="00940C06" w:rsidP="00940C06"/>
    <w:p w:rsidR="00940C06" w:rsidRDefault="00940C06" w:rsidP="00940C06">
      <w:pPr>
        <w:rPr>
          <w:rFonts w:cs="Arial"/>
        </w:rPr>
      </w:pPr>
      <w:r w:rsidRPr="00382E5B">
        <w:rPr>
          <w:rFonts w:cs="Arial"/>
        </w:rPr>
        <w:t xml:space="preserve">Présent dans le menu « Export de données », le widget « Dossier OPGC » </w:t>
      </w:r>
      <w:r w:rsidRPr="00AC7876">
        <w:rPr>
          <w:rFonts w:cs="Arial"/>
        </w:rPr>
        <w:t xml:space="preserve">donne l’accès aux 3 exports suivants : </w:t>
      </w:r>
    </w:p>
    <w:p w:rsidR="00940C06" w:rsidRDefault="0085789F" w:rsidP="00940C06">
      <w:pPr>
        <w:pStyle w:val="Paragraphedeliste"/>
        <w:numPr>
          <w:ilvl w:val="0"/>
          <w:numId w:val="26"/>
        </w:numPr>
      </w:pPr>
      <w:r>
        <w:fldChar w:fldCharType="begin"/>
      </w:r>
      <w:r w:rsidR="00EB5235">
        <w:instrText xml:space="preserve"> REF _Ref408582104 \h </w:instrText>
      </w:r>
      <w:r>
        <w:fldChar w:fldCharType="separate"/>
      </w:r>
      <w:r w:rsidR="00675435">
        <w:t>Cartographie Base Arrière de PM</w:t>
      </w:r>
      <w:r>
        <w:fldChar w:fldCharType="end"/>
      </w:r>
    </w:p>
    <w:p w:rsidR="00EB5235" w:rsidRDefault="0085789F" w:rsidP="00940C06">
      <w:pPr>
        <w:pStyle w:val="Paragraphedeliste"/>
        <w:numPr>
          <w:ilvl w:val="0"/>
          <w:numId w:val="26"/>
        </w:numPr>
      </w:pPr>
      <w:r>
        <w:fldChar w:fldCharType="begin"/>
      </w:r>
      <w:r w:rsidR="00EB5235">
        <w:instrText xml:space="preserve"> REF _Ref408582120 \h </w:instrText>
      </w:r>
      <w:r>
        <w:fldChar w:fldCharType="separate"/>
      </w:r>
      <w:r w:rsidR="00675435" w:rsidRPr="001D749C">
        <w:t>Annexe C3a</w:t>
      </w:r>
      <w:r>
        <w:fldChar w:fldCharType="end"/>
      </w:r>
    </w:p>
    <w:p w:rsidR="00940C06" w:rsidRDefault="00940C06" w:rsidP="00940C06">
      <w:pPr>
        <w:pStyle w:val="Paragraphedeliste"/>
        <w:numPr>
          <w:ilvl w:val="0"/>
          <w:numId w:val="26"/>
        </w:numPr>
      </w:pPr>
      <w:r>
        <w:rPr>
          <w:rFonts w:cs="Arial"/>
        </w:rPr>
        <w:t>Cartographie Base Arrière de PM</w:t>
      </w:r>
    </w:p>
    <w:p w:rsidR="00940C06" w:rsidRDefault="00940C06" w:rsidP="00940C06"/>
    <w:p w:rsidR="00940C06" w:rsidRDefault="00237576" w:rsidP="00940C06">
      <w:pPr>
        <w:jc w:val="center"/>
      </w:pPr>
      <w:r>
        <w:rPr>
          <w:noProof/>
        </w:rPr>
        <w:drawing>
          <wp:inline distT="0" distB="0" distL="0" distR="0">
            <wp:extent cx="5248275" cy="1390650"/>
            <wp:effectExtent l="19050" t="0" r="9525" b="0"/>
            <wp:docPr id="72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248275" cy="1390650"/>
                    </a:xfrm>
                    <a:prstGeom prst="rect">
                      <a:avLst/>
                    </a:prstGeom>
                    <a:noFill/>
                    <a:ln w="9525">
                      <a:noFill/>
                      <a:miter lim="800000"/>
                      <a:headEnd/>
                      <a:tailEnd/>
                    </a:ln>
                  </pic:spPr>
                </pic:pic>
              </a:graphicData>
            </a:graphic>
          </wp:inline>
        </w:drawing>
      </w:r>
    </w:p>
    <w:p w:rsidR="00940C06" w:rsidRDefault="00940C06" w:rsidP="00940C06"/>
    <w:p w:rsidR="00940C06" w:rsidRDefault="00940C06" w:rsidP="00940C06">
      <w:pPr>
        <w:rPr>
          <w:rFonts w:cs="Arial"/>
        </w:rPr>
      </w:pPr>
      <w:r>
        <w:t>Par défaut, l</w:t>
      </w:r>
      <w:r w:rsidRPr="00EB5235">
        <w:rPr>
          <w:rFonts w:cs="Arial"/>
        </w:rPr>
        <w:t>e widget s’ouvre sur l’export «</w:t>
      </w:r>
      <w:r>
        <w:t> </w:t>
      </w:r>
      <w:r w:rsidRPr="00AC7876">
        <w:rPr>
          <w:rFonts w:cs="Arial"/>
        </w:rPr>
        <w:t>Cartographie commande d’accès / Fin de Travaux</w:t>
      </w:r>
      <w:r>
        <w:rPr>
          <w:rFonts w:cs="Arial"/>
        </w:rPr>
        <w:t> »</w:t>
      </w:r>
    </w:p>
    <w:p w:rsidR="00940C06" w:rsidRDefault="00237576" w:rsidP="00940C06">
      <w:pPr>
        <w:jc w:val="center"/>
      </w:pPr>
      <w:r>
        <w:rPr>
          <w:noProof/>
        </w:rPr>
        <w:drawing>
          <wp:inline distT="0" distB="0" distL="0" distR="0">
            <wp:extent cx="5381625" cy="676275"/>
            <wp:effectExtent l="19050" t="0" r="9525" b="0"/>
            <wp:docPr id="72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381625" cy="676275"/>
                    </a:xfrm>
                    <a:prstGeom prst="rect">
                      <a:avLst/>
                    </a:prstGeom>
                    <a:noFill/>
                    <a:ln w="9525">
                      <a:noFill/>
                      <a:miter lim="800000"/>
                      <a:headEnd/>
                      <a:tailEnd/>
                    </a:ln>
                  </pic:spPr>
                </pic:pic>
              </a:graphicData>
            </a:graphic>
          </wp:inline>
        </w:drawing>
      </w:r>
    </w:p>
    <w:p w:rsidR="00940C06" w:rsidRDefault="00940C06" w:rsidP="00940C06"/>
    <w:p w:rsidR="00940C06" w:rsidRDefault="00940C06" w:rsidP="00940C06"/>
    <w:p w:rsidR="00940C06" w:rsidRDefault="00940C06" w:rsidP="00940C06">
      <w:pPr>
        <w:pStyle w:val="Titre4"/>
      </w:pPr>
      <w:bookmarkStart w:id="456" w:name="_Toc426723563"/>
      <w:r>
        <w:t>Cartographie commande d’accès / Fin de travaux</w:t>
      </w:r>
      <w:r w:rsidR="00AD7FD8">
        <w:t xml:space="preserve"> (Annexe D8)</w:t>
      </w:r>
      <w:bookmarkEnd w:id="456"/>
    </w:p>
    <w:p w:rsidR="00940C06" w:rsidRPr="00AF47CD" w:rsidRDefault="00940C06" w:rsidP="00940C06">
      <w:pPr>
        <w:spacing w:before="0" w:after="0"/>
        <w:jc w:val="left"/>
        <w:rPr>
          <w:rFonts w:cs="Arial"/>
        </w:rPr>
      </w:pPr>
      <w:r w:rsidRPr="00A01E99">
        <w:rPr>
          <w:rFonts w:cs="Arial"/>
        </w:rPr>
        <w:t xml:space="preserve">A l’ouverture, le widget est configuré dans son état initial (cf. </w:t>
      </w:r>
      <w:r w:rsidR="0085789F">
        <w:rPr>
          <w:rFonts w:cs="Arial"/>
        </w:rPr>
        <w:fldChar w:fldCharType="begin"/>
      </w:r>
      <w:r w:rsidR="00EB5235">
        <w:rPr>
          <w:rFonts w:cs="Arial"/>
        </w:rPr>
        <w:instrText xml:space="preserve"> REF _Ref408583014 \h </w:instrText>
      </w:r>
      <w:r w:rsidR="0085789F">
        <w:rPr>
          <w:rFonts w:cs="Arial"/>
        </w:rPr>
      </w:r>
      <w:r w:rsidR="0085789F">
        <w:rPr>
          <w:rFonts w:cs="Arial"/>
        </w:rPr>
        <w:fldChar w:fldCharType="separate"/>
      </w:r>
      <w:r w:rsidR="00675435" w:rsidRPr="00DE341A">
        <w:t>Etat initial du widget</w:t>
      </w:r>
      <w:r w:rsidR="0085789F">
        <w:rPr>
          <w:rFonts w:cs="Arial"/>
        </w:rPr>
        <w:fldChar w:fldCharType="end"/>
      </w:r>
      <w:r w:rsidRPr="00A01E99">
        <w:rPr>
          <w:rFonts w:cs="Arial"/>
        </w:rPr>
        <w:t>).</w:t>
      </w:r>
    </w:p>
    <w:p w:rsidR="00940C06" w:rsidRDefault="00940C06" w:rsidP="00940C06">
      <w:pPr>
        <w:pStyle w:val="Titre5"/>
      </w:pPr>
      <w:r>
        <w:t>Comportement général</w:t>
      </w:r>
    </w:p>
    <w:p w:rsidR="00940C06" w:rsidRDefault="00940C06" w:rsidP="00940C06">
      <w:pPr>
        <w:spacing w:before="0" w:after="0"/>
        <w:jc w:val="left"/>
        <w:rPr>
          <w:rFonts w:cs="Arial"/>
        </w:rPr>
      </w:pPr>
      <w:r>
        <w:rPr>
          <w:rFonts w:cs="Arial"/>
        </w:rPr>
        <w:t xml:space="preserve">Les données sont extraites sur 2 critères : </w:t>
      </w:r>
    </w:p>
    <w:p w:rsidR="00940C06" w:rsidRPr="00940C06" w:rsidRDefault="00940C06" w:rsidP="00940C06">
      <w:pPr>
        <w:pStyle w:val="Paragraphedeliste"/>
        <w:numPr>
          <w:ilvl w:val="0"/>
          <w:numId w:val="26"/>
        </w:numPr>
        <w:spacing w:before="0" w:after="0"/>
        <w:jc w:val="left"/>
        <w:rPr>
          <w:rFonts w:cs="Arial"/>
        </w:rPr>
      </w:pPr>
      <w:r w:rsidRPr="00940C06">
        <w:rPr>
          <w:rFonts w:cs="Arial"/>
        </w:rPr>
        <w:t>L’association au projet sélectionné (</w:t>
      </w:r>
      <w:r w:rsidRPr="00940C06">
        <w:rPr>
          <w:rFonts w:cs="Arial"/>
          <w:b/>
        </w:rPr>
        <w:t>extractionCodeProjet</w:t>
      </w:r>
      <w:r w:rsidRPr="00940C06">
        <w:rPr>
          <w:rFonts w:cs="Arial"/>
        </w:rPr>
        <w:t>)</w:t>
      </w:r>
    </w:p>
    <w:p w:rsidR="00940C06" w:rsidRPr="00940C06" w:rsidRDefault="00DE341A" w:rsidP="00940C06">
      <w:pPr>
        <w:pStyle w:val="Paragraphedeliste"/>
        <w:numPr>
          <w:ilvl w:val="0"/>
          <w:numId w:val="26"/>
        </w:numPr>
        <w:spacing w:before="0" w:after="0"/>
        <w:jc w:val="left"/>
        <w:rPr>
          <w:rFonts w:cs="Arial"/>
        </w:rPr>
      </w:pPr>
      <w:r w:rsidRPr="00DE341A">
        <w:rPr>
          <w:rFonts w:cs="Arial"/>
        </w:rPr>
        <w:t>L’intersection spatiale avec une ou toutes les communes qui intersectent le projet (</w:t>
      </w:r>
      <w:r w:rsidRPr="00DE341A">
        <w:rPr>
          <w:rFonts w:cs="Arial"/>
          <w:b/>
        </w:rPr>
        <w:t>extractionCodeCommune</w:t>
      </w:r>
      <w:r w:rsidRPr="00DE341A">
        <w:rPr>
          <w:rFonts w:cs="Arial"/>
        </w:rPr>
        <w:t>)</w:t>
      </w:r>
    </w:p>
    <w:p w:rsidR="00940C06" w:rsidRPr="00940C06" w:rsidRDefault="00940C06" w:rsidP="00940C06">
      <w:pPr>
        <w:spacing w:before="0" w:after="0"/>
        <w:jc w:val="left"/>
        <w:rPr>
          <w:rFonts w:cs="Arial"/>
        </w:rPr>
      </w:pPr>
    </w:p>
    <w:p w:rsidR="00940C06" w:rsidRPr="00940C06" w:rsidRDefault="00940C06" w:rsidP="00940C06">
      <w:pPr>
        <w:spacing w:before="0" w:after="0"/>
        <w:jc w:val="left"/>
        <w:rPr>
          <w:rFonts w:cs="Arial"/>
        </w:rPr>
      </w:pPr>
      <w:r w:rsidRPr="00940C06">
        <w:rPr>
          <w:rFonts w:cs="Arial"/>
        </w:rPr>
        <w:t xml:space="preserve">La valorisation de la variable </w:t>
      </w:r>
      <w:r w:rsidRPr="00940C06">
        <w:rPr>
          <w:rFonts w:cs="Arial"/>
          <w:b/>
        </w:rPr>
        <w:t xml:space="preserve">extractionCodeProjet </w:t>
      </w:r>
      <w:r w:rsidRPr="00940C06">
        <w:rPr>
          <w:rFonts w:cs="Arial"/>
        </w:rPr>
        <w:t xml:space="preserve">s’effectue lorsque l’utilisateur sélectionne un projet soit : </w:t>
      </w: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Par recherche attributaire dans la table </w:t>
      </w:r>
      <w:r w:rsidRPr="00940C06">
        <w:rPr>
          <w:rFonts w:cs="Arial"/>
          <w:i/>
        </w:rPr>
        <w:t>geofibre.ftth_projet (cf. champ d’auto-complétion</w:t>
      </w:r>
      <w:r w:rsidR="00EB5235">
        <w:rPr>
          <w:rFonts w:cs="Arial"/>
          <w:i/>
        </w:rPr>
        <w:t xml:space="preserve"> </w:t>
      </w:r>
      <w:fldSimple w:instr=" REF _Ref408583051 \h  \* MERGEFORMAT ">
        <w:r w:rsidR="00675435" w:rsidRPr="00675435">
          <w:rPr>
            <w:b/>
          </w:rPr>
          <w:t>Code projet</w:t>
        </w:r>
      </w:fldSimple>
      <w:r w:rsidR="00DE341A" w:rsidRPr="00DE341A">
        <w:rPr>
          <w:rFonts w:cs="Arial"/>
          <w:i/>
        </w:rPr>
        <w:t>)</w:t>
      </w:r>
    </w:p>
    <w:p w:rsidR="00940C06" w:rsidRPr="00940C06" w:rsidRDefault="00DE341A" w:rsidP="00940C06">
      <w:pPr>
        <w:pStyle w:val="Paragraphedeliste"/>
        <w:numPr>
          <w:ilvl w:val="0"/>
          <w:numId w:val="26"/>
        </w:numPr>
        <w:spacing w:before="0" w:after="0"/>
        <w:jc w:val="left"/>
        <w:rPr>
          <w:rFonts w:cs="Arial"/>
        </w:rPr>
      </w:pPr>
      <w:r w:rsidRPr="00DE341A">
        <w:rPr>
          <w:rFonts w:cs="Arial"/>
        </w:rPr>
        <w:t xml:space="preserve">Par sélection sur la carte </w:t>
      </w:r>
    </w:p>
    <w:p w:rsidR="00940C06" w:rsidRPr="00940C06" w:rsidRDefault="00940C06" w:rsidP="00940C06">
      <w:pPr>
        <w:spacing w:before="0" w:after="0"/>
        <w:jc w:val="center"/>
        <w:rPr>
          <w:rFonts w:cs="Arial"/>
        </w:rPr>
      </w:pPr>
    </w:p>
    <w:p w:rsidR="00940C06" w:rsidRPr="00940C06" w:rsidRDefault="00940C06" w:rsidP="00940C06">
      <w:pPr>
        <w:spacing w:before="0" w:after="0"/>
        <w:jc w:val="left"/>
        <w:rPr>
          <w:rFonts w:cs="Arial"/>
        </w:rPr>
      </w:pPr>
      <w:r w:rsidRPr="00940C06">
        <w:rPr>
          <w:rFonts w:cs="Arial"/>
        </w:rPr>
        <w:t xml:space="preserve">Après le clic sur la carte, plusieurs cas de figures : </w:t>
      </w: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la sélection ne remonte aucun projet : </w:t>
      </w:r>
    </w:p>
    <w:p w:rsidR="00940C06" w:rsidRPr="00940C06" w:rsidRDefault="00940C06" w:rsidP="00940C06">
      <w:pPr>
        <w:pStyle w:val="Paragraphedeliste"/>
        <w:numPr>
          <w:ilvl w:val="1"/>
          <w:numId w:val="26"/>
        </w:numPr>
        <w:spacing w:before="0" w:after="0"/>
        <w:jc w:val="left"/>
        <w:rPr>
          <w:rFonts w:cs="Arial"/>
        </w:rPr>
      </w:pPr>
      <w:r w:rsidRPr="00940C06">
        <w:rPr>
          <w:rFonts w:cs="Arial"/>
        </w:rPr>
        <w:t>le mode de sélection reste actif jusqu’à la sélection d’un projet ou le clic sur le bouton « Annuler » </w:t>
      </w:r>
    </w:p>
    <w:p w:rsidR="00940C06" w:rsidRPr="00940C06" w:rsidRDefault="00940C06" w:rsidP="00940C06">
      <w:pPr>
        <w:spacing w:before="0" w:after="0"/>
        <w:jc w:val="left"/>
        <w:rPr>
          <w:rFonts w:cs="Arial"/>
        </w:rPr>
      </w:pP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la sélection remonte plusieurs projets : </w:t>
      </w:r>
    </w:p>
    <w:p w:rsidR="00940C06" w:rsidRPr="00940C06" w:rsidRDefault="00940C06" w:rsidP="00940C06">
      <w:pPr>
        <w:pStyle w:val="Paragraphedeliste"/>
        <w:numPr>
          <w:ilvl w:val="1"/>
          <w:numId w:val="26"/>
        </w:numPr>
        <w:spacing w:before="0" w:after="0"/>
        <w:jc w:val="left"/>
        <w:rPr>
          <w:rFonts w:cs="Arial"/>
        </w:rPr>
      </w:pPr>
      <w:r w:rsidRPr="00940C06">
        <w:rPr>
          <w:rFonts w:cs="Arial"/>
        </w:rPr>
        <w:t>une fenêtre de choix s’affiche :</w:t>
      </w:r>
    </w:p>
    <w:p w:rsidR="00940C06" w:rsidRPr="00940C06" w:rsidRDefault="00237576" w:rsidP="00940C06">
      <w:pPr>
        <w:pStyle w:val="Paragraphedeliste"/>
        <w:spacing w:before="0" w:after="0"/>
        <w:ind w:left="1785"/>
        <w:jc w:val="left"/>
        <w:rPr>
          <w:rFonts w:cs="Arial"/>
        </w:rPr>
      </w:pPr>
      <w:r>
        <w:rPr>
          <w:rFonts w:cs="Arial"/>
          <w:noProof/>
        </w:rPr>
        <w:drawing>
          <wp:inline distT="0" distB="0" distL="0" distR="0">
            <wp:extent cx="3295650" cy="1343025"/>
            <wp:effectExtent l="19050" t="0" r="0" b="0"/>
            <wp:docPr id="721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3295650" cy="1343025"/>
                    </a:xfrm>
                    <a:prstGeom prst="rect">
                      <a:avLst/>
                    </a:prstGeom>
                    <a:noFill/>
                    <a:ln w="9525">
                      <a:noFill/>
                      <a:miter lim="800000"/>
                      <a:headEnd/>
                      <a:tailEnd/>
                    </a:ln>
                  </pic:spPr>
                </pic:pic>
              </a:graphicData>
            </a:graphic>
          </wp:inline>
        </w:drawing>
      </w:r>
    </w:p>
    <w:p w:rsidR="00940C06" w:rsidRPr="00940C06" w:rsidRDefault="00940C06" w:rsidP="00940C06">
      <w:pPr>
        <w:pStyle w:val="Paragraphedeliste"/>
        <w:spacing w:before="0" w:after="0"/>
        <w:ind w:left="1785"/>
        <w:jc w:val="left"/>
        <w:rPr>
          <w:rFonts w:cs="Arial"/>
        </w:rPr>
      </w:pPr>
    </w:p>
    <w:p w:rsidR="00940C06" w:rsidRPr="00940C06" w:rsidRDefault="00940C06" w:rsidP="00940C06">
      <w:pPr>
        <w:pStyle w:val="Paragraphedeliste"/>
        <w:numPr>
          <w:ilvl w:val="1"/>
          <w:numId w:val="26"/>
        </w:numPr>
        <w:spacing w:before="0" w:after="0"/>
        <w:jc w:val="left"/>
        <w:rPr>
          <w:rFonts w:cs="Arial"/>
        </w:rPr>
      </w:pPr>
      <w:r w:rsidRPr="00940C06">
        <w:rPr>
          <w:rFonts w:cs="Arial"/>
        </w:rPr>
        <w:t xml:space="preserve">Une fois le projet sélectionné par l’utilisateur, </w:t>
      </w:r>
      <w:r w:rsidRPr="00940C06">
        <w:rPr>
          <w:rFonts w:cs="Arial"/>
          <w:b/>
        </w:rPr>
        <w:t xml:space="preserve">extractionCodeProjet </w:t>
      </w:r>
      <w:r w:rsidRPr="00940C06">
        <w:rPr>
          <w:rFonts w:cs="Arial"/>
        </w:rPr>
        <w:t>correspond au code du projet</w:t>
      </w:r>
    </w:p>
    <w:p w:rsidR="00940C06" w:rsidRPr="00940C06" w:rsidRDefault="00940C06" w:rsidP="00940C06">
      <w:pPr>
        <w:spacing w:before="0" w:after="0"/>
        <w:jc w:val="center"/>
        <w:rPr>
          <w:rFonts w:cs="Arial"/>
        </w:rPr>
      </w:pPr>
    </w:p>
    <w:p w:rsidR="00940C06" w:rsidRPr="00940C06" w:rsidRDefault="00940C06" w:rsidP="00940C06">
      <w:pPr>
        <w:pStyle w:val="Paragraphedeliste"/>
        <w:numPr>
          <w:ilvl w:val="0"/>
          <w:numId w:val="26"/>
        </w:numPr>
        <w:spacing w:before="0" w:after="0"/>
        <w:jc w:val="left"/>
        <w:rPr>
          <w:rFonts w:cs="Arial"/>
        </w:rPr>
      </w:pPr>
      <w:r w:rsidRPr="00940C06">
        <w:rPr>
          <w:rFonts w:cs="Arial"/>
        </w:rPr>
        <w:t>la sélection ne remonte qu’un seul projet :</w:t>
      </w:r>
    </w:p>
    <w:p w:rsidR="00940C06" w:rsidRPr="00940C06" w:rsidRDefault="00940C06" w:rsidP="00940C06">
      <w:pPr>
        <w:pStyle w:val="Paragraphedeliste"/>
        <w:numPr>
          <w:ilvl w:val="1"/>
          <w:numId w:val="26"/>
        </w:numPr>
        <w:spacing w:before="0" w:after="0"/>
        <w:jc w:val="left"/>
        <w:rPr>
          <w:rFonts w:cs="Arial"/>
        </w:rPr>
      </w:pPr>
      <w:r w:rsidRPr="00940C06">
        <w:rPr>
          <w:rFonts w:cs="Arial"/>
        </w:rPr>
        <w:t>il est alors sélectionné</w:t>
      </w:r>
    </w:p>
    <w:p w:rsidR="00940C06" w:rsidRPr="00940C06" w:rsidRDefault="00940C06" w:rsidP="00940C06">
      <w:pPr>
        <w:pStyle w:val="Paragraphedeliste"/>
        <w:numPr>
          <w:ilvl w:val="1"/>
          <w:numId w:val="26"/>
        </w:numPr>
        <w:spacing w:before="0" w:after="0"/>
        <w:jc w:val="left"/>
        <w:rPr>
          <w:rFonts w:cs="Arial"/>
        </w:rPr>
      </w:pPr>
      <w:r w:rsidRPr="00940C06">
        <w:rPr>
          <w:rFonts w:cs="Arial"/>
          <w:b/>
        </w:rPr>
        <w:t xml:space="preserve">extractionCodeProjet </w:t>
      </w:r>
      <w:r w:rsidRPr="00940C06">
        <w:rPr>
          <w:rFonts w:cs="Arial"/>
        </w:rPr>
        <w:t>est valorisé avec le code du projet.</w:t>
      </w:r>
    </w:p>
    <w:p w:rsidR="00940C06" w:rsidRPr="00940C06" w:rsidRDefault="00940C06" w:rsidP="00940C06">
      <w:pPr>
        <w:pStyle w:val="Paragraphedeliste"/>
        <w:spacing w:before="0" w:after="0"/>
        <w:ind w:left="1065"/>
        <w:jc w:val="left"/>
        <w:rPr>
          <w:rFonts w:cs="Arial"/>
        </w:rPr>
      </w:pPr>
    </w:p>
    <w:p w:rsidR="00940C06" w:rsidRPr="00940C06" w:rsidRDefault="00940C06" w:rsidP="00940C06">
      <w:pPr>
        <w:spacing w:before="0" w:after="0"/>
        <w:ind w:left="705"/>
        <w:jc w:val="left"/>
        <w:rPr>
          <w:rFonts w:cs="Arial"/>
        </w:rPr>
      </w:pPr>
    </w:p>
    <w:p w:rsidR="00940C06" w:rsidRPr="00940C06" w:rsidRDefault="00DE341A" w:rsidP="00940C06">
      <w:pPr>
        <w:spacing w:before="0" w:after="0"/>
        <w:jc w:val="left"/>
        <w:rPr>
          <w:rFonts w:cs="Arial"/>
        </w:rPr>
      </w:pPr>
      <w:r w:rsidRPr="00DE341A">
        <w:rPr>
          <w:rFonts w:cs="Arial"/>
        </w:rPr>
        <w:t xml:space="preserve">Lorsque le projet est sélectionné, une recherche spatiale est lancée afin de trouver les communes de la table </w:t>
      </w:r>
      <w:r w:rsidRPr="00DE341A">
        <w:rPr>
          <w:rFonts w:cs="Arial"/>
          <w:i/>
        </w:rPr>
        <w:t>geofibre.car_geroutecommune</w:t>
      </w:r>
      <w:r w:rsidRPr="00DE341A">
        <w:rPr>
          <w:rFonts w:cs="Arial"/>
        </w:rPr>
        <w:t xml:space="preserve"> intersectant le contour du projet.</w:t>
      </w:r>
    </w:p>
    <w:p w:rsidR="00940C06" w:rsidRPr="00940C06" w:rsidRDefault="00940C06" w:rsidP="00940C06">
      <w:pPr>
        <w:spacing w:before="0" w:after="0"/>
        <w:jc w:val="left"/>
        <w:rPr>
          <w:rFonts w:cs="Arial"/>
        </w:rPr>
      </w:pPr>
    </w:p>
    <w:p w:rsidR="00940C06" w:rsidRPr="00940C06" w:rsidRDefault="00DE341A" w:rsidP="00940C06">
      <w:pPr>
        <w:spacing w:before="0" w:after="0"/>
        <w:jc w:val="left"/>
        <w:rPr>
          <w:rFonts w:cs="Arial"/>
        </w:rPr>
      </w:pPr>
      <w:r w:rsidRPr="00DE341A">
        <w:rPr>
          <w:rFonts w:cs="Arial"/>
        </w:rPr>
        <w:t>Plusieurs cas de figures :</w:t>
      </w:r>
    </w:p>
    <w:p w:rsidR="00940C06" w:rsidRPr="00940C06" w:rsidRDefault="00DE341A" w:rsidP="00940C06">
      <w:pPr>
        <w:pStyle w:val="Paragraphedeliste"/>
        <w:numPr>
          <w:ilvl w:val="0"/>
          <w:numId w:val="26"/>
        </w:numPr>
        <w:spacing w:before="0" w:after="0"/>
        <w:jc w:val="left"/>
        <w:rPr>
          <w:rFonts w:cs="Arial"/>
        </w:rPr>
      </w:pPr>
      <w:r w:rsidRPr="00DE341A">
        <w:rPr>
          <w:rFonts w:cs="Arial"/>
        </w:rPr>
        <w:t xml:space="preserve">le projet est à cheval sur plusieurs communes : </w:t>
      </w:r>
    </w:p>
    <w:p w:rsidR="00940C06" w:rsidRPr="00940C06" w:rsidRDefault="00DE341A" w:rsidP="00940C06">
      <w:pPr>
        <w:pStyle w:val="Paragraphedeliste"/>
        <w:numPr>
          <w:ilvl w:val="1"/>
          <w:numId w:val="26"/>
        </w:numPr>
        <w:spacing w:before="0" w:after="0"/>
        <w:jc w:val="left"/>
        <w:rPr>
          <w:rFonts w:cs="Arial"/>
        </w:rPr>
      </w:pPr>
      <w:r w:rsidRPr="00DE341A">
        <w:rPr>
          <w:rFonts w:cs="Arial"/>
        </w:rPr>
        <w:t xml:space="preserve">une fenêtre de choix s’affiche demandant à l’utilisateur sur quelle commune porte l’extraction. </w:t>
      </w:r>
    </w:p>
    <w:p w:rsidR="00940C06" w:rsidRPr="00940C06" w:rsidRDefault="00237576" w:rsidP="00940C06">
      <w:pPr>
        <w:pStyle w:val="Paragraphedeliste"/>
        <w:spacing w:before="0" w:after="0"/>
        <w:ind w:left="1065"/>
        <w:jc w:val="center"/>
        <w:rPr>
          <w:rFonts w:cs="Arial"/>
        </w:rPr>
      </w:pPr>
      <w:r>
        <w:rPr>
          <w:rFonts w:cs="Arial"/>
          <w:noProof/>
        </w:rPr>
        <w:lastRenderedPageBreak/>
        <w:drawing>
          <wp:inline distT="0" distB="0" distL="0" distR="0">
            <wp:extent cx="2663825" cy="2520315"/>
            <wp:effectExtent l="19050" t="0" r="3175" b="0"/>
            <wp:docPr id="72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663825" cy="2520315"/>
                    </a:xfrm>
                    <a:prstGeom prst="rect">
                      <a:avLst/>
                    </a:prstGeom>
                    <a:noFill/>
                    <a:ln w="9525">
                      <a:noFill/>
                      <a:miter lim="800000"/>
                      <a:headEnd/>
                      <a:tailEnd/>
                    </a:ln>
                  </pic:spPr>
                </pic:pic>
              </a:graphicData>
            </a:graphic>
          </wp:inline>
        </w:drawing>
      </w:r>
    </w:p>
    <w:p w:rsidR="00940C06" w:rsidRPr="00940C06" w:rsidRDefault="00DE341A" w:rsidP="00940C06">
      <w:pPr>
        <w:pStyle w:val="Paragraphedeliste"/>
        <w:spacing w:before="0" w:after="0"/>
        <w:ind w:left="1416"/>
        <w:jc w:val="left"/>
        <w:rPr>
          <w:rFonts w:cs="Arial"/>
          <w:i/>
        </w:rPr>
      </w:pPr>
      <w:r w:rsidRPr="00DE341A">
        <w:rPr>
          <w:rFonts w:cs="Arial"/>
          <w:i/>
        </w:rPr>
        <w:t>Précision : Par défaut, la commune sélectionnée est celle correspondante au champ code_com du projet. Dans le cas où la correspondance n’est pas trouvée, c’est la 1</w:t>
      </w:r>
      <w:r w:rsidRPr="00DE341A">
        <w:rPr>
          <w:rFonts w:cs="Arial"/>
          <w:i/>
          <w:vertAlign w:val="superscript"/>
        </w:rPr>
        <w:t>ère</w:t>
      </w:r>
      <w:r w:rsidRPr="00DE341A">
        <w:rPr>
          <w:rFonts w:cs="Arial"/>
          <w:i/>
        </w:rPr>
        <w:t xml:space="preserve"> valeur de la liste qui est sélectionnée.</w:t>
      </w:r>
    </w:p>
    <w:p w:rsidR="00940C06" w:rsidRPr="00940C06" w:rsidRDefault="00940C06" w:rsidP="00940C06">
      <w:pPr>
        <w:pStyle w:val="Paragraphedeliste"/>
        <w:spacing w:before="0" w:after="0"/>
        <w:ind w:left="1416"/>
        <w:jc w:val="left"/>
        <w:rPr>
          <w:rFonts w:cs="Arial"/>
          <w:i/>
        </w:rPr>
      </w:pPr>
    </w:p>
    <w:p w:rsidR="00940C06" w:rsidRPr="00940C06" w:rsidRDefault="00DE341A" w:rsidP="00940C06">
      <w:pPr>
        <w:pStyle w:val="Paragraphedeliste"/>
        <w:numPr>
          <w:ilvl w:val="1"/>
          <w:numId w:val="26"/>
        </w:numPr>
        <w:spacing w:before="0" w:after="0"/>
        <w:jc w:val="left"/>
        <w:rPr>
          <w:rFonts w:cs="Arial"/>
          <w:i/>
        </w:rPr>
      </w:pPr>
      <w:r w:rsidRPr="00DE341A">
        <w:rPr>
          <w:rFonts w:cs="Arial"/>
        </w:rPr>
        <w:t xml:space="preserve">La variable </w:t>
      </w:r>
      <w:r w:rsidRPr="00DE341A">
        <w:rPr>
          <w:rFonts w:cs="Arial"/>
          <w:b/>
        </w:rPr>
        <w:t>extractionCodeCommune</w:t>
      </w:r>
      <w:r w:rsidRPr="00DE341A">
        <w:rPr>
          <w:rFonts w:cs="Arial"/>
        </w:rPr>
        <w:t xml:space="preserve"> est valorisée avec la valeur du champ code_com de la commune sélectionnée</w:t>
      </w:r>
    </w:p>
    <w:p w:rsidR="00940C06" w:rsidRPr="00940C06" w:rsidRDefault="00940C06" w:rsidP="00940C06">
      <w:pPr>
        <w:pStyle w:val="Paragraphedeliste"/>
        <w:spacing w:before="0" w:after="0"/>
        <w:ind w:left="1785"/>
        <w:jc w:val="left"/>
        <w:rPr>
          <w:rFonts w:cs="Arial"/>
        </w:rPr>
      </w:pPr>
    </w:p>
    <w:p w:rsidR="00940C06" w:rsidRPr="00940C06" w:rsidRDefault="00DE341A" w:rsidP="00940C06">
      <w:pPr>
        <w:spacing w:before="0" w:after="0"/>
        <w:ind w:left="1413"/>
        <w:jc w:val="left"/>
        <w:rPr>
          <w:rFonts w:cs="Arial"/>
          <w:i/>
        </w:rPr>
      </w:pPr>
      <w:r w:rsidRPr="00DE341A">
        <w:rPr>
          <w:rFonts w:cs="Arial"/>
          <w:i/>
        </w:rPr>
        <w:t xml:space="preserve">Précision : Si l’utilisateur sélectionne la valeur « Toutes les communes », </w:t>
      </w:r>
      <w:r w:rsidRPr="00DE341A">
        <w:rPr>
          <w:rFonts w:cs="Arial"/>
          <w:b/>
        </w:rPr>
        <w:t xml:space="preserve">extractionCodeCommune </w:t>
      </w:r>
      <w:r w:rsidRPr="00DE341A">
        <w:rPr>
          <w:rFonts w:cs="Arial"/>
        </w:rPr>
        <w:t>n’est pas valorisé.</w:t>
      </w:r>
    </w:p>
    <w:p w:rsidR="00940C06" w:rsidRPr="00940C06" w:rsidRDefault="00940C06" w:rsidP="00940C06">
      <w:pPr>
        <w:spacing w:before="0" w:after="0"/>
        <w:jc w:val="center"/>
        <w:rPr>
          <w:rFonts w:cs="Arial"/>
        </w:rPr>
      </w:pPr>
    </w:p>
    <w:p w:rsidR="00940C06" w:rsidRPr="00940C06" w:rsidRDefault="00DE341A" w:rsidP="00940C06">
      <w:pPr>
        <w:pStyle w:val="Paragraphedeliste"/>
        <w:numPr>
          <w:ilvl w:val="0"/>
          <w:numId w:val="26"/>
        </w:numPr>
        <w:spacing w:before="0" w:after="0"/>
        <w:jc w:val="left"/>
        <w:rPr>
          <w:rFonts w:cs="Arial"/>
        </w:rPr>
      </w:pPr>
      <w:r w:rsidRPr="00DE341A">
        <w:rPr>
          <w:rFonts w:cs="Arial"/>
        </w:rPr>
        <w:t xml:space="preserve">le projet est entièrement compris dans une commune : </w:t>
      </w:r>
    </w:p>
    <w:p w:rsidR="00940C06" w:rsidRPr="00940C06" w:rsidRDefault="00DE341A" w:rsidP="00940C06">
      <w:pPr>
        <w:pStyle w:val="Paragraphedeliste"/>
        <w:numPr>
          <w:ilvl w:val="1"/>
          <w:numId w:val="26"/>
        </w:numPr>
        <w:spacing w:before="0" w:after="0"/>
        <w:jc w:val="left"/>
        <w:rPr>
          <w:rFonts w:cs="Arial"/>
        </w:rPr>
      </w:pPr>
      <w:r w:rsidRPr="00DE341A">
        <w:rPr>
          <w:rFonts w:cs="Arial"/>
          <w:b/>
        </w:rPr>
        <w:t xml:space="preserve">extractionCodeCommune </w:t>
      </w:r>
      <w:r w:rsidRPr="00DE341A">
        <w:rPr>
          <w:rFonts w:cs="Arial"/>
        </w:rPr>
        <w:t>n’est pas valorisé.</w:t>
      </w:r>
    </w:p>
    <w:p w:rsidR="00940C06" w:rsidRPr="00940C06" w:rsidRDefault="00940C06" w:rsidP="00940C06">
      <w:pPr>
        <w:pStyle w:val="Paragraphedeliste"/>
        <w:spacing w:before="0" w:after="0"/>
        <w:ind w:left="1065"/>
        <w:jc w:val="left"/>
        <w:rPr>
          <w:rFonts w:cs="Arial"/>
        </w:rPr>
      </w:pPr>
    </w:p>
    <w:p w:rsidR="00940C06" w:rsidRPr="00940C06" w:rsidRDefault="00940C06" w:rsidP="00940C06">
      <w:pPr>
        <w:spacing w:before="0" w:after="0"/>
        <w:ind w:left="705"/>
        <w:jc w:val="left"/>
        <w:rPr>
          <w:rFonts w:cs="Arial"/>
        </w:rPr>
      </w:pPr>
    </w:p>
    <w:p w:rsidR="00940C06" w:rsidRPr="00940C06" w:rsidRDefault="00940C06" w:rsidP="00940C06">
      <w:pPr>
        <w:spacing w:before="0" w:after="0"/>
        <w:jc w:val="left"/>
        <w:rPr>
          <w:rFonts w:cs="Arial"/>
        </w:rPr>
      </w:pPr>
      <w:r w:rsidRPr="00940C06">
        <w:rPr>
          <w:rFonts w:cs="Arial"/>
        </w:rPr>
        <w:t xml:space="preserve">Une fois le projet sélectionné : </w:t>
      </w: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le champ « Commentaire » est visible et renseigné avec la valeur du champ </w:t>
      </w:r>
      <w:r w:rsidRPr="00940C06">
        <w:rPr>
          <w:rFonts w:cs="Arial"/>
          <w:i/>
        </w:rPr>
        <w:t xml:space="preserve">geofibre.ftth_projet.commentaire </w:t>
      </w:r>
      <w:r w:rsidRPr="00940C06">
        <w:rPr>
          <w:rFonts w:cs="Arial"/>
        </w:rPr>
        <w:t xml:space="preserve"> correspondant au projet.</w:t>
      </w: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le choix du système de projection utilisé pour l’extraction est disponible </w:t>
      </w:r>
    </w:p>
    <w:p w:rsidR="00940C06" w:rsidRPr="00940C06" w:rsidRDefault="00940C06" w:rsidP="00940C06">
      <w:pPr>
        <w:pStyle w:val="Paragraphedeliste"/>
        <w:numPr>
          <w:ilvl w:val="0"/>
          <w:numId w:val="26"/>
        </w:numPr>
        <w:spacing w:before="0" w:after="0"/>
        <w:jc w:val="left"/>
        <w:rPr>
          <w:rFonts w:cs="Arial"/>
        </w:rPr>
      </w:pPr>
      <w:r w:rsidRPr="00940C06">
        <w:rPr>
          <w:rFonts w:cs="Arial"/>
        </w:rPr>
        <w:t>le bouton « Extraire » est disponible</w:t>
      </w:r>
    </w:p>
    <w:p w:rsidR="00940C06" w:rsidRPr="00940C06" w:rsidRDefault="00940C06" w:rsidP="00940C06">
      <w:pPr>
        <w:spacing w:before="0" w:after="0"/>
        <w:jc w:val="left"/>
        <w:rPr>
          <w:rFonts w:cs="Arial"/>
        </w:rPr>
      </w:pPr>
    </w:p>
    <w:p w:rsidR="00940C06" w:rsidRPr="00940C06" w:rsidRDefault="00237576" w:rsidP="00940C06">
      <w:pPr>
        <w:spacing w:before="0" w:after="0"/>
        <w:jc w:val="center"/>
        <w:rPr>
          <w:rFonts w:cs="Arial"/>
        </w:rPr>
      </w:pPr>
      <w:r>
        <w:rPr>
          <w:rFonts w:cs="Arial"/>
          <w:noProof/>
        </w:rPr>
        <w:drawing>
          <wp:inline distT="0" distB="0" distL="0" distR="0">
            <wp:extent cx="3562350" cy="2130001"/>
            <wp:effectExtent l="19050" t="0" r="0" b="0"/>
            <wp:docPr id="721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3562350" cy="2130001"/>
                    </a:xfrm>
                    <a:prstGeom prst="rect">
                      <a:avLst/>
                    </a:prstGeom>
                    <a:noFill/>
                    <a:ln w="9525">
                      <a:noFill/>
                      <a:miter lim="800000"/>
                      <a:headEnd/>
                      <a:tailEnd/>
                    </a:ln>
                  </pic:spPr>
                </pic:pic>
              </a:graphicData>
            </a:graphic>
          </wp:inline>
        </w:drawing>
      </w:r>
    </w:p>
    <w:p w:rsidR="00940C06" w:rsidRPr="00940C06" w:rsidRDefault="00940C06" w:rsidP="00940C06">
      <w:pPr>
        <w:spacing w:before="0" w:after="0"/>
        <w:jc w:val="left"/>
        <w:rPr>
          <w:rFonts w:cs="Arial"/>
        </w:rPr>
      </w:pPr>
    </w:p>
    <w:p w:rsidR="00940C06" w:rsidRPr="00940C06" w:rsidRDefault="00940C06" w:rsidP="00940C06">
      <w:pPr>
        <w:spacing w:before="0" w:after="0"/>
        <w:jc w:val="left"/>
        <w:rPr>
          <w:rFonts w:cs="Arial"/>
        </w:rPr>
      </w:pPr>
    </w:p>
    <w:p w:rsidR="00940C06" w:rsidRPr="00940C06" w:rsidRDefault="00940C06" w:rsidP="00940C06">
      <w:pPr>
        <w:spacing w:before="0" w:after="0"/>
        <w:jc w:val="left"/>
        <w:rPr>
          <w:rFonts w:cs="Arial"/>
        </w:rPr>
      </w:pPr>
      <w:r w:rsidRPr="00940C06">
        <w:rPr>
          <w:rFonts w:cs="Arial"/>
        </w:rPr>
        <w:t xml:space="preserve">Le clic sur le bouton « Extraire »  entraîne : </w:t>
      </w:r>
    </w:p>
    <w:p w:rsidR="00940C06" w:rsidRPr="00940C06" w:rsidRDefault="00940C06" w:rsidP="00940C06">
      <w:pPr>
        <w:pStyle w:val="Paragraphedeliste"/>
        <w:numPr>
          <w:ilvl w:val="0"/>
          <w:numId w:val="26"/>
        </w:numPr>
        <w:spacing w:before="0" w:after="0"/>
        <w:jc w:val="left"/>
        <w:rPr>
          <w:rFonts w:cs="Arial"/>
        </w:rPr>
      </w:pPr>
      <w:r w:rsidRPr="00940C06">
        <w:rPr>
          <w:rFonts w:cs="Arial"/>
        </w:rPr>
        <w:t>l’envoi du traitement aux traitements différés.</w:t>
      </w:r>
    </w:p>
    <w:p w:rsidR="00940C06" w:rsidRPr="00940C06" w:rsidRDefault="00940C06" w:rsidP="00940C06">
      <w:pPr>
        <w:pStyle w:val="Paragraphedeliste"/>
        <w:numPr>
          <w:ilvl w:val="0"/>
          <w:numId w:val="26"/>
        </w:numPr>
        <w:spacing w:before="0" w:after="0"/>
        <w:jc w:val="left"/>
        <w:rPr>
          <w:rFonts w:cs="Arial"/>
        </w:rPr>
      </w:pPr>
      <w:r w:rsidRPr="00940C06">
        <w:rPr>
          <w:rFonts w:cs="Arial"/>
        </w:rPr>
        <w:t xml:space="preserve">la réinitialisation du widget. </w:t>
      </w:r>
      <w:r w:rsidR="00EB5235" w:rsidRPr="00A01E99">
        <w:rPr>
          <w:rFonts w:cs="Arial"/>
        </w:rPr>
        <w:t xml:space="preserve">(cf. </w:t>
      </w:r>
      <w:r w:rsidR="0085789F">
        <w:rPr>
          <w:rFonts w:cs="Arial"/>
        </w:rPr>
        <w:fldChar w:fldCharType="begin"/>
      </w:r>
      <w:r w:rsidR="00EB5235">
        <w:rPr>
          <w:rFonts w:cs="Arial"/>
        </w:rPr>
        <w:instrText xml:space="preserve"> REF _Ref408583014 \h </w:instrText>
      </w:r>
      <w:r w:rsidR="0085789F">
        <w:rPr>
          <w:rFonts w:cs="Arial"/>
        </w:rPr>
      </w:r>
      <w:r w:rsidR="0085789F">
        <w:rPr>
          <w:rFonts w:cs="Arial"/>
        </w:rPr>
        <w:fldChar w:fldCharType="separate"/>
      </w:r>
      <w:r w:rsidR="00675435" w:rsidRPr="00DE341A">
        <w:t>Etat initial du widget</w:t>
      </w:r>
      <w:r w:rsidR="0085789F">
        <w:rPr>
          <w:rFonts w:cs="Arial"/>
        </w:rPr>
        <w:fldChar w:fldCharType="end"/>
      </w:r>
      <w:r w:rsidR="00EB5235" w:rsidRPr="00A01E99">
        <w:rPr>
          <w:rFonts w:cs="Arial"/>
        </w:rPr>
        <w:t>)</w:t>
      </w:r>
    </w:p>
    <w:p w:rsidR="00940C06" w:rsidRPr="00940C06" w:rsidRDefault="00940C06" w:rsidP="00940C06">
      <w:pPr>
        <w:spacing w:before="0" w:after="0"/>
        <w:jc w:val="left"/>
        <w:rPr>
          <w:rFonts w:cs="Arial"/>
        </w:rPr>
      </w:pPr>
    </w:p>
    <w:p w:rsidR="00940C06" w:rsidRPr="00940C06" w:rsidRDefault="00DE341A" w:rsidP="00940C06">
      <w:pPr>
        <w:spacing w:before="0" w:after="0"/>
        <w:jc w:val="left"/>
        <w:rPr>
          <w:rFonts w:cs="Arial"/>
        </w:rPr>
      </w:pPr>
      <w:r w:rsidRPr="00DE341A">
        <w:rPr>
          <w:rFonts w:cs="Arial"/>
        </w:rPr>
        <w:t xml:space="preserve">Le clic sur le bouton « Annuler » entraîne : </w:t>
      </w:r>
    </w:p>
    <w:p w:rsidR="00940C06" w:rsidRPr="00940C06" w:rsidRDefault="00DE341A" w:rsidP="00940C06">
      <w:pPr>
        <w:pStyle w:val="Paragraphedeliste"/>
        <w:numPr>
          <w:ilvl w:val="0"/>
          <w:numId w:val="26"/>
        </w:numPr>
        <w:spacing w:before="0" w:after="0"/>
        <w:jc w:val="left"/>
        <w:rPr>
          <w:rFonts w:cs="Arial"/>
        </w:rPr>
      </w:pPr>
      <w:r w:rsidRPr="00DE341A">
        <w:rPr>
          <w:rFonts w:cs="Arial"/>
        </w:rPr>
        <w:t xml:space="preserve">la réinitialisation du widget </w:t>
      </w:r>
      <w:r w:rsidR="00EB5235" w:rsidRPr="00A01E99">
        <w:rPr>
          <w:rFonts w:cs="Arial"/>
        </w:rPr>
        <w:t xml:space="preserve">(cf. </w:t>
      </w:r>
      <w:r w:rsidR="0085789F">
        <w:rPr>
          <w:rFonts w:cs="Arial"/>
        </w:rPr>
        <w:fldChar w:fldCharType="begin"/>
      </w:r>
      <w:r w:rsidR="00EB5235">
        <w:rPr>
          <w:rFonts w:cs="Arial"/>
        </w:rPr>
        <w:instrText xml:space="preserve"> REF _Ref408583014 \h </w:instrText>
      </w:r>
      <w:r w:rsidR="0085789F">
        <w:rPr>
          <w:rFonts w:cs="Arial"/>
        </w:rPr>
      </w:r>
      <w:r w:rsidR="0085789F">
        <w:rPr>
          <w:rFonts w:cs="Arial"/>
        </w:rPr>
        <w:fldChar w:fldCharType="separate"/>
      </w:r>
      <w:r w:rsidR="00675435" w:rsidRPr="00DE341A">
        <w:t>Etat initial du widget</w:t>
      </w:r>
      <w:r w:rsidR="0085789F">
        <w:rPr>
          <w:rFonts w:cs="Arial"/>
        </w:rPr>
        <w:fldChar w:fldCharType="end"/>
      </w:r>
      <w:r w:rsidR="00EB5235" w:rsidRPr="00A01E99">
        <w:rPr>
          <w:rFonts w:cs="Arial"/>
        </w:rPr>
        <w:t>)</w:t>
      </w:r>
    </w:p>
    <w:p w:rsidR="00940C06" w:rsidRPr="00940C06" w:rsidRDefault="00940C06" w:rsidP="00940C06">
      <w:pPr>
        <w:spacing w:before="0" w:after="0"/>
        <w:jc w:val="left"/>
        <w:rPr>
          <w:rFonts w:cs="Arial"/>
        </w:rPr>
      </w:pPr>
    </w:p>
    <w:p w:rsidR="00940C06" w:rsidRPr="00940C06" w:rsidRDefault="00DE341A" w:rsidP="00940C06">
      <w:pPr>
        <w:pStyle w:val="Titre5"/>
      </w:pPr>
      <w:bookmarkStart w:id="457" w:name="_Ref408583014"/>
      <w:r w:rsidRPr="00DE341A">
        <w:lastRenderedPageBreak/>
        <w:t>Etat initial du widget</w:t>
      </w:r>
      <w:bookmarkEnd w:id="457"/>
    </w:p>
    <w:p w:rsidR="00940C06" w:rsidRPr="00940C06" w:rsidRDefault="00DE341A" w:rsidP="00940C06">
      <w:r w:rsidRPr="00DE341A">
        <w:t>Le référentiel de projection est par défaut le Lambert II étendu.</w:t>
      </w:r>
    </w:p>
    <w:p w:rsidR="00940C06" w:rsidRPr="00940C06" w:rsidRDefault="00940C06" w:rsidP="00940C06"/>
    <w:p w:rsidR="00940C06" w:rsidRPr="00940C06" w:rsidRDefault="00DE341A" w:rsidP="00940C06">
      <w:pPr>
        <w:spacing w:before="0" w:after="0"/>
        <w:jc w:val="left"/>
        <w:rPr>
          <w:rFonts w:cs="Arial"/>
        </w:rPr>
      </w:pPr>
      <w:r w:rsidRPr="00DE341A">
        <w:rPr>
          <w:rFonts w:cs="Arial"/>
        </w:rPr>
        <w:t xml:space="preserve">A l’état initial, le widget est configuré de la manière suivante : </w:t>
      </w:r>
    </w:p>
    <w:p w:rsidR="00940C06" w:rsidRPr="00940C06" w:rsidRDefault="00DE341A" w:rsidP="00940C06">
      <w:pPr>
        <w:pStyle w:val="Paragraphedeliste"/>
        <w:numPr>
          <w:ilvl w:val="0"/>
          <w:numId w:val="26"/>
        </w:numPr>
        <w:spacing w:before="0" w:after="0"/>
        <w:jc w:val="left"/>
        <w:rPr>
          <w:rFonts w:cs="Arial"/>
        </w:rPr>
      </w:pPr>
      <w:r w:rsidRPr="00DE341A">
        <w:rPr>
          <w:rFonts w:cs="Arial"/>
        </w:rPr>
        <w:t>Bouton « Sélectionner un projet » disponible</w:t>
      </w:r>
    </w:p>
    <w:p w:rsidR="00940C06" w:rsidRPr="00940C06" w:rsidRDefault="00DE341A" w:rsidP="00940C06">
      <w:pPr>
        <w:pStyle w:val="Paragraphedeliste"/>
        <w:numPr>
          <w:ilvl w:val="0"/>
          <w:numId w:val="26"/>
        </w:numPr>
        <w:spacing w:before="0" w:after="0"/>
        <w:jc w:val="left"/>
        <w:rPr>
          <w:rFonts w:cs="Arial"/>
        </w:rPr>
      </w:pPr>
      <w:r w:rsidRPr="00DE341A">
        <w:rPr>
          <w:rFonts w:cs="Arial"/>
        </w:rPr>
        <w:t>Champ d’auto-complétion « Commune/INSEE » disponible</w:t>
      </w:r>
    </w:p>
    <w:p w:rsidR="00940C06" w:rsidRPr="00940C06" w:rsidRDefault="00DE341A" w:rsidP="00940C06">
      <w:pPr>
        <w:pStyle w:val="Paragraphedeliste"/>
        <w:numPr>
          <w:ilvl w:val="0"/>
          <w:numId w:val="26"/>
        </w:numPr>
        <w:spacing w:before="0" w:after="0"/>
        <w:jc w:val="left"/>
        <w:rPr>
          <w:rFonts w:cs="Arial"/>
        </w:rPr>
      </w:pPr>
      <w:r w:rsidRPr="00DE341A">
        <w:rPr>
          <w:rFonts w:cs="Arial"/>
        </w:rPr>
        <w:t>Bouton « Annuler » disponible</w:t>
      </w:r>
    </w:p>
    <w:p w:rsidR="00940C06" w:rsidRPr="00940C06" w:rsidRDefault="00940C06" w:rsidP="00940C06">
      <w:pPr>
        <w:pStyle w:val="Paragraphedeliste"/>
        <w:spacing w:before="0" w:after="0"/>
        <w:ind w:left="1065"/>
        <w:jc w:val="left"/>
        <w:rPr>
          <w:rFonts w:cs="Arial"/>
        </w:rPr>
      </w:pPr>
    </w:p>
    <w:p w:rsidR="00940C06" w:rsidRPr="00940C06" w:rsidRDefault="00DE341A" w:rsidP="00940C06">
      <w:pPr>
        <w:pStyle w:val="Paragraphedeliste"/>
        <w:numPr>
          <w:ilvl w:val="0"/>
          <w:numId w:val="26"/>
        </w:numPr>
        <w:spacing w:before="0" w:after="0"/>
        <w:jc w:val="left"/>
        <w:rPr>
          <w:rFonts w:cs="Arial"/>
        </w:rPr>
      </w:pPr>
      <w:r w:rsidRPr="00DE341A">
        <w:rPr>
          <w:rFonts w:cs="Arial"/>
        </w:rPr>
        <w:t>Champ d’auto-complétion « Code projet » non-disponible</w:t>
      </w:r>
    </w:p>
    <w:p w:rsidR="00940C06" w:rsidRPr="00940C06" w:rsidRDefault="00DE341A" w:rsidP="00940C06">
      <w:pPr>
        <w:pStyle w:val="Paragraphedeliste"/>
        <w:numPr>
          <w:ilvl w:val="0"/>
          <w:numId w:val="26"/>
        </w:numPr>
        <w:spacing w:before="0" w:after="0"/>
        <w:jc w:val="left"/>
        <w:rPr>
          <w:rFonts w:cs="Arial"/>
        </w:rPr>
      </w:pPr>
      <w:r w:rsidRPr="00DE341A">
        <w:rPr>
          <w:rFonts w:cs="Arial"/>
        </w:rPr>
        <w:t>Choix du système de projection non-disponible</w:t>
      </w:r>
    </w:p>
    <w:p w:rsidR="00940C06" w:rsidRPr="00940C06" w:rsidRDefault="00DE341A" w:rsidP="00940C06">
      <w:pPr>
        <w:pStyle w:val="Paragraphedeliste"/>
        <w:numPr>
          <w:ilvl w:val="0"/>
          <w:numId w:val="26"/>
        </w:numPr>
        <w:spacing w:before="0" w:after="0"/>
        <w:jc w:val="left"/>
        <w:rPr>
          <w:rFonts w:cs="Arial"/>
        </w:rPr>
      </w:pPr>
      <w:r w:rsidRPr="00DE341A">
        <w:rPr>
          <w:rFonts w:cs="Arial"/>
        </w:rPr>
        <w:t>Bouton « Extraire » non-disponible</w:t>
      </w:r>
    </w:p>
    <w:p w:rsidR="00940C06" w:rsidRPr="00940C06" w:rsidRDefault="00940C06" w:rsidP="00940C06">
      <w:pPr>
        <w:pStyle w:val="Paragraphedeliste"/>
        <w:spacing w:before="0" w:after="0"/>
        <w:ind w:left="1065"/>
        <w:jc w:val="left"/>
        <w:rPr>
          <w:rFonts w:cs="Arial"/>
        </w:rPr>
      </w:pPr>
    </w:p>
    <w:p w:rsidR="00940C06" w:rsidRPr="00940C06" w:rsidRDefault="00DE341A" w:rsidP="00940C06">
      <w:pPr>
        <w:pStyle w:val="Paragraphedeliste"/>
        <w:numPr>
          <w:ilvl w:val="0"/>
          <w:numId w:val="26"/>
        </w:numPr>
        <w:spacing w:before="0" w:after="0"/>
        <w:jc w:val="left"/>
        <w:rPr>
          <w:rFonts w:cs="Arial"/>
        </w:rPr>
      </w:pPr>
      <w:r w:rsidRPr="00DE341A">
        <w:rPr>
          <w:rFonts w:cs="Arial"/>
        </w:rPr>
        <w:t>Champ « Commentaire » non visible</w:t>
      </w:r>
    </w:p>
    <w:p w:rsidR="00940C06" w:rsidRPr="00940C06" w:rsidRDefault="00940C06" w:rsidP="00940C06">
      <w:pPr>
        <w:spacing w:before="0" w:after="0"/>
        <w:jc w:val="left"/>
        <w:rPr>
          <w:rFonts w:cs="Arial"/>
        </w:rPr>
      </w:pPr>
    </w:p>
    <w:p w:rsidR="00940C06" w:rsidRPr="00940C06" w:rsidRDefault="00237576" w:rsidP="00940C06">
      <w:pPr>
        <w:spacing w:before="0" w:after="0"/>
        <w:jc w:val="center"/>
        <w:rPr>
          <w:rFonts w:cs="Arial"/>
        </w:rPr>
      </w:pPr>
      <w:r>
        <w:rPr>
          <w:rFonts w:cs="Arial"/>
          <w:noProof/>
        </w:rPr>
        <w:drawing>
          <wp:inline distT="0" distB="0" distL="0" distR="0">
            <wp:extent cx="2819400" cy="2438963"/>
            <wp:effectExtent l="19050" t="0" r="0" b="0"/>
            <wp:docPr id="72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2825264" cy="2444036"/>
                    </a:xfrm>
                    <a:prstGeom prst="rect">
                      <a:avLst/>
                    </a:prstGeom>
                    <a:noFill/>
                    <a:ln w="9525">
                      <a:noFill/>
                      <a:miter lim="800000"/>
                      <a:headEnd/>
                      <a:tailEnd/>
                    </a:ln>
                  </pic:spPr>
                </pic:pic>
              </a:graphicData>
            </a:graphic>
          </wp:inline>
        </w:drawing>
      </w:r>
    </w:p>
    <w:p w:rsidR="00940C06" w:rsidRPr="00940C06" w:rsidRDefault="00940C06" w:rsidP="00940C06"/>
    <w:p w:rsidR="00940C06" w:rsidRPr="00940C06" w:rsidRDefault="00940C06" w:rsidP="00940C06"/>
    <w:p w:rsidR="00940C06" w:rsidRPr="00940C06" w:rsidRDefault="00DE341A" w:rsidP="00940C06">
      <w:pPr>
        <w:pStyle w:val="Titre5"/>
      </w:pPr>
      <w:r w:rsidRPr="00DE341A">
        <w:t xml:space="preserve">Champs d’auto-complétion </w:t>
      </w:r>
    </w:p>
    <w:p w:rsidR="00940C06" w:rsidRPr="00940C06" w:rsidRDefault="00DE341A" w:rsidP="00940C06">
      <w:pPr>
        <w:pStyle w:val="Titre6"/>
      </w:pPr>
      <w:bookmarkStart w:id="458" w:name="_Ref408583094"/>
      <w:r w:rsidRPr="00DE341A">
        <w:t>Commune/INSEE</w:t>
      </w:r>
      <w:bookmarkEnd w:id="458"/>
      <w:r w:rsidRPr="00DE341A">
        <w:t xml:space="preserve"> </w:t>
      </w:r>
    </w:p>
    <w:p w:rsidR="00940C06" w:rsidRPr="00940C06" w:rsidRDefault="00DE341A" w:rsidP="00940C06">
      <w:r w:rsidRPr="00DE341A">
        <w:t xml:space="preserve">Champ de recherche auto-complétée basé sur la table </w:t>
      </w:r>
      <w:r w:rsidRPr="00DE341A">
        <w:rPr>
          <w:i/>
        </w:rPr>
        <w:t>geofibre.car_georoutecommune</w:t>
      </w:r>
      <w:r w:rsidRPr="00DE341A">
        <w:t>.</w:t>
      </w:r>
    </w:p>
    <w:p w:rsidR="00940C06" w:rsidRPr="00940C06" w:rsidRDefault="00DE341A" w:rsidP="00940C06">
      <w:r w:rsidRPr="00DE341A">
        <w:t>Les données de cette table sont pré-chargées 1 fois au lancement de l’application pour une utilisation plus rapide et pour limiter le nombre de connexion à la base de données.</w:t>
      </w:r>
    </w:p>
    <w:p w:rsidR="00940C06" w:rsidRPr="00940C06" w:rsidRDefault="00940C06" w:rsidP="00940C06"/>
    <w:p w:rsidR="00940C06" w:rsidRPr="00940C06" w:rsidRDefault="00237576" w:rsidP="00940C06">
      <w:pPr>
        <w:jc w:val="center"/>
      </w:pPr>
      <w:r>
        <w:rPr>
          <w:noProof/>
        </w:rPr>
        <w:drawing>
          <wp:inline distT="0" distB="0" distL="0" distR="0">
            <wp:extent cx="3200400" cy="1057275"/>
            <wp:effectExtent l="19050" t="0" r="0" b="0"/>
            <wp:docPr id="721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srcRect/>
                    <a:stretch>
                      <a:fillRect/>
                    </a:stretch>
                  </pic:blipFill>
                  <pic:spPr bwMode="auto">
                    <a:xfrm>
                      <a:off x="0" y="0"/>
                      <a:ext cx="3200400" cy="1057275"/>
                    </a:xfrm>
                    <a:prstGeom prst="rect">
                      <a:avLst/>
                    </a:prstGeom>
                    <a:noFill/>
                    <a:ln w="9525">
                      <a:noFill/>
                      <a:miter lim="800000"/>
                      <a:headEnd/>
                      <a:tailEnd/>
                    </a:ln>
                  </pic:spPr>
                </pic:pic>
              </a:graphicData>
            </a:graphic>
          </wp:inline>
        </w:drawing>
      </w:r>
    </w:p>
    <w:p w:rsidR="00940C06" w:rsidRPr="00940C06" w:rsidRDefault="00940C06" w:rsidP="00940C06"/>
    <w:p w:rsidR="00940C06" w:rsidRPr="00940C06" w:rsidRDefault="00DE341A" w:rsidP="00940C06">
      <w:r w:rsidRPr="00DE341A">
        <w:t xml:space="preserve">La recherche s’effectue : </w:t>
      </w:r>
    </w:p>
    <w:p w:rsidR="00940C06" w:rsidRPr="00940C06" w:rsidRDefault="00DE341A" w:rsidP="00940C06">
      <w:pPr>
        <w:pStyle w:val="Paragraphedeliste"/>
        <w:numPr>
          <w:ilvl w:val="0"/>
          <w:numId w:val="26"/>
        </w:numPr>
      </w:pPr>
      <w:r w:rsidRPr="00DE341A">
        <w:t>Soit par saisie du code INSEE (caractères alphanumériques)</w:t>
      </w:r>
    </w:p>
    <w:p w:rsidR="00940C06" w:rsidRPr="00940C06" w:rsidRDefault="00DE341A" w:rsidP="00940C06">
      <w:pPr>
        <w:pStyle w:val="Paragraphedeliste"/>
        <w:numPr>
          <w:ilvl w:val="0"/>
          <w:numId w:val="26"/>
        </w:numPr>
      </w:pPr>
      <w:r w:rsidRPr="00DE341A">
        <w:t>Soit par saisie du nom de la commune (caractères alphanumériques)</w:t>
      </w:r>
    </w:p>
    <w:p w:rsidR="00940C06" w:rsidRPr="00940C06" w:rsidRDefault="00940C06" w:rsidP="00940C06"/>
    <w:p w:rsidR="00940C06" w:rsidRPr="00940C06" w:rsidRDefault="00DE341A" w:rsidP="00940C06">
      <w:r w:rsidRPr="00DE341A">
        <w:t>La recherche commence à partir du 3</w:t>
      </w:r>
      <w:r w:rsidRPr="00DE341A">
        <w:rPr>
          <w:vertAlign w:val="superscript"/>
        </w:rPr>
        <w:t>ème</w:t>
      </w:r>
      <w:r w:rsidRPr="00DE341A">
        <w:t xml:space="preserve"> caractère saisie. </w:t>
      </w:r>
    </w:p>
    <w:p w:rsidR="00940C06" w:rsidRPr="00940C06" w:rsidRDefault="00DE341A" w:rsidP="00940C06">
      <w:r w:rsidRPr="00DE341A">
        <w:t>Les communes qui répondent aux caractères saisis sont affichées sous forme de liste.</w:t>
      </w:r>
    </w:p>
    <w:p w:rsidR="00940C06" w:rsidRPr="00940C06" w:rsidRDefault="00DE341A" w:rsidP="00940C06">
      <w:r w:rsidRPr="00DE341A">
        <w:t xml:space="preserve">La commune est sélectionnée par clic dans liste. </w:t>
      </w:r>
    </w:p>
    <w:p w:rsidR="00940C06" w:rsidRPr="00940C06" w:rsidRDefault="00940C06" w:rsidP="00940C06"/>
    <w:p w:rsidR="00940C06" w:rsidRPr="00940C06" w:rsidRDefault="00DE341A" w:rsidP="00940C06">
      <w:pPr>
        <w:pStyle w:val="Titre6"/>
      </w:pPr>
      <w:bookmarkStart w:id="459" w:name="_Ref408583051"/>
      <w:r w:rsidRPr="00DE341A">
        <w:lastRenderedPageBreak/>
        <w:t>Code projet</w:t>
      </w:r>
      <w:bookmarkEnd w:id="459"/>
      <w:r w:rsidRPr="00DE341A">
        <w:t xml:space="preserve"> </w:t>
      </w:r>
    </w:p>
    <w:p w:rsidR="00940C06" w:rsidRPr="00940C06" w:rsidRDefault="00DE341A" w:rsidP="00940C06">
      <w:r w:rsidRPr="00DE341A">
        <w:t xml:space="preserve">Champ de recherche auto-complétée basé sur la table </w:t>
      </w:r>
      <w:r w:rsidRPr="00DE341A">
        <w:rPr>
          <w:i/>
        </w:rPr>
        <w:t>geofibre.ftth_projet</w:t>
      </w:r>
      <w:r w:rsidRPr="00DE341A">
        <w:t xml:space="preserve"> et associé au champ d’auto-complétion </w:t>
      </w:r>
      <w:fldSimple w:instr=" REF _Ref408583094 \h  \* MERGEFORMAT ">
        <w:r w:rsidR="00675435" w:rsidRPr="00675435">
          <w:rPr>
            <w:b/>
          </w:rPr>
          <w:t>Commune/INSEE</w:t>
        </w:r>
      </w:fldSimple>
      <w:r w:rsidR="00885B3E">
        <w:t>.</w:t>
      </w:r>
    </w:p>
    <w:p w:rsidR="00940C06" w:rsidRPr="00940C06" w:rsidRDefault="00940C06" w:rsidP="00940C06"/>
    <w:p w:rsidR="00940C06" w:rsidRPr="00940C06" w:rsidRDefault="00237576" w:rsidP="00940C06">
      <w:pPr>
        <w:jc w:val="center"/>
      </w:pPr>
      <w:r>
        <w:rPr>
          <w:noProof/>
        </w:rPr>
        <w:drawing>
          <wp:inline distT="0" distB="0" distL="0" distR="0">
            <wp:extent cx="3114675" cy="1314450"/>
            <wp:effectExtent l="19050" t="0" r="9525" b="0"/>
            <wp:docPr id="722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srcRect/>
                    <a:stretch>
                      <a:fillRect/>
                    </a:stretch>
                  </pic:blipFill>
                  <pic:spPr bwMode="auto">
                    <a:xfrm>
                      <a:off x="0" y="0"/>
                      <a:ext cx="3114675" cy="1314450"/>
                    </a:xfrm>
                    <a:prstGeom prst="rect">
                      <a:avLst/>
                    </a:prstGeom>
                    <a:noFill/>
                    <a:ln w="9525">
                      <a:noFill/>
                      <a:miter lim="800000"/>
                      <a:headEnd/>
                      <a:tailEnd/>
                    </a:ln>
                  </pic:spPr>
                </pic:pic>
              </a:graphicData>
            </a:graphic>
          </wp:inline>
        </w:drawing>
      </w:r>
    </w:p>
    <w:p w:rsidR="00940C06" w:rsidRPr="00940C06" w:rsidRDefault="00940C06" w:rsidP="00940C06"/>
    <w:p w:rsidR="00940C06" w:rsidRPr="00940C06" w:rsidRDefault="00DE341A" w:rsidP="00940C06">
      <w:r w:rsidRPr="00DE341A">
        <w:t>Ce champ est accessible uniquement lorsqu’une commune est sélectionnée dans le champ Commune/INSEE.</w:t>
      </w:r>
    </w:p>
    <w:p w:rsidR="00940C06" w:rsidRPr="00940C06" w:rsidRDefault="00DE341A" w:rsidP="00940C06">
      <w:r w:rsidRPr="00DE341A">
        <w:t>Une requête en base de données permet de récupérer les projets dont le code commune correspond à la commune sélectionnée.</w:t>
      </w:r>
    </w:p>
    <w:p w:rsidR="00940C06" w:rsidRPr="00940C06" w:rsidRDefault="00DE341A" w:rsidP="00940C06">
      <w:r w:rsidRPr="00DE341A">
        <w:t>Les codes projet qui répondent aux caractères saisis sont affichés sous forme de liste.</w:t>
      </w:r>
    </w:p>
    <w:p w:rsidR="00940C06" w:rsidRPr="00940C06" w:rsidRDefault="00DE341A" w:rsidP="00940C06">
      <w:r w:rsidRPr="00DE341A">
        <w:t xml:space="preserve">Le projet est sélectionné par clic dans liste : </w:t>
      </w:r>
    </w:p>
    <w:p w:rsidR="00940C06" w:rsidRPr="00940C06" w:rsidRDefault="00DE341A" w:rsidP="00940C06">
      <w:pPr>
        <w:pStyle w:val="Paragraphedeliste"/>
        <w:numPr>
          <w:ilvl w:val="0"/>
          <w:numId w:val="26"/>
        </w:numPr>
      </w:pPr>
      <w:r w:rsidRPr="00DE341A">
        <w:t>un zoom est effectué sur l’emprise géographique du projet.</w:t>
      </w:r>
    </w:p>
    <w:p w:rsidR="00940C06" w:rsidRPr="00940C06" w:rsidRDefault="00DE341A" w:rsidP="00940C06">
      <w:pPr>
        <w:pStyle w:val="Paragraphedeliste"/>
        <w:numPr>
          <w:ilvl w:val="0"/>
          <w:numId w:val="26"/>
        </w:numPr>
      </w:pPr>
      <w:r w:rsidRPr="00DE341A">
        <w:t>le contour du projet est mis en évidence sur la carte</w:t>
      </w:r>
    </w:p>
    <w:p w:rsidR="00940C06" w:rsidRPr="00940C06" w:rsidRDefault="00940C06" w:rsidP="00940C06"/>
    <w:p w:rsidR="00940C06" w:rsidRPr="00940C06" w:rsidRDefault="00DE341A" w:rsidP="00940C06">
      <w:pPr>
        <w:pStyle w:val="Titre5"/>
      </w:pPr>
      <w:r w:rsidRPr="00DE341A">
        <w:t>Données extraites</w:t>
      </w:r>
    </w:p>
    <w:p w:rsidR="00940C06" w:rsidRPr="00940C06" w:rsidRDefault="00DE341A" w:rsidP="00940C06">
      <w:pPr>
        <w:spacing w:before="0" w:after="0"/>
        <w:jc w:val="left"/>
        <w:rPr>
          <w:rFonts w:cs="Arial"/>
        </w:rPr>
      </w:pPr>
      <w:r w:rsidRPr="00DE341A">
        <w:rPr>
          <w:rFonts w:cs="Arial"/>
        </w:rPr>
        <w:t xml:space="preserve">Les données sont extraites sur 2 critères : </w:t>
      </w:r>
    </w:p>
    <w:p w:rsidR="00940C06" w:rsidRPr="00940C06" w:rsidRDefault="00DE341A" w:rsidP="00940C06">
      <w:pPr>
        <w:pStyle w:val="Paragraphedeliste"/>
        <w:numPr>
          <w:ilvl w:val="0"/>
          <w:numId w:val="26"/>
        </w:numPr>
        <w:spacing w:before="0" w:after="0"/>
        <w:jc w:val="left"/>
        <w:rPr>
          <w:rFonts w:cs="Arial"/>
        </w:rPr>
      </w:pPr>
      <w:r w:rsidRPr="00DE341A">
        <w:rPr>
          <w:rFonts w:cs="Arial"/>
        </w:rPr>
        <w:t>L’association au projet sélectionné (</w:t>
      </w:r>
      <w:r w:rsidRPr="00DE341A">
        <w:rPr>
          <w:rFonts w:cs="Arial"/>
          <w:b/>
        </w:rPr>
        <w:t>extractionCodeProjet</w:t>
      </w:r>
      <w:r w:rsidRPr="00DE341A">
        <w:rPr>
          <w:rFonts w:cs="Arial"/>
        </w:rPr>
        <w:t>) (cf. tableau suivant)</w:t>
      </w:r>
    </w:p>
    <w:p w:rsidR="00940C06" w:rsidRPr="00940C06" w:rsidRDefault="00DE341A" w:rsidP="00940C06">
      <w:pPr>
        <w:pStyle w:val="Paragraphedeliste"/>
        <w:numPr>
          <w:ilvl w:val="0"/>
          <w:numId w:val="26"/>
        </w:numPr>
        <w:spacing w:before="0" w:after="0"/>
        <w:jc w:val="left"/>
        <w:rPr>
          <w:rFonts w:cs="Arial"/>
        </w:rPr>
      </w:pPr>
      <w:r w:rsidRPr="00DE341A">
        <w:rPr>
          <w:rFonts w:cs="Arial"/>
        </w:rPr>
        <w:t>L’intersection spatiale avec une ou toutes les communes qui intersectent le projet (</w:t>
      </w:r>
      <w:r w:rsidRPr="00DE341A">
        <w:rPr>
          <w:rFonts w:cs="Arial"/>
          <w:b/>
        </w:rPr>
        <w:t>extractionCodeCommune</w:t>
      </w:r>
      <w:r w:rsidRPr="00DE341A">
        <w:rPr>
          <w:rFonts w:cs="Arial"/>
        </w:rPr>
        <w:t>)</w:t>
      </w:r>
    </w:p>
    <w:p w:rsidR="00940C06" w:rsidRPr="00940C06" w:rsidRDefault="00DE341A" w:rsidP="00940C06">
      <w:pPr>
        <w:pStyle w:val="Paragraphedeliste"/>
        <w:numPr>
          <w:ilvl w:val="1"/>
          <w:numId w:val="26"/>
        </w:numPr>
        <w:spacing w:before="0" w:after="0"/>
        <w:jc w:val="left"/>
        <w:rPr>
          <w:rFonts w:cs="Arial"/>
        </w:rPr>
      </w:pPr>
      <w:r w:rsidRPr="00DE341A">
        <w:rPr>
          <w:rFonts w:cs="Arial"/>
        </w:rPr>
        <w:t xml:space="preserve">Si </w:t>
      </w:r>
      <w:r w:rsidRPr="00DE341A">
        <w:rPr>
          <w:rFonts w:cs="Arial"/>
          <w:b/>
        </w:rPr>
        <w:t xml:space="preserve">extractionCodeCommune </w:t>
      </w:r>
      <w:r w:rsidRPr="00DE341A">
        <w:rPr>
          <w:rFonts w:cs="Arial"/>
        </w:rPr>
        <w:t>n’est pas valorisé, l’ensemble des données sont extraites</w:t>
      </w:r>
    </w:p>
    <w:p w:rsidR="00940C06" w:rsidRDefault="00DE341A" w:rsidP="00940C06">
      <w:pPr>
        <w:pStyle w:val="Paragraphedeliste"/>
        <w:numPr>
          <w:ilvl w:val="1"/>
          <w:numId w:val="26"/>
        </w:numPr>
        <w:spacing w:before="0" w:after="0"/>
        <w:jc w:val="left"/>
        <w:rPr>
          <w:rFonts w:cs="Arial"/>
        </w:rPr>
      </w:pPr>
      <w:r w:rsidRPr="00DE341A">
        <w:rPr>
          <w:rFonts w:cs="Arial"/>
        </w:rPr>
        <w:t xml:space="preserve">Si </w:t>
      </w:r>
      <w:r w:rsidRPr="00DE341A">
        <w:rPr>
          <w:rFonts w:cs="Arial"/>
          <w:b/>
        </w:rPr>
        <w:t xml:space="preserve">extractionCodeCommune </w:t>
      </w:r>
      <w:r w:rsidRPr="00DE341A">
        <w:rPr>
          <w:rFonts w:cs="Arial"/>
        </w:rPr>
        <w:t xml:space="preserve">est valorisé, seules les données qui intersectent spatialement le contour commune (table </w:t>
      </w:r>
      <w:r w:rsidRPr="00DE341A">
        <w:rPr>
          <w:rFonts w:cs="Arial"/>
          <w:i/>
        </w:rPr>
        <w:t>geofibre.car_georoutecommune</w:t>
      </w:r>
      <w:r w:rsidRPr="00DE341A">
        <w:rPr>
          <w:rFonts w:cs="Arial"/>
        </w:rPr>
        <w:t xml:space="preserve">) sont extraites </w:t>
      </w:r>
    </w:p>
    <w:p w:rsidR="00D87DB4" w:rsidRDefault="00D87DB4" w:rsidP="00D87DB4">
      <w:pPr>
        <w:pStyle w:val="Paragraphedeliste"/>
        <w:spacing w:before="0" w:after="0"/>
        <w:ind w:left="0"/>
        <w:jc w:val="left"/>
        <w:rPr>
          <w:rFonts w:cs="Arial"/>
          <w:u w:val="single"/>
        </w:rPr>
      </w:pPr>
    </w:p>
    <w:p w:rsidR="00D87DB4" w:rsidRPr="00D87DB4" w:rsidRDefault="00D87DB4" w:rsidP="00D87DB4">
      <w:pPr>
        <w:pStyle w:val="Paragraphedeliste"/>
        <w:spacing w:before="0" w:after="0"/>
        <w:ind w:left="0"/>
        <w:jc w:val="left"/>
        <w:rPr>
          <w:rFonts w:cs="Arial"/>
          <w:u w:val="single"/>
        </w:rPr>
      </w:pPr>
      <w:r w:rsidRPr="00D87DB4">
        <w:rPr>
          <w:rFonts w:cs="Arial"/>
          <w:u w:val="single"/>
        </w:rPr>
        <w:t xml:space="preserve">Cas particulier des alvéoles : </w:t>
      </w:r>
    </w:p>
    <w:p w:rsidR="00D87DB4" w:rsidRPr="00D87DB4" w:rsidRDefault="00D87DB4" w:rsidP="00D87DB4">
      <w:pPr>
        <w:pStyle w:val="Paragraphedeliste"/>
        <w:numPr>
          <w:ilvl w:val="0"/>
          <w:numId w:val="26"/>
        </w:numPr>
        <w:spacing w:before="0" w:after="0"/>
        <w:jc w:val="left"/>
      </w:pPr>
      <w:r w:rsidRPr="00D87DB4">
        <w:rPr>
          <w:rFonts w:cs="Arial"/>
        </w:rPr>
        <w:t>En plus des critères d’extraction décrits ci-dessus, les alvéoles aux extrémités des parcours extraits sont également prises en compte même si elles sont en dehors de l’emprise définie.</w:t>
      </w:r>
    </w:p>
    <w:p w:rsidR="00940C06" w:rsidRDefault="00940C06" w:rsidP="00940C06"/>
    <w:p w:rsidR="00940C06" w:rsidRDefault="00940C06" w:rsidP="00940C06">
      <w:pPr>
        <w:rPr>
          <w:rFonts w:cs="Arial"/>
        </w:rPr>
      </w:pPr>
      <w:r w:rsidRPr="00A01E99">
        <w:rPr>
          <w:rFonts w:cs="Arial"/>
        </w:rPr>
        <w:t>Les</w:t>
      </w:r>
      <w:r>
        <w:rPr>
          <w:rFonts w:cs="Arial"/>
        </w:rPr>
        <w:t xml:space="preserve"> critères d’extraction sont définis dans la table </w:t>
      </w:r>
      <w:r w:rsidRPr="00382E5B">
        <w:rPr>
          <w:rFonts w:cs="Arial"/>
          <w:i/>
        </w:rPr>
        <w:t>geofibre.adm_param_trt</w:t>
      </w:r>
      <w:r>
        <w:rPr>
          <w:rFonts w:cs="Arial"/>
        </w:rPr>
        <w:t xml:space="preserve"> où </w:t>
      </w:r>
      <w:r w:rsidRPr="0032459B">
        <w:rPr>
          <w:rFonts w:cs="Arial"/>
          <w:i/>
        </w:rPr>
        <w:t>geofibre.adm_param_trt</w:t>
      </w:r>
      <w:r>
        <w:rPr>
          <w:rFonts w:cs="Arial"/>
          <w:i/>
        </w:rPr>
        <w:t>.nom_trt = ‘extractCables’.</w:t>
      </w:r>
      <w:r>
        <w:rPr>
          <w:rFonts w:cs="Arial"/>
        </w:rPr>
        <w:t xml:space="preserve"> Le tableau suivant décrit ces critères : </w:t>
      </w:r>
    </w:p>
    <w:tbl>
      <w:tblPr>
        <w:tblStyle w:val="Grilledutableau"/>
        <w:tblW w:w="0" w:type="auto"/>
        <w:tblLayout w:type="fixed"/>
        <w:tblLook w:val="04A0"/>
      </w:tblPr>
      <w:tblGrid>
        <w:gridCol w:w="1809"/>
        <w:gridCol w:w="2552"/>
        <w:gridCol w:w="1984"/>
        <w:gridCol w:w="3509"/>
      </w:tblGrid>
      <w:tr w:rsidR="00940C06" w:rsidTr="006C0AC7">
        <w:tc>
          <w:tcPr>
            <w:tcW w:w="1809" w:type="dxa"/>
            <w:shd w:val="clear" w:color="auto" w:fill="A6A6A6" w:themeFill="background1" w:themeFillShade="A6"/>
          </w:tcPr>
          <w:p w:rsidR="00940C06" w:rsidRDefault="00940C06" w:rsidP="00590D32">
            <w:pPr>
              <w:jc w:val="left"/>
              <w:rPr>
                <w:rFonts w:cs="Arial"/>
              </w:rPr>
            </w:pPr>
            <w:r>
              <w:rPr>
                <w:rFonts w:cs="Arial"/>
              </w:rPr>
              <w:t>Nom de la couche en sortie</w:t>
            </w:r>
          </w:p>
        </w:tc>
        <w:tc>
          <w:tcPr>
            <w:tcW w:w="2552" w:type="dxa"/>
            <w:shd w:val="clear" w:color="auto" w:fill="A6A6A6" w:themeFill="background1" w:themeFillShade="A6"/>
          </w:tcPr>
          <w:p w:rsidR="00940C06" w:rsidRDefault="00940C06" w:rsidP="00590D32">
            <w:pPr>
              <w:rPr>
                <w:rFonts w:cs="Arial"/>
              </w:rPr>
            </w:pPr>
            <w:r>
              <w:rPr>
                <w:rFonts w:cs="Arial"/>
              </w:rPr>
              <w:t xml:space="preserve">Table/Vue Source </w:t>
            </w:r>
          </w:p>
        </w:tc>
        <w:tc>
          <w:tcPr>
            <w:tcW w:w="1984" w:type="dxa"/>
            <w:shd w:val="clear" w:color="auto" w:fill="A6A6A6" w:themeFill="background1" w:themeFillShade="A6"/>
          </w:tcPr>
          <w:p w:rsidR="00940C06" w:rsidRDefault="00940C06" w:rsidP="00590D32">
            <w:pPr>
              <w:rPr>
                <w:rFonts w:cs="Arial"/>
              </w:rPr>
            </w:pPr>
            <w:r>
              <w:rPr>
                <w:rFonts w:cs="Arial"/>
              </w:rPr>
              <w:t>Champs extraits</w:t>
            </w:r>
          </w:p>
        </w:tc>
        <w:tc>
          <w:tcPr>
            <w:tcW w:w="3509" w:type="dxa"/>
            <w:shd w:val="clear" w:color="auto" w:fill="A6A6A6" w:themeFill="background1" w:themeFillShade="A6"/>
          </w:tcPr>
          <w:p w:rsidR="00940C06" w:rsidRDefault="00940C06" w:rsidP="00590D32">
            <w:pPr>
              <w:jc w:val="left"/>
              <w:rPr>
                <w:rFonts w:cs="Arial"/>
              </w:rPr>
            </w:pPr>
            <w:r>
              <w:rPr>
                <w:rFonts w:cs="Arial"/>
              </w:rPr>
              <w:t>Commentaire</w:t>
            </w:r>
          </w:p>
        </w:tc>
      </w:tr>
      <w:tr w:rsidR="00940C06" w:rsidTr="006C0AC7">
        <w:tc>
          <w:tcPr>
            <w:tcW w:w="1809" w:type="dxa"/>
          </w:tcPr>
          <w:p w:rsidR="00940C06" w:rsidRPr="00A01E99" w:rsidRDefault="00940C06" w:rsidP="00590D32">
            <w:pPr>
              <w:rPr>
                <w:rFonts w:cs="Arial"/>
              </w:rPr>
            </w:pPr>
            <w:r w:rsidRPr="00A01E99">
              <w:rPr>
                <w:rFonts w:cs="Arial"/>
              </w:rPr>
              <w:t>Alvéoles</w:t>
            </w:r>
          </w:p>
        </w:tc>
        <w:tc>
          <w:tcPr>
            <w:tcW w:w="2552" w:type="dxa"/>
          </w:tcPr>
          <w:p w:rsidR="00940C06" w:rsidRPr="00AC7876" w:rsidRDefault="00940C06" w:rsidP="00590D32">
            <w:pPr>
              <w:rPr>
                <w:rFonts w:cs="Arial"/>
                <w:i/>
              </w:rPr>
            </w:pPr>
            <w:r w:rsidRPr="0032459B">
              <w:rPr>
                <w:rFonts w:cs="Arial"/>
                <w:i/>
              </w:rPr>
              <w:t>v_extract_opgc_alveole</w:t>
            </w:r>
          </w:p>
        </w:tc>
        <w:tc>
          <w:tcPr>
            <w:tcW w:w="1984" w:type="dxa"/>
          </w:tcPr>
          <w:p w:rsidR="00940C06" w:rsidRDefault="00940C06" w:rsidP="00590D32">
            <w:pPr>
              <w:rPr>
                <w:rFonts w:cs="Arial"/>
              </w:rPr>
            </w:pPr>
            <w:r>
              <w:rPr>
                <w:rFonts w:cs="Arial"/>
              </w:rPr>
              <w:t>code_ch1</w:t>
            </w:r>
          </w:p>
          <w:p w:rsidR="00940C06" w:rsidRDefault="00940C06" w:rsidP="00590D32">
            <w:pPr>
              <w:rPr>
                <w:rFonts w:cs="Arial"/>
              </w:rPr>
            </w:pPr>
            <w:r>
              <w:rPr>
                <w:rFonts w:cs="Arial"/>
              </w:rPr>
              <w:t>code_ch2</w:t>
            </w:r>
          </w:p>
          <w:p w:rsidR="00940C06" w:rsidRDefault="00940C06" w:rsidP="00590D32">
            <w:pPr>
              <w:rPr>
                <w:rFonts w:cs="Arial"/>
              </w:rPr>
            </w:pPr>
            <w:r>
              <w:rPr>
                <w:rFonts w:cs="Arial"/>
              </w:rPr>
              <w:t>type_alveole</w:t>
            </w:r>
          </w:p>
          <w:p w:rsidR="00940C06" w:rsidRDefault="00940C06" w:rsidP="00590D32">
            <w:pPr>
              <w:rPr>
                <w:rFonts w:cs="Arial"/>
              </w:rPr>
            </w:pPr>
            <w:r>
              <w:rPr>
                <w:rFonts w:cs="Arial"/>
              </w:rPr>
              <w:t>masque</w:t>
            </w:r>
          </w:p>
          <w:p w:rsidR="00940C06" w:rsidRDefault="00940C06" w:rsidP="00590D32">
            <w:pPr>
              <w:rPr>
                <w:rFonts w:cs="Arial"/>
              </w:rPr>
            </w:pPr>
            <w:r>
              <w:rPr>
                <w:rFonts w:cs="Arial"/>
              </w:rPr>
              <w:t>diametre</w:t>
            </w:r>
          </w:p>
          <w:p w:rsidR="00940C06" w:rsidRDefault="00940C06" w:rsidP="00590D32">
            <w:pPr>
              <w:rPr>
                <w:rFonts w:cs="Arial"/>
              </w:rPr>
            </w:pPr>
            <w:r>
              <w:rPr>
                <w:rFonts w:cs="Arial"/>
              </w:rPr>
              <w:t>statut</w:t>
            </w:r>
          </w:p>
          <w:p w:rsidR="00940C06" w:rsidRDefault="00940C06" w:rsidP="00590D32">
            <w:pPr>
              <w:rPr>
                <w:rFonts w:cs="Arial"/>
              </w:rPr>
            </w:pPr>
            <w:r>
              <w:rPr>
                <w:rFonts w:cs="Arial"/>
              </w:rPr>
              <w:t>reservation</w:t>
            </w:r>
          </w:p>
          <w:p w:rsidR="00940C06" w:rsidRDefault="00940C06" w:rsidP="00590D32">
            <w:pPr>
              <w:rPr>
                <w:rFonts w:cs="Arial"/>
              </w:rPr>
            </w:pPr>
            <w:r>
              <w:rPr>
                <w:rFonts w:cs="Arial"/>
              </w:rPr>
              <w:t>diametre_tube</w:t>
            </w:r>
          </w:p>
          <w:p w:rsidR="00940C06" w:rsidRDefault="00940C06" w:rsidP="00590D32">
            <w:pPr>
              <w:rPr>
                <w:rFonts w:cs="Arial"/>
              </w:rPr>
            </w:pPr>
            <w:r w:rsidRPr="0032459B">
              <w:rPr>
                <w:rFonts w:cs="Arial"/>
              </w:rPr>
              <w:t>nb_tube</w:t>
            </w:r>
          </w:p>
        </w:tc>
        <w:tc>
          <w:tcPr>
            <w:tcW w:w="3509" w:type="dxa"/>
          </w:tcPr>
          <w:p w:rsidR="00D87DB4" w:rsidRDefault="00D87DB4" w:rsidP="00D87DB4">
            <w:pPr>
              <w:jc w:val="left"/>
              <w:rPr>
                <w:rFonts w:cs="Arial"/>
              </w:rPr>
            </w:pPr>
            <w:r>
              <w:rPr>
                <w:rFonts w:cs="Arial"/>
              </w:rPr>
              <w:t>C</w:t>
            </w:r>
            <w:r w:rsidRPr="00A01E99">
              <w:rPr>
                <w:rFonts w:cs="Arial"/>
              </w:rPr>
              <w:t>hambres PIT ou Orange marquées absentes de la doc des câbles du projet. Les alvéoles</w:t>
            </w:r>
            <w:r>
              <w:rPr>
                <w:rFonts w:cs="Arial"/>
              </w:rPr>
              <w:t xml:space="preserve"> ayant un masque vide</w:t>
            </w:r>
            <w:r w:rsidRPr="00A01E99">
              <w:rPr>
                <w:rFonts w:cs="Arial"/>
              </w:rPr>
              <w:t xml:space="preserve"> ne sont pas extraites</w:t>
            </w:r>
            <w:r>
              <w:rPr>
                <w:rFonts w:cs="Arial"/>
              </w:rPr>
              <w:t>. Les alvéoles ayant un propriétaire différent d’Orange ou non renseigné ne sont pas extraites.</w:t>
            </w:r>
          </w:p>
          <w:p w:rsidR="00940C06" w:rsidRDefault="00940C06" w:rsidP="00590D32">
            <w:pPr>
              <w:jc w:val="left"/>
              <w:rPr>
                <w:rFonts w:cs="Arial"/>
              </w:rPr>
            </w:pPr>
          </w:p>
          <w:p w:rsidR="00940C06" w:rsidRDefault="00940C06" w:rsidP="00590D32">
            <w:pPr>
              <w:jc w:val="left"/>
              <w:rPr>
                <w:rFonts w:cs="Arial"/>
              </w:rPr>
            </w:pPr>
            <w:r w:rsidRPr="00A01E99">
              <w:rPr>
                <w:rFonts w:cs="Arial"/>
              </w:rPr>
              <w:t>Position : Le positionnement des alvéoles est obtenu par l'intersection des parcours et d'un cercle (rayon configurable) dont le cent</w:t>
            </w:r>
            <w:r>
              <w:rPr>
                <w:rFonts w:cs="Arial"/>
              </w:rPr>
              <w:t>re est le point de la chambre</w:t>
            </w:r>
          </w:p>
        </w:tc>
      </w:tr>
      <w:tr w:rsidR="00940C06" w:rsidTr="006C0AC7">
        <w:tc>
          <w:tcPr>
            <w:tcW w:w="1809" w:type="dxa"/>
          </w:tcPr>
          <w:p w:rsidR="00940C06" w:rsidRPr="00A01E99" w:rsidRDefault="00940C06" w:rsidP="00590D32">
            <w:pPr>
              <w:rPr>
                <w:rFonts w:cs="Arial"/>
              </w:rPr>
            </w:pPr>
            <w:r w:rsidRPr="00A01E99">
              <w:rPr>
                <w:rFonts w:cs="Arial"/>
              </w:rPr>
              <w:t>Armoire</w:t>
            </w:r>
          </w:p>
        </w:tc>
        <w:tc>
          <w:tcPr>
            <w:tcW w:w="2552" w:type="dxa"/>
          </w:tcPr>
          <w:p w:rsidR="00940C06" w:rsidRPr="00AC7876" w:rsidRDefault="00940C06" w:rsidP="00590D32">
            <w:pPr>
              <w:rPr>
                <w:rFonts w:cs="Arial"/>
                <w:i/>
              </w:rPr>
            </w:pPr>
            <w:r w:rsidRPr="0032459B">
              <w:rPr>
                <w:rFonts w:cs="Arial"/>
                <w:i/>
              </w:rPr>
              <w:t>ftth_site_armoire</w:t>
            </w:r>
          </w:p>
        </w:tc>
        <w:tc>
          <w:tcPr>
            <w:tcW w:w="1984" w:type="dxa"/>
          </w:tcPr>
          <w:p w:rsidR="00940C06" w:rsidRPr="00A01E99" w:rsidRDefault="00940C06" w:rsidP="00590D32">
            <w:pPr>
              <w:rPr>
                <w:rFonts w:cs="Arial"/>
              </w:rPr>
            </w:pPr>
            <w:r>
              <w:rPr>
                <w:rFonts w:cs="Arial"/>
              </w:rPr>
              <w:t>P</w:t>
            </w:r>
            <w:r w:rsidRPr="00AC7876">
              <w:rPr>
                <w:rFonts w:cs="Arial"/>
              </w:rPr>
              <w:t>as d'attribut</w:t>
            </w:r>
          </w:p>
        </w:tc>
        <w:tc>
          <w:tcPr>
            <w:tcW w:w="3509" w:type="dxa"/>
          </w:tcPr>
          <w:p w:rsidR="00940C06" w:rsidRDefault="00940C06" w:rsidP="00590D32">
            <w:pPr>
              <w:jc w:val="left"/>
              <w:rPr>
                <w:rFonts w:cs="Arial"/>
              </w:rPr>
            </w:pPr>
            <w:r>
              <w:rPr>
                <w:rFonts w:cs="Arial"/>
              </w:rPr>
              <w:t>Armoires associées au projet</w:t>
            </w:r>
            <w:r>
              <w:rPr>
                <w:rFonts w:cs="Arial"/>
              </w:rPr>
              <w:br/>
            </w:r>
            <w:r>
              <w:rPr>
                <w:rFonts w:cs="Arial"/>
              </w:rPr>
              <w:lastRenderedPageBreak/>
              <w:br/>
            </w:r>
          </w:p>
        </w:tc>
      </w:tr>
      <w:tr w:rsidR="00940C06" w:rsidTr="006C0AC7">
        <w:tc>
          <w:tcPr>
            <w:tcW w:w="1809" w:type="dxa"/>
          </w:tcPr>
          <w:p w:rsidR="00940C06" w:rsidRDefault="00940C06" w:rsidP="00590D32">
            <w:pPr>
              <w:rPr>
                <w:rFonts w:cs="Arial"/>
              </w:rPr>
            </w:pPr>
            <w:r w:rsidRPr="00A01E99">
              <w:rPr>
                <w:rFonts w:cs="Arial"/>
              </w:rPr>
              <w:lastRenderedPageBreak/>
              <w:t>Chambres</w:t>
            </w:r>
            <w:r>
              <w:rPr>
                <w:rFonts w:cs="Arial"/>
              </w:rPr>
              <w:t>_</w:t>
            </w:r>
            <w:r w:rsidRPr="00A01E99">
              <w:rPr>
                <w:rFonts w:cs="Arial"/>
              </w:rPr>
              <w:t>FTTH</w:t>
            </w:r>
          </w:p>
        </w:tc>
        <w:tc>
          <w:tcPr>
            <w:tcW w:w="2552" w:type="dxa"/>
          </w:tcPr>
          <w:p w:rsidR="00940C06" w:rsidRPr="00677D2E" w:rsidRDefault="00940C06" w:rsidP="00590D32">
            <w:pPr>
              <w:rPr>
                <w:rFonts w:cs="Arial"/>
                <w:i/>
              </w:rPr>
            </w:pPr>
            <w:r>
              <w:rPr>
                <w:rFonts w:cs="Arial"/>
                <w:i/>
              </w:rPr>
              <w:t>f</w:t>
            </w:r>
            <w:r w:rsidRPr="00AC7876">
              <w:rPr>
                <w:rFonts w:cs="Arial"/>
                <w:i/>
              </w:rPr>
              <w:t>tth_site_chambre</w:t>
            </w:r>
          </w:p>
        </w:tc>
        <w:tc>
          <w:tcPr>
            <w:tcW w:w="1984" w:type="dxa"/>
          </w:tcPr>
          <w:p w:rsidR="00940C06" w:rsidRDefault="00940C06" w:rsidP="00590D32">
            <w:pPr>
              <w:rPr>
                <w:rFonts w:cs="Arial"/>
              </w:rPr>
            </w:pPr>
            <w:r>
              <w:rPr>
                <w:rFonts w:cs="Arial"/>
              </w:rPr>
              <w:t>ref_chambre</w:t>
            </w:r>
          </w:p>
          <w:p w:rsidR="00940C06" w:rsidRDefault="00940C06" w:rsidP="00590D32">
            <w:pPr>
              <w:rPr>
                <w:rFonts w:cs="Arial"/>
              </w:rPr>
            </w:pPr>
            <w:r>
              <w:rPr>
                <w:rFonts w:cs="Arial"/>
              </w:rPr>
              <w:t>abs_documentation</w:t>
            </w:r>
          </w:p>
          <w:p w:rsidR="00940C06" w:rsidRDefault="00940C06" w:rsidP="00590D32">
            <w:pPr>
              <w:rPr>
                <w:rFonts w:cs="Arial"/>
              </w:rPr>
            </w:pPr>
            <w:r>
              <w:rPr>
                <w:rFonts w:cs="Arial"/>
              </w:rPr>
              <w:t>code_ch1</w:t>
            </w:r>
          </w:p>
          <w:p w:rsidR="00940C06" w:rsidRPr="00A01E99" w:rsidRDefault="00940C06" w:rsidP="00590D32">
            <w:pPr>
              <w:rPr>
                <w:rFonts w:cs="Arial"/>
              </w:rPr>
            </w:pPr>
            <w:r w:rsidRPr="0032459B">
              <w:rPr>
                <w:rFonts w:cs="Arial"/>
              </w:rPr>
              <w:t>code_ch2</w:t>
            </w:r>
          </w:p>
        </w:tc>
        <w:tc>
          <w:tcPr>
            <w:tcW w:w="3509" w:type="dxa"/>
          </w:tcPr>
          <w:p w:rsidR="00940C06" w:rsidRDefault="00940C06" w:rsidP="00590D32">
            <w:pPr>
              <w:jc w:val="left"/>
              <w:rPr>
                <w:rFonts w:cs="Arial"/>
              </w:rPr>
            </w:pPr>
            <w:r>
              <w:rPr>
                <w:rFonts w:cs="Arial"/>
              </w:rPr>
              <w:t xml:space="preserve">Chambres </w:t>
            </w:r>
            <w:r w:rsidRPr="00A01E99">
              <w:rPr>
                <w:rFonts w:cs="Arial"/>
              </w:rPr>
              <w:t>FT</w:t>
            </w:r>
            <w:r>
              <w:rPr>
                <w:rFonts w:cs="Arial"/>
              </w:rPr>
              <w:t>TH</w:t>
            </w:r>
            <w:r w:rsidRPr="00A01E99">
              <w:rPr>
                <w:rFonts w:cs="Arial"/>
              </w:rPr>
              <w:t xml:space="preserve"> créées dan</w:t>
            </w:r>
            <w:r>
              <w:rPr>
                <w:rFonts w:cs="Arial"/>
              </w:rPr>
              <w:t>s Geofibre et non réimportées (</w:t>
            </w:r>
            <w:r w:rsidRPr="00A01E99">
              <w:rPr>
                <w:rFonts w:cs="Arial"/>
              </w:rPr>
              <w:t>indiquées absentes</w:t>
            </w:r>
            <w:r>
              <w:rPr>
                <w:rFonts w:cs="Arial"/>
              </w:rPr>
              <w:t xml:space="preserve"> de la documentation</w:t>
            </w:r>
            <w:r>
              <w:rPr>
                <w:rFonts w:cs="Arial"/>
              </w:rPr>
              <w:br/>
              <w:t>+ A</w:t>
            </w:r>
            <w:r w:rsidRPr="00A01E99">
              <w:rPr>
                <w:rFonts w:cs="Arial"/>
              </w:rPr>
              <w:t>utres chambres FTTH (chambres créées pour les besoins FT2) ex</w:t>
            </w:r>
            <w:r>
              <w:rPr>
                <w:rFonts w:cs="Arial"/>
              </w:rPr>
              <w:t>trémité d'un itinéraire FTTH exporté</w:t>
            </w:r>
          </w:p>
        </w:tc>
      </w:tr>
      <w:tr w:rsidR="00940C06" w:rsidTr="006C0AC7">
        <w:tc>
          <w:tcPr>
            <w:tcW w:w="1809" w:type="dxa"/>
          </w:tcPr>
          <w:p w:rsidR="00940C06" w:rsidRDefault="00940C06" w:rsidP="00590D32">
            <w:pPr>
              <w:rPr>
                <w:rFonts w:cs="Arial"/>
              </w:rPr>
            </w:pPr>
            <w:r w:rsidRPr="00A01E99">
              <w:rPr>
                <w:rFonts w:cs="Arial"/>
              </w:rPr>
              <w:t>Equipement</w:t>
            </w:r>
          </w:p>
        </w:tc>
        <w:tc>
          <w:tcPr>
            <w:tcW w:w="2552" w:type="dxa"/>
          </w:tcPr>
          <w:p w:rsidR="00940C06" w:rsidRPr="00677D2E" w:rsidRDefault="00940C06" w:rsidP="00590D32">
            <w:pPr>
              <w:rPr>
                <w:rFonts w:cs="Arial"/>
                <w:i/>
              </w:rPr>
            </w:pPr>
            <w:r w:rsidRPr="0032459B">
              <w:rPr>
                <w:rFonts w:cs="Arial"/>
                <w:i/>
              </w:rPr>
              <w:t>v_extract_pf_equipement</w:t>
            </w:r>
          </w:p>
        </w:tc>
        <w:tc>
          <w:tcPr>
            <w:tcW w:w="1984" w:type="dxa"/>
          </w:tcPr>
          <w:p w:rsidR="00940C06" w:rsidRPr="00A01E99" w:rsidRDefault="00940C06" w:rsidP="00590D32">
            <w:pPr>
              <w:rPr>
                <w:rFonts w:cs="Arial"/>
              </w:rPr>
            </w:pPr>
            <w:r w:rsidRPr="0032459B">
              <w:rPr>
                <w:rFonts w:cs="Arial"/>
              </w:rPr>
              <w:t>type_peo</w:t>
            </w:r>
          </w:p>
        </w:tc>
        <w:tc>
          <w:tcPr>
            <w:tcW w:w="3509" w:type="dxa"/>
          </w:tcPr>
          <w:p w:rsidR="00940C06" w:rsidRDefault="00940C06" w:rsidP="00590D32">
            <w:pPr>
              <w:jc w:val="left"/>
              <w:rPr>
                <w:rFonts w:cs="Arial"/>
              </w:rPr>
            </w:pPr>
            <w:r>
              <w:rPr>
                <w:rFonts w:cs="Arial"/>
              </w:rPr>
              <w:t>Attribut : type de PEO du PF</w:t>
            </w:r>
            <w:r w:rsidRPr="00A01E99">
              <w:rPr>
                <w:rFonts w:cs="Arial"/>
              </w:rPr>
              <w:t xml:space="preserve"> </w:t>
            </w:r>
          </w:p>
          <w:p w:rsidR="00940C06" w:rsidRDefault="00940C06" w:rsidP="00590D32">
            <w:pPr>
              <w:jc w:val="left"/>
              <w:rPr>
                <w:rFonts w:cs="Arial"/>
              </w:rPr>
            </w:pPr>
          </w:p>
          <w:p w:rsidR="00940C06" w:rsidRDefault="00940C06" w:rsidP="00590D32">
            <w:pPr>
              <w:jc w:val="left"/>
              <w:rPr>
                <w:rFonts w:cs="Arial"/>
              </w:rPr>
            </w:pPr>
            <w:r>
              <w:rPr>
                <w:rFonts w:cs="Arial"/>
              </w:rPr>
              <w:t>Position :</w:t>
            </w:r>
            <w:r w:rsidRPr="00A01E99">
              <w:rPr>
                <w:rFonts w:cs="Arial"/>
              </w:rPr>
              <w:t xml:space="preserve"> Le positionnement des </w:t>
            </w:r>
            <w:r>
              <w:rPr>
                <w:rFonts w:cs="Arial"/>
              </w:rPr>
              <w:t xml:space="preserve">équipements correspond à celui des </w:t>
            </w:r>
            <w:r w:rsidRPr="00A01E99">
              <w:rPr>
                <w:rFonts w:cs="Arial"/>
              </w:rPr>
              <w:t xml:space="preserve">chambres PIT ou Orange marquées absentes </w:t>
            </w:r>
            <w:r>
              <w:rPr>
                <w:rFonts w:cs="Arial"/>
              </w:rPr>
              <w:t xml:space="preserve">de la </w:t>
            </w:r>
            <w:r w:rsidRPr="00A01E99">
              <w:rPr>
                <w:rFonts w:cs="Arial"/>
              </w:rPr>
              <w:t xml:space="preserve">doc </w:t>
            </w:r>
            <w:r>
              <w:rPr>
                <w:rFonts w:cs="Arial"/>
              </w:rPr>
              <w:t>associés aux PF</w:t>
            </w:r>
            <w:r w:rsidRPr="00A01E99">
              <w:rPr>
                <w:rFonts w:cs="Arial"/>
              </w:rPr>
              <w:t xml:space="preserve"> du projet</w:t>
            </w:r>
            <w:r>
              <w:rPr>
                <w:rFonts w:cs="Arial"/>
              </w:rPr>
              <w:t xml:space="preserve">. </w:t>
            </w:r>
          </w:p>
        </w:tc>
      </w:tr>
      <w:tr w:rsidR="00940C06" w:rsidTr="006C0AC7">
        <w:tc>
          <w:tcPr>
            <w:tcW w:w="1809" w:type="dxa"/>
          </w:tcPr>
          <w:p w:rsidR="00940C06" w:rsidRDefault="00940C06" w:rsidP="00590D32">
            <w:pPr>
              <w:rPr>
                <w:rFonts w:cs="Arial"/>
              </w:rPr>
            </w:pPr>
            <w:r w:rsidRPr="001D2F68">
              <w:rPr>
                <w:rFonts w:cs="Arial"/>
              </w:rPr>
              <w:t>Iti_ftth</w:t>
            </w:r>
          </w:p>
        </w:tc>
        <w:tc>
          <w:tcPr>
            <w:tcW w:w="2552" w:type="dxa"/>
          </w:tcPr>
          <w:p w:rsidR="00940C06" w:rsidRPr="001C252A" w:rsidRDefault="00940C06" w:rsidP="00590D32">
            <w:pPr>
              <w:rPr>
                <w:rFonts w:cs="Arial"/>
                <w:i/>
              </w:rPr>
            </w:pPr>
            <w:r w:rsidRPr="001C252A">
              <w:rPr>
                <w:rFonts w:cs="Arial"/>
                <w:i/>
              </w:rPr>
              <w:t>ftth_arciti</w:t>
            </w:r>
          </w:p>
        </w:tc>
        <w:tc>
          <w:tcPr>
            <w:tcW w:w="1984" w:type="dxa"/>
          </w:tcPr>
          <w:p w:rsidR="00732702" w:rsidRDefault="00FE4E1D">
            <w:pPr>
              <w:keepNext/>
              <w:keepLines/>
              <w:spacing w:before="0" w:after="0"/>
              <w:jc w:val="left"/>
              <w:outlineLvl w:val="3"/>
              <w:rPr>
                <w:rFonts w:cs="Arial"/>
              </w:rPr>
            </w:pPr>
            <w:r w:rsidRPr="00FE4E1D">
              <w:rPr>
                <w:rFonts w:cs="Arial"/>
                <w:highlight w:val="green"/>
              </w:rPr>
              <w:t>mode_pose</w:t>
            </w:r>
          </w:p>
        </w:tc>
        <w:tc>
          <w:tcPr>
            <w:tcW w:w="3509" w:type="dxa"/>
          </w:tcPr>
          <w:p w:rsidR="00940C06" w:rsidRPr="001C252A" w:rsidRDefault="00C024EB" w:rsidP="00590D32">
            <w:pPr>
              <w:spacing w:before="0" w:after="0"/>
              <w:jc w:val="left"/>
              <w:rPr>
                <w:rFonts w:cs="Arial"/>
              </w:rPr>
            </w:pPr>
            <w:r>
              <w:rPr>
                <w:rFonts w:cs="Arial"/>
              </w:rPr>
              <w:t xml:space="preserve">Itinéraires FTTH en cours de déploiement associés aux câbles du projet. </w:t>
            </w:r>
          </w:p>
          <w:p w:rsidR="00D6003E" w:rsidRPr="001C252A" w:rsidRDefault="00D6003E" w:rsidP="00590D32">
            <w:pPr>
              <w:spacing w:before="0" w:after="0"/>
              <w:jc w:val="left"/>
              <w:rPr>
                <w:rFonts w:cs="Arial"/>
              </w:rPr>
            </w:pPr>
          </w:p>
          <w:p w:rsidR="00D6003E" w:rsidRPr="00F52B95" w:rsidRDefault="00FE4E1D" w:rsidP="00D6003E">
            <w:pPr>
              <w:jc w:val="left"/>
              <w:rPr>
                <w:rFonts w:cs="Arial"/>
                <w:highlight w:val="green"/>
              </w:rPr>
            </w:pPr>
            <w:r w:rsidRPr="00FE4E1D">
              <w:rPr>
                <w:rFonts w:cs="Arial"/>
                <w:highlight w:val="green"/>
              </w:rPr>
              <w:t xml:space="preserve">L’attribut mode_pose est extrait du champ </w:t>
            </w:r>
            <w:r w:rsidRPr="00FE4E1D">
              <w:rPr>
                <w:rFonts w:cs="Arial"/>
                <w:i/>
                <w:highlight w:val="green"/>
              </w:rPr>
              <w:t>ftth_arciti.mode_pose</w:t>
            </w:r>
            <w:r w:rsidRPr="00FE4E1D">
              <w:rPr>
                <w:rFonts w:cs="Arial"/>
                <w:highlight w:val="green"/>
              </w:rPr>
              <w:t xml:space="preserve"> et peut prendre les valeurs suivantes : </w:t>
            </w:r>
          </w:p>
          <w:p w:rsidR="000B66FE" w:rsidRPr="00F52B95" w:rsidRDefault="000B66FE" w:rsidP="00D6003E">
            <w:pPr>
              <w:jc w:val="left"/>
              <w:rPr>
                <w:rFonts w:cs="Arial"/>
                <w:highlight w:val="green"/>
              </w:rPr>
            </w:pPr>
          </w:p>
          <w:p w:rsidR="00732702" w:rsidRDefault="00FE4E1D">
            <w:pPr>
              <w:ind w:left="708"/>
              <w:rPr>
                <w:rFonts w:cs="Arial"/>
                <w:highlight w:val="green"/>
              </w:rPr>
            </w:pPr>
            <w:r w:rsidRPr="00FE4E1D">
              <w:rPr>
                <w:rFonts w:cs="Arial"/>
                <w:highlight w:val="green"/>
              </w:rPr>
              <w:t>0 (pour</w:t>
            </w:r>
            <w:r w:rsidRPr="00FE4E1D">
              <w:rPr>
                <w:rFonts w:cs="Arial"/>
                <w:highlight w:val="green"/>
              </w:rPr>
              <w:tab/>
              <w:t>Aérien Orange)</w:t>
            </w:r>
          </w:p>
          <w:p w:rsidR="00732702" w:rsidRDefault="00FE4E1D">
            <w:pPr>
              <w:keepNext/>
              <w:keepLines/>
              <w:ind w:left="708"/>
              <w:outlineLvl w:val="3"/>
              <w:rPr>
                <w:rFonts w:cs="Arial"/>
                <w:highlight w:val="green"/>
              </w:rPr>
            </w:pPr>
            <w:r w:rsidRPr="00FE4E1D">
              <w:rPr>
                <w:rFonts w:cs="Arial"/>
                <w:highlight w:val="green"/>
              </w:rPr>
              <w:t>1 (pour</w:t>
            </w:r>
            <w:r w:rsidRPr="00FE4E1D">
              <w:rPr>
                <w:rFonts w:cs="Arial"/>
                <w:highlight w:val="green"/>
              </w:rPr>
              <w:tab/>
              <w:t>Aérien EDF)</w:t>
            </w:r>
          </w:p>
          <w:p w:rsidR="00732702" w:rsidRDefault="00FE4E1D">
            <w:pPr>
              <w:keepNext/>
              <w:keepLines/>
              <w:ind w:left="708"/>
              <w:outlineLvl w:val="3"/>
              <w:rPr>
                <w:rFonts w:cs="Arial"/>
                <w:highlight w:val="green"/>
              </w:rPr>
            </w:pPr>
            <w:r w:rsidRPr="00FE4E1D">
              <w:rPr>
                <w:rFonts w:cs="Arial"/>
                <w:highlight w:val="green"/>
              </w:rPr>
              <w:t>2 (pour</w:t>
            </w:r>
            <w:r w:rsidRPr="00FE4E1D">
              <w:rPr>
                <w:rFonts w:cs="Arial"/>
                <w:highlight w:val="green"/>
              </w:rPr>
              <w:tab/>
              <w:t>Façade)</w:t>
            </w:r>
          </w:p>
          <w:p w:rsidR="00732702" w:rsidRDefault="00FE4E1D">
            <w:pPr>
              <w:keepNext/>
              <w:keepLines/>
              <w:ind w:left="708"/>
              <w:outlineLvl w:val="3"/>
              <w:rPr>
                <w:rFonts w:cs="Arial"/>
                <w:highlight w:val="green"/>
              </w:rPr>
            </w:pPr>
            <w:r w:rsidRPr="00FE4E1D">
              <w:rPr>
                <w:rFonts w:cs="Arial"/>
                <w:highlight w:val="green"/>
              </w:rPr>
              <w:t>3 (pour</w:t>
            </w:r>
            <w:r w:rsidRPr="00FE4E1D">
              <w:rPr>
                <w:rFonts w:cs="Arial"/>
                <w:highlight w:val="green"/>
              </w:rPr>
              <w:tab/>
              <w:t>Immeuble)</w:t>
            </w:r>
          </w:p>
          <w:p w:rsidR="00732702" w:rsidRDefault="00FE4E1D">
            <w:pPr>
              <w:keepNext/>
              <w:keepLines/>
              <w:ind w:left="708"/>
              <w:outlineLvl w:val="3"/>
              <w:rPr>
                <w:rFonts w:cs="Arial"/>
                <w:highlight w:val="green"/>
              </w:rPr>
            </w:pPr>
            <w:r w:rsidRPr="00FE4E1D">
              <w:rPr>
                <w:rFonts w:cs="Arial"/>
                <w:highlight w:val="green"/>
              </w:rPr>
              <w:t>4 (pour</w:t>
            </w:r>
            <w:r w:rsidRPr="00FE4E1D">
              <w:rPr>
                <w:rFonts w:cs="Arial"/>
                <w:highlight w:val="green"/>
              </w:rPr>
              <w:tab/>
              <w:t>Pleine terre)</w:t>
            </w:r>
          </w:p>
          <w:p w:rsidR="00732702" w:rsidRDefault="00FE4E1D">
            <w:pPr>
              <w:keepNext/>
              <w:keepLines/>
              <w:ind w:left="708"/>
              <w:outlineLvl w:val="3"/>
              <w:rPr>
                <w:rFonts w:cs="Arial"/>
                <w:highlight w:val="green"/>
              </w:rPr>
            </w:pPr>
            <w:r w:rsidRPr="00FE4E1D">
              <w:rPr>
                <w:rFonts w:cs="Arial"/>
                <w:highlight w:val="green"/>
              </w:rPr>
              <w:t>5 (pour</w:t>
            </w:r>
            <w:r w:rsidRPr="00FE4E1D">
              <w:rPr>
                <w:rFonts w:cs="Arial"/>
                <w:highlight w:val="green"/>
              </w:rPr>
              <w:tab/>
              <w:t>Caniveau)</w:t>
            </w:r>
          </w:p>
          <w:p w:rsidR="00732702" w:rsidRDefault="00FE4E1D">
            <w:pPr>
              <w:keepNext/>
              <w:keepLines/>
              <w:ind w:left="708"/>
              <w:outlineLvl w:val="3"/>
              <w:rPr>
                <w:rFonts w:cs="Arial"/>
                <w:highlight w:val="green"/>
              </w:rPr>
            </w:pPr>
            <w:r w:rsidRPr="00FE4E1D">
              <w:rPr>
                <w:rFonts w:cs="Arial"/>
                <w:highlight w:val="green"/>
              </w:rPr>
              <w:t>6 (pour</w:t>
            </w:r>
            <w:r w:rsidRPr="00FE4E1D">
              <w:rPr>
                <w:rFonts w:cs="Arial"/>
                <w:highlight w:val="green"/>
              </w:rPr>
              <w:tab/>
              <w:t>Galerie)</w:t>
            </w:r>
          </w:p>
          <w:p w:rsidR="00732702" w:rsidRDefault="00FE4E1D">
            <w:pPr>
              <w:keepNext/>
              <w:keepLines/>
              <w:ind w:left="708"/>
              <w:outlineLvl w:val="3"/>
              <w:rPr>
                <w:rFonts w:cs="Arial"/>
                <w:highlight w:val="green"/>
              </w:rPr>
            </w:pPr>
            <w:r w:rsidRPr="00FE4E1D">
              <w:rPr>
                <w:rFonts w:cs="Arial"/>
                <w:highlight w:val="green"/>
              </w:rPr>
              <w:t>7 (pour</w:t>
            </w:r>
            <w:r w:rsidRPr="00FE4E1D">
              <w:rPr>
                <w:rFonts w:cs="Arial"/>
                <w:highlight w:val="green"/>
              </w:rPr>
              <w:tab/>
              <w:t>Conduite)</w:t>
            </w:r>
          </w:p>
          <w:p w:rsidR="00732702" w:rsidRDefault="00FE4E1D">
            <w:pPr>
              <w:keepNext/>
              <w:keepLines/>
              <w:ind w:left="708"/>
              <w:outlineLvl w:val="3"/>
              <w:rPr>
                <w:rFonts w:cs="Arial"/>
              </w:rPr>
            </w:pPr>
            <w:r w:rsidRPr="00FE4E1D">
              <w:rPr>
                <w:rFonts w:cs="Arial"/>
                <w:highlight w:val="green"/>
              </w:rPr>
              <w:t>8 (pour</w:t>
            </w:r>
            <w:r w:rsidRPr="00FE4E1D">
              <w:rPr>
                <w:rFonts w:cs="Arial"/>
                <w:highlight w:val="green"/>
              </w:rPr>
              <w:tab/>
              <w:t>Egout)</w:t>
            </w:r>
          </w:p>
          <w:p w:rsidR="00D6003E" w:rsidRPr="001C252A" w:rsidRDefault="00D6003E" w:rsidP="00D6003E">
            <w:pPr>
              <w:spacing w:before="0" w:after="0"/>
              <w:jc w:val="left"/>
            </w:pPr>
          </w:p>
        </w:tc>
      </w:tr>
      <w:tr w:rsidR="00940C06" w:rsidTr="006C0AC7">
        <w:tc>
          <w:tcPr>
            <w:tcW w:w="1809" w:type="dxa"/>
          </w:tcPr>
          <w:p w:rsidR="00940C06" w:rsidRPr="00A01E99" w:rsidRDefault="00940C06" w:rsidP="00590D32">
            <w:pPr>
              <w:rPr>
                <w:rFonts w:cs="Arial"/>
              </w:rPr>
            </w:pPr>
            <w:r w:rsidRPr="001D2F68">
              <w:rPr>
                <w:rFonts w:cs="Arial"/>
              </w:rPr>
              <w:t>Parcours</w:t>
            </w:r>
          </w:p>
        </w:tc>
        <w:tc>
          <w:tcPr>
            <w:tcW w:w="2552" w:type="dxa"/>
          </w:tcPr>
          <w:p w:rsidR="00940C06" w:rsidRPr="001C252A" w:rsidRDefault="00FA5C38" w:rsidP="00590D32">
            <w:pPr>
              <w:rPr>
                <w:rFonts w:cs="Arial"/>
                <w:i/>
              </w:rPr>
            </w:pPr>
            <w:r w:rsidRPr="00FA5C38">
              <w:rPr>
                <w:rFonts w:cs="Arial"/>
                <w:i/>
                <w:highlight w:val="green"/>
              </w:rPr>
              <w:t>v_extract_opgc_parcours</w:t>
            </w:r>
          </w:p>
        </w:tc>
        <w:tc>
          <w:tcPr>
            <w:tcW w:w="1984" w:type="dxa"/>
          </w:tcPr>
          <w:p w:rsidR="00940C06" w:rsidRPr="001C252A" w:rsidRDefault="00FE4E1D" w:rsidP="00590D32">
            <w:pPr>
              <w:rPr>
                <w:rFonts w:cs="Arial"/>
              </w:rPr>
            </w:pPr>
            <w:r w:rsidRPr="00FE4E1D">
              <w:rPr>
                <w:rFonts w:cs="Arial"/>
                <w:highlight w:val="green"/>
              </w:rPr>
              <w:t>mode_pose</w:t>
            </w:r>
          </w:p>
        </w:tc>
        <w:tc>
          <w:tcPr>
            <w:tcW w:w="3509" w:type="dxa"/>
          </w:tcPr>
          <w:p w:rsidR="00940C06" w:rsidRPr="001C252A" w:rsidRDefault="00C024EB" w:rsidP="00590D32">
            <w:pPr>
              <w:jc w:val="left"/>
              <w:rPr>
                <w:rFonts w:cs="Arial"/>
              </w:rPr>
            </w:pPr>
            <w:r>
              <w:rPr>
                <w:rFonts w:cs="Arial"/>
              </w:rPr>
              <w:t xml:space="preserve">Parcours des câbles associés au projet </w:t>
            </w:r>
            <w:r w:rsidR="00FE4E1D" w:rsidRPr="00FE4E1D">
              <w:rPr>
                <w:rFonts w:cs="Arial"/>
                <w:highlight w:val="green"/>
              </w:rPr>
              <w:t>(Remarque : le tracé d’un parcours est extrait autant de fois qu’il est utilisé par les câbles du projet).</w:t>
            </w:r>
          </w:p>
          <w:p w:rsidR="00940C06" w:rsidRPr="001C252A" w:rsidRDefault="00940C06" w:rsidP="00590D32">
            <w:pPr>
              <w:jc w:val="left"/>
              <w:rPr>
                <w:rFonts w:cs="Arial"/>
              </w:rPr>
            </w:pPr>
          </w:p>
          <w:p w:rsidR="00940C06" w:rsidRPr="001C252A" w:rsidRDefault="00C024EB" w:rsidP="00590D32">
            <w:pPr>
              <w:jc w:val="left"/>
              <w:rPr>
                <w:rFonts w:cs="Arial"/>
              </w:rPr>
            </w:pPr>
            <w:r>
              <w:rPr>
                <w:rFonts w:cs="Arial"/>
              </w:rPr>
              <w:t>Seuls les parcours dont "Orange" est propriétaire sont extraits.</w:t>
            </w:r>
          </w:p>
          <w:p w:rsidR="00D6003E" w:rsidRPr="001C252A" w:rsidRDefault="00D6003E" w:rsidP="00590D32">
            <w:pPr>
              <w:jc w:val="left"/>
              <w:rPr>
                <w:rFonts w:cs="Arial"/>
              </w:rPr>
            </w:pPr>
          </w:p>
          <w:p w:rsidR="00D6003E" w:rsidRPr="001C252A" w:rsidRDefault="00FE4E1D" w:rsidP="00D6003E">
            <w:pPr>
              <w:jc w:val="left"/>
              <w:rPr>
                <w:rFonts w:cs="Arial"/>
              </w:rPr>
            </w:pPr>
            <w:r w:rsidRPr="00FE4E1D">
              <w:rPr>
                <w:rFonts w:cs="Arial"/>
                <w:highlight w:val="green"/>
              </w:rPr>
              <w:t xml:space="preserve">L’attribut mode_pose est calculé selon la logique décrite dans le paragraphe </w:t>
            </w:r>
            <w:fldSimple w:instr=" REF _Ref422150961 \h  \* MERGEFORMAT ">
              <w:r w:rsidR="00675435" w:rsidRPr="00675435">
                <w:rPr>
                  <w:b/>
                  <w:highlight w:val="green"/>
                </w:rPr>
                <w:t>Calcul du mode de pose des parcours (Annexe D8)</w:t>
              </w:r>
            </w:fldSimple>
            <w:r w:rsidRPr="00FE4E1D">
              <w:rPr>
                <w:rFonts w:cs="Arial"/>
                <w:highlight w:val="green"/>
              </w:rPr>
              <w:t>.</w:t>
            </w:r>
          </w:p>
          <w:p w:rsidR="00EB28C4" w:rsidRPr="001C252A" w:rsidRDefault="00EB28C4" w:rsidP="00D6003E">
            <w:pPr>
              <w:jc w:val="left"/>
              <w:rPr>
                <w:rFonts w:cs="Arial"/>
              </w:rPr>
            </w:pPr>
          </w:p>
        </w:tc>
      </w:tr>
      <w:tr w:rsidR="00940C06" w:rsidTr="006C0AC7">
        <w:tc>
          <w:tcPr>
            <w:tcW w:w="1809" w:type="dxa"/>
          </w:tcPr>
          <w:p w:rsidR="00940C06" w:rsidRDefault="00940C06" w:rsidP="00590D32">
            <w:pPr>
              <w:rPr>
                <w:rFonts w:cs="Arial"/>
              </w:rPr>
            </w:pPr>
            <w:r w:rsidRPr="00A01E99">
              <w:rPr>
                <w:rFonts w:cs="Arial"/>
              </w:rPr>
              <w:t>PM</w:t>
            </w:r>
          </w:p>
        </w:tc>
        <w:tc>
          <w:tcPr>
            <w:tcW w:w="2552" w:type="dxa"/>
          </w:tcPr>
          <w:p w:rsidR="00940C06" w:rsidRPr="00677D2E" w:rsidRDefault="00940C06" w:rsidP="00590D32">
            <w:pPr>
              <w:rPr>
                <w:rFonts w:cs="Arial"/>
                <w:i/>
              </w:rPr>
            </w:pPr>
            <w:r w:rsidRPr="001D2F68">
              <w:rPr>
                <w:rFonts w:cs="Arial"/>
                <w:i/>
              </w:rPr>
              <w:t>v_extract_pf_equipement</w:t>
            </w:r>
          </w:p>
        </w:tc>
        <w:tc>
          <w:tcPr>
            <w:tcW w:w="1984" w:type="dxa"/>
          </w:tcPr>
          <w:p w:rsidR="00940C06" w:rsidRDefault="00940C06" w:rsidP="00590D32">
            <w:pPr>
              <w:rPr>
                <w:rFonts w:cs="Arial"/>
                <w:lang w:val="en-US"/>
              </w:rPr>
            </w:pPr>
            <w:r>
              <w:rPr>
                <w:rFonts w:cs="Arial"/>
                <w:lang w:val="en-US"/>
              </w:rPr>
              <w:t>ipon_id</w:t>
            </w:r>
          </w:p>
          <w:p w:rsidR="00940C06" w:rsidRPr="001D2F68" w:rsidRDefault="00940C06" w:rsidP="00590D32">
            <w:pPr>
              <w:rPr>
                <w:rFonts w:cs="Arial"/>
                <w:lang w:val="en-US"/>
              </w:rPr>
            </w:pPr>
            <w:r w:rsidRPr="00382E5B">
              <w:rPr>
                <w:rFonts w:cs="Arial"/>
                <w:lang w:val="en-US"/>
              </w:rPr>
              <w:t>nb_el</w:t>
            </w:r>
          </w:p>
        </w:tc>
        <w:tc>
          <w:tcPr>
            <w:tcW w:w="3509" w:type="dxa"/>
          </w:tcPr>
          <w:p w:rsidR="00940C06" w:rsidRDefault="00940C06" w:rsidP="00590D32">
            <w:pPr>
              <w:jc w:val="left"/>
              <w:rPr>
                <w:rFonts w:cs="Arial"/>
              </w:rPr>
            </w:pPr>
            <w:r w:rsidRPr="00A01E99">
              <w:rPr>
                <w:rFonts w:cs="Arial"/>
              </w:rPr>
              <w:t xml:space="preserve">PM du projet (PMZ et PMR configurables). </w:t>
            </w:r>
          </w:p>
          <w:p w:rsidR="00940C06" w:rsidRDefault="00940C06" w:rsidP="00590D32">
            <w:pPr>
              <w:jc w:val="left"/>
              <w:rPr>
                <w:rFonts w:cs="Arial"/>
              </w:rPr>
            </w:pPr>
          </w:p>
          <w:p w:rsidR="00940C06" w:rsidRDefault="00940C06" w:rsidP="00590D32">
            <w:pPr>
              <w:jc w:val="left"/>
              <w:rPr>
                <w:rFonts w:cs="Arial"/>
              </w:rPr>
            </w:pPr>
            <w:r w:rsidRPr="00A01E99">
              <w:rPr>
                <w:rFonts w:cs="Arial"/>
              </w:rPr>
              <w:t xml:space="preserve">Attributs (Ipon_ID, nb logement de la </w:t>
            </w:r>
            <w:r w:rsidRPr="00A01E99">
              <w:rPr>
                <w:rFonts w:cs="Arial"/>
              </w:rPr>
              <w:lastRenderedPageBreak/>
              <w:t xml:space="preserve">zone associée au PM). </w:t>
            </w:r>
          </w:p>
          <w:p w:rsidR="00940C06" w:rsidRDefault="00940C06" w:rsidP="00590D32">
            <w:pPr>
              <w:jc w:val="left"/>
              <w:rPr>
                <w:rFonts w:cs="Arial"/>
              </w:rPr>
            </w:pPr>
          </w:p>
          <w:p w:rsidR="00940C06" w:rsidRDefault="00940C06" w:rsidP="00590D32">
            <w:pPr>
              <w:jc w:val="left"/>
              <w:rPr>
                <w:rFonts w:cs="Arial"/>
              </w:rPr>
            </w:pPr>
            <w:r w:rsidRPr="00A01E99">
              <w:rPr>
                <w:rFonts w:cs="Arial"/>
              </w:rPr>
              <w:t>Position</w:t>
            </w:r>
            <w:r>
              <w:rPr>
                <w:rFonts w:cs="Arial"/>
              </w:rPr>
              <w:t xml:space="preserve"> : </w:t>
            </w:r>
            <w:r w:rsidRPr="00A01E99">
              <w:rPr>
                <w:rFonts w:cs="Arial"/>
              </w:rPr>
              <w:t xml:space="preserve">Le positionnement des </w:t>
            </w:r>
            <w:r>
              <w:rPr>
                <w:rFonts w:cs="Arial"/>
              </w:rPr>
              <w:t>PM correspond à celui des</w:t>
            </w:r>
            <w:r w:rsidRPr="00A01E99">
              <w:rPr>
                <w:rFonts w:cs="Arial"/>
              </w:rPr>
              <w:t xml:space="preserve"> </w:t>
            </w:r>
            <w:r>
              <w:rPr>
                <w:rFonts w:cs="Arial"/>
              </w:rPr>
              <w:t>s</w:t>
            </w:r>
            <w:r w:rsidRPr="00A01E99">
              <w:rPr>
                <w:rFonts w:cs="Arial"/>
              </w:rPr>
              <w:t>ite</w:t>
            </w:r>
            <w:r>
              <w:rPr>
                <w:rFonts w:cs="Arial"/>
              </w:rPr>
              <w:t>s</w:t>
            </w:r>
            <w:r w:rsidRPr="00A01E99">
              <w:rPr>
                <w:rFonts w:cs="Arial"/>
              </w:rPr>
              <w:t xml:space="preserve"> support associé</w:t>
            </w:r>
            <w:r>
              <w:rPr>
                <w:rFonts w:cs="Arial"/>
              </w:rPr>
              <w:t>s</w:t>
            </w:r>
            <w:r w:rsidRPr="00A01E99">
              <w:rPr>
                <w:rFonts w:cs="Arial"/>
              </w:rPr>
              <w:t xml:space="preserve"> au PF</w:t>
            </w:r>
          </w:p>
        </w:tc>
      </w:tr>
      <w:tr w:rsidR="00940C06" w:rsidTr="006C0AC7">
        <w:tc>
          <w:tcPr>
            <w:tcW w:w="1809" w:type="dxa"/>
          </w:tcPr>
          <w:p w:rsidR="00940C06" w:rsidRDefault="00940C06" w:rsidP="00590D32">
            <w:pPr>
              <w:rPr>
                <w:rFonts w:cs="Arial"/>
              </w:rPr>
            </w:pPr>
            <w:r w:rsidRPr="00A01E99">
              <w:rPr>
                <w:rFonts w:cs="Arial"/>
              </w:rPr>
              <w:lastRenderedPageBreak/>
              <w:t>Projet</w:t>
            </w:r>
          </w:p>
        </w:tc>
        <w:tc>
          <w:tcPr>
            <w:tcW w:w="2552" w:type="dxa"/>
          </w:tcPr>
          <w:p w:rsidR="00940C06" w:rsidRPr="00677D2E" w:rsidRDefault="00940C06" w:rsidP="00590D32">
            <w:pPr>
              <w:rPr>
                <w:rFonts w:cs="Arial"/>
                <w:i/>
              </w:rPr>
            </w:pPr>
            <w:r w:rsidRPr="00382E5B">
              <w:rPr>
                <w:rFonts w:cs="Arial"/>
                <w:i/>
              </w:rPr>
              <w:t>ftth_projet</w:t>
            </w:r>
          </w:p>
        </w:tc>
        <w:tc>
          <w:tcPr>
            <w:tcW w:w="1984" w:type="dxa"/>
          </w:tcPr>
          <w:p w:rsidR="00940C06" w:rsidRPr="00A01E99" w:rsidRDefault="00940C06" w:rsidP="00590D32">
            <w:pPr>
              <w:rPr>
                <w:rFonts w:cs="Arial"/>
              </w:rPr>
            </w:pPr>
            <w:r w:rsidRPr="00AC7876">
              <w:rPr>
                <w:rFonts w:cs="Arial"/>
              </w:rPr>
              <w:t>Pas d'attribut</w:t>
            </w:r>
          </w:p>
        </w:tc>
        <w:tc>
          <w:tcPr>
            <w:tcW w:w="3509" w:type="dxa"/>
          </w:tcPr>
          <w:p w:rsidR="00940C06" w:rsidRDefault="00940C06" w:rsidP="00590D32">
            <w:pPr>
              <w:jc w:val="left"/>
              <w:rPr>
                <w:rFonts w:cs="Arial"/>
              </w:rPr>
            </w:pPr>
            <w:r>
              <w:rPr>
                <w:rFonts w:cs="Arial"/>
              </w:rPr>
              <w:t>C</w:t>
            </w:r>
            <w:r w:rsidRPr="00A01E99">
              <w:rPr>
                <w:rFonts w:cs="Arial"/>
              </w:rPr>
              <w:t xml:space="preserve">ontour </w:t>
            </w:r>
            <w:r>
              <w:rPr>
                <w:rFonts w:cs="Arial"/>
              </w:rPr>
              <w:t>du projet.</w:t>
            </w:r>
          </w:p>
        </w:tc>
      </w:tr>
    </w:tbl>
    <w:p w:rsidR="00940C06" w:rsidRDefault="00940C06" w:rsidP="00940C06">
      <w:pPr>
        <w:rPr>
          <w:rFonts w:cs="Arial"/>
        </w:rPr>
      </w:pPr>
    </w:p>
    <w:p w:rsidR="00940C06" w:rsidRDefault="00940C06" w:rsidP="00940C06">
      <w:pPr>
        <w:spacing w:before="0" w:after="0"/>
        <w:jc w:val="left"/>
        <w:rPr>
          <w:rFonts w:cs="Arial"/>
          <w:b/>
          <w:i/>
          <w:caps/>
          <w:color w:val="0000FF"/>
          <w:sz w:val="22"/>
        </w:rPr>
      </w:pPr>
      <w:r>
        <w:rPr>
          <w:rFonts w:cs="Arial"/>
        </w:rPr>
        <w:br w:type="page"/>
      </w:r>
    </w:p>
    <w:p w:rsidR="00D6003E" w:rsidRPr="00D6003E" w:rsidRDefault="0005089E" w:rsidP="00954E41">
      <w:pPr>
        <w:pStyle w:val="Titre5"/>
      </w:pPr>
      <w:r w:rsidRPr="00954E41">
        <w:lastRenderedPageBreak/>
        <w:t>Traitements</w:t>
      </w:r>
    </w:p>
    <w:p w:rsidR="0005089E" w:rsidRDefault="0005089E" w:rsidP="0005089E">
      <w:r>
        <w:t xml:space="preserve">Cet export est effectué via la Toolbox </w:t>
      </w:r>
      <w:hyperlink w:anchor="_ExtractData" w:history="1">
        <w:r w:rsidRPr="00E05DF8">
          <w:rPr>
            <w:rStyle w:val="Lienhypertexte"/>
          </w:rPr>
          <w:t>ExtractData</w:t>
        </w:r>
      </w:hyperlink>
      <w:r>
        <w:rPr>
          <w:b/>
        </w:rPr>
        <w:t>.</w:t>
      </w:r>
    </w:p>
    <w:p w:rsidR="00940C06" w:rsidRDefault="00940C06" w:rsidP="00940C06"/>
    <w:p w:rsidR="00940C06" w:rsidRPr="00387A58" w:rsidRDefault="00940C06" w:rsidP="00940C06"/>
    <w:p w:rsidR="00940C06" w:rsidRDefault="00940C06" w:rsidP="00940C06">
      <w:pPr>
        <w:pStyle w:val="Titre4"/>
      </w:pPr>
      <w:bookmarkStart w:id="460" w:name="_Ref408582120"/>
      <w:bookmarkStart w:id="461" w:name="_Toc426723564"/>
      <w:r w:rsidRPr="001D749C">
        <w:t>Annexe C3a</w:t>
      </w:r>
      <w:bookmarkEnd w:id="460"/>
      <w:bookmarkEnd w:id="461"/>
    </w:p>
    <w:p w:rsidR="00045D09" w:rsidRDefault="00045D09" w:rsidP="00045D09"/>
    <w:p w:rsidR="00045D09" w:rsidRPr="00341487" w:rsidRDefault="00045D09" w:rsidP="00045D09"/>
    <w:p w:rsidR="00045D09" w:rsidRDefault="0085789F" w:rsidP="00045D09">
      <w:pPr>
        <w:rPr>
          <w:lang w:val="en-US"/>
        </w:rPr>
      </w:pPr>
      <w:r w:rsidRPr="0085789F">
        <w:rPr>
          <w:lang w:val="en-US"/>
        </w:rPr>
      </w:r>
      <w:r>
        <w:rPr>
          <w:lang w:val="en-US"/>
        </w:rPr>
        <w:pict>
          <v:roundrect id="_x0000_s1055" alt="Le code permettant la gestion ce cet item est présent dans les packages suivants&#10;&#10;" style="width:472.5pt;height:103.1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55">
              <w:txbxContent>
                <w:p w:rsidR="00CB59E8" w:rsidRPr="00D724D6" w:rsidRDefault="00CB59E8" w:rsidP="00045D09">
                  <w:pPr>
                    <w:rPr>
                      <w:b/>
                      <w:color w:val="365F91" w:themeColor="accent1" w:themeShade="BF"/>
                    </w:rPr>
                  </w:pP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3B07B7" w:rsidTr="00370A70">
                    <w:tc>
                      <w:tcPr>
                        <w:tcW w:w="9001" w:type="dxa"/>
                        <w:shd w:val="clear" w:color="auto" w:fill="B8CCE4" w:themeFill="accent1" w:themeFillTint="66"/>
                      </w:tcPr>
                      <w:p w:rsidR="00CB59E8" w:rsidRPr="00045D09" w:rsidRDefault="00CB59E8" w:rsidP="00045D09">
                        <w:pPr>
                          <w:rPr>
                            <w:b/>
                            <w:lang w:val="en-US"/>
                          </w:rPr>
                        </w:pPr>
                        <w:r w:rsidRPr="00045D09">
                          <w:rPr>
                            <w:b/>
                            <w:lang w:val="en-US"/>
                          </w:rPr>
                          <w:t xml:space="preserve">Front : </w:t>
                        </w:r>
                      </w:p>
                      <w:p w:rsidR="00CB59E8" w:rsidRPr="001A3036" w:rsidRDefault="00CB59E8" w:rsidP="00045D09">
                        <w:pPr>
                          <w:rPr>
                            <w:b/>
                            <w:lang w:val="en-US"/>
                          </w:rPr>
                        </w:pPr>
                        <w:r w:rsidRPr="001A3036">
                          <w:rPr>
                            <w:b/>
                            <w:lang w:val="en-US"/>
                          </w:rPr>
                          <w:t>|----- /FxFmkLibrary/src/main/flex/com/francetelecom/exportOPGC/*</w:t>
                        </w:r>
                      </w:p>
                    </w:tc>
                  </w:tr>
                </w:tbl>
                <w:p w:rsidR="00CB59E8" w:rsidRPr="001A3036" w:rsidRDefault="00CB59E8" w:rsidP="00045D09">
                  <w:pPr>
                    <w:rPr>
                      <w:lang w:val="en-US"/>
                    </w:rPr>
                  </w:pPr>
                </w:p>
              </w:txbxContent>
            </v:textbox>
            <w10:wrap type="none"/>
            <w10:anchorlock/>
          </v:roundrect>
        </w:pict>
      </w:r>
    </w:p>
    <w:p w:rsidR="00045D09" w:rsidRDefault="00045D09" w:rsidP="00045D09"/>
    <w:p w:rsidR="00045D09" w:rsidRDefault="00045D09" w:rsidP="00045D09">
      <w:r>
        <w:t>L‘annexe « C3 a » peut être générée via le widget : « </w:t>
      </w:r>
      <w:r w:rsidRPr="00341487">
        <w:t>Export de donnés &gt; Dossier OPGC</w:t>
      </w:r>
      <w:r>
        <w:t> » :</w:t>
      </w:r>
    </w:p>
    <w:p w:rsidR="00045D09" w:rsidRDefault="00045D09" w:rsidP="00045D09">
      <w:pPr>
        <w:pStyle w:val="Paragraphedeliste"/>
        <w:numPr>
          <w:ilvl w:val="0"/>
          <w:numId w:val="26"/>
        </w:numPr>
      </w:pPr>
      <w:r>
        <w:t>Choisir « </w:t>
      </w:r>
      <w:r w:rsidRPr="00341487">
        <w:t>Annexe C3 a</w:t>
      </w:r>
      <w:r>
        <w:t> » dans la liste déroulante « </w:t>
      </w:r>
      <w:r w:rsidRPr="00341487">
        <w:t>Dossier</w:t>
      </w:r>
      <w:r>
        <w:t> »</w:t>
      </w:r>
    </w:p>
    <w:p w:rsidR="00045D09" w:rsidRDefault="00045D09" w:rsidP="00045D09">
      <w:pPr>
        <w:pStyle w:val="Paragraphedeliste"/>
        <w:numPr>
          <w:ilvl w:val="0"/>
          <w:numId w:val="26"/>
        </w:numPr>
      </w:pPr>
      <w:r w:rsidRPr="00341487">
        <w:t>Sélectionner un projet:</w:t>
      </w:r>
    </w:p>
    <w:p w:rsidR="00045D09" w:rsidRDefault="00045D09" w:rsidP="00045D09">
      <w:pPr>
        <w:pStyle w:val="Paragraphedeliste"/>
        <w:numPr>
          <w:ilvl w:val="1"/>
          <w:numId w:val="26"/>
        </w:numPr>
      </w:pPr>
      <w:r>
        <w:t>via le bouton « Sélectionner un projet »</w:t>
      </w:r>
      <w:r w:rsidRPr="00341487">
        <w:t xml:space="preserve"> suivi d'un clic sur le projet</w:t>
      </w:r>
      <w:r>
        <w:t xml:space="preserve"> voulu, ou</w:t>
      </w:r>
    </w:p>
    <w:p w:rsidR="00045D09" w:rsidRDefault="00045D09" w:rsidP="00045D09">
      <w:pPr>
        <w:pStyle w:val="Paragraphedeliste"/>
        <w:numPr>
          <w:ilvl w:val="1"/>
          <w:numId w:val="26"/>
        </w:numPr>
      </w:pPr>
      <w:r>
        <w:t>e</w:t>
      </w:r>
      <w:r w:rsidRPr="00341487">
        <w:t xml:space="preserve">n renseignant </w:t>
      </w:r>
      <w:r>
        <w:t>les champs « </w:t>
      </w:r>
      <w:r w:rsidRPr="00341487">
        <w:t>Commune/INSEE</w:t>
      </w:r>
      <w:r>
        <w:t> »</w:t>
      </w:r>
      <w:r w:rsidRPr="00341487">
        <w:t xml:space="preserve"> et </w:t>
      </w:r>
      <w:r>
        <w:t>« </w:t>
      </w:r>
      <w:r w:rsidRPr="00341487">
        <w:t>Code projet</w:t>
      </w:r>
      <w:r>
        <w:t> »</w:t>
      </w:r>
    </w:p>
    <w:p w:rsidR="00045D09" w:rsidRDefault="00045D09" w:rsidP="00045D09">
      <w:pPr>
        <w:pStyle w:val="Paragraphedeliste"/>
        <w:numPr>
          <w:ilvl w:val="0"/>
          <w:numId w:val="26"/>
        </w:numPr>
      </w:pPr>
      <w:r w:rsidRPr="00341487">
        <w:t>Cliquer</w:t>
      </w:r>
      <w:r>
        <w:t xml:space="preserve"> ensuite sur le bouton « Générer ».</w:t>
      </w:r>
    </w:p>
    <w:p w:rsidR="00045D09" w:rsidRPr="00341487" w:rsidRDefault="00045D09" w:rsidP="00045D09"/>
    <w:p w:rsidR="00045D09" w:rsidRPr="00341487" w:rsidRDefault="00045D09" w:rsidP="00045D09">
      <w:r w:rsidRPr="00341487">
        <w:t>Le résultat s'affiche</w:t>
      </w:r>
      <w:r>
        <w:t>ra alors</w:t>
      </w:r>
      <w:r w:rsidRPr="00341487">
        <w:t xml:space="preserve"> sous forme d'un tableau que l'on peut exploiter :</w:t>
      </w:r>
    </w:p>
    <w:p w:rsidR="00045D09" w:rsidRPr="000A0194" w:rsidRDefault="00045D09" w:rsidP="00045D09">
      <w:r w:rsidRPr="00341487">
        <w:tab/>
      </w:r>
      <w:r w:rsidRPr="000A0194">
        <w:t xml:space="preserve">- via le bouton </w:t>
      </w:r>
      <w:r>
        <w:t>« </w:t>
      </w:r>
      <w:r w:rsidRPr="000A0194">
        <w:t>Copie</w:t>
      </w:r>
      <w:r>
        <w:t>r », ou</w:t>
      </w:r>
    </w:p>
    <w:p w:rsidR="00045D09" w:rsidRPr="00341487" w:rsidRDefault="00045D09" w:rsidP="00045D09">
      <w:r w:rsidRPr="000A0194">
        <w:tab/>
      </w:r>
      <w:r w:rsidRPr="00341487">
        <w:t xml:space="preserve">- via le bouton </w:t>
      </w:r>
      <w:r>
        <w:t>« </w:t>
      </w:r>
      <w:r w:rsidRPr="00341487">
        <w:t>Exporter en CSV</w:t>
      </w:r>
      <w:r>
        <w:t> »</w:t>
      </w:r>
      <w:r w:rsidR="006C4654">
        <w:t>.</w:t>
      </w:r>
    </w:p>
    <w:p w:rsidR="00045D09" w:rsidRPr="00045D09" w:rsidRDefault="00045D09" w:rsidP="00045D09"/>
    <w:p w:rsidR="00940C06" w:rsidRDefault="00940C06" w:rsidP="00940C06">
      <w:pPr>
        <w:pStyle w:val="Titre5"/>
      </w:pPr>
      <w:r w:rsidRPr="001D749C">
        <w:t>Génération de l'annexe</w:t>
      </w:r>
    </w:p>
    <w:p w:rsidR="00940C06" w:rsidRDefault="00940C06" w:rsidP="00940C06">
      <w:pPr>
        <w:rPr>
          <w:rFonts w:cs="Arial"/>
        </w:rPr>
      </w:pPr>
      <w:r>
        <w:rPr>
          <w:rFonts w:cs="Arial"/>
        </w:rPr>
        <w:t>L</w:t>
      </w:r>
      <w:r w:rsidRPr="001D749C">
        <w:rPr>
          <w:rFonts w:cs="Arial"/>
        </w:rPr>
        <w:t xml:space="preserve">a fonction sql ft_get_annexe6(code_com text, code_projet text) permet d'extraire les données de l'annexe C3 a, qui remplace l'annexe 6. </w:t>
      </w:r>
    </w:p>
    <w:p w:rsidR="00940C06" w:rsidRPr="001D749C" w:rsidRDefault="00940C06" w:rsidP="00940C06">
      <w:pPr>
        <w:rPr>
          <w:rFonts w:cs="Arial"/>
        </w:rPr>
      </w:pPr>
      <w:r>
        <w:rPr>
          <w:rFonts w:cs="Arial"/>
        </w:rPr>
        <w:t xml:space="preserve">Le remplissage des colonnes par Geofibre est décrit </w:t>
      </w:r>
      <w:r w:rsidRPr="001D749C">
        <w:rPr>
          <w:rFonts w:cs="Arial"/>
        </w:rPr>
        <w:t>dans le tableau suivant :</w:t>
      </w:r>
    </w:p>
    <w:p w:rsidR="00940C06" w:rsidRPr="001D749C" w:rsidRDefault="00940C06" w:rsidP="00940C06">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27"/>
        <w:gridCol w:w="6520"/>
      </w:tblGrid>
      <w:tr w:rsidR="00940C06" w:rsidRPr="001D749C" w:rsidTr="00590D32">
        <w:tc>
          <w:tcPr>
            <w:tcW w:w="3227" w:type="dxa"/>
            <w:shd w:val="clear" w:color="auto" w:fill="A6A6A6" w:themeFill="background1" w:themeFillShade="A6"/>
          </w:tcPr>
          <w:p w:rsidR="00940C06" w:rsidRPr="001D749C" w:rsidRDefault="00940C06" w:rsidP="00590D32">
            <w:pPr>
              <w:jc w:val="left"/>
              <w:rPr>
                <w:rFonts w:cs="Arial"/>
                <w:b/>
              </w:rPr>
            </w:pPr>
            <w:r w:rsidRPr="001D749C">
              <w:rPr>
                <w:rFonts w:cs="Arial"/>
                <w:b/>
              </w:rPr>
              <w:t>Colonnes</w:t>
            </w:r>
          </w:p>
        </w:tc>
        <w:tc>
          <w:tcPr>
            <w:tcW w:w="6520" w:type="dxa"/>
            <w:shd w:val="clear" w:color="auto" w:fill="A6A6A6" w:themeFill="background1" w:themeFillShade="A6"/>
          </w:tcPr>
          <w:p w:rsidR="00940C06" w:rsidRPr="001D749C" w:rsidRDefault="00940C06" w:rsidP="00590D32">
            <w:pPr>
              <w:jc w:val="left"/>
              <w:rPr>
                <w:rFonts w:cs="Arial"/>
                <w:b/>
              </w:rPr>
            </w:pPr>
            <w:r>
              <w:rPr>
                <w:rFonts w:cs="Arial"/>
                <w:b/>
              </w:rPr>
              <w:t>Remplissage</w:t>
            </w:r>
            <w:r w:rsidRPr="001D749C">
              <w:rPr>
                <w:rFonts w:cs="Arial"/>
                <w:b/>
              </w:rPr>
              <w:t xml:space="preserve"> de l'annexe C3 a</w:t>
            </w:r>
          </w:p>
        </w:tc>
      </w:tr>
      <w:tr w:rsidR="00940C06" w:rsidRPr="001D749C" w:rsidTr="00590D32">
        <w:tc>
          <w:tcPr>
            <w:tcW w:w="3227" w:type="dxa"/>
          </w:tcPr>
          <w:p w:rsidR="00940C06" w:rsidRPr="00387A58" w:rsidRDefault="00940C06" w:rsidP="00590D32">
            <w:pPr>
              <w:rPr>
                <w:rFonts w:cs="Arial"/>
              </w:rPr>
            </w:pPr>
            <w:r w:rsidRPr="00EB5729">
              <w:rPr>
                <w:rFonts w:cs="Arial"/>
              </w:rPr>
              <w:t xml:space="preserve">Colonne B </w:t>
            </w:r>
          </w:p>
          <w:p w:rsidR="00940C06" w:rsidRPr="00387A58" w:rsidRDefault="00940C06" w:rsidP="00590D32">
            <w:pPr>
              <w:rPr>
                <w:rFonts w:cs="Arial"/>
              </w:rPr>
            </w:pPr>
            <w:r w:rsidRPr="00EB5729">
              <w:rPr>
                <w:rFonts w:cs="Arial"/>
              </w:rPr>
              <w:t>(Alvéole ou portée)</w:t>
            </w:r>
          </w:p>
        </w:tc>
        <w:tc>
          <w:tcPr>
            <w:tcW w:w="6520" w:type="dxa"/>
          </w:tcPr>
          <w:p w:rsidR="00940C06" w:rsidRPr="00387A58" w:rsidRDefault="00940C06" w:rsidP="00590D32">
            <w:pPr>
              <w:rPr>
                <w:rFonts w:cs="Arial"/>
              </w:rPr>
            </w:pPr>
            <w:r w:rsidRPr="00387A58">
              <w:rPr>
                <w:rFonts w:cs="Arial"/>
              </w:rPr>
              <w:t xml:space="preserve">Si </w:t>
            </w:r>
            <w:r>
              <w:rPr>
                <w:rFonts w:cs="Arial"/>
              </w:rPr>
              <w:t>adduction immeuble : Laisser vide</w:t>
            </w:r>
          </w:p>
          <w:p w:rsidR="00940C06" w:rsidRPr="00387A58" w:rsidRDefault="00940C06" w:rsidP="00590D32">
            <w:pPr>
              <w:rPr>
                <w:rFonts w:cs="Arial"/>
              </w:rPr>
            </w:pPr>
            <w:r>
              <w:rPr>
                <w:rFonts w:cs="Arial"/>
              </w:rPr>
              <w:t xml:space="preserve">Si portée aérienne : Mettre "APAE" </w:t>
            </w:r>
          </w:p>
          <w:p w:rsidR="00940C06" w:rsidRPr="00387A58" w:rsidRDefault="00940C06" w:rsidP="00590D32">
            <w:pPr>
              <w:rPr>
                <w:rFonts w:cs="Arial"/>
              </w:rPr>
            </w:pPr>
            <w:r>
              <w:rPr>
                <w:rFonts w:cs="Arial"/>
              </w:rPr>
              <w:t>Masque de l'alvéole si présent dans les données</w:t>
            </w:r>
          </w:p>
          <w:p w:rsidR="00940C06" w:rsidRPr="00387A58" w:rsidRDefault="00940C06" w:rsidP="00590D32">
            <w:pPr>
              <w:rPr>
                <w:rFonts w:cs="Arial"/>
              </w:rPr>
            </w:pPr>
          </w:p>
          <w:p w:rsidR="00940C06" w:rsidRPr="00387A58" w:rsidRDefault="00940C06" w:rsidP="00590D32">
            <w:pPr>
              <w:rPr>
                <w:rFonts w:cs="Arial"/>
              </w:rPr>
            </w:pPr>
            <w:r>
              <w:rPr>
                <w:rFonts w:cs="Arial"/>
              </w:rPr>
              <w:t>Les cas suivants ne sont pas gérés :</w:t>
            </w:r>
          </w:p>
          <w:p w:rsidR="00940C06" w:rsidRPr="00387A58" w:rsidRDefault="00940C06" w:rsidP="00590D32">
            <w:pPr>
              <w:rPr>
                <w:rFonts w:cs="Arial"/>
              </w:rPr>
            </w:pPr>
            <w:r>
              <w:rPr>
                <w:rFonts w:cs="Arial"/>
              </w:rPr>
              <w:t>- Galerie visitable : GV</w:t>
            </w:r>
          </w:p>
          <w:p w:rsidR="00940C06" w:rsidRPr="00387A58" w:rsidRDefault="00940C06" w:rsidP="00590D32">
            <w:pPr>
              <w:rPr>
                <w:rFonts w:cs="Arial"/>
              </w:rPr>
            </w:pPr>
            <w:r>
              <w:rPr>
                <w:rFonts w:cs="Arial"/>
              </w:rPr>
              <w:t>- Chambres sous enrobées : SE</w:t>
            </w:r>
          </w:p>
          <w:p w:rsidR="00940C06" w:rsidRPr="00387A58" w:rsidRDefault="00940C06" w:rsidP="00590D32">
            <w:pPr>
              <w:rPr>
                <w:rFonts w:cs="Arial"/>
              </w:rPr>
            </w:pPr>
            <w:r>
              <w:rPr>
                <w:rFonts w:cs="Arial"/>
              </w:rPr>
              <w:t>- Chambres sécurisées : SS</w:t>
            </w:r>
          </w:p>
          <w:p w:rsidR="00940C06" w:rsidRPr="00387A58" w:rsidRDefault="00940C06" w:rsidP="00590D32">
            <w:pPr>
              <w:rPr>
                <w:rFonts w:cs="Arial"/>
              </w:rPr>
            </w:pPr>
            <w:r>
              <w:rPr>
                <w:rFonts w:cs="Arial"/>
              </w:rPr>
              <w:t>- Construction de fourreaux en cas de saturation objective : CF</w:t>
            </w:r>
          </w:p>
          <w:p w:rsidR="00940C06" w:rsidRPr="00387A58" w:rsidRDefault="00940C06" w:rsidP="00590D32">
            <w:pPr>
              <w:rPr>
                <w:rFonts w:cs="Arial"/>
              </w:rPr>
            </w:pPr>
            <w:r>
              <w:rPr>
                <w:rFonts w:cs="Arial"/>
              </w:rPr>
              <w:t>- Construction de GC d'adduction en cas de saturation objective : CA</w:t>
            </w:r>
          </w:p>
          <w:p w:rsidR="00940C06" w:rsidRPr="00387A58" w:rsidRDefault="00940C06" w:rsidP="00590D32">
            <w:pPr>
              <w:rPr>
                <w:rFonts w:cs="Arial"/>
              </w:rPr>
            </w:pPr>
          </w:p>
        </w:tc>
      </w:tr>
      <w:tr w:rsidR="00940C06" w:rsidRPr="001D749C" w:rsidTr="00590D32">
        <w:tc>
          <w:tcPr>
            <w:tcW w:w="3227" w:type="dxa"/>
          </w:tcPr>
          <w:p w:rsidR="00940C06" w:rsidRPr="00387A58" w:rsidRDefault="00940C06" w:rsidP="00590D32">
            <w:pPr>
              <w:rPr>
                <w:rFonts w:cs="Arial"/>
              </w:rPr>
            </w:pPr>
            <w:r w:rsidRPr="00EB5729">
              <w:rPr>
                <w:rFonts w:cs="Arial"/>
              </w:rPr>
              <w:t>Colonne C</w:t>
            </w:r>
          </w:p>
          <w:p w:rsidR="00940C06" w:rsidRPr="00387A58" w:rsidRDefault="00940C06" w:rsidP="00590D32">
            <w:pPr>
              <w:rPr>
                <w:rFonts w:cs="Arial"/>
              </w:rPr>
            </w:pPr>
            <w:r w:rsidRPr="00EB5729">
              <w:rPr>
                <w:rFonts w:cs="Arial"/>
              </w:rPr>
              <w:t>(Type du Site Support A)</w:t>
            </w:r>
            <w:r w:rsidRPr="00387A58">
              <w:rPr>
                <w:rFonts w:cs="Arial"/>
              </w:rPr>
              <w:t xml:space="preserve"> </w:t>
            </w:r>
          </w:p>
        </w:tc>
        <w:tc>
          <w:tcPr>
            <w:tcW w:w="6520" w:type="dxa"/>
          </w:tcPr>
          <w:p w:rsidR="00940C06" w:rsidRPr="00387A58" w:rsidRDefault="00940C06" w:rsidP="00590D32">
            <w:pPr>
              <w:rPr>
                <w:rFonts w:cs="Arial"/>
              </w:rPr>
            </w:pPr>
            <w:r w:rsidRPr="00387A58">
              <w:rPr>
                <w:rFonts w:cs="Arial"/>
              </w:rPr>
              <w:t>Si Chambre Orange </w:t>
            </w:r>
            <w:r>
              <w:rPr>
                <w:rFonts w:cs="Arial"/>
              </w:rPr>
              <w:t>(y compris la chambre 0*) </w:t>
            </w:r>
            <w:r w:rsidRPr="00387A58">
              <w:rPr>
                <w:rFonts w:cs="Arial"/>
              </w:rPr>
              <w:t xml:space="preserve">: Mettre </w:t>
            </w:r>
            <w:r>
              <w:rPr>
                <w:rFonts w:cs="Arial"/>
              </w:rPr>
              <w:t>C</w:t>
            </w:r>
          </w:p>
          <w:p w:rsidR="00940C06" w:rsidRPr="00387A58" w:rsidRDefault="00940C06" w:rsidP="00590D32">
            <w:pPr>
              <w:rPr>
                <w:rFonts w:cs="Arial"/>
              </w:rPr>
            </w:pPr>
            <w:r>
              <w:rPr>
                <w:rFonts w:cs="Arial"/>
              </w:rPr>
              <w:t xml:space="preserve">Si Appui Orange : Mettre A    </w:t>
            </w:r>
          </w:p>
          <w:p w:rsidR="00940C06" w:rsidRPr="00387A58" w:rsidRDefault="00940C06" w:rsidP="00590D32">
            <w:pPr>
              <w:rPr>
                <w:rFonts w:cs="Arial"/>
              </w:rPr>
            </w:pPr>
            <w:r w:rsidRPr="00EB5729">
              <w:rPr>
                <w:rFonts w:cs="Arial"/>
              </w:rPr>
              <w:t>Si Potelet Orange : Mettre P</w:t>
            </w:r>
            <w:r w:rsidRPr="00387A58">
              <w:rPr>
                <w:rFonts w:cs="Arial"/>
              </w:rPr>
              <w:t xml:space="preserve">    </w:t>
            </w:r>
          </w:p>
          <w:p w:rsidR="00940C06" w:rsidRPr="00387A58" w:rsidRDefault="00940C06" w:rsidP="00590D32">
            <w:pPr>
              <w:rPr>
                <w:rFonts w:cs="Arial"/>
              </w:rPr>
            </w:pPr>
            <w:r w:rsidRPr="00387A58">
              <w:rPr>
                <w:rFonts w:cs="Arial"/>
              </w:rPr>
              <w:t xml:space="preserve">Si </w:t>
            </w:r>
            <w:r>
              <w:rPr>
                <w:rFonts w:cs="Arial"/>
              </w:rPr>
              <w:t>Immeuble : Mettre IMB</w:t>
            </w:r>
          </w:p>
          <w:p w:rsidR="00940C06" w:rsidRPr="00387A58" w:rsidRDefault="00940C06" w:rsidP="00590D32">
            <w:pPr>
              <w:rPr>
                <w:rFonts w:cs="Arial"/>
              </w:rPr>
            </w:pPr>
            <w:r w:rsidRPr="00EB5729">
              <w:rPr>
                <w:rFonts w:cs="Arial"/>
              </w:rPr>
              <w:lastRenderedPageBreak/>
              <w:t>Si Chambre Tiers : Mettre CT</w:t>
            </w:r>
          </w:p>
          <w:p w:rsidR="00940C06" w:rsidRPr="00387A58" w:rsidRDefault="00940C06" w:rsidP="00590D32">
            <w:pPr>
              <w:rPr>
                <w:rFonts w:cs="Arial"/>
              </w:rPr>
            </w:pPr>
            <w:r w:rsidRPr="00EB5729">
              <w:rPr>
                <w:rFonts w:cs="Arial"/>
              </w:rPr>
              <w:t>Si Appui tiers : Mettre AT (ERDF)</w:t>
            </w:r>
          </w:p>
          <w:p w:rsidR="00940C06" w:rsidRPr="00387A58" w:rsidRDefault="00940C06" w:rsidP="00590D32">
            <w:pPr>
              <w:rPr>
                <w:rFonts w:cs="Arial"/>
              </w:rPr>
            </w:pPr>
          </w:p>
          <w:p w:rsidR="00940C06" w:rsidRPr="00387A58" w:rsidRDefault="00940C06" w:rsidP="00590D32">
            <w:pPr>
              <w:rPr>
                <w:rFonts w:cs="Arial"/>
              </w:rPr>
            </w:pPr>
            <w:r>
              <w:rPr>
                <w:rFonts w:cs="Arial"/>
              </w:rPr>
              <w:t>Les cas suivants ne sont pas gérés :</w:t>
            </w:r>
          </w:p>
          <w:p w:rsidR="00940C06" w:rsidRPr="00387A58" w:rsidRDefault="00940C06" w:rsidP="00590D32">
            <w:pPr>
              <w:rPr>
                <w:rFonts w:cs="Arial"/>
              </w:rPr>
            </w:pPr>
            <w:r>
              <w:rPr>
                <w:rFonts w:cs="Arial"/>
              </w:rPr>
              <w:t>- Façade : F</w:t>
            </w:r>
          </w:p>
          <w:p w:rsidR="00940C06" w:rsidRPr="00387A58" w:rsidRDefault="00940C06" w:rsidP="00590D32">
            <w:pPr>
              <w:rPr>
                <w:rFonts w:cs="Arial"/>
              </w:rPr>
            </w:pPr>
            <w:r>
              <w:rPr>
                <w:rFonts w:cs="Arial"/>
              </w:rPr>
              <w:t>- Potelet Tiers : PT</w:t>
            </w:r>
          </w:p>
        </w:tc>
      </w:tr>
      <w:tr w:rsidR="00940C06" w:rsidRPr="001D749C" w:rsidTr="00590D32">
        <w:tc>
          <w:tcPr>
            <w:tcW w:w="3227" w:type="dxa"/>
          </w:tcPr>
          <w:p w:rsidR="00940C06" w:rsidRPr="00387A58" w:rsidRDefault="00940C06" w:rsidP="00590D32">
            <w:pPr>
              <w:rPr>
                <w:rFonts w:cs="Arial"/>
              </w:rPr>
            </w:pPr>
            <w:r w:rsidRPr="00387A58">
              <w:rPr>
                <w:rFonts w:cs="Arial"/>
              </w:rPr>
              <w:lastRenderedPageBreak/>
              <w:t xml:space="preserve">Colonne D </w:t>
            </w:r>
          </w:p>
          <w:p w:rsidR="00940C06" w:rsidRPr="00387A58" w:rsidRDefault="00940C06" w:rsidP="00590D32">
            <w:pPr>
              <w:rPr>
                <w:rFonts w:cs="Arial"/>
              </w:rPr>
            </w:pPr>
            <w:r w:rsidRPr="00387A58">
              <w:rPr>
                <w:rFonts w:cs="Arial"/>
              </w:rPr>
              <w:t>(</w:t>
            </w:r>
            <w:r>
              <w:rPr>
                <w:rFonts w:cs="Arial"/>
              </w:rPr>
              <w:t xml:space="preserve">Numéro chambre </w:t>
            </w:r>
          </w:p>
          <w:p w:rsidR="00940C06" w:rsidRPr="00387A58" w:rsidRDefault="00940C06" w:rsidP="00590D32">
            <w:pPr>
              <w:rPr>
                <w:rFonts w:cs="Arial"/>
              </w:rPr>
            </w:pPr>
            <w:r>
              <w:rPr>
                <w:rFonts w:cs="Arial"/>
              </w:rPr>
              <w:t xml:space="preserve">ou de poteau </w:t>
            </w:r>
          </w:p>
          <w:p w:rsidR="00940C06" w:rsidRPr="00387A58" w:rsidRDefault="00940C06" w:rsidP="00590D32">
            <w:pPr>
              <w:rPr>
                <w:rFonts w:cs="Arial"/>
              </w:rPr>
            </w:pPr>
            <w:r>
              <w:rPr>
                <w:rFonts w:cs="Arial"/>
              </w:rPr>
              <w:t>ou de Potelet</w:t>
            </w:r>
          </w:p>
          <w:p w:rsidR="00940C06" w:rsidRPr="00387A58" w:rsidRDefault="00940C06" w:rsidP="00590D32">
            <w:pPr>
              <w:rPr>
                <w:rFonts w:cs="Arial"/>
              </w:rPr>
            </w:pPr>
            <w:r>
              <w:rPr>
                <w:rFonts w:cs="Arial"/>
              </w:rPr>
              <w:t>du site A)</w:t>
            </w:r>
          </w:p>
        </w:tc>
        <w:tc>
          <w:tcPr>
            <w:tcW w:w="6520" w:type="dxa"/>
          </w:tcPr>
          <w:p w:rsidR="00940C06" w:rsidRPr="00387A58" w:rsidRDefault="00940C06" w:rsidP="00590D32">
            <w:pPr>
              <w:rPr>
                <w:rFonts w:cs="Arial"/>
              </w:rPr>
            </w:pPr>
            <w:r>
              <w:rPr>
                <w:rFonts w:cs="Arial"/>
              </w:rPr>
              <w:t>Si Chambre Orange</w:t>
            </w:r>
            <w:r w:rsidRPr="005B1C56">
              <w:rPr>
                <w:rFonts w:cs="Arial"/>
              </w:rPr>
              <w:t xml:space="preserve"> (y compris la chambre 0</w:t>
            </w:r>
            <w:r>
              <w:rPr>
                <w:rFonts w:cs="Arial"/>
              </w:rPr>
              <w:t>*</w:t>
            </w:r>
            <w:r w:rsidRPr="005B1C56">
              <w:rPr>
                <w:rFonts w:cs="Arial"/>
              </w:rPr>
              <w:t>)</w:t>
            </w:r>
            <w:r>
              <w:rPr>
                <w:rFonts w:cs="Arial"/>
              </w:rPr>
              <w:t xml:space="preserve"> : mettre Code INSEE / N° Chambre </w:t>
            </w:r>
          </w:p>
          <w:p w:rsidR="00940C06" w:rsidRPr="00387A58" w:rsidRDefault="00940C06" w:rsidP="00590D32">
            <w:pPr>
              <w:rPr>
                <w:rFonts w:cs="Arial"/>
              </w:rPr>
            </w:pPr>
            <w:r>
              <w:rPr>
                <w:rFonts w:cs="Arial"/>
              </w:rPr>
              <w:t xml:space="preserve">Si </w:t>
            </w:r>
            <w:r w:rsidRPr="006F7E18">
              <w:rPr>
                <w:rFonts w:cs="Arial"/>
              </w:rPr>
              <w:t>Appui Orange</w:t>
            </w:r>
            <w:r>
              <w:rPr>
                <w:rFonts w:cs="Arial"/>
              </w:rPr>
              <w:t> :</w:t>
            </w:r>
            <w:r w:rsidRPr="001D749C">
              <w:rPr>
                <w:rFonts w:cs="Arial"/>
              </w:rPr>
              <w:t xml:space="preserve"> </w:t>
            </w:r>
            <w:r>
              <w:rPr>
                <w:rFonts w:cs="Arial"/>
              </w:rPr>
              <w:t xml:space="preserve">mettre Code INSEE / N°Appui </w:t>
            </w:r>
          </w:p>
          <w:p w:rsidR="00940C06" w:rsidRDefault="00940C06" w:rsidP="00590D32">
            <w:pPr>
              <w:rPr>
                <w:rFonts w:cs="Arial"/>
              </w:rPr>
            </w:pPr>
            <w:r w:rsidRPr="00563B56">
              <w:rPr>
                <w:rFonts w:cs="Arial"/>
              </w:rPr>
              <w:t>Si Potelet Orange</w:t>
            </w:r>
            <w:r>
              <w:rPr>
                <w:rFonts w:cs="Arial"/>
              </w:rPr>
              <w:t> :</w:t>
            </w:r>
            <w:r w:rsidRPr="001D749C">
              <w:rPr>
                <w:rFonts w:cs="Arial"/>
              </w:rPr>
              <w:t xml:space="preserve"> </w:t>
            </w:r>
            <w:r>
              <w:rPr>
                <w:rFonts w:cs="Arial"/>
              </w:rPr>
              <w:t>mettre Code INSEE / N°Potelet)</w:t>
            </w:r>
          </w:p>
          <w:p w:rsidR="00940C06" w:rsidRDefault="00940C06" w:rsidP="00590D32">
            <w:pPr>
              <w:rPr>
                <w:rFonts w:cs="Arial"/>
              </w:rPr>
            </w:pPr>
            <w:r>
              <w:rPr>
                <w:rFonts w:cs="Arial"/>
              </w:rPr>
              <w:t xml:space="preserve">Si </w:t>
            </w:r>
            <w:r w:rsidRPr="006F7E18">
              <w:rPr>
                <w:rFonts w:cs="Arial"/>
              </w:rPr>
              <w:t>Immeuble</w:t>
            </w:r>
            <w:r>
              <w:rPr>
                <w:rFonts w:cs="Arial"/>
              </w:rPr>
              <w:t> : mettre IMB</w:t>
            </w:r>
          </w:p>
          <w:p w:rsidR="00940C06" w:rsidRPr="00316510" w:rsidRDefault="00940C06" w:rsidP="00590D32">
            <w:pPr>
              <w:rPr>
                <w:rFonts w:cs="Arial"/>
              </w:rPr>
            </w:pPr>
            <w:r w:rsidRPr="00316510">
              <w:rPr>
                <w:rFonts w:cs="Arial"/>
              </w:rPr>
              <w:t>Si Chambre Tiers : Laisser vide</w:t>
            </w:r>
          </w:p>
          <w:p w:rsidR="00940C06" w:rsidRPr="00387A58" w:rsidRDefault="00940C06" w:rsidP="00590D32">
            <w:pPr>
              <w:rPr>
                <w:rFonts w:cs="Arial"/>
              </w:rPr>
            </w:pPr>
            <w:r w:rsidRPr="00316510">
              <w:rPr>
                <w:rFonts w:cs="Arial"/>
              </w:rPr>
              <w:t>Si Appui tiers : Laisser vide</w:t>
            </w:r>
          </w:p>
        </w:tc>
      </w:tr>
      <w:tr w:rsidR="00940C06" w:rsidRPr="001D749C" w:rsidTr="00590D32">
        <w:tc>
          <w:tcPr>
            <w:tcW w:w="3227" w:type="dxa"/>
          </w:tcPr>
          <w:p w:rsidR="00940C06" w:rsidRPr="00387A58" w:rsidRDefault="00940C06" w:rsidP="00590D32">
            <w:pPr>
              <w:rPr>
                <w:rFonts w:cs="Arial"/>
              </w:rPr>
            </w:pPr>
            <w:r w:rsidRPr="00EB5729">
              <w:rPr>
                <w:rFonts w:cs="Arial"/>
              </w:rPr>
              <w:t xml:space="preserve">Colonne E </w:t>
            </w:r>
          </w:p>
          <w:p w:rsidR="00940C06" w:rsidRPr="00387A58" w:rsidRDefault="00940C06" w:rsidP="00590D32">
            <w:pPr>
              <w:rPr>
                <w:rFonts w:cs="Arial"/>
              </w:rPr>
            </w:pPr>
            <w:r w:rsidRPr="00EB5729">
              <w:rPr>
                <w:rFonts w:cs="Arial"/>
              </w:rPr>
              <w:t>(Type du Site Support B)</w:t>
            </w:r>
          </w:p>
        </w:tc>
        <w:tc>
          <w:tcPr>
            <w:tcW w:w="6520" w:type="dxa"/>
          </w:tcPr>
          <w:p w:rsidR="00940C06" w:rsidRPr="00387A58" w:rsidRDefault="00940C06" w:rsidP="00590D32">
            <w:pPr>
              <w:rPr>
                <w:rFonts w:cs="Arial"/>
              </w:rPr>
            </w:pPr>
            <w:r w:rsidRPr="00387A58">
              <w:rPr>
                <w:rFonts w:cs="Arial"/>
              </w:rPr>
              <w:t>Si Chambre Orange</w:t>
            </w:r>
            <w:r>
              <w:rPr>
                <w:rFonts w:cs="Arial"/>
              </w:rPr>
              <w:t xml:space="preserve"> </w:t>
            </w:r>
            <w:r w:rsidRPr="005B1C56">
              <w:rPr>
                <w:rFonts w:cs="Arial"/>
              </w:rPr>
              <w:t>(y compris la chambre 0</w:t>
            </w:r>
            <w:r>
              <w:rPr>
                <w:rFonts w:cs="Arial"/>
              </w:rPr>
              <w:t>*</w:t>
            </w:r>
            <w:r w:rsidRPr="005B1C56">
              <w:rPr>
                <w:rFonts w:cs="Arial"/>
              </w:rPr>
              <w:t>)</w:t>
            </w:r>
            <w:r w:rsidRPr="00387A58">
              <w:rPr>
                <w:rFonts w:cs="Arial"/>
              </w:rPr>
              <w:t xml:space="preserve"> : Mettre </w:t>
            </w:r>
            <w:r>
              <w:rPr>
                <w:rFonts w:cs="Arial"/>
              </w:rPr>
              <w:t>C</w:t>
            </w:r>
          </w:p>
          <w:p w:rsidR="00940C06" w:rsidRPr="00387A58" w:rsidRDefault="00940C06" w:rsidP="00590D32">
            <w:pPr>
              <w:rPr>
                <w:rFonts w:cs="Arial"/>
              </w:rPr>
            </w:pPr>
            <w:r>
              <w:rPr>
                <w:rFonts w:cs="Arial"/>
              </w:rPr>
              <w:t xml:space="preserve">Si Appui Orange : Mettre A    </w:t>
            </w:r>
          </w:p>
          <w:p w:rsidR="00940C06" w:rsidRPr="00387A58" w:rsidRDefault="00940C06" w:rsidP="00590D32">
            <w:pPr>
              <w:rPr>
                <w:rFonts w:cs="Arial"/>
              </w:rPr>
            </w:pPr>
            <w:r w:rsidRPr="00EB5729">
              <w:rPr>
                <w:rFonts w:cs="Arial"/>
              </w:rPr>
              <w:t>Si Potelet Orange : Mettre P</w:t>
            </w:r>
            <w:r w:rsidRPr="00387A58">
              <w:rPr>
                <w:rFonts w:cs="Arial"/>
              </w:rPr>
              <w:t xml:space="preserve">    </w:t>
            </w:r>
          </w:p>
          <w:p w:rsidR="00940C06" w:rsidRPr="00387A58" w:rsidRDefault="00940C06" w:rsidP="00590D32">
            <w:pPr>
              <w:rPr>
                <w:rFonts w:cs="Arial"/>
              </w:rPr>
            </w:pPr>
            <w:r w:rsidRPr="00387A58">
              <w:rPr>
                <w:rFonts w:cs="Arial"/>
              </w:rPr>
              <w:t xml:space="preserve">Si </w:t>
            </w:r>
            <w:r>
              <w:rPr>
                <w:rFonts w:cs="Arial"/>
              </w:rPr>
              <w:t>Immeuble : Mettre IMB</w:t>
            </w:r>
          </w:p>
          <w:p w:rsidR="00940C06" w:rsidRPr="00387A58" w:rsidRDefault="00940C06" w:rsidP="00590D32">
            <w:pPr>
              <w:rPr>
                <w:rFonts w:cs="Arial"/>
              </w:rPr>
            </w:pPr>
            <w:r w:rsidRPr="00EB5729">
              <w:rPr>
                <w:rFonts w:cs="Arial"/>
              </w:rPr>
              <w:t>Si Chambre Tiers : Mettre CT</w:t>
            </w:r>
          </w:p>
          <w:p w:rsidR="00940C06" w:rsidRPr="00387A58" w:rsidRDefault="00940C06" w:rsidP="00590D32">
            <w:pPr>
              <w:rPr>
                <w:rFonts w:cs="Arial"/>
              </w:rPr>
            </w:pPr>
            <w:r w:rsidRPr="00EB5729">
              <w:rPr>
                <w:rFonts w:cs="Arial"/>
              </w:rPr>
              <w:t>Si Appui tiers : Mettre AT (ERDF)</w:t>
            </w:r>
          </w:p>
          <w:p w:rsidR="00940C06" w:rsidRPr="00387A58" w:rsidRDefault="00940C06" w:rsidP="00590D32">
            <w:pPr>
              <w:rPr>
                <w:rFonts w:cs="Arial"/>
              </w:rPr>
            </w:pPr>
          </w:p>
          <w:p w:rsidR="00940C06" w:rsidRPr="00387A58" w:rsidRDefault="00940C06" w:rsidP="00590D32">
            <w:pPr>
              <w:rPr>
                <w:rFonts w:cs="Arial"/>
              </w:rPr>
            </w:pPr>
            <w:r>
              <w:rPr>
                <w:rFonts w:cs="Arial"/>
              </w:rPr>
              <w:t>Les cas suivants ne sont pas gérés :</w:t>
            </w:r>
          </w:p>
          <w:p w:rsidR="00940C06" w:rsidRPr="00387A58" w:rsidRDefault="00940C06" w:rsidP="00590D32">
            <w:pPr>
              <w:rPr>
                <w:rFonts w:cs="Arial"/>
              </w:rPr>
            </w:pPr>
            <w:r>
              <w:rPr>
                <w:rFonts w:cs="Arial"/>
              </w:rPr>
              <w:t>- Façade : F</w:t>
            </w:r>
          </w:p>
          <w:p w:rsidR="00940C06" w:rsidRPr="00387A58" w:rsidRDefault="00940C06" w:rsidP="00590D32">
            <w:pPr>
              <w:rPr>
                <w:rFonts w:cs="Arial"/>
              </w:rPr>
            </w:pPr>
            <w:r>
              <w:rPr>
                <w:rFonts w:cs="Arial"/>
              </w:rPr>
              <w:t>- Potelet Tiers : PT</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F  </w:t>
            </w:r>
          </w:p>
          <w:p w:rsidR="00940C06" w:rsidRPr="00387A58" w:rsidRDefault="00940C06" w:rsidP="00590D32">
            <w:pPr>
              <w:rPr>
                <w:rFonts w:cs="Arial"/>
              </w:rPr>
            </w:pPr>
            <w:r w:rsidRPr="00387A58">
              <w:rPr>
                <w:rFonts w:cs="Arial"/>
              </w:rPr>
              <w:t>(</w:t>
            </w:r>
            <w:r>
              <w:rPr>
                <w:rFonts w:cs="Arial"/>
              </w:rPr>
              <w:t xml:space="preserve">Numéro chambre </w:t>
            </w:r>
          </w:p>
          <w:p w:rsidR="00940C06" w:rsidRPr="00387A58" w:rsidRDefault="00940C06" w:rsidP="00590D32">
            <w:pPr>
              <w:rPr>
                <w:rFonts w:cs="Arial"/>
              </w:rPr>
            </w:pPr>
            <w:r>
              <w:rPr>
                <w:rFonts w:cs="Arial"/>
              </w:rPr>
              <w:t xml:space="preserve">ou de poteau </w:t>
            </w:r>
          </w:p>
          <w:p w:rsidR="00940C06" w:rsidRPr="00387A58" w:rsidRDefault="00940C06" w:rsidP="00590D32">
            <w:pPr>
              <w:rPr>
                <w:rFonts w:cs="Arial"/>
              </w:rPr>
            </w:pPr>
            <w:r>
              <w:rPr>
                <w:rFonts w:cs="Arial"/>
              </w:rPr>
              <w:t>ou de Potelet</w:t>
            </w:r>
          </w:p>
          <w:p w:rsidR="00940C06" w:rsidRPr="00387A58" w:rsidRDefault="00940C06" w:rsidP="00590D32">
            <w:pPr>
              <w:rPr>
                <w:rFonts w:cs="Arial"/>
              </w:rPr>
            </w:pPr>
            <w:r>
              <w:rPr>
                <w:rFonts w:cs="Arial"/>
              </w:rPr>
              <w:t>du site B)</w:t>
            </w:r>
          </w:p>
        </w:tc>
        <w:tc>
          <w:tcPr>
            <w:tcW w:w="6520" w:type="dxa"/>
          </w:tcPr>
          <w:p w:rsidR="00940C06" w:rsidRPr="00387A58" w:rsidRDefault="00940C06" w:rsidP="00590D32">
            <w:pPr>
              <w:rPr>
                <w:rFonts w:cs="Arial"/>
              </w:rPr>
            </w:pPr>
            <w:r w:rsidRPr="00563B56">
              <w:rPr>
                <w:rFonts w:cs="Arial"/>
              </w:rPr>
              <w:t>Si Chambre Orange</w:t>
            </w:r>
            <w:r w:rsidRPr="005B1C56">
              <w:rPr>
                <w:rFonts w:cs="Arial"/>
              </w:rPr>
              <w:t xml:space="preserve"> (y compris la chambre 0</w:t>
            </w:r>
            <w:r>
              <w:rPr>
                <w:rFonts w:cs="Arial"/>
              </w:rPr>
              <w:t>*</w:t>
            </w:r>
            <w:r w:rsidRPr="005B1C56">
              <w:rPr>
                <w:rFonts w:cs="Arial"/>
              </w:rPr>
              <w:t>)</w:t>
            </w:r>
            <w:r w:rsidRPr="00563B56">
              <w:rPr>
                <w:rFonts w:cs="Arial"/>
              </w:rPr>
              <w:t xml:space="preserve"> : mettre </w:t>
            </w:r>
            <w:r>
              <w:rPr>
                <w:rFonts w:cs="Arial"/>
              </w:rPr>
              <w:t xml:space="preserve">Code INSEE / N° Chambre </w:t>
            </w:r>
          </w:p>
          <w:p w:rsidR="00940C06" w:rsidRPr="00387A58" w:rsidRDefault="00940C06" w:rsidP="00590D32">
            <w:pPr>
              <w:rPr>
                <w:rFonts w:cs="Arial"/>
              </w:rPr>
            </w:pPr>
            <w:r>
              <w:rPr>
                <w:rFonts w:cs="Arial"/>
              </w:rPr>
              <w:t>Si Appui Orange</w:t>
            </w:r>
            <w:r w:rsidRPr="00563B56">
              <w:rPr>
                <w:rFonts w:cs="Arial"/>
              </w:rPr>
              <w:t xml:space="preserve"> : mettre </w:t>
            </w:r>
            <w:r w:rsidRPr="001D749C">
              <w:rPr>
                <w:rFonts w:cs="Arial"/>
              </w:rPr>
              <w:t xml:space="preserve"> </w:t>
            </w:r>
            <w:r>
              <w:rPr>
                <w:rFonts w:cs="Arial"/>
              </w:rPr>
              <w:t xml:space="preserve">Code INSEE / N°Appui </w:t>
            </w:r>
          </w:p>
          <w:p w:rsidR="00940C06" w:rsidRDefault="00940C06" w:rsidP="00590D32">
            <w:pPr>
              <w:rPr>
                <w:rFonts w:cs="Arial"/>
              </w:rPr>
            </w:pPr>
            <w:r w:rsidRPr="00563B56">
              <w:rPr>
                <w:rFonts w:cs="Arial"/>
              </w:rPr>
              <w:t>Si Potelet Orange :</w:t>
            </w:r>
            <w:r w:rsidRPr="001D749C">
              <w:rPr>
                <w:rFonts w:cs="Arial"/>
              </w:rPr>
              <w:t xml:space="preserve"> </w:t>
            </w:r>
            <w:r>
              <w:rPr>
                <w:rFonts w:cs="Arial"/>
              </w:rPr>
              <w:t>Code INSEE / N°Potelet)</w:t>
            </w:r>
          </w:p>
          <w:p w:rsidR="00940C06" w:rsidRDefault="00940C06" w:rsidP="00590D32">
            <w:pPr>
              <w:rPr>
                <w:rFonts w:cs="Arial"/>
              </w:rPr>
            </w:pPr>
            <w:r>
              <w:rPr>
                <w:rFonts w:cs="Arial"/>
              </w:rPr>
              <w:t xml:space="preserve">Si </w:t>
            </w:r>
            <w:r w:rsidRPr="006F7E18">
              <w:rPr>
                <w:rFonts w:cs="Arial"/>
              </w:rPr>
              <w:t>Immeuble</w:t>
            </w:r>
            <w:r>
              <w:rPr>
                <w:rFonts w:cs="Arial"/>
              </w:rPr>
              <w:t> : mettre IMB</w:t>
            </w:r>
          </w:p>
          <w:p w:rsidR="00940C06" w:rsidRPr="00316510" w:rsidRDefault="00940C06" w:rsidP="00590D32">
            <w:pPr>
              <w:rPr>
                <w:rFonts w:cs="Arial"/>
              </w:rPr>
            </w:pPr>
            <w:r w:rsidRPr="00316510">
              <w:rPr>
                <w:rFonts w:cs="Arial"/>
              </w:rPr>
              <w:t>Si Chambre Tiers : Laisser vide</w:t>
            </w:r>
          </w:p>
          <w:p w:rsidR="00940C06" w:rsidRPr="00387A58" w:rsidRDefault="00940C06" w:rsidP="00590D32">
            <w:pPr>
              <w:rPr>
                <w:rFonts w:cs="Arial"/>
              </w:rPr>
            </w:pPr>
            <w:r w:rsidRPr="00316510">
              <w:rPr>
                <w:rFonts w:cs="Arial"/>
              </w:rPr>
              <w:t>Si Appui tiers : Laisser vide</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G </w:t>
            </w:r>
          </w:p>
          <w:p w:rsidR="00940C06" w:rsidRPr="00387A58" w:rsidRDefault="00940C06" w:rsidP="00590D32">
            <w:pPr>
              <w:rPr>
                <w:rFonts w:cs="Arial"/>
              </w:rPr>
            </w:pPr>
            <w:r w:rsidRPr="00387A58">
              <w:rPr>
                <w:rFonts w:cs="Arial"/>
              </w:rPr>
              <w:t>(Longueur du tronçon</w:t>
            </w:r>
            <w:r>
              <w:rPr>
                <w:rFonts w:cs="Arial"/>
              </w:rPr>
              <w:t xml:space="preserve"> ou de la portée en domaine public)</w:t>
            </w:r>
          </w:p>
        </w:tc>
        <w:tc>
          <w:tcPr>
            <w:tcW w:w="6520" w:type="dxa"/>
          </w:tcPr>
          <w:p w:rsidR="00940C06" w:rsidRPr="00387A58" w:rsidRDefault="00940C06" w:rsidP="00590D32">
            <w:pPr>
              <w:rPr>
                <w:rFonts w:cs="Arial"/>
              </w:rPr>
            </w:pPr>
            <w:r>
              <w:rPr>
                <w:rFonts w:cs="Arial"/>
              </w:rPr>
              <w:t>Si adduction : Laisser vide</w:t>
            </w:r>
          </w:p>
          <w:p w:rsidR="00940C06" w:rsidRPr="00387A58" w:rsidRDefault="00940C06" w:rsidP="00590D32">
            <w:pPr>
              <w:rPr>
                <w:rFonts w:cs="Arial"/>
              </w:rPr>
            </w:pPr>
            <w:r>
              <w:rPr>
                <w:rFonts w:cs="Arial"/>
              </w:rPr>
              <w:t>Si portée : VERIFICATION</w:t>
            </w:r>
          </w:p>
          <w:p w:rsidR="00940C06" w:rsidRPr="00387A58" w:rsidRDefault="00940C06" w:rsidP="00590D32">
            <w:pPr>
              <w:rPr>
                <w:rFonts w:cs="Arial"/>
              </w:rPr>
            </w:pPr>
            <w:r>
              <w:rPr>
                <w:rFonts w:cs="Arial"/>
              </w:rPr>
              <w:t>Sinon Longueur du parcours</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H </w:t>
            </w:r>
          </w:p>
          <w:p w:rsidR="00940C06" w:rsidRPr="00387A58" w:rsidRDefault="00940C06" w:rsidP="00590D32">
            <w:pPr>
              <w:rPr>
                <w:rFonts w:cs="Arial"/>
              </w:rPr>
            </w:pPr>
            <w:r w:rsidRPr="00387A58">
              <w:rPr>
                <w:rFonts w:cs="Arial"/>
              </w:rPr>
              <w:t>(Présence</w:t>
            </w:r>
            <w:r>
              <w:rPr>
                <w:rFonts w:cs="Arial"/>
              </w:rPr>
              <w:t xml:space="preserve"> d’alvéole de diamètre)</w:t>
            </w:r>
          </w:p>
        </w:tc>
        <w:tc>
          <w:tcPr>
            <w:tcW w:w="6520" w:type="dxa"/>
          </w:tcPr>
          <w:p w:rsidR="00940C06" w:rsidRPr="00387A58" w:rsidRDefault="00940C06" w:rsidP="00590D32">
            <w:pPr>
              <w:rPr>
                <w:rFonts w:cs="Arial"/>
              </w:rPr>
            </w:pPr>
            <w:r>
              <w:rPr>
                <w:rFonts w:cs="Arial"/>
              </w:rPr>
              <w:t>"Portée" pour les câbles aériens.</w:t>
            </w:r>
          </w:p>
          <w:p w:rsidR="00940C06" w:rsidRDefault="00940C06" w:rsidP="00590D32">
            <w:pPr>
              <w:rPr>
                <w:ins w:id="462" w:author="Capgemini" w:date="2015-08-10T15:00:00Z"/>
                <w:rFonts w:cs="Arial"/>
              </w:rPr>
            </w:pPr>
            <w:r>
              <w:rPr>
                <w:rFonts w:cs="Arial"/>
              </w:rPr>
              <w:t>"autre</w:t>
            </w:r>
            <w:r w:rsidR="00C85E75">
              <w:rPr>
                <w:rFonts w:cs="Arial"/>
              </w:rPr>
              <w:t>s</w:t>
            </w:r>
            <w:r>
              <w:rPr>
                <w:rFonts w:cs="Arial"/>
              </w:rPr>
              <w:t xml:space="preserve"> diamètre</w:t>
            </w:r>
            <w:r w:rsidR="00C85E75">
              <w:rPr>
                <w:rFonts w:cs="Arial"/>
              </w:rPr>
              <w:t>s</w:t>
            </w:r>
            <w:r>
              <w:rPr>
                <w:rFonts w:cs="Arial"/>
              </w:rPr>
              <w:t>" pour les adductions aux immeubles</w:t>
            </w:r>
            <w:r w:rsidR="00C85E75">
              <w:rPr>
                <w:rFonts w:cs="Arial"/>
              </w:rPr>
              <w:t>.</w:t>
            </w:r>
          </w:p>
          <w:p w:rsidR="009342E5" w:rsidRDefault="009342E5" w:rsidP="00590D32">
            <w:pPr>
              <w:rPr>
                <w:rFonts w:cs="Arial"/>
              </w:rPr>
            </w:pPr>
          </w:p>
          <w:p w:rsidR="00C85E75" w:rsidRPr="009342E5" w:rsidDel="009342E5" w:rsidRDefault="009342E5" w:rsidP="00442EF4">
            <w:pPr>
              <w:rPr>
                <w:del w:id="463" w:author="Capgemini" w:date="2015-08-10T15:00:00Z"/>
                <w:rFonts w:cs="Arial"/>
                <w:u w:val="single"/>
              </w:rPr>
            </w:pPr>
            <w:ins w:id="464" w:author="Capgemini" w:date="2015-08-10T15:00:00Z">
              <w:r w:rsidRPr="009342E5">
                <w:rPr>
                  <w:rFonts w:cs="Arial"/>
                  <w:u w:val="single"/>
                </w:rPr>
                <w:t>Pour les autres cas</w:t>
              </w:r>
            </w:ins>
            <w:ins w:id="465" w:author="Capgemini" w:date="2015-08-10T15:03:00Z">
              <w:r w:rsidR="00995F20">
                <w:rPr>
                  <w:rFonts w:cs="Arial"/>
                  <w:u w:val="single"/>
                </w:rPr>
                <w:t>, le diamètre est calculé comme suit</w:t>
              </w:r>
            </w:ins>
            <w:ins w:id="466" w:author="Capgemini" w:date="2015-08-10T15:00:00Z">
              <w:r w:rsidRPr="009342E5">
                <w:rPr>
                  <w:rFonts w:cs="Arial"/>
                  <w:u w:val="single"/>
                </w:rPr>
                <w:t> :</w:t>
              </w:r>
            </w:ins>
          </w:p>
          <w:p w:rsidR="0024517E" w:rsidRPr="009342E5" w:rsidRDefault="00442EF4" w:rsidP="00442EF4">
            <w:pPr>
              <w:rPr>
                <w:ins w:id="467" w:author="Capgemini" w:date="2015-08-10T14:56:00Z"/>
                <w:rFonts w:cs="Arial"/>
                <w:highlight w:val="green"/>
                <w:u w:val="single"/>
              </w:rPr>
            </w:pPr>
            <w:del w:id="468" w:author="Capgemini" w:date="2015-08-10T15:00:00Z">
              <w:r w:rsidRPr="009342E5" w:rsidDel="009342E5">
                <w:rPr>
                  <w:rFonts w:cs="Arial"/>
                  <w:highlight w:val="green"/>
                  <w:u w:val="single"/>
                </w:rPr>
                <w:delText xml:space="preserve">Soit </w:delText>
              </w:r>
              <w:r w:rsidRPr="009342E5" w:rsidDel="009342E5">
                <w:rPr>
                  <w:rFonts w:cs="Arial"/>
                  <w:b/>
                  <w:i/>
                  <w:highlight w:val="green"/>
                  <w:u w:val="single"/>
                </w:rPr>
                <w:delText>&lt;liste_diam_parc&gt;</w:delText>
              </w:r>
              <w:r w:rsidRPr="009342E5" w:rsidDel="009342E5">
                <w:rPr>
                  <w:rFonts w:cs="Arial"/>
                  <w:highlight w:val="green"/>
                  <w:u w:val="single"/>
                </w:rPr>
                <w:delText xml:space="preserve">, une liste contenant l’ensemble des diamètres composant le champ « composition » du parcours. </w:delText>
              </w:r>
            </w:del>
          </w:p>
          <w:p w:rsidR="0024517E" w:rsidRDefault="0024517E" w:rsidP="00442EF4">
            <w:pPr>
              <w:rPr>
                <w:ins w:id="469" w:author="Capgemini" w:date="2015-08-10T14:56:00Z"/>
                <w:rFonts w:cs="Arial"/>
                <w:highlight w:val="green"/>
              </w:rPr>
            </w:pPr>
          </w:p>
          <w:p w:rsidR="0085789F" w:rsidRDefault="00B82F8D">
            <w:pPr>
              <w:rPr>
                <w:ins w:id="470" w:author="Capgemini" w:date="2015-08-10T15:04:00Z"/>
                <w:rFonts w:cs="Arial"/>
                <w:highlight w:val="green"/>
              </w:rPr>
            </w:pPr>
            <w:ins w:id="471" w:author="Capgemini" w:date="2015-08-11T17:52:00Z">
              <w:r>
                <w:rPr>
                  <w:rFonts w:cs="Arial"/>
                  <w:highlight w:val="green"/>
                </w:rPr>
                <w:t>L</w:t>
              </w:r>
            </w:ins>
            <w:ins w:id="472" w:author="Capgemini" w:date="2015-08-10T15:03:00Z">
              <w:r w:rsidR="00995F20">
                <w:rPr>
                  <w:rFonts w:cs="Arial"/>
                  <w:highlight w:val="green"/>
                </w:rPr>
                <w:t>es diamètres de la composition</w:t>
              </w:r>
            </w:ins>
            <w:ins w:id="473" w:author="Capgemini" w:date="2015-08-10T14:56:00Z">
              <w:r w:rsidR="0024517E">
                <w:rPr>
                  <w:rFonts w:cs="Arial"/>
                  <w:highlight w:val="green"/>
                </w:rPr>
                <w:t xml:space="preserve"> </w:t>
              </w:r>
            </w:ins>
            <w:ins w:id="474" w:author="Capgemini" w:date="2015-08-10T15:04:00Z">
              <w:r w:rsidR="00995F20">
                <w:rPr>
                  <w:rFonts w:cs="Arial"/>
                  <w:highlight w:val="green"/>
                </w:rPr>
                <w:t>sont</w:t>
              </w:r>
            </w:ins>
            <w:ins w:id="475" w:author="Capgemini" w:date="2015-08-11T17:53:00Z">
              <w:r>
                <w:rPr>
                  <w:rFonts w:cs="Arial"/>
                  <w:highlight w:val="green"/>
                </w:rPr>
                <w:t xml:space="preserve"> d’abord</w:t>
              </w:r>
            </w:ins>
            <w:ins w:id="476" w:author="Capgemini" w:date="2015-08-10T15:04:00Z">
              <w:r w:rsidR="00995F20">
                <w:rPr>
                  <w:rFonts w:cs="Arial"/>
                  <w:highlight w:val="green"/>
                </w:rPr>
                <w:t xml:space="preserve"> extraits</w:t>
              </w:r>
            </w:ins>
            <w:ins w:id="477" w:author="Capgemini" w:date="2015-08-11T17:54:00Z">
              <w:r>
                <w:rPr>
                  <w:rFonts w:cs="Arial"/>
                  <w:highlight w:val="green"/>
                </w:rPr>
                <w:t xml:space="preserve"> en récupérant les valeurs </w:t>
              </w:r>
              <w:r w:rsidR="00AF17A7" w:rsidRPr="00AF17A7">
                <w:rPr>
                  <w:rFonts w:cs="Arial"/>
                  <w:highlight w:val="green"/>
                </w:rPr>
                <w:t>situé</w:t>
              </w:r>
            </w:ins>
            <w:ins w:id="478" w:author="Capgemini" w:date="2015-08-11T17:55:00Z">
              <w:r w:rsidR="00AF17A7" w:rsidRPr="00AF17A7">
                <w:rPr>
                  <w:rFonts w:cs="Arial"/>
                  <w:highlight w:val="green"/>
                </w:rPr>
                <w:t xml:space="preserve"> après le caractère </w:t>
              </w:r>
            </w:ins>
            <w:ins w:id="479" w:author="Capgemini" w:date="2015-08-11T17:54:00Z">
              <w:r w:rsidR="00AF17A7" w:rsidRPr="00AF17A7">
                <w:rPr>
                  <w:rFonts w:cs="Arial"/>
                  <w:b/>
                  <w:highlight w:val="green"/>
                </w:rPr>
                <w:t>d</w:t>
              </w:r>
              <w:r w:rsidR="00AF17A7" w:rsidRPr="00AF17A7">
                <w:rPr>
                  <w:rFonts w:cs="Arial"/>
                  <w:highlight w:val="green"/>
                </w:rPr>
                <w:t xml:space="preserve"> ou </w:t>
              </w:r>
              <w:r w:rsidR="00AF17A7" w:rsidRPr="00AF17A7">
                <w:rPr>
                  <w:rFonts w:cs="Arial"/>
                  <w:b/>
                  <w:highlight w:val="green"/>
                </w:rPr>
                <w:t>Ø</w:t>
              </w:r>
            </w:ins>
            <w:ins w:id="480" w:author="Capgemini" w:date="2015-08-11T17:55:00Z">
              <w:r w:rsidRPr="00B82F8D">
                <w:rPr>
                  <w:rFonts w:cs="Arial"/>
                  <w:highlight w:val="green"/>
                </w:rPr>
                <w:t>.</w:t>
              </w:r>
            </w:ins>
          </w:p>
          <w:p w:rsidR="00995F20" w:rsidRDefault="00995F20" w:rsidP="00442EF4">
            <w:pPr>
              <w:rPr>
                <w:ins w:id="481" w:author="Capgemini" w:date="2015-08-10T15:23:00Z"/>
                <w:rFonts w:cs="Arial"/>
                <w:highlight w:val="green"/>
              </w:rPr>
            </w:pPr>
          </w:p>
          <w:p w:rsidR="003B07B7" w:rsidRDefault="00442EF4" w:rsidP="00442EF4">
            <w:pPr>
              <w:rPr>
                <w:rFonts w:cs="Arial"/>
                <w:highlight w:val="green"/>
              </w:rPr>
            </w:pPr>
            <w:r>
              <w:rPr>
                <w:rFonts w:cs="Arial"/>
                <w:highlight w:val="green"/>
              </w:rPr>
              <w:t xml:space="preserve">Par exemple si le champ composition </w:t>
            </w:r>
            <w:r w:rsidRPr="0024517E">
              <w:rPr>
                <w:rFonts w:cs="Arial"/>
                <w:highlight w:val="green"/>
              </w:rPr>
              <w:t>vaut «</w:t>
            </w:r>
            <w:ins w:id="482" w:author="Capgemini" w:date="2015-08-10T14:58:00Z">
              <w:r w:rsidR="0024517E">
                <w:rPr>
                  <w:rFonts w:cs="Arial"/>
                  <w:highlight w:val="green"/>
                </w:rPr>
                <w:t xml:space="preserve"> </w:t>
              </w:r>
              <w:r w:rsidR="0024517E" w:rsidRPr="0024517E">
                <w:rPr>
                  <w:rFonts w:cs="Arial"/>
                  <w:highlight w:val="green"/>
                </w:rPr>
                <w:t>PEHD : 2Ø80(T)</w:t>
              </w:r>
            </w:ins>
            <w:r w:rsidRPr="00EC0C4B">
              <w:rPr>
                <w:rFonts w:cs="Arial"/>
                <w:highlight w:val="green"/>
              </w:rPr>
              <w:t> </w:t>
            </w:r>
            <w:ins w:id="483" w:author="Capgemini" w:date="2015-08-10T14:58:00Z">
              <w:r w:rsidR="0024517E">
                <w:rPr>
                  <w:rFonts w:cs="Arial"/>
                  <w:highlight w:val="green"/>
                </w:rPr>
                <w:t xml:space="preserve">+ </w:t>
              </w:r>
            </w:ins>
            <w:r w:rsidRPr="00EC0C4B">
              <w:rPr>
                <w:rFonts w:cs="Arial"/>
                <w:highlight w:val="green"/>
              </w:rPr>
              <w:t>25Ø77/80+2Ø</w:t>
            </w:r>
            <w:ins w:id="484" w:author="Capgemini" w:date="2015-08-11T17:55:00Z">
              <w:r w:rsidR="009C65A6">
                <w:rPr>
                  <w:rFonts w:cs="Arial"/>
                  <w:highlight w:val="green"/>
                </w:rPr>
                <w:t xml:space="preserve"> </w:t>
              </w:r>
            </w:ins>
            <w:r w:rsidRPr="00EC0C4B">
              <w:rPr>
                <w:rFonts w:cs="Arial"/>
                <w:highlight w:val="green"/>
              </w:rPr>
              <w:t>45</w:t>
            </w:r>
            <w:ins w:id="485" w:author="Capgemini" w:date="2015-08-10T14:52:00Z">
              <w:r w:rsidR="003B07B7">
                <w:rPr>
                  <w:rFonts w:cs="Arial"/>
                  <w:highlight w:val="green"/>
                </w:rPr>
                <w:t>(T)(T) + 2</w:t>
              </w:r>
            </w:ins>
            <w:ins w:id="486" w:author="Capgemini" w:date="2015-08-11T17:55:00Z">
              <w:r w:rsidR="00B82F8D">
                <w:rPr>
                  <w:rFonts w:cs="Arial"/>
                  <w:highlight w:val="green"/>
                </w:rPr>
                <w:t xml:space="preserve"> </w:t>
              </w:r>
            </w:ins>
            <w:ins w:id="487" w:author="Capgemini" w:date="2015-08-10T14:52:00Z">
              <w:r w:rsidR="003B07B7">
                <w:rPr>
                  <w:rFonts w:cs="Arial"/>
                  <w:highlight w:val="green"/>
                </w:rPr>
                <w:t>d11</w:t>
              </w:r>
            </w:ins>
            <w:r w:rsidRPr="00EC0C4B">
              <w:rPr>
                <w:rFonts w:cs="Arial"/>
                <w:highlight w:val="green"/>
              </w:rPr>
              <w:t> </w:t>
            </w:r>
            <w:r>
              <w:rPr>
                <w:rFonts w:cs="Arial"/>
                <w:highlight w:val="green"/>
              </w:rPr>
              <w:t>» alors la liste</w:t>
            </w:r>
            <w:ins w:id="488" w:author="Capgemini" w:date="2015-08-10T15:07:00Z">
              <w:r w:rsidR="00B931D6">
                <w:rPr>
                  <w:rFonts w:cs="Arial"/>
                  <w:highlight w:val="green"/>
                </w:rPr>
                <w:t xml:space="preserve"> des diamètres</w:t>
              </w:r>
            </w:ins>
            <w:r>
              <w:rPr>
                <w:rFonts w:cs="Arial"/>
                <w:highlight w:val="green"/>
              </w:rPr>
              <w:t xml:space="preserve"> </w:t>
            </w:r>
            <w:r w:rsidRPr="00EC0C4B">
              <w:rPr>
                <w:rFonts w:cs="Arial"/>
                <w:b/>
                <w:i/>
                <w:highlight w:val="green"/>
              </w:rPr>
              <w:t>&lt;liste_diam_parc&gt;</w:t>
            </w:r>
            <w:r>
              <w:rPr>
                <w:rFonts w:cs="Arial"/>
                <w:b/>
                <w:i/>
                <w:highlight w:val="green"/>
              </w:rPr>
              <w:t xml:space="preserve"> </w:t>
            </w:r>
            <w:r>
              <w:rPr>
                <w:rFonts w:cs="Arial"/>
                <w:highlight w:val="green"/>
              </w:rPr>
              <w:t>contiendra les éléments : {</w:t>
            </w:r>
            <w:ins w:id="489" w:author="Capgemini" w:date="2015-08-10T15:08:00Z">
              <w:r w:rsidR="00B931D6">
                <w:rPr>
                  <w:rFonts w:cs="Arial"/>
                  <w:highlight w:val="green"/>
                </w:rPr>
                <w:t xml:space="preserve">80, </w:t>
              </w:r>
            </w:ins>
            <w:r w:rsidRPr="00EC0C4B">
              <w:rPr>
                <w:rFonts w:cs="Arial"/>
                <w:highlight w:val="green"/>
              </w:rPr>
              <w:t>77/80, 45</w:t>
            </w:r>
            <w:ins w:id="490" w:author="Capgemini" w:date="2015-08-10T14:52:00Z">
              <w:r w:rsidR="003B07B7">
                <w:rPr>
                  <w:rFonts w:cs="Arial"/>
                  <w:highlight w:val="green"/>
                </w:rPr>
                <w:t>, 11</w:t>
              </w:r>
            </w:ins>
            <w:r>
              <w:rPr>
                <w:rFonts w:cs="Arial"/>
                <w:highlight w:val="green"/>
              </w:rPr>
              <w:t>}.</w:t>
            </w:r>
          </w:p>
          <w:p w:rsidR="00442EF4" w:rsidRDefault="00442EF4" w:rsidP="00442EF4">
            <w:pPr>
              <w:rPr>
                <w:rFonts w:cs="Arial"/>
                <w:highlight w:val="green"/>
              </w:rPr>
            </w:pPr>
          </w:p>
          <w:p w:rsidR="00B106D5" w:rsidRDefault="00442EF4" w:rsidP="00442EF4">
            <w:pPr>
              <w:rPr>
                <w:rFonts w:cs="Arial"/>
                <w:highlight w:val="green"/>
              </w:rPr>
            </w:pPr>
            <w:r>
              <w:rPr>
                <w:rFonts w:cs="Arial"/>
                <w:highlight w:val="green"/>
              </w:rPr>
              <w:t xml:space="preserve">Tous les </w:t>
            </w:r>
            <w:r w:rsidR="00234B5A">
              <w:rPr>
                <w:rFonts w:cs="Arial"/>
                <w:highlight w:val="green"/>
              </w:rPr>
              <w:t>diamètres</w:t>
            </w:r>
            <w:r>
              <w:rPr>
                <w:rFonts w:cs="Arial"/>
                <w:highlight w:val="green"/>
              </w:rPr>
              <w:t xml:space="preserve"> de la liste </w:t>
            </w:r>
            <w:r w:rsidRPr="00EC0C4B">
              <w:rPr>
                <w:rFonts w:cs="Arial"/>
                <w:b/>
                <w:i/>
                <w:highlight w:val="green"/>
              </w:rPr>
              <w:t>&lt;liste_diam_parc&gt;</w:t>
            </w:r>
            <w:r>
              <w:rPr>
                <w:rFonts w:cs="Arial"/>
                <w:highlight w:val="green"/>
              </w:rPr>
              <w:t xml:space="preserve"> sont recherchés dans la colonne </w:t>
            </w:r>
            <w:r w:rsidRPr="001746AE">
              <w:rPr>
                <w:rFonts w:cs="Arial"/>
                <w:highlight w:val="green"/>
              </w:rPr>
              <w:t xml:space="preserve">« diam_source » de la table « adm_c3a_diam » (Cf. </w:t>
            </w:r>
            <w:fldSimple w:instr=" REF _Ref422842990 \h  \* MERGEFORMAT ">
              <w:r w:rsidR="00675435" w:rsidRPr="00675435">
                <w:rPr>
                  <w:b/>
                  <w:highlight w:val="green"/>
                </w:rPr>
                <w:t>Description de la table geofibre.</w:t>
              </w:r>
              <w:r w:rsidR="00675435" w:rsidRPr="00675435">
                <w:rPr>
                  <w:rFonts w:cs="Arial"/>
                  <w:b/>
                  <w:highlight w:val="green"/>
                </w:rPr>
                <w:t>adm_c3a_diam</w:t>
              </w:r>
            </w:fldSimple>
            <w:r w:rsidRPr="001746AE">
              <w:rPr>
                <w:rFonts w:cs="Arial"/>
                <w:highlight w:val="green"/>
              </w:rPr>
              <w:t>)</w:t>
            </w:r>
            <w:r w:rsidR="00B106D5">
              <w:rPr>
                <w:rFonts w:cs="Arial"/>
                <w:highlight w:val="green"/>
              </w:rPr>
              <w:t> :</w:t>
            </w:r>
          </w:p>
          <w:p w:rsidR="0085789F" w:rsidRDefault="00B106D5">
            <w:pPr>
              <w:pStyle w:val="Paragraphedeliste"/>
              <w:numPr>
                <w:ilvl w:val="0"/>
                <w:numId w:val="26"/>
              </w:numPr>
              <w:rPr>
                <w:ins w:id="491" w:author="Capgemini" w:date="2015-08-10T15:26:00Z"/>
                <w:rFonts w:cs="Arial"/>
                <w:highlight w:val="green"/>
              </w:rPr>
            </w:pPr>
            <w:del w:id="492" w:author="Capgemini" w:date="2015-08-11T18:02:00Z">
              <w:r w:rsidRPr="00EE1D67" w:rsidDel="003D112D">
                <w:rPr>
                  <w:rFonts w:cs="Arial"/>
                  <w:highlight w:val="green"/>
                </w:rPr>
                <w:delText>Si</w:delText>
              </w:r>
              <w:r w:rsidR="00AF17A7">
                <w:rPr>
                  <w:rFonts w:cs="Arial"/>
                  <w:highlight w:val="green"/>
                </w:rPr>
                <w:delText xml:space="preserve"> le diamètre est trouvé</w:delText>
              </w:r>
            </w:del>
            <w:del w:id="493" w:author="Capgemini" w:date="2015-08-11T18:00:00Z">
              <w:r w:rsidR="00AF17A7">
                <w:rPr>
                  <w:rFonts w:cs="Arial"/>
                  <w:highlight w:val="green"/>
                </w:rPr>
                <w:delText>, alors</w:delText>
              </w:r>
            </w:del>
            <w:del w:id="494" w:author="Capgemini" w:date="2015-08-10T15:10:00Z">
              <w:r w:rsidR="00AF17A7">
                <w:rPr>
                  <w:rFonts w:cs="Arial"/>
                  <w:highlight w:val="green"/>
                </w:rPr>
                <w:delText xml:space="preserve"> </w:delText>
              </w:r>
            </w:del>
            <w:ins w:id="495" w:author="Capgemini" w:date="2015-08-11T18:02:00Z">
              <w:r w:rsidR="003D112D">
                <w:rPr>
                  <w:rFonts w:cs="Arial"/>
                  <w:highlight w:val="green"/>
                </w:rPr>
                <w:t>Si</w:t>
              </w:r>
            </w:ins>
            <w:ins w:id="496" w:author="Capgemini" w:date="2015-08-10T15:11:00Z">
              <w:r w:rsidR="00323E67" w:rsidRPr="00EE1D67">
                <w:rPr>
                  <w:rFonts w:cs="Arial"/>
                  <w:highlight w:val="green"/>
                </w:rPr>
                <w:t xml:space="preserve"> </w:t>
              </w:r>
            </w:ins>
            <w:ins w:id="497" w:author="Capgemini" w:date="2015-08-11T18:04:00Z">
              <w:r w:rsidR="00F35D2A">
                <w:rPr>
                  <w:rFonts w:cs="Arial"/>
                  <w:highlight w:val="green"/>
                </w:rPr>
                <w:t xml:space="preserve">le diamètre est trouvé et que </w:t>
              </w:r>
            </w:ins>
            <w:r w:rsidR="00E82A81" w:rsidRPr="00EE1D67">
              <w:rPr>
                <w:rFonts w:cs="Arial"/>
                <w:highlight w:val="green"/>
              </w:rPr>
              <w:t xml:space="preserve">la valeur correspondante de la colonne « diam_cible » est </w:t>
            </w:r>
            <w:ins w:id="498" w:author="Capgemini" w:date="2015-08-10T15:11:00Z">
              <w:r w:rsidR="00AF17A7">
                <w:rPr>
                  <w:rFonts w:cs="Arial"/>
                  <w:highlight w:val="green"/>
                </w:rPr>
                <w:t xml:space="preserve">renseignée et est de type numérique alors cette valeur est </w:t>
              </w:r>
            </w:ins>
            <w:r w:rsidR="00AF17A7">
              <w:rPr>
                <w:rFonts w:cs="Arial"/>
                <w:highlight w:val="green"/>
              </w:rPr>
              <w:t xml:space="preserve">mise dans la liste </w:t>
            </w:r>
            <w:r w:rsidR="00AF17A7">
              <w:rPr>
                <w:rFonts w:cs="Arial"/>
                <w:b/>
                <w:i/>
                <w:highlight w:val="green"/>
              </w:rPr>
              <w:t>&lt;liste_diam_cible&gt;</w:t>
            </w:r>
            <w:r w:rsidR="00AF17A7">
              <w:rPr>
                <w:rFonts w:cs="Arial"/>
                <w:highlight w:val="green"/>
              </w:rPr>
              <w:t>.</w:t>
            </w:r>
          </w:p>
          <w:p w:rsidR="0085789F" w:rsidRDefault="0085789F">
            <w:pPr>
              <w:rPr>
                <w:rFonts w:cs="Arial"/>
                <w:highlight w:val="green"/>
              </w:rPr>
            </w:pPr>
          </w:p>
          <w:p w:rsidR="006A4992" w:rsidRDefault="00B106D5" w:rsidP="006A4992">
            <w:pPr>
              <w:pStyle w:val="Paragraphedeliste"/>
              <w:numPr>
                <w:ilvl w:val="0"/>
                <w:numId w:val="26"/>
              </w:numPr>
              <w:rPr>
                <w:rFonts w:cs="Arial"/>
                <w:highlight w:val="green"/>
              </w:rPr>
            </w:pPr>
            <w:r>
              <w:rPr>
                <w:rFonts w:cs="Arial"/>
                <w:highlight w:val="green"/>
              </w:rPr>
              <w:t>Sinon :</w:t>
            </w:r>
          </w:p>
          <w:p w:rsidR="006A4992" w:rsidRDefault="00B106D5" w:rsidP="006A4992">
            <w:pPr>
              <w:pStyle w:val="Paragraphedeliste"/>
              <w:numPr>
                <w:ilvl w:val="1"/>
                <w:numId w:val="26"/>
              </w:numPr>
              <w:rPr>
                <w:rFonts w:cs="Arial"/>
                <w:highlight w:val="green"/>
              </w:rPr>
            </w:pPr>
            <w:r>
              <w:rPr>
                <w:rFonts w:cs="Arial"/>
                <w:highlight w:val="green"/>
              </w:rPr>
              <w:t>si le diamètre recherché</w:t>
            </w:r>
            <w:del w:id="499" w:author="Capgemini" w:date="2015-08-10T15:12:00Z">
              <w:r w:rsidDel="00323E67">
                <w:rPr>
                  <w:rFonts w:cs="Arial"/>
                  <w:highlight w:val="green"/>
                </w:rPr>
                <w:delText xml:space="preserve"> </w:delText>
              </w:r>
            </w:del>
            <w:ins w:id="500" w:author="Capgemini" w:date="2015-08-10T15:12:00Z">
              <w:r w:rsidR="00323E67">
                <w:rPr>
                  <w:rFonts w:cs="Arial"/>
                  <w:highlight w:val="green"/>
                </w:rPr>
                <w:t xml:space="preserve"> </w:t>
              </w:r>
            </w:ins>
            <w:ins w:id="501" w:author="Capgemini" w:date="2015-08-11T18:06:00Z">
              <w:r w:rsidR="00875986">
                <w:rPr>
                  <w:rFonts w:cs="Arial"/>
                  <w:highlight w:val="green"/>
                </w:rPr>
                <w:t xml:space="preserve">(récupéré de la composition du parcours) </w:t>
              </w:r>
            </w:ins>
            <w:r>
              <w:rPr>
                <w:rFonts w:cs="Arial"/>
                <w:highlight w:val="green"/>
              </w:rPr>
              <w:t xml:space="preserve">est </w:t>
            </w:r>
            <w:del w:id="502" w:author="Capgemini" w:date="2015-08-10T15:12:00Z">
              <w:r w:rsidDel="00323E67">
                <w:rPr>
                  <w:rFonts w:cs="Arial"/>
                  <w:highlight w:val="green"/>
                </w:rPr>
                <w:delText>simple (ne contient pas le caractère /)</w:delText>
              </w:r>
            </w:del>
            <w:ins w:id="503" w:author="Capgemini" w:date="2015-08-10T15:12:00Z">
              <w:r w:rsidR="00323E67">
                <w:rPr>
                  <w:rFonts w:cs="Arial"/>
                  <w:highlight w:val="green"/>
                </w:rPr>
                <w:t>de type numérique</w:t>
              </w:r>
            </w:ins>
            <w:r>
              <w:rPr>
                <w:rFonts w:cs="Arial"/>
                <w:highlight w:val="green"/>
              </w:rPr>
              <w:t xml:space="preserve"> alors </w:t>
            </w:r>
            <w:del w:id="504" w:author="Capgemini" w:date="2015-08-10T15:13:00Z">
              <w:r w:rsidDel="00323E67">
                <w:rPr>
                  <w:rFonts w:cs="Arial"/>
                  <w:highlight w:val="green"/>
                </w:rPr>
                <w:delText xml:space="preserve">cette </w:delText>
              </w:r>
            </w:del>
            <w:ins w:id="505" w:author="Capgemini" w:date="2015-08-10T15:13:00Z">
              <w:r w:rsidR="00323E67">
                <w:rPr>
                  <w:rFonts w:cs="Arial"/>
                  <w:highlight w:val="green"/>
                </w:rPr>
                <w:t xml:space="preserve">sa </w:t>
              </w:r>
            </w:ins>
            <w:r>
              <w:rPr>
                <w:rFonts w:cs="Arial"/>
                <w:highlight w:val="green"/>
              </w:rPr>
              <w:t xml:space="preserve">valeur est mise dans la liste </w:t>
            </w:r>
            <w:r w:rsidRPr="00B106D5">
              <w:rPr>
                <w:rFonts w:cs="Arial"/>
                <w:b/>
                <w:i/>
                <w:highlight w:val="green"/>
              </w:rPr>
              <w:t>&lt;liste_diam_cible&gt;</w:t>
            </w:r>
            <w:r w:rsidRPr="00B106D5">
              <w:rPr>
                <w:rFonts w:cs="Arial"/>
                <w:highlight w:val="green"/>
              </w:rPr>
              <w:t>.</w:t>
            </w:r>
          </w:p>
          <w:p w:rsidR="006A4992" w:rsidRDefault="00B106D5" w:rsidP="006A4992">
            <w:pPr>
              <w:pStyle w:val="Paragraphedeliste"/>
              <w:numPr>
                <w:ilvl w:val="1"/>
                <w:numId w:val="26"/>
              </w:numPr>
              <w:rPr>
                <w:rFonts w:cs="Arial"/>
                <w:highlight w:val="green"/>
              </w:rPr>
            </w:pPr>
            <w:r>
              <w:rPr>
                <w:rFonts w:cs="Arial"/>
                <w:highlight w:val="green"/>
              </w:rPr>
              <w:t xml:space="preserve">Sinon, </w:t>
            </w:r>
            <w:ins w:id="506" w:author="Capgemini" w:date="2015-08-10T15:13:00Z">
              <w:r w:rsidR="00323E67">
                <w:rPr>
                  <w:rFonts w:cs="Arial"/>
                  <w:highlight w:val="green"/>
                </w:rPr>
                <w:t>c</w:t>
              </w:r>
            </w:ins>
            <w:del w:id="507" w:author="Capgemini" w:date="2015-08-10T15:13:00Z">
              <w:r w:rsidDel="00323E67">
                <w:rPr>
                  <w:rFonts w:cs="Arial"/>
                  <w:highlight w:val="green"/>
                </w:rPr>
                <w:delText>l</w:delText>
              </w:r>
            </w:del>
            <w:r>
              <w:rPr>
                <w:rFonts w:cs="Arial"/>
                <w:highlight w:val="green"/>
              </w:rPr>
              <w:t xml:space="preserve">e diamètre </w:t>
            </w:r>
            <w:del w:id="508" w:author="Capgemini" w:date="2015-08-10T15:13:00Z">
              <w:r w:rsidDel="00323E67">
                <w:rPr>
                  <w:rFonts w:cs="Arial"/>
                  <w:highlight w:val="green"/>
                </w:rPr>
                <w:delText xml:space="preserve">complexe </w:delText>
              </w:r>
            </w:del>
            <w:r>
              <w:rPr>
                <w:rFonts w:cs="Arial"/>
                <w:highlight w:val="green"/>
              </w:rPr>
              <w:t xml:space="preserve">est ignoré est donc non mis dans la liste  </w:t>
            </w:r>
            <w:r w:rsidRPr="00B106D5">
              <w:rPr>
                <w:rFonts w:cs="Arial"/>
                <w:b/>
                <w:i/>
                <w:highlight w:val="green"/>
              </w:rPr>
              <w:t>&lt;liste_diam_cible&gt;</w:t>
            </w:r>
            <w:r w:rsidRPr="00B106D5">
              <w:rPr>
                <w:rFonts w:cs="Arial"/>
                <w:highlight w:val="green"/>
              </w:rPr>
              <w:t>.</w:t>
            </w:r>
          </w:p>
          <w:p w:rsidR="00442EF4" w:rsidRDefault="00442EF4" w:rsidP="00442EF4">
            <w:pPr>
              <w:rPr>
                <w:rFonts w:cs="Arial"/>
                <w:highlight w:val="green"/>
              </w:rPr>
            </w:pPr>
          </w:p>
          <w:p w:rsidR="00C85E75" w:rsidRDefault="00131FF1" w:rsidP="00442EF4">
            <w:pPr>
              <w:rPr>
                <w:rFonts w:cs="Arial"/>
              </w:rPr>
            </w:pPr>
            <w:r>
              <w:rPr>
                <w:rFonts w:cs="Arial"/>
                <w:highlight w:val="green"/>
              </w:rPr>
              <w:t>Si le maximum des valeurs de la</w:t>
            </w:r>
            <w:r w:rsidR="00442EF4" w:rsidRPr="005B75A4">
              <w:rPr>
                <w:rFonts w:cs="Arial"/>
                <w:highlight w:val="green"/>
              </w:rPr>
              <w:t xml:space="preserve"> liste </w:t>
            </w:r>
            <w:r w:rsidR="00442EF4" w:rsidRPr="005B75A4">
              <w:rPr>
                <w:rFonts w:cs="Arial"/>
                <w:b/>
                <w:i/>
                <w:highlight w:val="green"/>
              </w:rPr>
              <w:t>&lt;liste_diam_cible&gt;</w:t>
            </w:r>
            <w:r w:rsidR="00442EF4" w:rsidRPr="005B75A4">
              <w:rPr>
                <w:rFonts w:cs="Arial"/>
                <w:highlight w:val="green"/>
              </w:rPr>
              <w:t xml:space="preserve"> est </w:t>
            </w:r>
            <w:r>
              <w:rPr>
                <w:rFonts w:cs="Arial"/>
                <w:highlight w:val="green"/>
              </w:rPr>
              <w:t xml:space="preserve">un diamètre parmi 100, 80 ou 60 alors ce maximum </w:t>
            </w:r>
            <w:r w:rsidR="00442EF4" w:rsidRPr="005B75A4">
              <w:rPr>
                <w:rFonts w:cs="Arial"/>
                <w:highlight w:val="green"/>
              </w:rPr>
              <w:t xml:space="preserve">est </w:t>
            </w:r>
            <w:r>
              <w:rPr>
                <w:rFonts w:cs="Arial"/>
                <w:highlight w:val="green"/>
              </w:rPr>
              <w:t>affiché dans la colonne H</w:t>
            </w:r>
            <w:ins w:id="509" w:author="Capgemini" w:date="2015-08-11T18:08:00Z">
              <w:r w:rsidR="00936087">
                <w:rPr>
                  <w:rFonts w:cs="Arial"/>
                  <w:highlight w:val="green"/>
                </w:rPr>
                <w:t xml:space="preserve"> (ex. : 60mm)</w:t>
              </w:r>
            </w:ins>
            <w:r w:rsidR="00442EF4" w:rsidRPr="005B75A4">
              <w:rPr>
                <w:rFonts w:cs="Arial"/>
                <w:highlight w:val="green"/>
              </w:rPr>
              <w:t>.</w:t>
            </w:r>
          </w:p>
          <w:p w:rsidR="00131FF1" w:rsidRDefault="00131FF1" w:rsidP="00442EF4">
            <w:pPr>
              <w:rPr>
                <w:rFonts w:cs="Arial"/>
              </w:rPr>
            </w:pPr>
            <w:r w:rsidRPr="00131FF1">
              <w:rPr>
                <w:rFonts w:cs="Arial"/>
                <w:highlight w:val="green"/>
              </w:rPr>
              <w:t>Sinon, "autres diamètres"</w:t>
            </w:r>
            <w:r w:rsidRPr="005B75A4">
              <w:rPr>
                <w:rFonts w:cs="Arial"/>
                <w:highlight w:val="green"/>
              </w:rPr>
              <w:t xml:space="preserve"> est </w:t>
            </w:r>
            <w:r>
              <w:rPr>
                <w:rFonts w:cs="Arial"/>
                <w:highlight w:val="green"/>
              </w:rPr>
              <w:t>affiché dans la colonne H</w:t>
            </w:r>
            <w:r w:rsidRPr="005B75A4">
              <w:rPr>
                <w:rFonts w:cs="Arial"/>
                <w:highlight w:val="green"/>
              </w:rPr>
              <w:t>.</w:t>
            </w:r>
          </w:p>
          <w:p w:rsidR="00C85E75" w:rsidRDefault="00C85E75" w:rsidP="00C85E75">
            <w:pPr>
              <w:rPr>
                <w:rFonts w:cs="Arial"/>
              </w:rPr>
            </w:pPr>
          </w:p>
          <w:p w:rsidR="00442EF4" w:rsidRPr="00442EF4" w:rsidRDefault="00442EF4" w:rsidP="00442EF4">
            <w:pPr>
              <w:rPr>
                <w:rFonts w:cs="Arial"/>
                <w:highlight w:val="green"/>
                <w:u w:val="single"/>
              </w:rPr>
            </w:pPr>
            <w:r w:rsidRPr="00442EF4">
              <w:rPr>
                <w:rFonts w:cs="Arial"/>
                <w:highlight w:val="green"/>
                <w:u w:val="single"/>
              </w:rPr>
              <w:t>Exemples :</w:t>
            </w:r>
          </w:p>
          <w:p w:rsidR="00442EF4" w:rsidRPr="00442EF4" w:rsidRDefault="00442EF4" w:rsidP="00442EF4">
            <w:pPr>
              <w:rPr>
                <w:rFonts w:cs="Arial"/>
                <w:highlight w:val="green"/>
              </w:rPr>
            </w:pPr>
          </w:p>
          <w:p w:rsidR="00442EF4" w:rsidRPr="00442EF4" w:rsidRDefault="00442EF4" w:rsidP="00442EF4">
            <w:pPr>
              <w:rPr>
                <w:rFonts w:cs="Arial"/>
                <w:highlight w:val="green"/>
              </w:rPr>
            </w:pPr>
            <w:r w:rsidRPr="00442EF4">
              <w:rPr>
                <w:rFonts w:cs="Arial"/>
                <w:highlight w:val="green"/>
              </w:rPr>
              <w:t>Soit la configuration suivante dans la table « adm_c3a_diam » :</w:t>
            </w:r>
          </w:p>
          <w:p w:rsidR="00442EF4" w:rsidRPr="00442EF4" w:rsidRDefault="00442EF4" w:rsidP="00442EF4">
            <w:pPr>
              <w:rPr>
                <w:rFonts w:cs="Arial"/>
                <w:highlight w:val="gree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284"/>
            </w:tblGrid>
            <w:tr w:rsidR="00442EF4" w:rsidRPr="00442EF4" w:rsidTr="00E12325">
              <w:tc>
                <w:tcPr>
                  <w:tcW w:w="1668" w:type="dxa"/>
                </w:tcPr>
                <w:p w:rsidR="00442EF4" w:rsidRPr="00442EF4" w:rsidRDefault="00442EF4" w:rsidP="00E12325">
                  <w:pPr>
                    <w:rPr>
                      <w:rFonts w:cs="Arial"/>
                      <w:b/>
                      <w:highlight w:val="green"/>
                    </w:rPr>
                  </w:pPr>
                  <w:r w:rsidRPr="00442EF4">
                    <w:rPr>
                      <w:rFonts w:cs="Arial"/>
                      <w:b/>
                      <w:highlight w:val="green"/>
                    </w:rPr>
                    <w:t>diam_source</w:t>
                  </w:r>
                </w:p>
              </w:tc>
              <w:tc>
                <w:tcPr>
                  <w:tcW w:w="1284" w:type="dxa"/>
                </w:tcPr>
                <w:p w:rsidR="00442EF4" w:rsidRPr="00442EF4" w:rsidRDefault="00442EF4" w:rsidP="00E12325">
                  <w:pPr>
                    <w:rPr>
                      <w:rFonts w:cs="Arial"/>
                      <w:b/>
                      <w:highlight w:val="green"/>
                    </w:rPr>
                  </w:pPr>
                  <w:r w:rsidRPr="00442EF4">
                    <w:rPr>
                      <w:rFonts w:cs="Arial"/>
                      <w:b/>
                      <w:highlight w:val="green"/>
                    </w:rPr>
                    <w:t>diam_cible</w:t>
                  </w:r>
                </w:p>
              </w:tc>
            </w:tr>
            <w:tr w:rsidR="00442EF4" w:rsidRPr="00442EF4" w:rsidTr="00E12325">
              <w:tc>
                <w:tcPr>
                  <w:tcW w:w="1668" w:type="dxa"/>
                </w:tcPr>
                <w:p w:rsidR="00442EF4" w:rsidRPr="00442EF4" w:rsidRDefault="00442EF4" w:rsidP="00E12325">
                  <w:pPr>
                    <w:rPr>
                      <w:rFonts w:cs="Arial"/>
                      <w:highlight w:val="green"/>
                    </w:rPr>
                  </w:pPr>
                  <w:r w:rsidRPr="00442EF4">
                    <w:rPr>
                      <w:rFonts w:cs="Arial"/>
                      <w:highlight w:val="green"/>
                    </w:rPr>
                    <w:t>75/80</w:t>
                  </w:r>
                </w:p>
              </w:tc>
              <w:tc>
                <w:tcPr>
                  <w:tcW w:w="1284" w:type="dxa"/>
                </w:tcPr>
                <w:p w:rsidR="00442EF4" w:rsidRPr="00442EF4" w:rsidRDefault="00442EF4" w:rsidP="00E12325">
                  <w:pPr>
                    <w:rPr>
                      <w:rFonts w:cs="Arial"/>
                      <w:highlight w:val="green"/>
                    </w:rPr>
                  </w:pPr>
                  <w:r w:rsidRPr="00442EF4">
                    <w:rPr>
                      <w:rFonts w:cs="Arial"/>
                      <w:highlight w:val="green"/>
                    </w:rPr>
                    <w:t>80</w:t>
                  </w:r>
                </w:p>
              </w:tc>
            </w:tr>
            <w:tr w:rsidR="00442EF4" w:rsidRPr="00442EF4" w:rsidTr="00E12325">
              <w:tc>
                <w:tcPr>
                  <w:tcW w:w="1668" w:type="dxa"/>
                </w:tcPr>
                <w:p w:rsidR="00442EF4" w:rsidRPr="00442EF4" w:rsidRDefault="00442EF4" w:rsidP="00E12325">
                  <w:pPr>
                    <w:rPr>
                      <w:rFonts w:cs="Arial"/>
                      <w:highlight w:val="green"/>
                    </w:rPr>
                  </w:pPr>
                  <w:r w:rsidRPr="00442EF4">
                    <w:rPr>
                      <w:rFonts w:cs="Arial"/>
                      <w:highlight w:val="green"/>
                    </w:rPr>
                    <w:t>77</w:t>
                  </w:r>
                </w:p>
              </w:tc>
              <w:tc>
                <w:tcPr>
                  <w:tcW w:w="1284" w:type="dxa"/>
                </w:tcPr>
                <w:p w:rsidR="00442EF4" w:rsidRPr="00442EF4" w:rsidRDefault="00442EF4" w:rsidP="00E12325">
                  <w:pPr>
                    <w:rPr>
                      <w:rFonts w:cs="Arial"/>
                      <w:highlight w:val="green"/>
                    </w:rPr>
                  </w:pPr>
                  <w:r w:rsidRPr="00442EF4">
                    <w:rPr>
                      <w:rFonts w:cs="Arial"/>
                      <w:highlight w:val="green"/>
                    </w:rPr>
                    <w:t>40</w:t>
                  </w:r>
                </w:p>
              </w:tc>
            </w:tr>
            <w:tr w:rsidR="00442EF4" w:rsidRPr="00442EF4" w:rsidTr="00E12325">
              <w:tc>
                <w:tcPr>
                  <w:tcW w:w="1668" w:type="dxa"/>
                </w:tcPr>
                <w:p w:rsidR="00442EF4" w:rsidRPr="00442EF4" w:rsidRDefault="00442EF4" w:rsidP="00E12325">
                  <w:pPr>
                    <w:rPr>
                      <w:rFonts w:cs="Arial"/>
                      <w:highlight w:val="green"/>
                    </w:rPr>
                  </w:pPr>
                  <w:r w:rsidRPr="00442EF4">
                    <w:rPr>
                      <w:rFonts w:cs="Arial"/>
                      <w:highlight w:val="green"/>
                    </w:rPr>
                    <w:t>77/80</w:t>
                  </w:r>
                </w:p>
              </w:tc>
              <w:tc>
                <w:tcPr>
                  <w:tcW w:w="1284" w:type="dxa"/>
                </w:tcPr>
                <w:p w:rsidR="00442EF4" w:rsidRPr="00442EF4" w:rsidRDefault="00442EF4" w:rsidP="00E12325">
                  <w:pPr>
                    <w:rPr>
                      <w:rFonts w:cs="Arial"/>
                      <w:highlight w:val="green"/>
                    </w:rPr>
                  </w:pPr>
                  <w:r w:rsidRPr="00442EF4">
                    <w:rPr>
                      <w:rFonts w:cs="Arial"/>
                      <w:highlight w:val="green"/>
                    </w:rPr>
                    <w:t>90</w:t>
                  </w:r>
                </w:p>
              </w:tc>
            </w:tr>
          </w:tbl>
          <w:p w:rsidR="00442EF4" w:rsidRPr="00442EF4" w:rsidRDefault="00442EF4" w:rsidP="00442EF4">
            <w:pPr>
              <w:rPr>
                <w:rFonts w:cs="Arial"/>
                <w:highlight w:val="green"/>
              </w:rPr>
            </w:pPr>
          </w:p>
          <w:p w:rsidR="00442EF4" w:rsidRPr="00442EF4" w:rsidRDefault="00442EF4" w:rsidP="00442EF4">
            <w:pPr>
              <w:rPr>
                <w:rFonts w:cs="Arial"/>
                <w:highlight w:val="green"/>
              </w:rPr>
            </w:pPr>
            <w:r w:rsidRPr="00442EF4">
              <w:rPr>
                <w:rFonts w:cs="Arial"/>
                <w:highlight w:val="green"/>
              </w:rPr>
              <w:t>Alors la colonne H sera valorisée comme suit :</w:t>
            </w:r>
          </w:p>
          <w:p w:rsidR="00442EF4" w:rsidRPr="00442EF4" w:rsidRDefault="00442EF4" w:rsidP="00442EF4">
            <w:pPr>
              <w:rPr>
                <w:rFonts w:cs="Arial"/>
                <w:highlight w:val="gree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01"/>
              <w:gridCol w:w="2793"/>
            </w:tblGrid>
            <w:tr w:rsidR="00442EF4" w:rsidRPr="00442EF4" w:rsidTr="00E12325">
              <w:tc>
                <w:tcPr>
                  <w:tcW w:w="4606" w:type="dxa"/>
                </w:tcPr>
                <w:p w:rsidR="00442EF4" w:rsidRPr="00442EF4" w:rsidRDefault="00C30191" w:rsidP="00E12325">
                  <w:pPr>
                    <w:rPr>
                      <w:rFonts w:cs="Arial"/>
                      <w:b/>
                      <w:highlight w:val="green"/>
                    </w:rPr>
                  </w:pPr>
                  <w:r>
                    <w:rPr>
                      <w:rFonts w:cs="Arial"/>
                      <w:b/>
                      <w:highlight w:val="green"/>
                    </w:rPr>
                    <w:t xml:space="preserve">Champ </w:t>
                  </w:r>
                  <w:r w:rsidR="00442EF4" w:rsidRPr="00442EF4">
                    <w:rPr>
                      <w:rFonts w:cs="Arial"/>
                      <w:b/>
                      <w:highlight w:val="green"/>
                    </w:rPr>
                    <w:t>Composition</w:t>
                  </w:r>
                  <w:r>
                    <w:rPr>
                      <w:rFonts w:cs="Arial"/>
                      <w:b/>
                      <w:highlight w:val="green"/>
                    </w:rPr>
                    <w:t xml:space="preserve"> du parcours</w:t>
                  </w:r>
                </w:p>
              </w:tc>
              <w:tc>
                <w:tcPr>
                  <w:tcW w:w="4606" w:type="dxa"/>
                </w:tcPr>
                <w:p w:rsidR="00442EF4" w:rsidRPr="00442EF4" w:rsidRDefault="00442EF4" w:rsidP="00E12325">
                  <w:pPr>
                    <w:rPr>
                      <w:rFonts w:cs="Arial"/>
                      <w:b/>
                      <w:highlight w:val="green"/>
                    </w:rPr>
                  </w:pPr>
                  <w:r w:rsidRPr="00442EF4">
                    <w:rPr>
                      <w:rFonts w:cs="Arial"/>
                      <w:b/>
                      <w:highlight w:val="green"/>
                    </w:rPr>
                    <w:t>Colonne H</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25Ø77/80+2Ø45</w:t>
                  </w:r>
                </w:p>
              </w:tc>
              <w:tc>
                <w:tcPr>
                  <w:tcW w:w="4606" w:type="dxa"/>
                </w:tcPr>
                <w:p w:rsidR="00442EF4" w:rsidRPr="00442EF4" w:rsidRDefault="00131FF1" w:rsidP="00E12325">
                  <w:pPr>
                    <w:rPr>
                      <w:rFonts w:cs="Arial"/>
                      <w:highlight w:val="green"/>
                    </w:rPr>
                  </w:pPr>
                  <w:r w:rsidRPr="00131FF1">
                    <w:rPr>
                      <w:rFonts w:cs="Arial"/>
                      <w:highlight w:val="green"/>
                    </w:rPr>
                    <w:t>autres diamètres</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4 d45 + 9 d77</w:t>
                  </w:r>
                </w:p>
              </w:tc>
              <w:tc>
                <w:tcPr>
                  <w:tcW w:w="4606" w:type="dxa"/>
                </w:tcPr>
                <w:p w:rsidR="00442EF4" w:rsidRPr="00442EF4" w:rsidRDefault="00131FF1" w:rsidP="00E12325">
                  <w:pPr>
                    <w:rPr>
                      <w:rFonts w:cs="Arial"/>
                      <w:highlight w:val="green"/>
                    </w:rPr>
                  </w:pPr>
                  <w:r w:rsidRPr="00131FF1">
                    <w:rPr>
                      <w:rFonts w:cs="Arial"/>
                      <w:highlight w:val="green"/>
                    </w:rPr>
                    <w:t>autres diamètres</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15Ø77/80</w:t>
                  </w:r>
                </w:p>
              </w:tc>
              <w:tc>
                <w:tcPr>
                  <w:tcW w:w="4606" w:type="dxa"/>
                </w:tcPr>
                <w:p w:rsidR="00442EF4" w:rsidRPr="00442EF4" w:rsidRDefault="00131FF1" w:rsidP="00E12325">
                  <w:pPr>
                    <w:rPr>
                      <w:rFonts w:cs="Arial"/>
                      <w:highlight w:val="green"/>
                    </w:rPr>
                  </w:pPr>
                  <w:r w:rsidRPr="00131FF1">
                    <w:rPr>
                      <w:rFonts w:cs="Arial"/>
                      <w:highlight w:val="green"/>
                    </w:rPr>
                    <w:t>autres diamètres</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1Ø100+6Ø75/80(T)(T)(T)</w:t>
                  </w:r>
                </w:p>
              </w:tc>
              <w:tc>
                <w:tcPr>
                  <w:tcW w:w="4606" w:type="dxa"/>
                </w:tcPr>
                <w:p w:rsidR="00442EF4" w:rsidRPr="00442EF4" w:rsidRDefault="00131FF1" w:rsidP="00E12325">
                  <w:pPr>
                    <w:rPr>
                      <w:rFonts w:cs="Arial"/>
                      <w:highlight w:val="green"/>
                    </w:rPr>
                  </w:pPr>
                  <w:r>
                    <w:rPr>
                      <w:rFonts w:cs="Arial"/>
                      <w:highlight w:val="green"/>
                    </w:rPr>
                    <w:t>1</w:t>
                  </w:r>
                  <w:ins w:id="510" w:author="Capgemini" w:date="2015-08-10T15:16:00Z">
                    <w:r w:rsidR="00991784">
                      <w:rPr>
                        <w:rFonts w:cs="Arial"/>
                        <w:highlight w:val="green"/>
                      </w:rPr>
                      <w:t>0</w:t>
                    </w:r>
                  </w:ins>
                  <w:del w:id="511" w:author="Capgemini" w:date="2015-08-10T15:16:00Z">
                    <w:r w:rsidDel="00991784">
                      <w:rPr>
                        <w:rFonts w:cs="Arial"/>
                        <w:highlight w:val="green"/>
                      </w:rPr>
                      <w:delText>1</w:delText>
                    </w:r>
                  </w:del>
                  <w:r w:rsidR="00442EF4" w:rsidRPr="00442EF4">
                    <w:rPr>
                      <w:rFonts w:cs="Arial"/>
                      <w:highlight w:val="green"/>
                    </w:rPr>
                    <w:t>0</w:t>
                  </w:r>
                  <w:r>
                    <w:rPr>
                      <w:rFonts w:cs="Arial"/>
                      <w:highlight w:val="green"/>
                    </w:rPr>
                    <w:t>mm</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9Ø75/80(T)+4Ø45</w:t>
                  </w:r>
                </w:p>
              </w:tc>
              <w:tc>
                <w:tcPr>
                  <w:tcW w:w="4606" w:type="dxa"/>
                </w:tcPr>
                <w:p w:rsidR="00442EF4" w:rsidRPr="00442EF4" w:rsidRDefault="00442EF4" w:rsidP="00E12325">
                  <w:pPr>
                    <w:rPr>
                      <w:rFonts w:cs="Arial"/>
                      <w:highlight w:val="green"/>
                    </w:rPr>
                  </w:pPr>
                  <w:r w:rsidRPr="00442EF4">
                    <w:rPr>
                      <w:rFonts w:cs="Arial"/>
                      <w:highlight w:val="green"/>
                    </w:rPr>
                    <w:t>80</w:t>
                  </w:r>
                  <w:r w:rsidR="00131FF1">
                    <w:rPr>
                      <w:rFonts w:cs="Arial"/>
                      <w:highlight w:val="green"/>
                    </w:rPr>
                    <w:t>mm</w:t>
                  </w:r>
                </w:p>
              </w:tc>
            </w:tr>
            <w:tr w:rsidR="00991784" w:rsidRPr="00442EF4" w:rsidTr="00E12325">
              <w:trPr>
                <w:ins w:id="512" w:author="Capgemini" w:date="2015-08-10T15:18:00Z"/>
              </w:trPr>
              <w:tc>
                <w:tcPr>
                  <w:tcW w:w="4606" w:type="dxa"/>
                </w:tcPr>
                <w:p w:rsidR="00991784" w:rsidRPr="00991784" w:rsidRDefault="00991784" w:rsidP="00E12325">
                  <w:pPr>
                    <w:rPr>
                      <w:ins w:id="513" w:author="Capgemini" w:date="2015-08-10T15:18:00Z"/>
                      <w:rFonts w:cs="Arial"/>
                      <w:highlight w:val="green"/>
                    </w:rPr>
                  </w:pPr>
                  <w:ins w:id="514" w:author="Capgemini" w:date="2015-08-10T15:20:00Z">
                    <w:r w:rsidRPr="00991784">
                      <w:rPr>
                        <w:rFonts w:cs="Arial"/>
                        <w:highlight w:val="green"/>
                      </w:rPr>
                      <w:t>1Ø55(T)(T) + PEHD : 20d60(T)(T)(T) + 1d99/100</w:t>
                    </w:r>
                  </w:ins>
                </w:p>
              </w:tc>
              <w:tc>
                <w:tcPr>
                  <w:tcW w:w="4606" w:type="dxa"/>
                </w:tcPr>
                <w:p w:rsidR="00991784" w:rsidRPr="00991784" w:rsidRDefault="00991784" w:rsidP="00E12325">
                  <w:pPr>
                    <w:rPr>
                      <w:ins w:id="515" w:author="Capgemini" w:date="2015-08-10T15:18:00Z"/>
                      <w:rFonts w:cs="Arial"/>
                      <w:highlight w:val="green"/>
                    </w:rPr>
                  </w:pPr>
                  <w:ins w:id="516" w:author="Capgemini" w:date="2015-08-10T15:21:00Z">
                    <w:r w:rsidRPr="00991784">
                      <w:rPr>
                        <w:rFonts w:cs="Arial"/>
                        <w:highlight w:val="green"/>
                      </w:rPr>
                      <w:t>60mm</w:t>
                    </w:r>
                  </w:ins>
                </w:p>
              </w:tc>
            </w:tr>
            <w:tr w:rsidR="00991784" w:rsidRPr="00442EF4" w:rsidTr="00E12325">
              <w:trPr>
                <w:ins w:id="517" w:author="Capgemini" w:date="2015-08-10T15:21:00Z"/>
              </w:trPr>
              <w:tc>
                <w:tcPr>
                  <w:tcW w:w="4606" w:type="dxa"/>
                </w:tcPr>
                <w:p w:rsidR="00991784" w:rsidRPr="00991784" w:rsidRDefault="00991784" w:rsidP="00E12325">
                  <w:pPr>
                    <w:rPr>
                      <w:ins w:id="518" w:author="Capgemini" w:date="2015-08-10T15:21:00Z"/>
                      <w:rFonts w:cs="Arial"/>
                      <w:highlight w:val="green"/>
                    </w:rPr>
                  </w:pPr>
                  <w:ins w:id="519" w:author="Capgemini" w:date="2015-08-10T15:21:00Z">
                    <w:r w:rsidRPr="00991784">
                      <w:rPr>
                        <w:rFonts w:cs="Arial"/>
                        <w:highlight w:val="green"/>
                      </w:rPr>
                      <w:t>1Ø90(T)(T) + PEHD : 20d60(T)(T)(T) + 1d99/100</w:t>
                    </w:r>
                  </w:ins>
                </w:p>
              </w:tc>
              <w:tc>
                <w:tcPr>
                  <w:tcW w:w="4606" w:type="dxa"/>
                </w:tcPr>
                <w:p w:rsidR="00991784" w:rsidRPr="00991784" w:rsidRDefault="00991784" w:rsidP="00E12325">
                  <w:pPr>
                    <w:rPr>
                      <w:ins w:id="520" w:author="Capgemini" w:date="2015-08-10T15:21:00Z"/>
                      <w:rFonts w:cs="Arial"/>
                      <w:highlight w:val="green"/>
                    </w:rPr>
                  </w:pPr>
                  <w:ins w:id="521" w:author="Capgemini" w:date="2015-08-10T15:21:00Z">
                    <w:r w:rsidRPr="00442EF4">
                      <w:rPr>
                        <w:rFonts w:cs="Arial"/>
                        <w:highlight w:val="green"/>
                      </w:rPr>
                      <w:t>autres diamètres</w:t>
                    </w:r>
                  </w:ins>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9Ø(T)+4Ø45</w:t>
                  </w:r>
                </w:p>
              </w:tc>
              <w:tc>
                <w:tcPr>
                  <w:tcW w:w="4606" w:type="dxa"/>
                </w:tcPr>
                <w:p w:rsidR="00442EF4" w:rsidRPr="00442EF4" w:rsidRDefault="00442EF4" w:rsidP="00E12325">
                  <w:pPr>
                    <w:rPr>
                      <w:rFonts w:cs="Arial"/>
                      <w:highlight w:val="green"/>
                    </w:rPr>
                  </w:pPr>
                  <w:r w:rsidRPr="00442EF4">
                    <w:rPr>
                      <w:rFonts w:cs="Arial"/>
                      <w:highlight w:val="green"/>
                    </w:rPr>
                    <w:t>autres diamètres</w:t>
                  </w:r>
                </w:p>
              </w:tc>
            </w:tr>
            <w:tr w:rsidR="00442EF4" w:rsidRPr="00442EF4" w:rsidTr="00E12325">
              <w:tc>
                <w:tcPr>
                  <w:tcW w:w="4606" w:type="dxa"/>
                </w:tcPr>
                <w:p w:rsidR="00442EF4" w:rsidRPr="00442EF4" w:rsidRDefault="00442EF4" w:rsidP="00E12325">
                  <w:pPr>
                    <w:rPr>
                      <w:rFonts w:cs="Arial"/>
                      <w:highlight w:val="green"/>
                    </w:rPr>
                  </w:pPr>
                  <w:r w:rsidRPr="00442EF4">
                    <w:rPr>
                      <w:rFonts w:cs="Arial"/>
                      <w:highlight w:val="green"/>
                    </w:rPr>
                    <w:t>1Ø100 + CIMENT : 2Ø150</w:t>
                  </w:r>
                </w:p>
              </w:tc>
              <w:tc>
                <w:tcPr>
                  <w:tcW w:w="4606" w:type="dxa"/>
                </w:tcPr>
                <w:p w:rsidR="00442EF4" w:rsidRPr="00442EF4" w:rsidRDefault="00131FF1" w:rsidP="00E12325">
                  <w:pPr>
                    <w:rPr>
                      <w:rFonts w:cs="Arial"/>
                      <w:highlight w:val="green"/>
                    </w:rPr>
                  </w:pPr>
                  <w:r w:rsidRPr="00131FF1">
                    <w:rPr>
                      <w:rFonts w:cs="Arial"/>
                      <w:highlight w:val="green"/>
                    </w:rPr>
                    <w:t>autres diamètres</w:t>
                  </w:r>
                </w:p>
              </w:tc>
            </w:tr>
            <w:tr w:rsidR="00442EF4" w:rsidRPr="005B75A4" w:rsidTr="00E12325">
              <w:tc>
                <w:tcPr>
                  <w:tcW w:w="4606" w:type="dxa"/>
                </w:tcPr>
                <w:p w:rsidR="00442EF4" w:rsidRPr="00442EF4" w:rsidRDefault="00442EF4" w:rsidP="00E12325">
                  <w:pPr>
                    <w:rPr>
                      <w:rFonts w:cs="Arial"/>
                      <w:highlight w:val="green"/>
                    </w:rPr>
                  </w:pPr>
                  <w:r w:rsidRPr="00442EF4">
                    <w:rPr>
                      <w:rFonts w:cs="Arial"/>
                      <w:highlight w:val="green"/>
                    </w:rPr>
                    <w:t>3d75/80 + 2d77/80</w:t>
                  </w:r>
                </w:p>
              </w:tc>
              <w:tc>
                <w:tcPr>
                  <w:tcW w:w="4606" w:type="dxa"/>
                </w:tcPr>
                <w:p w:rsidR="00442EF4" w:rsidRPr="005B75A4" w:rsidRDefault="00131FF1" w:rsidP="00E12325">
                  <w:pPr>
                    <w:rPr>
                      <w:rFonts w:cs="Arial"/>
                    </w:rPr>
                  </w:pPr>
                  <w:r w:rsidRPr="00131FF1">
                    <w:rPr>
                      <w:rFonts w:cs="Arial"/>
                      <w:highlight w:val="green"/>
                    </w:rPr>
                    <w:t>autres diamètres</w:t>
                  </w:r>
                </w:p>
              </w:tc>
            </w:tr>
          </w:tbl>
          <w:p w:rsidR="00442EF4" w:rsidRDefault="00442EF4" w:rsidP="00C85E75">
            <w:pPr>
              <w:rPr>
                <w:rFonts w:cs="Arial"/>
              </w:rPr>
            </w:pPr>
          </w:p>
          <w:p w:rsidR="00940C06" w:rsidRPr="00387A58" w:rsidRDefault="00C85E75" w:rsidP="00590D32">
            <w:pPr>
              <w:rPr>
                <w:rFonts w:cs="Arial"/>
              </w:rPr>
            </w:pPr>
            <w:r>
              <w:rPr>
                <w:rFonts w:cs="Arial"/>
              </w:rPr>
              <w:t>La fonction « </w:t>
            </w:r>
            <w:r w:rsidRPr="00234E6A">
              <w:t>PostGreSQL</w:t>
            </w:r>
            <w:r>
              <w:t> » permettant de gérer la colonne H est :</w:t>
            </w:r>
            <w:r>
              <w:rPr>
                <w:rFonts w:cs="Arial"/>
              </w:rPr>
              <w:t xml:space="preserve"> « </w:t>
            </w:r>
            <w:r w:rsidRPr="00D76359">
              <w:rPr>
                <w:rFonts w:cs="Arial"/>
              </w:rPr>
              <w:t>ft_get_annexe6_col_h</w:t>
            </w:r>
            <w:r>
              <w:rPr>
                <w:rFonts w:cs="Arial"/>
              </w:rPr>
              <w:t> ».</w:t>
            </w:r>
          </w:p>
        </w:tc>
      </w:tr>
      <w:tr w:rsidR="00940C06" w:rsidRPr="001D749C" w:rsidTr="00590D32">
        <w:tc>
          <w:tcPr>
            <w:tcW w:w="3227" w:type="dxa"/>
          </w:tcPr>
          <w:p w:rsidR="00940C06" w:rsidRPr="00387A58" w:rsidRDefault="00940C06" w:rsidP="00590D32">
            <w:pPr>
              <w:rPr>
                <w:rFonts w:cs="Arial"/>
              </w:rPr>
            </w:pPr>
            <w:r w:rsidRPr="00387A58">
              <w:rPr>
                <w:rFonts w:cs="Arial"/>
              </w:rPr>
              <w:lastRenderedPageBreak/>
              <w:t xml:space="preserve">Colonne I </w:t>
            </w:r>
          </w:p>
          <w:p w:rsidR="00940C06" w:rsidRPr="00387A58" w:rsidRDefault="00940C06" w:rsidP="00590D32">
            <w:pPr>
              <w:rPr>
                <w:rFonts w:cs="Arial"/>
              </w:rPr>
            </w:pPr>
            <w:r w:rsidRPr="00387A58">
              <w:rPr>
                <w:rFonts w:cs="Arial"/>
              </w:rPr>
              <w:lastRenderedPageBreak/>
              <w:t>(</w:t>
            </w:r>
            <w:r>
              <w:rPr>
                <w:rFonts w:cs="Arial"/>
              </w:rPr>
              <w:t>Diamètre)</w:t>
            </w:r>
          </w:p>
        </w:tc>
        <w:tc>
          <w:tcPr>
            <w:tcW w:w="6520" w:type="dxa"/>
          </w:tcPr>
          <w:p w:rsidR="00940C06" w:rsidRPr="00387A58" w:rsidRDefault="00940C06" w:rsidP="00590D32">
            <w:pPr>
              <w:rPr>
                <w:rFonts w:cs="Arial"/>
              </w:rPr>
            </w:pPr>
            <w:r>
              <w:rPr>
                <w:rFonts w:cs="Arial"/>
              </w:rPr>
              <w:lastRenderedPageBreak/>
              <w:t>Si portée : Mettre "Aérien"</w:t>
            </w:r>
          </w:p>
          <w:p w:rsidR="00940C06" w:rsidRPr="00387A58" w:rsidRDefault="00940C06" w:rsidP="00590D32">
            <w:pPr>
              <w:rPr>
                <w:rFonts w:cs="Arial"/>
              </w:rPr>
            </w:pPr>
            <w:r>
              <w:rPr>
                <w:rFonts w:cs="Arial"/>
              </w:rPr>
              <w:lastRenderedPageBreak/>
              <w:t>diamètre de l’Alvéole A dans les autres cas</w:t>
            </w:r>
          </w:p>
        </w:tc>
      </w:tr>
      <w:tr w:rsidR="00940C06" w:rsidRPr="001D749C" w:rsidTr="00590D32">
        <w:tc>
          <w:tcPr>
            <w:tcW w:w="3227" w:type="dxa"/>
          </w:tcPr>
          <w:p w:rsidR="00940C06" w:rsidRPr="00387A58" w:rsidRDefault="00940C06" w:rsidP="00590D32">
            <w:pPr>
              <w:rPr>
                <w:rFonts w:cs="Arial"/>
              </w:rPr>
            </w:pPr>
            <w:r w:rsidRPr="00387A58">
              <w:rPr>
                <w:rFonts w:cs="Arial"/>
              </w:rPr>
              <w:lastRenderedPageBreak/>
              <w:t xml:space="preserve">Colonne J </w:t>
            </w:r>
          </w:p>
          <w:p w:rsidR="00940C06" w:rsidRPr="00387A58" w:rsidRDefault="00940C06" w:rsidP="00590D32">
            <w:pPr>
              <w:rPr>
                <w:rFonts w:cs="Arial"/>
              </w:rPr>
            </w:pPr>
            <w:r w:rsidRPr="00387A58">
              <w:rPr>
                <w:rFonts w:cs="Arial"/>
              </w:rPr>
              <w:t>(Alvéole occupée ou libre)</w:t>
            </w:r>
          </w:p>
        </w:tc>
        <w:tc>
          <w:tcPr>
            <w:tcW w:w="6520" w:type="dxa"/>
          </w:tcPr>
          <w:p w:rsidR="00940C06" w:rsidRPr="00387A58" w:rsidRDefault="00940C06" w:rsidP="00590D32">
            <w:pPr>
              <w:rPr>
                <w:rFonts w:cs="Arial"/>
              </w:rPr>
            </w:pPr>
            <w:r>
              <w:rPr>
                <w:rFonts w:cs="Arial"/>
              </w:rPr>
              <w:t>Statut alvéole</w:t>
            </w:r>
          </w:p>
          <w:p w:rsidR="00940C06" w:rsidRPr="00387A58" w:rsidRDefault="00940C06" w:rsidP="00590D32">
            <w:pPr>
              <w:rPr>
                <w:rFonts w:cs="Arial"/>
              </w:rPr>
            </w:pPr>
            <w:r>
              <w:rPr>
                <w:rFonts w:cs="Arial"/>
              </w:rPr>
              <w:t>Si portée : Laisser vide</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K </w:t>
            </w:r>
          </w:p>
          <w:p w:rsidR="00940C06" w:rsidRPr="00387A58" w:rsidRDefault="00940C06" w:rsidP="00590D32">
            <w:pPr>
              <w:rPr>
                <w:rFonts w:cs="Arial"/>
              </w:rPr>
            </w:pPr>
            <w:r w:rsidRPr="00387A58">
              <w:rPr>
                <w:rFonts w:cs="Arial"/>
              </w:rPr>
              <w:t>(Tubage à réaliser)</w:t>
            </w:r>
          </w:p>
        </w:tc>
        <w:tc>
          <w:tcPr>
            <w:tcW w:w="6520" w:type="dxa"/>
          </w:tcPr>
          <w:p w:rsidR="00940C06" w:rsidRPr="00387A58" w:rsidRDefault="00940C06" w:rsidP="00590D32">
            <w:pPr>
              <w:rPr>
                <w:rFonts w:cs="Arial"/>
              </w:rPr>
            </w:pPr>
            <w:r>
              <w:rPr>
                <w:rFonts w:cs="Arial"/>
              </w:rPr>
              <w:t>Si appui : mettre Non</w:t>
            </w:r>
          </w:p>
          <w:p w:rsidR="00940C06" w:rsidRPr="00387A58" w:rsidRDefault="00940C06" w:rsidP="00590D32">
            <w:pPr>
              <w:rPr>
                <w:rFonts w:cs="Arial"/>
              </w:rPr>
            </w:pPr>
            <w:r>
              <w:rPr>
                <w:rFonts w:cs="Arial"/>
              </w:rPr>
              <w:t xml:space="preserve">Si Réservation alvéole A = </w:t>
            </w:r>
          </w:p>
          <w:p w:rsidR="00940C06" w:rsidRPr="00387A58" w:rsidRDefault="00940C06" w:rsidP="00590D32">
            <w:pPr>
              <w:rPr>
                <w:rFonts w:cs="Arial"/>
              </w:rPr>
            </w:pPr>
            <w:r>
              <w:rPr>
                <w:rFonts w:cs="Arial"/>
              </w:rPr>
              <w:t xml:space="preserve">          Si R : mettre Oui Tubage Rigide</w:t>
            </w:r>
          </w:p>
          <w:p w:rsidR="00940C06" w:rsidRPr="00387A58" w:rsidRDefault="00940C06" w:rsidP="00590D32">
            <w:pPr>
              <w:rPr>
                <w:rFonts w:cs="Arial"/>
              </w:rPr>
            </w:pPr>
            <w:r>
              <w:rPr>
                <w:rFonts w:cs="Arial"/>
              </w:rPr>
              <w:t xml:space="preserve">          Si S : mettre Oui Tubage Souple</w:t>
            </w:r>
          </w:p>
          <w:p w:rsidR="00940C06" w:rsidRPr="00387A58" w:rsidRDefault="00940C06" w:rsidP="00590D32">
            <w:pPr>
              <w:rPr>
                <w:rFonts w:cs="Arial"/>
              </w:rPr>
            </w:pPr>
            <w:r>
              <w:rPr>
                <w:rFonts w:cs="Arial"/>
              </w:rPr>
              <w:t xml:space="preserve">          Si P ou A : mettre VERIFICATION</w:t>
            </w:r>
          </w:p>
          <w:p w:rsidR="00940C06" w:rsidRPr="00387A58" w:rsidRDefault="00940C06" w:rsidP="00590D32">
            <w:pPr>
              <w:rPr>
                <w:rFonts w:cs="Arial"/>
              </w:rPr>
            </w:pPr>
            <w:r>
              <w:rPr>
                <w:rFonts w:cs="Arial"/>
              </w:rPr>
              <w:t>Sinon : mettre Non</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L </w:t>
            </w:r>
          </w:p>
          <w:p w:rsidR="00940C06" w:rsidRPr="00387A58" w:rsidRDefault="00940C06" w:rsidP="00590D32">
            <w:pPr>
              <w:rPr>
                <w:rFonts w:cs="Arial"/>
              </w:rPr>
            </w:pPr>
            <w:r w:rsidRPr="00387A58">
              <w:rPr>
                <w:rFonts w:cs="Arial"/>
              </w:rPr>
              <w:t>(Nombre de tubes à installer)</w:t>
            </w:r>
          </w:p>
        </w:tc>
        <w:tc>
          <w:tcPr>
            <w:tcW w:w="6520" w:type="dxa"/>
          </w:tcPr>
          <w:p w:rsidR="00940C06" w:rsidRPr="00387A58" w:rsidRDefault="00940C06" w:rsidP="00590D32">
            <w:pPr>
              <w:rPr>
                <w:rFonts w:cs="Arial"/>
              </w:rPr>
            </w:pPr>
            <w:r w:rsidRPr="00EB5729">
              <w:rPr>
                <w:rFonts w:cs="Arial"/>
              </w:rPr>
              <w:t>1</w:t>
            </w:r>
            <w:r w:rsidRPr="00387A58">
              <w:rPr>
                <w:rFonts w:cs="Arial"/>
              </w:rPr>
              <w:t xml:space="preserve"> Si présence de tubes</w:t>
            </w:r>
          </w:p>
          <w:p w:rsidR="00940C06" w:rsidRPr="00387A58" w:rsidRDefault="00940C06" w:rsidP="00590D32">
            <w:pPr>
              <w:rPr>
                <w:rFonts w:cs="Arial"/>
              </w:rPr>
            </w:pPr>
            <w:r w:rsidRPr="00387A58">
              <w:rPr>
                <w:rFonts w:cs="Arial"/>
              </w:rPr>
              <w:t>S</w:t>
            </w:r>
            <w:r>
              <w:rPr>
                <w:rFonts w:cs="Arial"/>
              </w:rPr>
              <w:t>i pas de tube ou pour une portée (aérien) : Laisser vide</w:t>
            </w: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M </w:t>
            </w:r>
          </w:p>
          <w:p w:rsidR="00940C06" w:rsidRPr="00387A58" w:rsidRDefault="00940C06" w:rsidP="00590D32">
            <w:pPr>
              <w:rPr>
                <w:rFonts w:cs="Arial"/>
              </w:rPr>
            </w:pPr>
            <w:r w:rsidRPr="00387A58">
              <w:rPr>
                <w:rFonts w:cs="Arial"/>
              </w:rPr>
              <w:t>(Diamètre des tubes à installer)</w:t>
            </w:r>
          </w:p>
        </w:tc>
        <w:tc>
          <w:tcPr>
            <w:tcW w:w="6520" w:type="dxa"/>
          </w:tcPr>
          <w:p w:rsidR="00940C06" w:rsidRPr="00387A58" w:rsidRDefault="00940C06" w:rsidP="00590D32">
            <w:pPr>
              <w:rPr>
                <w:rFonts w:cs="Arial"/>
              </w:rPr>
            </w:pPr>
            <w:r>
              <w:rPr>
                <w:rFonts w:cs="Arial"/>
              </w:rPr>
              <w:t>6/8mm</w:t>
            </w:r>
          </w:p>
          <w:p w:rsidR="00940C06" w:rsidRPr="00387A58" w:rsidRDefault="00940C06" w:rsidP="00590D32">
            <w:pPr>
              <w:rPr>
                <w:rFonts w:cs="Arial"/>
              </w:rPr>
            </w:pPr>
            <w:r>
              <w:rPr>
                <w:rFonts w:cs="Arial"/>
              </w:rPr>
              <w:t>8/10mm</w:t>
            </w:r>
          </w:p>
          <w:p w:rsidR="00940C06" w:rsidRPr="00387A58" w:rsidRDefault="00940C06" w:rsidP="00590D32">
            <w:pPr>
              <w:rPr>
                <w:rFonts w:cs="Arial"/>
              </w:rPr>
            </w:pPr>
            <w:r>
              <w:rPr>
                <w:rFonts w:cs="Arial"/>
              </w:rPr>
              <w:t>11/14mm</w:t>
            </w:r>
          </w:p>
          <w:p w:rsidR="00940C06" w:rsidRPr="00387A58" w:rsidRDefault="00940C06" w:rsidP="00590D32">
            <w:pPr>
              <w:rPr>
                <w:rFonts w:cs="Arial"/>
              </w:rPr>
            </w:pPr>
            <w:r>
              <w:rPr>
                <w:rFonts w:cs="Arial"/>
              </w:rPr>
              <w:t>13/16mm</w:t>
            </w:r>
          </w:p>
          <w:p w:rsidR="00940C06" w:rsidRPr="00387A58" w:rsidRDefault="00940C06" w:rsidP="00590D32">
            <w:pPr>
              <w:rPr>
                <w:rFonts w:cs="Arial"/>
              </w:rPr>
            </w:pPr>
            <w:r>
              <w:rPr>
                <w:rFonts w:cs="Arial"/>
              </w:rPr>
              <w:t>15/18mm</w:t>
            </w:r>
          </w:p>
          <w:p w:rsidR="00940C06" w:rsidRPr="00387A58" w:rsidRDefault="00940C06" w:rsidP="00590D32">
            <w:pPr>
              <w:rPr>
                <w:rFonts w:cs="Arial"/>
              </w:rPr>
            </w:pPr>
            <w:r>
              <w:rPr>
                <w:rFonts w:cs="Arial"/>
              </w:rPr>
              <w:t>16/20mm</w:t>
            </w:r>
          </w:p>
          <w:p w:rsidR="00940C06" w:rsidRPr="00387A58" w:rsidRDefault="00940C06" w:rsidP="00590D32">
            <w:pPr>
              <w:rPr>
                <w:rFonts w:cs="Arial"/>
              </w:rPr>
            </w:pPr>
            <w:r>
              <w:rPr>
                <w:rFonts w:cs="Arial"/>
              </w:rPr>
              <w:t>21/25mm</w:t>
            </w:r>
          </w:p>
          <w:p w:rsidR="00940C06" w:rsidRPr="00387A58" w:rsidRDefault="00940C06" w:rsidP="00590D32">
            <w:pPr>
              <w:rPr>
                <w:rFonts w:cs="Arial"/>
              </w:rPr>
            </w:pPr>
            <w:r>
              <w:rPr>
                <w:rFonts w:cs="Arial"/>
              </w:rPr>
              <w:t>27/32mm</w:t>
            </w:r>
          </w:p>
          <w:p w:rsidR="00940C06" w:rsidRPr="00387A58" w:rsidRDefault="00940C06" w:rsidP="00590D32">
            <w:pPr>
              <w:rPr>
                <w:rFonts w:cs="Arial"/>
              </w:rPr>
            </w:pPr>
            <w:r>
              <w:rPr>
                <w:rFonts w:cs="Arial"/>
              </w:rPr>
              <w:t xml:space="preserve">Si non renseignée : Laisser vide </w:t>
            </w:r>
          </w:p>
          <w:p w:rsidR="00940C06" w:rsidRPr="00387A58" w:rsidRDefault="00940C06" w:rsidP="00590D32">
            <w:pPr>
              <w:rPr>
                <w:rFonts w:cs="Arial"/>
              </w:rPr>
            </w:pPr>
            <w:r>
              <w:rPr>
                <w:rFonts w:cs="Arial"/>
              </w:rPr>
              <w:t>Si appui : Laisser vide</w:t>
            </w:r>
          </w:p>
          <w:p w:rsidR="00940C06" w:rsidRPr="00387A58" w:rsidRDefault="00940C06" w:rsidP="00590D32">
            <w:pPr>
              <w:rPr>
                <w:rFonts w:cs="Arial"/>
              </w:rPr>
            </w:pPr>
          </w:p>
        </w:tc>
      </w:tr>
      <w:tr w:rsidR="00940C06" w:rsidRPr="001D749C" w:rsidTr="00590D32">
        <w:tc>
          <w:tcPr>
            <w:tcW w:w="3227" w:type="dxa"/>
          </w:tcPr>
          <w:p w:rsidR="00940C06" w:rsidRPr="00387A58" w:rsidRDefault="00940C06" w:rsidP="00590D32">
            <w:pPr>
              <w:rPr>
                <w:rFonts w:cs="Arial"/>
              </w:rPr>
            </w:pPr>
            <w:r w:rsidRPr="00387A58">
              <w:rPr>
                <w:rFonts w:cs="Arial"/>
              </w:rPr>
              <w:t xml:space="preserve">Colonne N </w:t>
            </w:r>
          </w:p>
          <w:p w:rsidR="00940C06" w:rsidRPr="00387A58" w:rsidRDefault="00940C06" w:rsidP="00590D32">
            <w:pPr>
              <w:rPr>
                <w:rFonts w:cs="Arial"/>
              </w:rPr>
            </w:pPr>
            <w:r w:rsidRPr="00387A58">
              <w:rPr>
                <w:rFonts w:cs="Arial"/>
              </w:rPr>
              <w:t>(Diamètre des câbles à poser)</w:t>
            </w:r>
          </w:p>
        </w:tc>
        <w:tc>
          <w:tcPr>
            <w:tcW w:w="6520" w:type="dxa"/>
          </w:tcPr>
          <w:p w:rsidR="00940C06" w:rsidRPr="00387A58" w:rsidRDefault="00940C06" w:rsidP="00590D32">
            <w:pPr>
              <w:rPr>
                <w:rFonts w:cs="Arial"/>
              </w:rPr>
            </w:pPr>
            <w:r>
              <w:rPr>
                <w:rFonts w:cs="Arial"/>
              </w:rPr>
              <w:t>Mettre le diamètre</w:t>
            </w:r>
          </w:p>
          <w:p w:rsidR="00940C06" w:rsidRPr="00387A58" w:rsidRDefault="00940C06" w:rsidP="00590D32">
            <w:pPr>
              <w:rPr>
                <w:rFonts w:cs="Arial"/>
              </w:rPr>
            </w:pPr>
            <w:r>
              <w:rPr>
                <w:rFonts w:cs="Arial"/>
              </w:rPr>
              <w:t>Si appui : Laisser vide</w:t>
            </w:r>
          </w:p>
        </w:tc>
      </w:tr>
      <w:tr w:rsidR="00940C06" w:rsidRPr="001D749C" w:rsidTr="00590D32">
        <w:tc>
          <w:tcPr>
            <w:tcW w:w="3227" w:type="dxa"/>
          </w:tcPr>
          <w:p w:rsidR="00940C06" w:rsidRPr="00387A58" w:rsidRDefault="00940C06" w:rsidP="00590D32">
            <w:pPr>
              <w:rPr>
                <w:rFonts w:cs="Arial"/>
              </w:rPr>
            </w:pPr>
            <w:r w:rsidRPr="00EB5729">
              <w:rPr>
                <w:rFonts w:cs="Arial"/>
              </w:rPr>
              <w:t>Colonne O</w:t>
            </w:r>
          </w:p>
        </w:tc>
        <w:tc>
          <w:tcPr>
            <w:tcW w:w="6520" w:type="dxa"/>
          </w:tcPr>
          <w:p w:rsidR="00940C06" w:rsidRPr="00387A58" w:rsidRDefault="00940C06" w:rsidP="00590D32">
            <w:pPr>
              <w:rPr>
                <w:rFonts w:cs="Arial"/>
              </w:rPr>
            </w:pPr>
            <w:r w:rsidRPr="00EB5729">
              <w:rPr>
                <w:rFonts w:cs="Arial"/>
              </w:rPr>
              <w:t>Laisser vide</w:t>
            </w:r>
          </w:p>
        </w:tc>
      </w:tr>
      <w:tr w:rsidR="00940C06" w:rsidRPr="001D749C" w:rsidTr="00590D32">
        <w:tc>
          <w:tcPr>
            <w:tcW w:w="3227" w:type="dxa"/>
          </w:tcPr>
          <w:p w:rsidR="00940C06" w:rsidRPr="00387A58" w:rsidRDefault="00940C06" w:rsidP="00590D32">
            <w:pPr>
              <w:rPr>
                <w:rFonts w:cs="Arial"/>
              </w:rPr>
            </w:pPr>
            <w:r w:rsidRPr="00387A58">
              <w:rPr>
                <w:rFonts w:cs="Arial"/>
              </w:rPr>
              <w:t>Colonne P</w:t>
            </w:r>
          </w:p>
        </w:tc>
        <w:tc>
          <w:tcPr>
            <w:tcW w:w="6520" w:type="dxa"/>
          </w:tcPr>
          <w:p w:rsidR="00940C06" w:rsidRPr="00387A58" w:rsidRDefault="00940C06" w:rsidP="00590D32">
            <w:pPr>
              <w:rPr>
                <w:rFonts w:cs="Arial"/>
              </w:rPr>
            </w:pPr>
            <w:r w:rsidRPr="00387A58">
              <w:rPr>
                <w:rFonts w:cs="Arial"/>
              </w:rPr>
              <w:t>Laisser vide</w:t>
            </w:r>
          </w:p>
        </w:tc>
      </w:tr>
      <w:tr w:rsidR="00940C06" w:rsidRPr="001D749C" w:rsidTr="00590D32">
        <w:tc>
          <w:tcPr>
            <w:tcW w:w="3227" w:type="dxa"/>
          </w:tcPr>
          <w:p w:rsidR="00940C06" w:rsidRPr="00387A58" w:rsidRDefault="00940C06" w:rsidP="00590D32">
            <w:pPr>
              <w:rPr>
                <w:rFonts w:cs="Arial"/>
              </w:rPr>
            </w:pPr>
            <w:r w:rsidRPr="00387A58">
              <w:rPr>
                <w:rFonts w:cs="Arial"/>
              </w:rPr>
              <w:t>Colonne Q</w:t>
            </w:r>
          </w:p>
        </w:tc>
        <w:tc>
          <w:tcPr>
            <w:tcW w:w="6520" w:type="dxa"/>
          </w:tcPr>
          <w:p w:rsidR="00940C06" w:rsidRPr="00387A58" w:rsidRDefault="00940C06" w:rsidP="00590D32">
            <w:pPr>
              <w:rPr>
                <w:rFonts w:cs="Arial"/>
              </w:rPr>
            </w:pPr>
            <w:r>
              <w:rPr>
                <w:rFonts w:cs="Arial"/>
              </w:rPr>
              <w:t>Laisser vide</w:t>
            </w:r>
          </w:p>
        </w:tc>
      </w:tr>
      <w:tr w:rsidR="00940C06" w:rsidRPr="001D749C" w:rsidTr="00590D32">
        <w:tc>
          <w:tcPr>
            <w:tcW w:w="3227" w:type="dxa"/>
          </w:tcPr>
          <w:p w:rsidR="00940C06" w:rsidRPr="00387A58" w:rsidRDefault="00940C06" w:rsidP="00590D32">
            <w:pPr>
              <w:rPr>
                <w:rFonts w:cs="Arial"/>
              </w:rPr>
            </w:pPr>
            <w:r w:rsidRPr="00EB5729">
              <w:rPr>
                <w:rFonts w:cs="Arial"/>
              </w:rPr>
              <w:t xml:space="preserve">Colonne R </w:t>
            </w:r>
          </w:p>
          <w:p w:rsidR="00940C06" w:rsidRPr="00387A58" w:rsidRDefault="00940C06" w:rsidP="00590D32">
            <w:pPr>
              <w:rPr>
                <w:rFonts w:cs="Arial"/>
              </w:rPr>
            </w:pPr>
            <w:r w:rsidRPr="00EB5729">
              <w:rPr>
                <w:rFonts w:cs="Arial"/>
              </w:rPr>
              <w:t xml:space="preserve">(Installation de manchons </w:t>
            </w:r>
          </w:p>
          <w:p w:rsidR="00940C06" w:rsidRPr="00387A58" w:rsidRDefault="00940C06" w:rsidP="00590D32">
            <w:pPr>
              <w:rPr>
                <w:rFonts w:cs="Arial"/>
              </w:rPr>
            </w:pPr>
            <w:r w:rsidRPr="00EB5729">
              <w:rPr>
                <w:rFonts w:cs="Arial"/>
              </w:rPr>
              <w:t xml:space="preserve">ou PEO </w:t>
            </w:r>
          </w:p>
          <w:p w:rsidR="00940C06" w:rsidRPr="00387A58" w:rsidRDefault="00940C06" w:rsidP="00590D32">
            <w:pPr>
              <w:rPr>
                <w:rFonts w:cs="Arial"/>
              </w:rPr>
            </w:pPr>
            <w:r w:rsidRPr="00EB5729">
              <w:rPr>
                <w:rFonts w:cs="Arial"/>
              </w:rPr>
              <w:t>ou PMSB)</w:t>
            </w:r>
          </w:p>
        </w:tc>
        <w:tc>
          <w:tcPr>
            <w:tcW w:w="6520" w:type="dxa"/>
          </w:tcPr>
          <w:p w:rsidR="00940C06" w:rsidRPr="007C1B13" w:rsidRDefault="00940C06" w:rsidP="00590D32">
            <w:pPr>
              <w:rPr>
                <w:rFonts w:cs="Arial"/>
                <w:lang w:val="es-ES"/>
              </w:rPr>
            </w:pPr>
            <w:r w:rsidRPr="009A0CCC">
              <w:rPr>
                <w:rFonts w:cs="Arial"/>
                <w:lang w:val="es-ES"/>
              </w:rPr>
              <w:t>A PEO</w:t>
            </w:r>
          </w:p>
          <w:p w:rsidR="00940C06" w:rsidRPr="007C1B13" w:rsidRDefault="00940C06" w:rsidP="00590D32">
            <w:pPr>
              <w:rPr>
                <w:rFonts w:cs="Arial"/>
                <w:lang w:val="es-ES"/>
              </w:rPr>
            </w:pPr>
            <w:r w:rsidRPr="009A0CCC">
              <w:rPr>
                <w:rFonts w:cs="Arial"/>
                <w:lang w:val="es-ES"/>
              </w:rPr>
              <w:t>A Manchon &gt; 2dm3</w:t>
            </w:r>
          </w:p>
          <w:p w:rsidR="00940C06" w:rsidRPr="007C1B13" w:rsidRDefault="00940C06" w:rsidP="00590D32">
            <w:pPr>
              <w:rPr>
                <w:rFonts w:cs="Arial"/>
                <w:lang w:val="es-ES"/>
              </w:rPr>
            </w:pPr>
            <w:r w:rsidRPr="009A0CCC">
              <w:rPr>
                <w:rFonts w:cs="Arial"/>
                <w:lang w:val="es-ES"/>
              </w:rPr>
              <w:t>A Micro Manchon &lt; 2dm3</w:t>
            </w:r>
          </w:p>
          <w:p w:rsidR="00940C06" w:rsidRPr="007C1B13" w:rsidRDefault="00940C06" w:rsidP="00590D32">
            <w:pPr>
              <w:rPr>
                <w:rFonts w:cs="Arial"/>
                <w:lang w:val="de-AT"/>
              </w:rPr>
            </w:pPr>
            <w:r w:rsidRPr="009A0CCC">
              <w:rPr>
                <w:rFonts w:cs="Arial"/>
                <w:lang w:val="de-AT"/>
              </w:rPr>
              <w:t>B PEO</w:t>
            </w:r>
          </w:p>
          <w:p w:rsidR="00940C06" w:rsidRPr="007C1B13" w:rsidRDefault="00940C06" w:rsidP="00590D32">
            <w:pPr>
              <w:rPr>
                <w:rFonts w:cs="Arial"/>
                <w:lang w:val="de-AT"/>
              </w:rPr>
            </w:pPr>
            <w:r w:rsidRPr="009A0CCC">
              <w:rPr>
                <w:rFonts w:cs="Arial"/>
                <w:lang w:val="de-AT"/>
              </w:rPr>
              <w:t>B Manchon &gt; 2dm3</w:t>
            </w:r>
          </w:p>
          <w:p w:rsidR="00940C06" w:rsidRPr="007C1B13" w:rsidRDefault="00940C06" w:rsidP="00590D32">
            <w:pPr>
              <w:rPr>
                <w:rFonts w:cs="Arial"/>
                <w:lang w:val="de-AT"/>
              </w:rPr>
            </w:pPr>
            <w:r w:rsidRPr="009A0CCC">
              <w:rPr>
                <w:rFonts w:cs="Arial"/>
                <w:lang w:val="de-AT"/>
              </w:rPr>
              <w:t>B Micro Manchon &lt; 2dm3</w:t>
            </w:r>
          </w:p>
          <w:p w:rsidR="00940C06" w:rsidRPr="00387A58" w:rsidRDefault="00940C06" w:rsidP="00590D32">
            <w:pPr>
              <w:rPr>
                <w:rFonts w:cs="Arial"/>
              </w:rPr>
            </w:pPr>
            <w:r>
              <w:rPr>
                <w:rFonts w:cs="Arial"/>
              </w:rPr>
              <w:t>Non</w:t>
            </w:r>
          </w:p>
          <w:p w:rsidR="00940C06" w:rsidRDefault="00940C06" w:rsidP="00590D32">
            <w:pPr>
              <w:rPr>
                <w:rFonts w:cs="Arial"/>
              </w:rPr>
            </w:pPr>
            <w:r>
              <w:rPr>
                <w:rFonts w:cs="Arial"/>
              </w:rPr>
              <w:t>Mettre "VERIFICATION" pour un PF de type PM (PMZ, PMI, PMR, PMGC)</w:t>
            </w:r>
          </w:p>
          <w:p w:rsidR="00940C06" w:rsidRDefault="00940C06" w:rsidP="00590D32">
            <w:pPr>
              <w:rPr>
                <w:rFonts w:cs="Arial"/>
              </w:rPr>
            </w:pPr>
          </w:p>
          <w:p w:rsidR="00940C06" w:rsidRPr="00387A58" w:rsidRDefault="00940C06" w:rsidP="00590D32">
            <w:pPr>
              <w:rPr>
                <w:rFonts w:cs="Arial"/>
              </w:rPr>
            </w:pPr>
            <w:r>
              <w:rPr>
                <w:rFonts w:cs="Arial"/>
              </w:rPr>
              <w:t>Cas particulier : La colonne R d</w:t>
            </w:r>
            <w:r w:rsidRPr="00236976">
              <w:rPr>
                <w:rFonts w:cs="Arial"/>
              </w:rPr>
              <w:t>oit être vide si un PB est renseigné en colonne S</w:t>
            </w:r>
          </w:p>
        </w:tc>
      </w:tr>
      <w:tr w:rsidR="00940C06" w:rsidRPr="001D749C" w:rsidTr="00590D32">
        <w:tc>
          <w:tcPr>
            <w:tcW w:w="3227" w:type="dxa"/>
          </w:tcPr>
          <w:p w:rsidR="00940C06" w:rsidRPr="00387A58" w:rsidRDefault="00940C06" w:rsidP="00590D32">
            <w:pPr>
              <w:rPr>
                <w:rFonts w:cs="Arial"/>
              </w:rPr>
            </w:pPr>
            <w:r w:rsidRPr="00EB5729">
              <w:rPr>
                <w:rFonts w:cs="Arial"/>
              </w:rPr>
              <w:t xml:space="preserve">Colonne S </w:t>
            </w:r>
          </w:p>
          <w:p w:rsidR="00940C06" w:rsidRPr="00387A58" w:rsidRDefault="00940C06" w:rsidP="00590D32">
            <w:pPr>
              <w:rPr>
                <w:rFonts w:cs="Arial"/>
              </w:rPr>
            </w:pPr>
            <w:r w:rsidRPr="00EB5729">
              <w:rPr>
                <w:rFonts w:cs="Arial"/>
              </w:rPr>
              <w:t xml:space="preserve">(Installation PB dans Chambre </w:t>
            </w:r>
          </w:p>
          <w:p w:rsidR="00940C06" w:rsidRPr="00387A58" w:rsidRDefault="00940C06" w:rsidP="00590D32">
            <w:pPr>
              <w:rPr>
                <w:rFonts w:cs="Arial"/>
              </w:rPr>
            </w:pPr>
            <w:r w:rsidRPr="00EB5729">
              <w:rPr>
                <w:rFonts w:cs="Arial"/>
              </w:rPr>
              <w:t>ou sur Appui Aérien)</w:t>
            </w:r>
          </w:p>
        </w:tc>
        <w:tc>
          <w:tcPr>
            <w:tcW w:w="6520" w:type="dxa"/>
          </w:tcPr>
          <w:p w:rsidR="00940C06" w:rsidRPr="00387A58" w:rsidRDefault="00940C06" w:rsidP="00590D32">
            <w:pPr>
              <w:rPr>
                <w:rFonts w:cs="Arial"/>
              </w:rPr>
            </w:pPr>
            <w:r w:rsidRPr="00EB5729">
              <w:rPr>
                <w:rFonts w:cs="Arial"/>
              </w:rPr>
              <w:t>Si PB sur chambre A : mettre PB Chambre A</w:t>
            </w:r>
          </w:p>
          <w:p w:rsidR="00940C06" w:rsidRPr="00387A58" w:rsidRDefault="00940C06" w:rsidP="00590D32">
            <w:pPr>
              <w:rPr>
                <w:rFonts w:cs="Arial"/>
              </w:rPr>
            </w:pPr>
            <w:r w:rsidRPr="00EB5729">
              <w:rPr>
                <w:rFonts w:cs="Arial"/>
              </w:rPr>
              <w:t>Si PB sur chambre B : mettre PB Chambre B</w:t>
            </w:r>
          </w:p>
          <w:p w:rsidR="00940C06" w:rsidRPr="00387A58" w:rsidRDefault="00940C06" w:rsidP="00590D32">
            <w:pPr>
              <w:rPr>
                <w:rFonts w:cs="Arial"/>
              </w:rPr>
            </w:pPr>
            <w:r w:rsidRPr="00EB5729">
              <w:rPr>
                <w:rFonts w:cs="Arial"/>
              </w:rPr>
              <w:t>Si PB sur Appui A : mettre PB Appui A</w:t>
            </w:r>
          </w:p>
          <w:p w:rsidR="00940C06" w:rsidRPr="00387A58" w:rsidRDefault="00940C06" w:rsidP="00590D32">
            <w:pPr>
              <w:rPr>
                <w:rFonts w:cs="Arial"/>
              </w:rPr>
            </w:pPr>
            <w:r w:rsidRPr="00EB5729">
              <w:rPr>
                <w:rFonts w:cs="Arial"/>
              </w:rPr>
              <w:t>Si PB sur Appui B : mettre PB Appui B</w:t>
            </w:r>
          </w:p>
          <w:p w:rsidR="00940C06" w:rsidRPr="00387A58" w:rsidRDefault="00940C06" w:rsidP="00590D32">
            <w:pPr>
              <w:rPr>
                <w:rFonts w:cs="Arial"/>
              </w:rPr>
            </w:pPr>
            <w:r w:rsidRPr="00EB5729">
              <w:rPr>
                <w:rFonts w:cs="Arial"/>
              </w:rPr>
              <w:t>Sinon Non</w:t>
            </w:r>
          </w:p>
        </w:tc>
      </w:tr>
    </w:tbl>
    <w:p w:rsidR="00940C06" w:rsidRPr="001D749C" w:rsidRDefault="00940C06" w:rsidP="00940C06">
      <w:pPr>
        <w:rPr>
          <w:rFonts w:cs="Arial"/>
        </w:rPr>
      </w:pPr>
    </w:p>
    <w:p w:rsidR="00940C06" w:rsidRDefault="00940C06" w:rsidP="00940C06">
      <w:pPr>
        <w:rPr>
          <w:rFonts w:cs="Arial"/>
        </w:rPr>
      </w:pPr>
      <w:r>
        <w:rPr>
          <w:rFonts w:cs="Arial"/>
        </w:rPr>
        <w:t>*La chambre 0 est, dans un câble, la chambre après le point fonctionnel de type NRO :</w:t>
      </w:r>
    </w:p>
    <w:p w:rsidR="00940C06" w:rsidRDefault="00940C06" w:rsidP="00940C06">
      <w:pPr>
        <w:rPr>
          <w:rFonts w:cs="Arial"/>
        </w:rPr>
      </w:pPr>
    </w:p>
    <w:p w:rsidR="001F2AEE" w:rsidRDefault="00237576" w:rsidP="001F2AEE">
      <w:pPr>
        <w:jc w:val="center"/>
        <w:rPr>
          <w:rFonts w:cs="Arial"/>
        </w:rPr>
      </w:pPr>
      <w:r>
        <w:rPr>
          <w:rFonts w:cs="Arial"/>
          <w:noProof/>
        </w:rPr>
        <w:lastRenderedPageBreak/>
        <w:drawing>
          <wp:inline distT="0" distB="0" distL="0" distR="0">
            <wp:extent cx="5381625" cy="4048125"/>
            <wp:effectExtent l="19050" t="0" r="9525" b="0"/>
            <wp:docPr id="722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381625" cy="4048125"/>
                    </a:xfrm>
                    <a:prstGeom prst="rect">
                      <a:avLst/>
                    </a:prstGeom>
                    <a:noFill/>
                    <a:ln w="9525">
                      <a:noFill/>
                      <a:miter lim="800000"/>
                      <a:headEnd/>
                      <a:tailEnd/>
                    </a:ln>
                  </pic:spPr>
                </pic:pic>
              </a:graphicData>
            </a:graphic>
          </wp:inline>
        </w:drawing>
      </w:r>
    </w:p>
    <w:p w:rsidR="00940C06" w:rsidRDefault="00940C06" w:rsidP="00940C06">
      <w:pPr>
        <w:spacing w:before="0" w:after="0"/>
        <w:jc w:val="left"/>
        <w:rPr>
          <w:rFonts w:cs="Arial"/>
        </w:rPr>
      </w:pPr>
    </w:p>
    <w:p w:rsidR="00940C06" w:rsidRDefault="00940C06" w:rsidP="00940C06">
      <w:pPr>
        <w:pStyle w:val="Titre5"/>
      </w:pPr>
      <w:r>
        <w:t>En tête</w:t>
      </w:r>
      <w:r w:rsidRPr="001D749C">
        <w:t xml:space="preserve"> de l'annexe</w:t>
      </w:r>
    </w:p>
    <w:p w:rsidR="00940C06" w:rsidRPr="001D749C" w:rsidRDefault="00940C06" w:rsidP="00940C06">
      <w:pPr>
        <w:rPr>
          <w:rFonts w:cs="Arial"/>
        </w:rPr>
      </w:pPr>
      <w:r w:rsidRPr="003F3844">
        <w:t>L’entête du fichier csv est :</w:t>
      </w:r>
      <w:r w:rsidRPr="001D749C">
        <w:rPr>
          <w:rFonts w:cs="Arial"/>
        </w:rPr>
        <w:t xml:space="preserve"> </w:t>
      </w:r>
    </w:p>
    <w:p w:rsidR="00940C06" w:rsidRDefault="00940C06" w:rsidP="00940C06">
      <w:pPr>
        <w:rPr>
          <w:rFonts w:cs="Arial"/>
        </w:rPr>
      </w:pPr>
      <w:r w:rsidRPr="003F3844">
        <w:rPr>
          <w:rFonts w:cs="Arial"/>
        </w:rPr>
        <w:t>"Alvéole";"Type A";"Identifiant A";"Type B";"Identifiant B";"Longueur tronçon";"Diamètre alvéole tronçon";"Diamètre alvéole prévu";"Occupé ou libre";"Tubage";"Nombre de tubes";"Diamètre tubes";"Diamètre câbles</w:t>
      </w:r>
      <w:r>
        <w:rPr>
          <w:rFonts w:cs="Arial"/>
        </w:rPr>
        <w:t>";"</w:t>
      </w:r>
      <w:r w:rsidRPr="003972C9">
        <w:rPr>
          <w:rFonts w:cs="Arial"/>
        </w:rPr>
        <w:t>Commentaires Opérateur" ;</w:t>
      </w:r>
      <w:r w:rsidRPr="003F3844">
        <w:rPr>
          <w:rFonts w:cs="Arial"/>
        </w:rPr>
        <w:t>"</w:t>
      </w:r>
      <w:r w:rsidRPr="003972C9">
        <w:rPr>
          <w:rFonts w:cs="Arial"/>
        </w:rPr>
        <w:t>Percement A</w:t>
      </w:r>
      <w:r w:rsidRPr="003F3844">
        <w:rPr>
          <w:rFonts w:cs="Arial"/>
        </w:rPr>
        <w:t>";"</w:t>
      </w:r>
      <w:r w:rsidRPr="003972C9">
        <w:rPr>
          <w:rFonts w:cs="Arial"/>
        </w:rPr>
        <w:t>Percement B</w:t>
      </w:r>
      <w:r w:rsidRPr="003F3844">
        <w:rPr>
          <w:rFonts w:cs="Arial"/>
        </w:rPr>
        <w:t>";"</w:t>
      </w:r>
      <w:r>
        <w:rPr>
          <w:rFonts w:cs="Arial"/>
        </w:rPr>
        <w:t>Installation manchons";"Installation PB"</w:t>
      </w:r>
    </w:p>
    <w:p w:rsidR="006C0AC7" w:rsidRDefault="006C0AC7" w:rsidP="00940C06">
      <w:pPr>
        <w:rPr>
          <w:rFonts w:cs="Arial"/>
        </w:rPr>
      </w:pPr>
    </w:p>
    <w:p w:rsidR="003007F0" w:rsidRDefault="008A5D70">
      <w:pPr>
        <w:pStyle w:val="Titre4"/>
      </w:pPr>
      <w:bookmarkStart w:id="522" w:name="_Ref408582104"/>
      <w:bookmarkStart w:id="523" w:name="_Toc426723565"/>
      <w:r>
        <w:t>Cartographie Base Arrière de PM</w:t>
      </w:r>
      <w:bookmarkEnd w:id="522"/>
      <w:bookmarkEnd w:id="523"/>
    </w:p>
    <w:p w:rsidR="0005089E" w:rsidRPr="001D749C" w:rsidRDefault="0005089E" w:rsidP="0005089E">
      <w:pPr>
        <w:pStyle w:val="Titre4"/>
        <w:rPr>
          <w:rFonts w:cs="Arial"/>
        </w:rPr>
      </w:pPr>
      <w:bookmarkStart w:id="524" w:name="_Toc426723566"/>
      <w:r>
        <w:rPr>
          <w:rFonts w:cs="Arial"/>
        </w:rPr>
        <w:t>Traitements</w:t>
      </w:r>
      <w:bookmarkEnd w:id="524"/>
    </w:p>
    <w:p w:rsidR="0005089E" w:rsidRDefault="0005089E" w:rsidP="0005089E">
      <w:r>
        <w:t>Cet export est effectué directement depuis le client Flex</w:t>
      </w:r>
      <w:r w:rsidR="00267343" w:rsidRPr="00267343">
        <w:t>. Les données extraites correspondent à celles sélectionnées par l’utilisateur.</w:t>
      </w:r>
    </w:p>
    <w:p w:rsidR="003007F0" w:rsidRDefault="003007F0"/>
    <w:p w:rsidR="008A5D70" w:rsidRPr="00751087" w:rsidRDefault="008A5D70" w:rsidP="008A5D70">
      <w:pPr>
        <w:pStyle w:val="Titre3"/>
      </w:pPr>
      <w:bookmarkStart w:id="525" w:name="_Toc426723567"/>
      <w:r>
        <w:t>GC vers TIGRE</w:t>
      </w:r>
      <w:bookmarkEnd w:id="525"/>
    </w:p>
    <w:p w:rsidR="008A5D70" w:rsidRPr="00F6348C" w:rsidRDefault="008A5D70" w:rsidP="008A5D70">
      <w:pPr>
        <w:rPr>
          <w:b/>
          <w:i/>
        </w:rPr>
      </w:pPr>
      <w:r w:rsidRPr="00446C92">
        <w:rPr>
          <w:b/>
          <w:i/>
        </w:rPr>
        <w:t>Cette partie ne présente pas encore de description.</w:t>
      </w:r>
    </w:p>
    <w:p w:rsidR="008A5D70" w:rsidRPr="00751087" w:rsidRDefault="008A5D70" w:rsidP="008A5D70">
      <w:pPr>
        <w:pStyle w:val="Titre3"/>
      </w:pPr>
      <w:bookmarkStart w:id="526" w:name="_Toc426723568"/>
      <w:r>
        <w:t>Zones marketing</w:t>
      </w:r>
      <w:bookmarkEnd w:id="526"/>
    </w:p>
    <w:p w:rsidR="00E05DF8" w:rsidRPr="001D749C" w:rsidRDefault="00E05DF8" w:rsidP="00E05DF8">
      <w:pPr>
        <w:pStyle w:val="Titre4"/>
        <w:rPr>
          <w:rFonts w:cs="Arial"/>
        </w:rPr>
      </w:pPr>
      <w:bookmarkStart w:id="527" w:name="_Toc426723569"/>
      <w:r>
        <w:rPr>
          <w:rFonts w:cs="Arial"/>
        </w:rPr>
        <w:t>Traitements</w:t>
      </w:r>
      <w:bookmarkEnd w:id="527"/>
    </w:p>
    <w:p w:rsidR="00E05DF8" w:rsidRDefault="00E05DF8" w:rsidP="00E05DF8">
      <w:r>
        <w:t xml:space="preserve">L’export des zones marketing est effectué via la Toolbox </w:t>
      </w:r>
      <w:hyperlink w:anchor="_ExtractData" w:history="1">
        <w:r w:rsidRPr="00E05DF8">
          <w:rPr>
            <w:rStyle w:val="Lienhypertexte"/>
          </w:rPr>
          <w:t>ExtractData</w:t>
        </w:r>
      </w:hyperlink>
      <w:r>
        <w:rPr>
          <w:b/>
        </w:rPr>
        <w:t>.</w:t>
      </w:r>
    </w:p>
    <w:p w:rsidR="003007F0" w:rsidRDefault="003007F0"/>
    <w:p w:rsidR="00F6348C" w:rsidRPr="00751087" w:rsidRDefault="00F6348C" w:rsidP="00F6348C">
      <w:pPr>
        <w:pStyle w:val="Titre3"/>
      </w:pPr>
      <w:bookmarkStart w:id="528" w:name="_Toc426723570"/>
      <w:r w:rsidRPr="00AC3055">
        <w:t>Téléchargement</w:t>
      </w:r>
      <w:bookmarkEnd w:id="528"/>
    </w:p>
    <w:p w:rsidR="004817D2" w:rsidRDefault="004817D2" w:rsidP="004817D2">
      <w:pPr>
        <w:pStyle w:val="Titre4"/>
      </w:pPr>
      <w:bookmarkStart w:id="529" w:name="_Toc426723571"/>
      <w:r>
        <w:t>IHM</w:t>
      </w:r>
      <w:bookmarkEnd w:id="529"/>
    </w:p>
    <w:p w:rsidR="00F6348C" w:rsidRPr="00751087" w:rsidRDefault="00F6348C" w:rsidP="00F6348C">
      <w:r w:rsidRPr="00AC3055">
        <w:t xml:space="preserve">Le widget Téléchargement (renommé de « Téléchargement des exports » en « Téléchargement » dans la version G1R5) permet de télécharger les fichiers suivants : </w:t>
      </w:r>
    </w:p>
    <w:p w:rsidR="00F6348C" w:rsidRPr="00751087" w:rsidRDefault="00F6348C" w:rsidP="00F6348C">
      <w:pPr>
        <w:pStyle w:val="Paragraphedeliste"/>
        <w:numPr>
          <w:ilvl w:val="0"/>
          <w:numId w:val="26"/>
        </w:numPr>
      </w:pPr>
      <w:r w:rsidRPr="00AC3055">
        <w:t>Cartographie commande d’accès/Fin de Travaux</w:t>
      </w:r>
    </w:p>
    <w:p w:rsidR="00F6348C" w:rsidRPr="00751087" w:rsidRDefault="00F6348C" w:rsidP="00F6348C">
      <w:pPr>
        <w:pStyle w:val="Paragraphedeliste"/>
        <w:numPr>
          <w:ilvl w:val="0"/>
          <w:numId w:val="26"/>
        </w:numPr>
      </w:pPr>
      <w:r w:rsidRPr="00AC3055">
        <w:t>Plan de câblage</w:t>
      </w:r>
    </w:p>
    <w:p w:rsidR="00F6348C" w:rsidRPr="00751087" w:rsidRDefault="00F6348C" w:rsidP="00F6348C">
      <w:pPr>
        <w:pStyle w:val="Paragraphedeliste"/>
        <w:numPr>
          <w:ilvl w:val="0"/>
          <w:numId w:val="26"/>
        </w:numPr>
      </w:pPr>
      <w:r w:rsidRPr="00751087">
        <w:t>GC vers TIGRE</w:t>
      </w:r>
    </w:p>
    <w:p w:rsidR="00F6348C" w:rsidRPr="00751087" w:rsidRDefault="00F6348C" w:rsidP="00F6348C">
      <w:pPr>
        <w:pStyle w:val="Paragraphedeliste"/>
        <w:numPr>
          <w:ilvl w:val="0"/>
          <w:numId w:val="26"/>
        </w:numPr>
      </w:pPr>
      <w:r w:rsidRPr="00751087">
        <w:lastRenderedPageBreak/>
        <w:t>CR Sites Supports IPON</w:t>
      </w:r>
    </w:p>
    <w:p w:rsidR="00F6348C" w:rsidRPr="00751087" w:rsidRDefault="00F6348C" w:rsidP="00F6348C">
      <w:pPr>
        <w:pStyle w:val="Paragraphedeliste"/>
        <w:numPr>
          <w:ilvl w:val="0"/>
          <w:numId w:val="26"/>
        </w:numPr>
      </w:pPr>
      <w:r w:rsidRPr="00751087">
        <w:t>CR Zone Recalage</w:t>
      </w:r>
    </w:p>
    <w:p w:rsidR="00F6348C" w:rsidRDefault="00F6348C" w:rsidP="00F6348C"/>
    <w:p w:rsidR="00F6348C" w:rsidRDefault="00F6348C" w:rsidP="00F6348C">
      <w:r>
        <w:t>La liste des fichiers téléchargeables est définie dans la classe DownloadToolViewForExport.as.</w:t>
      </w:r>
    </w:p>
    <w:p w:rsidR="004817D2" w:rsidRDefault="004817D2" w:rsidP="004817D2">
      <w:r>
        <w:t xml:space="preserve">Pour lister les fichiers d’un répertoire ou télécharger un fichier, l’IHM effectue un appel au servlet de téléchargement </w:t>
      </w:r>
      <w:r w:rsidRPr="004F6D14">
        <w:rPr>
          <w:b/>
        </w:rPr>
        <w:t>com.francetelecom.restfmksrv.servlet.FileDownloadServlet</w:t>
      </w:r>
      <w:r>
        <w:t>.</w:t>
      </w:r>
    </w:p>
    <w:p w:rsidR="004817D2" w:rsidRDefault="004817D2" w:rsidP="004817D2"/>
    <w:p w:rsidR="004817D2" w:rsidRPr="00F3668A" w:rsidRDefault="004817D2" w:rsidP="004817D2">
      <w:pPr>
        <w:pStyle w:val="Titre4"/>
      </w:pPr>
      <w:bookmarkStart w:id="530" w:name="_Servlet_de_téléchargement"/>
      <w:bookmarkStart w:id="531" w:name="_Ref409185584"/>
      <w:bookmarkStart w:id="532" w:name="_Toc426723572"/>
      <w:bookmarkEnd w:id="530"/>
      <w:r w:rsidRPr="00F3668A">
        <w:t>Servlet de téléchargement</w:t>
      </w:r>
      <w:bookmarkEnd w:id="531"/>
      <w:bookmarkEnd w:id="532"/>
    </w:p>
    <w:p w:rsidR="004817D2" w:rsidRPr="00F3668A" w:rsidRDefault="004817D2" w:rsidP="004817D2">
      <w:r w:rsidRPr="00F3668A">
        <w:t xml:space="preserve">La servlet de téléchargement </w:t>
      </w:r>
      <w:r w:rsidRPr="00F3668A">
        <w:rPr>
          <w:b/>
        </w:rPr>
        <w:t>com.francetelecom.restfmksrv.servlet.FileDownloadServlet</w:t>
      </w:r>
      <w:r w:rsidRPr="00F3668A">
        <w:t xml:space="preserve"> permet d’effectuer les deux opérations suivantes :</w:t>
      </w:r>
    </w:p>
    <w:p w:rsidR="004817D2" w:rsidRPr="00F3668A" w:rsidRDefault="004817D2" w:rsidP="004817D2">
      <w:pPr>
        <w:pStyle w:val="Paragraphedeliste"/>
        <w:numPr>
          <w:ilvl w:val="0"/>
          <w:numId w:val="157"/>
        </w:numPr>
      </w:pPr>
      <w:r w:rsidRPr="00F3668A">
        <w:t>list : lister les fichiers présents dans un répertoire donné</w:t>
      </w:r>
    </w:p>
    <w:p w:rsidR="004817D2" w:rsidRPr="00F3668A" w:rsidRDefault="004817D2" w:rsidP="004817D2">
      <w:pPr>
        <w:pStyle w:val="Paragraphedeliste"/>
        <w:numPr>
          <w:ilvl w:val="0"/>
          <w:numId w:val="157"/>
        </w:numPr>
      </w:pPr>
      <w:r w:rsidRPr="00F3668A">
        <w:t>download : télécharger le fichier demandé</w:t>
      </w:r>
    </w:p>
    <w:p w:rsidR="004817D2" w:rsidRPr="00F3668A" w:rsidRDefault="004817D2" w:rsidP="004817D2"/>
    <w:p w:rsidR="004817D2" w:rsidRPr="00F3668A" w:rsidRDefault="004817D2" w:rsidP="004817D2">
      <w:r w:rsidRPr="00F3668A">
        <w:t>Les paramètres en entrée pour chaque action sont les suivants :</w:t>
      </w:r>
    </w:p>
    <w:tbl>
      <w:tblPr>
        <w:tblStyle w:val="Grilledutableau"/>
        <w:tblW w:w="0" w:type="auto"/>
        <w:tblLook w:val="04A0"/>
      </w:tblPr>
      <w:tblGrid>
        <w:gridCol w:w="1951"/>
        <w:gridCol w:w="2126"/>
        <w:gridCol w:w="5701"/>
      </w:tblGrid>
      <w:tr w:rsidR="004817D2" w:rsidRPr="00F3668A" w:rsidTr="00D36353">
        <w:tc>
          <w:tcPr>
            <w:tcW w:w="1951" w:type="dxa"/>
          </w:tcPr>
          <w:p w:rsidR="004817D2" w:rsidRPr="00F3668A" w:rsidRDefault="004817D2" w:rsidP="00D36353">
            <w:r w:rsidRPr="00F3668A">
              <w:t>Action</w:t>
            </w:r>
          </w:p>
        </w:tc>
        <w:tc>
          <w:tcPr>
            <w:tcW w:w="2126" w:type="dxa"/>
          </w:tcPr>
          <w:p w:rsidR="004817D2" w:rsidRPr="00F3668A" w:rsidRDefault="004817D2" w:rsidP="00D36353">
            <w:r w:rsidRPr="00F3668A">
              <w:t>Paramètres</w:t>
            </w:r>
          </w:p>
        </w:tc>
        <w:tc>
          <w:tcPr>
            <w:tcW w:w="5701" w:type="dxa"/>
          </w:tcPr>
          <w:p w:rsidR="004817D2" w:rsidRPr="00F3668A" w:rsidRDefault="004817D2" w:rsidP="00D36353">
            <w:r w:rsidRPr="00F3668A">
              <w:t>Description</w:t>
            </w:r>
          </w:p>
        </w:tc>
      </w:tr>
      <w:tr w:rsidR="004817D2" w:rsidRPr="00F3668A" w:rsidTr="00D36353">
        <w:tc>
          <w:tcPr>
            <w:tcW w:w="1951" w:type="dxa"/>
          </w:tcPr>
          <w:p w:rsidR="004817D2" w:rsidRPr="00F3668A" w:rsidRDefault="004817D2" w:rsidP="00D36353">
            <w:r w:rsidRPr="00F3668A">
              <w:t>list, download</w:t>
            </w:r>
          </w:p>
        </w:tc>
        <w:tc>
          <w:tcPr>
            <w:tcW w:w="2126" w:type="dxa"/>
          </w:tcPr>
          <w:p w:rsidR="004817D2" w:rsidRPr="00F3668A" w:rsidRDefault="004817D2" w:rsidP="00D36353">
            <w:r w:rsidRPr="00F3668A">
              <w:t>filepath</w:t>
            </w:r>
          </w:p>
        </w:tc>
        <w:tc>
          <w:tcPr>
            <w:tcW w:w="5701" w:type="dxa"/>
          </w:tcPr>
          <w:p w:rsidR="004817D2" w:rsidRPr="00F3668A" w:rsidRDefault="004817D2" w:rsidP="00D36353">
            <w:r w:rsidRPr="00F3668A">
              <w:t xml:space="preserve">Nom du paramètre de chemin du fichier. La valeur du paramètre est configurée dans le fichier web.xml de RestFmkSrvDeploy. </w:t>
            </w:r>
          </w:p>
          <w:p w:rsidR="004817D2" w:rsidRPr="00F3668A" w:rsidRDefault="004817D2" w:rsidP="00D36353">
            <w:r w:rsidRPr="00F3668A">
              <w:t>filepath peut prendre les valeurs suivantes :</w:t>
            </w:r>
          </w:p>
          <w:p w:rsidR="004817D2" w:rsidRPr="00F3668A" w:rsidRDefault="004817D2" w:rsidP="00D36353">
            <w:r w:rsidRPr="00F3668A">
              <w:t>filepathSupprImmeubles, filepathTraitementDiffere, filepathCrCorbeille, filepathCrPT, filepathCrMajImm, filepathCrSSIPON</w:t>
            </w:r>
          </w:p>
        </w:tc>
      </w:tr>
      <w:tr w:rsidR="004817D2" w:rsidRPr="00F3668A" w:rsidTr="00D36353">
        <w:tc>
          <w:tcPr>
            <w:tcW w:w="1951" w:type="dxa"/>
          </w:tcPr>
          <w:p w:rsidR="004817D2" w:rsidRPr="00F3668A" w:rsidRDefault="004817D2" w:rsidP="00D36353">
            <w:r w:rsidRPr="00F3668A">
              <w:t>list, download</w:t>
            </w:r>
          </w:p>
        </w:tc>
        <w:tc>
          <w:tcPr>
            <w:tcW w:w="2126" w:type="dxa"/>
          </w:tcPr>
          <w:p w:rsidR="004817D2" w:rsidRPr="00F3668A" w:rsidRDefault="004817D2" w:rsidP="00D36353">
            <w:r w:rsidRPr="00F3668A">
              <w:t>code_alliance</w:t>
            </w:r>
          </w:p>
        </w:tc>
        <w:tc>
          <w:tcPr>
            <w:tcW w:w="5701" w:type="dxa"/>
          </w:tcPr>
          <w:p w:rsidR="004817D2" w:rsidRPr="00F3668A" w:rsidRDefault="004817D2" w:rsidP="00D36353">
            <w:r w:rsidRPr="00F3668A">
              <w:t>Le code alliance de l’utilisateur effectuant l’action. Utilisé uniquement si le chemin filepath dépend du code alliance de l’utilisateur. Dans ce cas, la chaîne %code_alliance% est remplacée par la valeur du paramètre dans le chemin du fichier.</w:t>
            </w:r>
          </w:p>
        </w:tc>
      </w:tr>
      <w:tr w:rsidR="004817D2" w:rsidRPr="00F3668A" w:rsidTr="00D36353">
        <w:tc>
          <w:tcPr>
            <w:tcW w:w="1951" w:type="dxa"/>
          </w:tcPr>
          <w:p w:rsidR="004817D2" w:rsidRPr="00F3668A" w:rsidRDefault="004817D2" w:rsidP="00D36353">
            <w:r w:rsidRPr="00F3668A">
              <w:t>list, download</w:t>
            </w:r>
          </w:p>
        </w:tc>
        <w:tc>
          <w:tcPr>
            <w:tcW w:w="2126" w:type="dxa"/>
          </w:tcPr>
          <w:p w:rsidR="004817D2" w:rsidRPr="00F3668A" w:rsidRDefault="004817D2" w:rsidP="00D36353">
            <w:r w:rsidRPr="00F3668A">
              <w:t>zone_geo</w:t>
            </w:r>
          </w:p>
        </w:tc>
        <w:tc>
          <w:tcPr>
            <w:tcW w:w="5701" w:type="dxa"/>
          </w:tcPr>
          <w:p w:rsidR="004817D2" w:rsidRPr="00F3668A" w:rsidRDefault="004817D2" w:rsidP="00D36353">
            <w:r w:rsidRPr="00F3668A">
              <w:t>La zone géographique de l’utilisateur effectuant l’action. Utilisé uniquement si le chemin filepath dépend de la zone géographique. Dans ce cas, la chaîne %zone_geo% est remplacée par la valeur du paramètre dans le chemin du fichier.</w:t>
            </w:r>
          </w:p>
          <w:p w:rsidR="004817D2" w:rsidRPr="00F3668A" w:rsidRDefault="004817D2" w:rsidP="00D36353">
            <w:r w:rsidRPr="00F3668A">
              <w:t>zone_geo peut prendre les valeurs suivantes :</w:t>
            </w:r>
          </w:p>
          <w:p w:rsidR="004817D2" w:rsidRPr="00F3668A" w:rsidRDefault="004817D2" w:rsidP="00D36353">
            <w:r w:rsidRPr="00F3668A">
              <w:t>METROPOLE, GUADELOUPE, MARTINIQUE, GUYANE, REUNION</w:t>
            </w:r>
          </w:p>
        </w:tc>
      </w:tr>
      <w:tr w:rsidR="004817D2" w:rsidRPr="00F3668A" w:rsidTr="00D36353">
        <w:tc>
          <w:tcPr>
            <w:tcW w:w="1951" w:type="dxa"/>
          </w:tcPr>
          <w:p w:rsidR="004817D2" w:rsidRPr="00F3668A" w:rsidRDefault="004817D2" w:rsidP="00D36353">
            <w:r w:rsidRPr="00F3668A">
              <w:t>list</w:t>
            </w:r>
          </w:p>
        </w:tc>
        <w:tc>
          <w:tcPr>
            <w:tcW w:w="2126" w:type="dxa"/>
          </w:tcPr>
          <w:p w:rsidR="004817D2" w:rsidRPr="00F3668A" w:rsidRDefault="004817D2" w:rsidP="00D36353">
            <w:r w:rsidRPr="00F3668A">
              <w:t>debutNomFichier</w:t>
            </w:r>
          </w:p>
        </w:tc>
        <w:tc>
          <w:tcPr>
            <w:tcW w:w="5701" w:type="dxa"/>
          </w:tcPr>
          <w:p w:rsidR="004817D2" w:rsidRPr="00F3668A" w:rsidRDefault="004817D2" w:rsidP="00D36353">
            <w:r w:rsidRPr="00F3668A">
              <w:t>Le début du nom des fichiers à lister dans le chemin filepath. Seuls les fichiers contenus dans le répertoire et commençant par debutNomFichier sont remontés par la commande list.</w:t>
            </w:r>
          </w:p>
        </w:tc>
      </w:tr>
      <w:tr w:rsidR="004817D2" w:rsidTr="00D36353">
        <w:tc>
          <w:tcPr>
            <w:tcW w:w="1951" w:type="dxa"/>
          </w:tcPr>
          <w:p w:rsidR="004817D2" w:rsidRPr="00F3668A" w:rsidRDefault="004817D2" w:rsidP="00D36353">
            <w:r w:rsidRPr="00F3668A">
              <w:t>download</w:t>
            </w:r>
          </w:p>
        </w:tc>
        <w:tc>
          <w:tcPr>
            <w:tcW w:w="2126" w:type="dxa"/>
          </w:tcPr>
          <w:p w:rsidR="004817D2" w:rsidRPr="00F3668A" w:rsidRDefault="004817D2" w:rsidP="00D36353">
            <w:r w:rsidRPr="00F3668A">
              <w:t>filename</w:t>
            </w:r>
          </w:p>
        </w:tc>
        <w:tc>
          <w:tcPr>
            <w:tcW w:w="5701" w:type="dxa"/>
          </w:tcPr>
          <w:p w:rsidR="004817D2" w:rsidRDefault="004817D2" w:rsidP="00D36353">
            <w:r w:rsidRPr="00F3668A">
              <w:t>Le nom du fichier à télécharger</w:t>
            </w:r>
          </w:p>
        </w:tc>
      </w:tr>
    </w:tbl>
    <w:p w:rsidR="004817D2" w:rsidRDefault="004817D2">
      <w:pPr>
        <w:rPr>
          <w:rFonts w:cs="Arial"/>
        </w:rPr>
      </w:pPr>
    </w:p>
    <w:p w:rsidR="003007F0" w:rsidRDefault="00940C06">
      <w:r w:rsidRPr="001D749C">
        <w:rPr>
          <w:rFonts w:cs="Arial"/>
        </w:rPr>
        <w:br w:type="page"/>
      </w:r>
    </w:p>
    <w:p w:rsidR="00DB613C" w:rsidRDefault="00DB613C" w:rsidP="00DB613C">
      <w:pPr>
        <w:pStyle w:val="Titre2"/>
        <w:keepLines w:val="0"/>
        <w:tabs>
          <w:tab w:val="clear" w:pos="720"/>
        </w:tabs>
        <w:spacing w:before="60" w:line="240" w:lineRule="exact"/>
        <w:ind w:left="567" w:hanging="567"/>
        <w:jc w:val="both"/>
        <w:rPr>
          <w:rFonts w:cs="Arial"/>
        </w:rPr>
      </w:pPr>
      <w:bookmarkStart w:id="533" w:name="_Toc426723573"/>
      <w:r>
        <w:rPr>
          <w:rFonts w:cs="Arial"/>
        </w:rPr>
        <w:lastRenderedPageBreak/>
        <w:t>Impressions</w:t>
      </w:r>
      <w:bookmarkEnd w:id="533"/>
    </w:p>
    <w:p w:rsidR="003007F0" w:rsidRDefault="00B64461">
      <w:pPr>
        <w:pStyle w:val="Titre3"/>
      </w:pPr>
      <w:bookmarkStart w:id="534" w:name="_Toc426723574"/>
      <w:r>
        <w:t>Impression</w:t>
      </w:r>
      <w:bookmarkEnd w:id="534"/>
    </w:p>
    <w:p w:rsidR="003007F0" w:rsidRDefault="00751087">
      <w:pPr>
        <w:pStyle w:val="Titre4"/>
      </w:pPr>
      <w:bookmarkStart w:id="535" w:name="_Toc408230527"/>
      <w:bookmarkStart w:id="536" w:name="_Toc408230800"/>
      <w:bookmarkStart w:id="537" w:name="_Toc408236851"/>
      <w:bookmarkStart w:id="538" w:name="_Toc408301443"/>
      <w:bookmarkStart w:id="539" w:name="_Toc408407664"/>
      <w:bookmarkStart w:id="540" w:name="_Toc408413445"/>
      <w:bookmarkStart w:id="541" w:name="_Toc412222270"/>
      <w:bookmarkStart w:id="542" w:name="_Toc412222723"/>
      <w:bookmarkStart w:id="543" w:name="_Toc412223417"/>
      <w:bookmarkStart w:id="544" w:name="_Toc412222271"/>
      <w:bookmarkStart w:id="545" w:name="_Toc412222724"/>
      <w:bookmarkStart w:id="546" w:name="_Toc412223418"/>
      <w:bookmarkStart w:id="547" w:name="_Toc412222272"/>
      <w:bookmarkStart w:id="548" w:name="_Toc412222725"/>
      <w:bookmarkStart w:id="549" w:name="_Toc412223419"/>
      <w:bookmarkStart w:id="550" w:name="_Toc412222273"/>
      <w:bookmarkStart w:id="551" w:name="_Toc412222726"/>
      <w:bookmarkStart w:id="552" w:name="_Toc412223420"/>
      <w:bookmarkStart w:id="553" w:name="_Toc412222274"/>
      <w:bookmarkStart w:id="554" w:name="_Toc412222727"/>
      <w:bookmarkStart w:id="555" w:name="_Toc412223421"/>
      <w:bookmarkStart w:id="556" w:name="_Toc412222275"/>
      <w:bookmarkStart w:id="557" w:name="_Toc412222728"/>
      <w:bookmarkStart w:id="558" w:name="_Toc412223422"/>
      <w:bookmarkStart w:id="559" w:name="_Toc412222276"/>
      <w:bookmarkStart w:id="560" w:name="_Toc412222729"/>
      <w:bookmarkStart w:id="561" w:name="_Toc412223423"/>
      <w:bookmarkStart w:id="562" w:name="_Toc412222277"/>
      <w:bookmarkStart w:id="563" w:name="_Toc412222730"/>
      <w:bookmarkStart w:id="564" w:name="_Toc412223424"/>
      <w:bookmarkStart w:id="565" w:name="_Toc412222278"/>
      <w:bookmarkStart w:id="566" w:name="_Toc412222731"/>
      <w:bookmarkStart w:id="567" w:name="_Toc412223425"/>
      <w:bookmarkStart w:id="568" w:name="_Toc412222279"/>
      <w:bookmarkStart w:id="569" w:name="_Toc412222732"/>
      <w:bookmarkStart w:id="570" w:name="_Toc412223426"/>
      <w:bookmarkStart w:id="571" w:name="_Toc412222280"/>
      <w:bookmarkStart w:id="572" w:name="_Toc412222733"/>
      <w:bookmarkStart w:id="573" w:name="_Toc412223427"/>
      <w:bookmarkStart w:id="574" w:name="_Toc412222281"/>
      <w:bookmarkStart w:id="575" w:name="_Toc412222734"/>
      <w:bookmarkStart w:id="576" w:name="_Toc412223428"/>
      <w:bookmarkStart w:id="577" w:name="_Toc412222282"/>
      <w:bookmarkStart w:id="578" w:name="_Toc412222735"/>
      <w:bookmarkStart w:id="579" w:name="_Toc412223429"/>
      <w:bookmarkStart w:id="580" w:name="_Toc412222283"/>
      <w:bookmarkStart w:id="581" w:name="_Toc412222736"/>
      <w:bookmarkStart w:id="582" w:name="_Toc412223430"/>
      <w:bookmarkStart w:id="583" w:name="_Toc412222284"/>
      <w:bookmarkStart w:id="584" w:name="_Toc412222737"/>
      <w:bookmarkStart w:id="585" w:name="_Toc412223431"/>
      <w:bookmarkStart w:id="586" w:name="_Toc412222285"/>
      <w:bookmarkStart w:id="587" w:name="_Toc412222738"/>
      <w:bookmarkStart w:id="588" w:name="_Toc412223432"/>
      <w:bookmarkStart w:id="589" w:name="_Toc412222286"/>
      <w:bookmarkStart w:id="590" w:name="_Toc412222739"/>
      <w:bookmarkStart w:id="591" w:name="_Toc412223433"/>
      <w:bookmarkStart w:id="592" w:name="_Toc412222287"/>
      <w:bookmarkStart w:id="593" w:name="_Toc412222740"/>
      <w:bookmarkStart w:id="594" w:name="_Toc412223434"/>
      <w:bookmarkStart w:id="595" w:name="_Toc412222288"/>
      <w:bookmarkStart w:id="596" w:name="_Toc412222741"/>
      <w:bookmarkStart w:id="597" w:name="_Toc412223435"/>
      <w:bookmarkStart w:id="598" w:name="_Toc412222289"/>
      <w:bookmarkStart w:id="599" w:name="_Toc412222742"/>
      <w:bookmarkStart w:id="600" w:name="_Toc412223436"/>
      <w:bookmarkStart w:id="601" w:name="_Toc412222290"/>
      <w:bookmarkStart w:id="602" w:name="_Toc412222743"/>
      <w:bookmarkStart w:id="603" w:name="_Toc412223437"/>
      <w:bookmarkStart w:id="604" w:name="_Toc412222291"/>
      <w:bookmarkStart w:id="605" w:name="_Toc412222744"/>
      <w:bookmarkStart w:id="606" w:name="_Toc412223438"/>
      <w:bookmarkStart w:id="607" w:name="_Toc412222292"/>
      <w:bookmarkStart w:id="608" w:name="_Toc412222745"/>
      <w:bookmarkStart w:id="609" w:name="_Toc412223439"/>
      <w:bookmarkStart w:id="610" w:name="_Toc412222293"/>
      <w:bookmarkStart w:id="611" w:name="_Toc412222746"/>
      <w:bookmarkStart w:id="612" w:name="_Toc412223440"/>
      <w:bookmarkStart w:id="613" w:name="_Toc426723575"/>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1D749C">
        <w:t>Configuration</w:t>
      </w:r>
      <w:bookmarkEnd w:id="613"/>
    </w:p>
    <w:p w:rsidR="00751087" w:rsidRPr="001D749C" w:rsidRDefault="00751087" w:rsidP="00751087">
      <w:pPr>
        <w:rPr>
          <w:rFonts w:cs="Arial"/>
        </w:rPr>
      </w:pPr>
      <w:r w:rsidRPr="001D749C">
        <w:rPr>
          <w:rFonts w:cs="Arial"/>
        </w:rPr>
        <w:t>Les impacts au niveau de la configuration afin de permettre les impressions sur des serveurs ArcGIS dédiés sont les suivants :</w:t>
      </w:r>
    </w:p>
    <w:p w:rsidR="003007F0" w:rsidRDefault="00751087">
      <w:pPr>
        <w:pStyle w:val="Titre5"/>
      </w:pPr>
      <w:r w:rsidRPr="001D749C">
        <w:t>Configuration du serveur et des services ArcGIS</w:t>
      </w:r>
    </w:p>
    <w:p w:rsidR="00751087" w:rsidRPr="001D749C" w:rsidRDefault="00751087" w:rsidP="00751087">
      <w:pPr>
        <w:rPr>
          <w:rFonts w:cs="Arial"/>
        </w:rPr>
      </w:pPr>
      <w:r w:rsidRPr="001D749C">
        <w:rPr>
          <w:rFonts w:cs="Arial"/>
        </w:rPr>
        <w:t>Une configuration est dédiée au serveur ArcGIS d'impression pour le serveur ArcGIS lui-même (fichier Server.dat) et le Map Service geofibre/impression (fichier impression.MapServer).</w:t>
      </w:r>
    </w:p>
    <w:p w:rsidR="00751087" w:rsidRPr="001D749C" w:rsidRDefault="00751087" w:rsidP="00751087">
      <w:pPr>
        <w:rPr>
          <w:rFonts w:cs="Arial"/>
        </w:rPr>
      </w:pPr>
      <w:r w:rsidRPr="001D749C">
        <w:rPr>
          <w:rFonts w:cs="Arial"/>
        </w:rPr>
        <w:t xml:space="preserve">Le nombre d'instances maximum d'un Map Service d'impression sur un ArcGIS d'impression d'un environnement donné est déterminé par le nombre de vCPU de celui : </w:t>
      </w:r>
    </w:p>
    <w:p w:rsidR="00751087" w:rsidRPr="001D749C" w:rsidRDefault="00751087" w:rsidP="00751087">
      <w:pPr>
        <w:jc w:val="center"/>
        <w:rPr>
          <w:rFonts w:cs="Arial"/>
        </w:rPr>
      </w:pPr>
      <w:r w:rsidRPr="001D749C">
        <w:rPr>
          <w:rFonts w:cs="Arial"/>
        </w:rPr>
        <w:t>Nombre max d'instances = Nombre de vCPU</w:t>
      </w:r>
    </w:p>
    <w:p w:rsidR="00751087" w:rsidRPr="001D749C" w:rsidRDefault="00751087" w:rsidP="00751087">
      <w:pPr>
        <w:rPr>
          <w:rFonts w:cs="Arial"/>
        </w:rPr>
      </w:pPr>
      <w:r w:rsidRPr="001D749C">
        <w:rPr>
          <w:rFonts w:cs="Arial"/>
        </w:rPr>
        <w:t>Ce nombre est fixé par configuration (non dynamique) une fois le nombre de vCPU des serveurs connu. Il n'évolue pas en fonction du nombre de vCPU des serveurs une fois celui-ci fixé.</w:t>
      </w:r>
    </w:p>
    <w:p w:rsidR="003007F0" w:rsidRDefault="00751087">
      <w:pPr>
        <w:pStyle w:val="Titre5"/>
      </w:pPr>
      <w:r w:rsidRPr="001D749C">
        <w:t>Configuration du SOE d'impression</w:t>
      </w:r>
    </w:p>
    <w:p w:rsidR="00751087" w:rsidRPr="001D749C" w:rsidRDefault="00751087" w:rsidP="00751087">
      <w:pPr>
        <w:rPr>
          <w:rFonts w:cs="Arial"/>
        </w:rPr>
      </w:pPr>
      <w:r w:rsidRPr="001D749C">
        <w:rPr>
          <w:rFonts w:cs="Arial"/>
        </w:rPr>
        <w:t>Le nom du serveur ArcGIS référencé dans le fichier PrintAuth.xml est celui du serveur dédié aux impressions.</w:t>
      </w:r>
    </w:p>
    <w:p w:rsidR="003007F0" w:rsidRDefault="00751087">
      <w:pPr>
        <w:pStyle w:val="Titre5"/>
      </w:pPr>
      <w:r w:rsidRPr="001D749C">
        <w:t>Configuration du serveur JOnAS</w:t>
      </w:r>
    </w:p>
    <w:p w:rsidR="00751087" w:rsidRPr="001D749C" w:rsidRDefault="00751087" w:rsidP="00751087">
      <w:pPr>
        <w:pStyle w:val="Paragraphedeliste"/>
        <w:numPr>
          <w:ilvl w:val="0"/>
          <w:numId w:val="26"/>
        </w:numPr>
        <w:rPr>
          <w:rFonts w:cs="Arial"/>
        </w:rPr>
      </w:pPr>
      <w:r w:rsidRPr="001D749C">
        <w:rPr>
          <w:rFonts w:cs="Arial"/>
        </w:rPr>
        <w:t>le nom du serveur ArcGIS dans l'URL d'initialisation du cache des impressions dans le fichier  WEB-INF/configuration.xml est celui du serveur dédié aux impressions</w:t>
      </w:r>
    </w:p>
    <w:p w:rsidR="00751087" w:rsidRPr="0084245B" w:rsidRDefault="00751087" w:rsidP="00751087">
      <w:pPr>
        <w:pStyle w:val="Paragraphedeliste"/>
        <w:numPr>
          <w:ilvl w:val="0"/>
          <w:numId w:val="26"/>
        </w:numPr>
        <w:rPr>
          <w:rFonts w:cs="Arial"/>
        </w:rPr>
      </w:pPr>
      <w:r w:rsidRPr="0084245B">
        <w:rPr>
          <w:rFonts w:cs="Arial"/>
        </w:rPr>
        <w:t>le client clientprint (en plus des clients clientorion et clienttuille2) est configuré pour que tous les appels aux SOE d'impression soient redirigés vers le serveur ArcGIS dédié ou, s'il y en a un, vers le répartiteur de charge situé devant les serveurs ArcGIS dédiés (c'est le cas notamment en production)</w:t>
      </w:r>
    </w:p>
    <w:p w:rsidR="003007F0" w:rsidRDefault="00751087">
      <w:pPr>
        <w:pStyle w:val="Titre5"/>
      </w:pPr>
      <w:r w:rsidRPr="001D749C">
        <w:t>Configuration de la surveillance</w:t>
      </w:r>
    </w:p>
    <w:p w:rsidR="00751087" w:rsidRPr="001D749C" w:rsidRDefault="00751087" w:rsidP="00751087">
      <w:pPr>
        <w:rPr>
          <w:rFonts w:cs="Arial"/>
        </w:rPr>
      </w:pPr>
      <w:r w:rsidRPr="001D749C">
        <w:rPr>
          <w:rFonts w:cs="Arial"/>
        </w:rPr>
        <w:t>Le seuil du nombre de connexions au-delà duquel les map services sont redémarrés par la surveillance est fixé à :</w:t>
      </w:r>
    </w:p>
    <w:p w:rsidR="00751087" w:rsidRPr="001D749C" w:rsidRDefault="00751087" w:rsidP="00751087">
      <w:pPr>
        <w:pStyle w:val="Paragraphedeliste"/>
        <w:numPr>
          <w:ilvl w:val="0"/>
          <w:numId w:val="26"/>
        </w:numPr>
        <w:rPr>
          <w:rFonts w:cs="Arial"/>
        </w:rPr>
      </w:pPr>
      <w:r w:rsidRPr="001D749C">
        <w:rPr>
          <w:rFonts w:cs="Arial"/>
        </w:rPr>
        <w:t>70 pour les serveurs ArcGIS existants en G1R2</w:t>
      </w:r>
    </w:p>
    <w:p w:rsidR="00751087" w:rsidRDefault="00751087" w:rsidP="00751087">
      <w:pPr>
        <w:pStyle w:val="Paragraphedeliste"/>
        <w:numPr>
          <w:ilvl w:val="0"/>
          <w:numId w:val="26"/>
        </w:numPr>
        <w:rPr>
          <w:rFonts w:cs="Arial"/>
        </w:rPr>
      </w:pPr>
      <w:r w:rsidRPr="001D749C">
        <w:rPr>
          <w:rFonts w:cs="Arial"/>
        </w:rPr>
        <w:t>20 pour les serveurs ArcGIS dédiés aux impressions</w:t>
      </w:r>
    </w:p>
    <w:p w:rsidR="00751087" w:rsidRDefault="00751087" w:rsidP="00751087">
      <w:pPr>
        <w:rPr>
          <w:rFonts w:cs="Arial"/>
        </w:rPr>
      </w:pPr>
    </w:p>
    <w:p w:rsidR="003007F0" w:rsidRDefault="00751087">
      <w:pPr>
        <w:pStyle w:val="Titre4"/>
      </w:pPr>
      <w:bookmarkStart w:id="614" w:name="_Toc426723576"/>
      <w:r w:rsidRPr="00AA4D9E">
        <w:t>IHM d'impression</w:t>
      </w:r>
      <w:bookmarkEnd w:id="614"/>
    </w:p>
    <w:p w:rsidR="003007F0" w:rsidRDefault="00751087">
      <w:pPr>
        <w:pStyle w:val="Titre5"/>
      </w:pPr>
      <w:r>
        <w:t>Ecran de sélection des options d’impressions</w:t>
      </w:r>
    </w:p>
    <w:p w:rsidR="00751087" w:rsidRDefault="00751087" w:rsidP="00751087">
      <w:r>
        <w:t>A l'ouverture du widget d'impression, aucune carte n'est générée. La carte affichée en arrière plan est la carte de navigation telle qu'elle était à l'ouverture du widget.</w:t>
      </w:r>
    </w:p>
    <w:p w:rsidR="00751087" w:rsidRDefault="00751087" w:rsidP="00751087"/>
    <w:p w:rsidR="00751087" w:rsidRDefault="00751087" w:rsidP="00751087">
      <w:r>
        <w:t>L'IHM de sélection des options d'impression se présente comme ceci :</w:t>
      </w:r>
    </w:p>
    <w:p w:rsidR="00751087" w:rsidRDefault="00237576" w:rsidP="00751087">
      <w:pPr>
        <w:jc w:val="center"/>
      </w:pPr>
      <w:r>
        <w:rPr>
          <w:noProof/>
        </w:rPr>
        <w:drawing>
          <wp:inline distT="0" distB="0" distL="0" distR="0">
            <wp:extent cx="3971925" cy="1541344"/>
            <wp:effectExtent l="0" t="0" r="0" b="1905"/>
            <wp:docPr id="72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3971925" cy="1541344"/>
                    </a:xfrm>
                    <a:prstGeom prst="rect">
                      <a:avLst/>
                    </a:prstGeom>
                  </pic:spPr>
                </pic:pic>
              </a:graphicData>
            </a:graphic>
          </wp:inline>
        </w:drawing>
      </w:r>
    </w:p>
    <w:p w:rsidR="00751087" w:rsidRDefault="00751087" w:rsidP="00751087">
      <w:r>
        <w:t>A noter que :</w:t>
      </w:r>
    </w:p>
    <w:p w:rsidR="00751087" w:rsidRDefault="00751087" w:rsidP="00751087">
      <w:pPr>
        <w:pStyle w:val="Paragraphedeliste"/>
        <w:numPr>
          <w:ilvl w:val="0"/>
          <w:numId w:val="134"/>
        </w:numPr>
      </w:pPr>
      <w:r>
        <w:t xml:space="preserve">Les boutons </w:t>
      </w:r>
      <w:r w:rsidRPr="005C7218">
        <w:t>« Fermer » et « Choix de l’emprise</w:t>
      </w:r>
      <w:r>
        <w:t xml:space="preserve"> &gt;&gt;</w:t>
      </w:r>
      <w:r w:rsidRPr="005C7218">
        <w:t xml:space="preserve"> »</w:t>
      </w:r>
      <w:r>
        <w:t xml:space="preserve"> sont à l'intérieur du cadre de l'IHM de sélection des options d'impression.</w:t>
      </w:r>
    </w:p>
    <w:p w:rsidR="00751087" w:rsidRDefault="00751087" w:rsidP="00751087">
      <w:pPr>
        <w:pStyle w:val="Paragraphedeliste"/>
        <w:numPr>
          <w:ilvl w:val="0"/>
          <w:numId w:val="134"/>
        </w:numPr>
      </w:pPr>
      <w:r>
        <w:lastRenderedPageBreak/>
        <w:t xml:space="preserve">Le choix </w:t>
      </w:r>
      <w:r w:rsidRPr="005C7218">
        <w:t xml:space="preserve">« </w:t>
      </w:r>
      <w:r>
        <w:t>Liste de Cartouches</w:t>
      </w:r>
      <w:r w:rsidRPr="005C7218">
        <w:t xml:space="preserve"> »</w:t>
      </w:r>
      <w:r>
        <w:t xml:space="preserve"> se trouve désormais à l'écran choix de l'emprise.</w:t>
      </w:r>
    </w:p>
    <w:p w:rsidR="00751087" w:rsidRDefault="00751087" w:rsidP="00751087">
      <w:pPr>
        <w:ind w:left="720"/>
      </w:pPr>
    </w:p>
    <w:p w:rsidR="00751087" w:rsidRDefault="00751087" w:rsidP="00751087">
      <w:r>
        <w:t>Lorsqu'un</w:t>
      </w:r>
      <w:r w:rsidRPr="007018FD">
        <w:t xml:space="preserve"> </w:t>
      </w:r>
      <w:r>
        <w:t>M</w:t>
      </w:r>
      <w:r w:rsidRPr="007018FD">
        <w:t>odèle d’impression projet</w:t>
      </w:r>
      <w:r>
        <w:t xml:space="preserve"> est sélectionné </w:t>
      </w:r>
      <w:r w:rsidRPr="007018FD">
        <w:t>(« PF et Parcours » ou « PT et Câbles »), le bouton «</w:t>
      </w:r>
      <w:r>
        <w:t> </w:t>
      </w:r>
      <w:r w:rsidRPr="007018FD">
        <w:t>Choix de l’emprise</w:t>
      </w:r>
      <w:r>
        <w:t xml:space="preserve"> &gt;&gt;</w:t>
      </w:r>
      <w:r w:rsidRPr="007018FD">
        <w:t xml:space="preserve"> » est remplacé par « Choix du projet</w:t>
      </w:r>
      <w:r>
        <w:t xml:space="preserve"> &gt;&gt;</w:t>
      </w:r>
      <w:r w:rsidRPr="007018FD">
        <w:t xml:space="preserve"> ».</w:t>
      </w:r>
    </w:p>
    <w:p w:rsidR="00751087" w:rsidRDefault="00237576" w:rsidP="00751087">
      <w:pPr>
        <w:jc w:val="center"/>
      </w:pPr>
      <w:r>
        <w:rPr>
          <w:noProof/>
        </w:rPr>
        <w:drawing>
          <wp:inline distT="0" distB="0" distL="0" distR="0">
            <wp:extent cx="3533775" cy="1422025"/>
            <wp:effectExtent l="0" t="0" r="0" b="6985"/>
            <wp:docPr id="72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533775" cy="1422025"/>
                    </a:xfrm>
                    <a:prstGeom prst="rect">
                      <a:avLst/>
                    </a:prstGeom>
                  </pic:spPr>
                </pic:pic>
              </a:graphicData>
            </a:graphic>
          </wp:inline>
        </w:drawing>
      </w:r>
    </w:p>
    <w:p w:rsidR="00751087" w:rsidRDefault="00751087" w:rsidP="00751087"/>
    <w:p w:rsidR="00751087" w:rsidRDefault="00751087" w:rsidP="00751087">
      <w:r>
        <w:t xml:space="preserve">Le bouton </w:t>
      </w:r>
      <w:r w:rsidRPr="007018FD">
        <w:t>« Choix de l’emprise</w:t>
      </w:r>
      <w:r>
        <w:t xml:space="preserve"> &gt;&gt;</w:t>
      </w:r>
      <w:r w:rsidRPr="007018FD">
        <w:t xml:space="preserve"> »</w:t>
      </w:r>
      <w:r>
        <w:t xml:space="preserve"> ou </w:t>
      </w:r>
      <w:r w:rsidRPr="007018FD">
        <w:t>« Choix du projet</w:t>
      </w:r>
      <w:r w:rsidRPr="00A7285A">
        <w:t xml:space="preserve"> &gt;&gt;</w:t>
      </w:r>
      <w:r w:rsidRPr="007018FD">
        <w:t xml:space="preserve"> »</w:t>
      </w:r>
      <w:r>
        <w:t xml:space="preserve"> est dégrisé lorsqu'une valeur a été choisie pour les deux champs </w:t>
      </w:r>
      <w:r w:rsidRPr="005C7218">
        <w:t>«</w:t>
      </w:r>
      <w:r>
        <w:t> M</w:t>
      </w:r>
      <w:r w:rsidRPr="007018FD">
        <w:t>odèle d’impression</w:t>
      </w:r>
      <w:r>
        <w:t> </w:t>
      </w:r>
      <w:r w:rsidRPr="007018FD">
        <w:t>»</w:t>
      </w:r>
      <w:r>
        <w:t xml:space="preserve"> et </w:t>
      </w:r>
      <w:r w:rsidRPr="005C7218">
        <w:t xml:space="preserve">« </w:t>
      </w:r>
      <w:r>
        <w:t>Format d'impression </w:t>
      </w:r>
      <w:r w:rsidRPr="007018FD">
        <w:t>»</w:t>
      </w:r>
      <w:r>
        <w:t>.</w:t>
      </w:r>
    </w:p>
    <w:p w:rsidR="00751087" w:rsidRDefault="00751087" w:rsidP="00751087"/>
    <w:p w:rsidR="00751087" w:rsidRDefault="00751087" w:rsidP="00751087">
      <w:r>
        <w:t xml:space="preserve">Un clic sur le bouton </w:t>
      </w:r>
      <w:r w:rsidRPr="007018FD">
        <w:t>« Choix du projet</w:t>
      </w:r>
      <w:r w:rsidRPr="00A7285A">
        <w:t xml:space="preserve"> &gt;&gt;</w:t>
      </w:r>
      <w:r w:rsidRPr="007018FD">
        <w:t xml:space="preserve"> »</w:t>
      </w:r>
      <w:r>
        <w:t xml:space="preserve"> permet d'afficher sur le même écran, à la place de l'IHM de sélection des options d'impression, l'IHM de Choix du projet :</w:t>
      </w:r>
    </w:p>
    <w:p w:rsidR="00751087" w:rsidRDefault="00237576" w:rsidP="00751087">
      <w:pPr>
        <w:jc w:val="center"/>
      </w:pPr>
      <w:r>
        <w:rPr>
          <w:noProof/>
        </w:rPr>
        <w:drawing>
          <wp:inline distT="0" distB="0" distL="0" distR="0">
            <wp:extent cx="5767070" cy="1841220"/>
            <wp:effectExtent l="0" t="0" r="5080" b="6985"/>
            <wp:docPr id="72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767070" cy="1841220"/>
                    </a:xfrm>
                    <a:prstGeom prst="rect">
                      <a:avLst/>
                    </a:prstGeom>
                  </pic:spPr>
                </pic:pic>
              </a:graphicData>
            </a:graphic>
          </wp:inline>
        </w:drawing>
      </w:r>
    </w:p>
    <w:p w:rsidR="00751087" w:rsidRDefault="00751087" w:rsidP="00751087">
      <w:r>
        <w:t xml:space="preserve">La saisie du </w:t>
      </w:r>
      <w:r w:rsidRPr="007018FD">
        <w:t>«</w:t>
      </w:r>
      <w:r>
        <w:t> Code projet </w:t>
      </w:r>
      <w:r w:rsidRPr="007018FD">
        <w:t>»</w:t>
      </w:r>
      <w:r>
        <w:t xml:space="preserve"> ne provoque pas de localisation du projet sur la carte, et donc pas de génération de carte.</w:t>
      </w:r>
    </w:p>
    <w:p w:rsidR="00751087" w:rsidRDefault="00751087" w:rsidP="00751087">
      <w:r>
        <w:t xml:space="preserve">Le champ </w:t>
      </w:r>
      <w:r w:rsidRPr="007018FD">
        <w:t>«</w:t>
      </w:r>
      <w:r>
        <w:t> Commentaire </w:t>
      </w:r>
      <w:r w:rsidRPr="007018FD">
        <w:t>»</w:t>
      </w:r>
      <w:r>
        <w:t xml:space="preserve"> est affiché lorsque le </w:t>
      </w:r>
      <w:r w:rsidRPr="007018FD">
        <w:t>«</w:t>
      </w:r>
      <w:r>
        <w:t> Code projet </w:t>
      </w:r>
      <w:r w:rsidRPr="007018FD">
        <w:t>»</w:t>
      </w:r>
      <w:r>
        <w:t xml:space="preserve"> est renseigné.</w:t>
      </w:r>
    </w:p>
    <w:p w:rsidR="00751087" w:rsidRDefault="00237576" w:rsidP="00751087">
      <w:pPr>
        <w:jc w:val="center"/>
      </w:pPr>
      <w:r>
        <w:rPr>
          <w:noProof/>
        </w:rPr>
        <w:drawing>
          <wp:inline distT="0" distB="0" distL="0" distR="0">
            <wp:extent cx="3466769" cy="2157253"/>
            <wp:effectExtent l="0" t="0" r="635" b="0"/>
            <wp:docPr id="72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464194" cy="2155651"/>
                    </a:xfrm>
                    <a:prstGeom prst="rect">
                      <a:avLst/>
                    </a:prstGeom>
                  </pic:spPr>
                </pic:pic>
              </a:graphicData>
            </a:graphic>
          </wp:inline>
        </w:drawing>
      </w:r>
    </w:p>
    <w:p w:rsidR="00751087" w:rsidRDefault="00751087" w:rsidP="00751087"/>
    <w:p w:rsidR="00751087" w:rsidRDefault="00751087" w:rsidP="00751087">
      <w:r>
        <w:t xml:space="preserve">La liste de choix du </w:t>
      </w:r>
      <w:r w:rsidRPr="007018FD">
        <w:t>«</w:t>
      </w:r>
      <w:r>
        <w:t> Type </w:t>
      </w:r>
      <w:r w:rsidRPr="007018FD">
        <w:t>»</w:t>
      </w:r>
      <w:r>
        <w:t xml:space="preserve"> est grisée tant que le projet n'a pas été choisi, et est valorisé par défaut à T+D1.</w:t>
      </w:r>
    </w:p>
    <w:p w:rsidR="00751087" w:rsidRDefault="00751087" w:rsidP="00751087">
      <w:r>
        <w:t xml:space="preserve">Les boutons </w:t>
      </w:r>
      <w:r w:rsidRPr="007018FD">
        <w:t xml:space="preserve">« </w:t>
      </w:r>
      <w:r>
        <w:t>Fermer</w:t>
      </w:r>
      <w:r w:rsidRPr="007018FD">
        <w:t xml:space="preserve"> »</w:t>
      </w:r>
      <w:r>
        <w:t xml:space="preserve">, </w:t>
      </w:r>
      <w:r w:rsidRPr="007018FD">
        <w:t xml:space="preserve">« </w:t>
      </w:r>
      <w:r>
        <w:t xml:space="preserve">&lt;&lt; </w:t>
      </w:r>
      <w:r w:rsidRPr="007018FD">
        <w:t xml:space="preserve">Choix </w:t>
      </w:r>
      <w:r>
        <w:t>du modèle</w:t>
      </w:r>
      <w:r w:rsidRPr="007018FD">
        <w:t xml:space="preserve"> »</w:t>
      </w:r>
      <w:r>
        <w:t xml:space="preserve"> et </w:t>
      </w:r>
      <w:r w:rsidRPr="007018FD">
        <w:t>« Choix de l’emprise</w:t>
      </w:r>
      <w:r w:rsidRPr="00A7285A">
        <w:t xml:space="preserve"> &gt;&gt;</w:t>
      </w:r>
      <w:r w:rsidRPr="007018FD">
        <w:t xml:space="preserve"> »</w:t>
      </w:r>
      <w:r>
        <w:t xml:space="preserve"> sont à l'intérieur du cadre de l'IHM de choix du projet.</w:t>
      </w:r>
    </w:p>
    <w:p w:rsidR="00751087" w:rsidRDefault="00751087" w:rsidP="00751087">
      <w:r>
        <w:t xml:space="preserve">Le bouton </w:t>
      </w:r>
      <w:r w:rsidRPr="007018FD">
        <w:t>« Choix de l’emprise</w:t>
      </w:r>
      <w:r w:rsidRPr="00A7285A">
        <w:t xml:space="preserve"> &gt;&gt;</w:t>
      </w:r>
      <w:r w:rsidRPr="007018FD">
        <w:t xml:space="preserve"> »</w:t>
      </w:r>
      <w:r>
        <w:t xml:space="preserve"> est dégrisé lorsqu'une valeur a été choisie pour les champs </w:t>
      </w:r>
      <w:r w:rsidRPr="007018FD">
        <w:t>«</w:t>
      </w:r>
      <w:r>
        <w:t> Commune/INSEE </w:t>
      </w:r>
      <w:r w:rsidRPr="007018FD">
        <w:t>»</w:t>
      </w:r>
      <w:r>
        <w:t xml:space="preserve">, </w:t>
      </w:r>
      <w:r w:rsidRPr="007018FD">
        <w:t>«</w:t>
      </w:r>
      <w:r>
        <w:t> Code projet </w:t>
      </w:r>
      <w:r w:rsidRPr="007018FD">
        <w:t>»</w:t>
      </w:r>
      <w:r>
        <w:t xml:space="preserve"> et </w:t>
      </w:r>
      <w:r w:rsidRPr="007018FD">
        <w:t>«</w:t>
      </w:r>
      <w:r>
        <w:t> Type </w:t>
      </w:r>
      <w:r w:rsidRPr="007018FD">
        <w:t>»</w:t>
      </w:r>
      <w:r>
        <w:t>.</w:t>
      </w:r>
    </w:p>
    <w:p w:rsidR="00751087" w:rsidRDefault="00751087" w:rsidP="00751087"/>
    <w:p w:rsidR="00751087" w:rsidRDefault="00751087" w:rsidP="00751087">
      <w:r>
        <w:t xml:space="preserve">Un clic sur le bouton </w:t>
      </w:r>
      <w:r w:rsidRPr="007018FD">
        <w:t>«</w:t>
      </w:r>
      <w:r>
        <w:t> </w:t>
      </w:r>
      <w:r w:rsidRPr="007018FD">
        <w:t>Choix de l’emprise</w:t>
      </w:r>
      <w:r w:rsidRPr="00A7285A">
        <w:t xml:space="preserve"> &gt;&gt;</w:t>
      </w:r>
      <w:r w:rsidRPr="007018FD">
        <w:t xml:space="preserve"> »</w:t>
      </w:r>
      <w:r>
        <w:t xml:space="preserve"> fait passer à l'écran du même nom.</w:t>
      </w:r>
    </w:p>
    <w:p w:rsidR="00751087" w:rsidRDefault="00751087" w:rsidP="00751087"/>
    <w:p w:rsidR="003007F0" w:rsidRDefault="00751087">
      <w:pPr>
        <w:pStyle w:val="Titre5"/>
      </w:pPr>
      <w:r w:rsidRPr="00AA4D9E">
        <w:t>Ecran de choix de l'emprise</w:t>
      </w:r>
    </w:p>
    <w:p w:rsidR="003007F0" w:rsidRDefault="00751087">
      <w:pPr>
        <w:pStyle w:val="Titre6"/>
      </w:pPr>
      <w:r w:rsidRPr="00945F13">
        <w:t>Description générale</w:t>
      </w:r>
    </w:p>
    <w:p w:rsidR="00751087" w:rsidRDefault="00751087" w:rsidP="00751087">
      <w:r>
        <w:t>Lors du passage de l'écran de sélection des options d'impression vers celui du choix de l'emprise, la carte dédiée à l'impression est initialisée directement avec le Map Service correspondant au modèle d'impression sélectionné et affichée à l'écran :</w:t>
      </w:r>
    </w:p>
    <w:p w:rsidR="00751087" w:rsidRDefault="00434154" w:rsidP="00751087">
      <w:r>
        <w:t>Pour la métropole :</w:t>
      </w:r>
    </w:p>
    <w:tbl>
      <w:tblPr>
        <w:tblStyle w:val="Grilledutableau"/>
        <w:tblW w:w="0" w:type="auto"/>
        <w:tblLook w:val="04A0"/>
      </w:tblPr>
      <w:tblGrid>
        <w:gridCol w:w="4889"/>
        <w:gridCol w:w="4889"/>
      </w:tblGrid>
      <w:tr w:rsidR="00751087" w:rsidRPr="00434154" w:rsidTr="00590D32">
        <w:tc>
          <w:tcPr>
            <w:tcW w:w="4889" w:type="dxa"/>
            <w:shd w:val="pct20" w:color="auto" w:fill="auto"/>
          </w:tcPr>
          <w:p w:rsidR="00751087" w:rsidRPr="00434154" w:rsidRDefault="00267343" w:rsidP="00590D32">
            <w:r w:rsidRPr="00267343">
              <w:t>Modèle d'impression</w:t>
            </w:r>
          </w:p>
        </w:tc>
        <w:tc>
          <w:tcPr>
            <w:tcW w:w="4889" w:type="dxa"/>
            <w:shd w:val="pct20" w:color="auto" w:fill="auto"/>
          </w:tcPr>
          <w:p w:rsidR="00751087" w:rsidRPr="00434154" w:rsidRDefault="00267343" w:rsidP="00590D32">
            <w:r w:rsidRPr="00267343">
              <w:t>Map Service utilisé</w:t>
            </w:r>
          </w:p>
        </w:tc>
      </w:tr>
      <w:tr w:rsidR="00751087" w:rsidRPr="00434154" w:rsidTr="00590D32">
        <w:tc>
          <w:tcPr>
            <w:tcW w:w="4889" w:type="dxa"/>
          </w:tcPr>
          <w:p w:rsidR="00751087" w:rsidRPr="00434154" w:rsidRDefault="00267343" w:rsidP="00590D32">
            <w:r w:rsidRPr="00267343">
              <w:t>Casage</w:t>
            </w:r>
          </w:p>
        </w:tc>
        <w:tc>
          <w:tcPr>
            <w:tcW w:w="4889" w:type="dxa"/>
          </w:tcPr>
          <w:p w:rsidR="00751087" w:rsidRPr="00434154" w:rsidRDefault="00267343" w:rsidP="00590D32">
            <w:r w:rsidRPr="00267343">
              <w:t>geofibre/geofibre_casage</w:t>
            </w:r>
          </w:p>
        </w:tc>
      </w:tr>
      <w:tr w:rsidR="00751087" w:rsidRPr="00434154" w:rsidTr="00590D32">
        <w:tc>
          <w:tcPr>
            <w:tcW w:w="4889" w:type="dxa"/>
          </w:tcPr>
          <w:p w:rsidR="00751087" w:rsidRPr="00434154" w:rsidRDefault="00267343" w:rsidP="00590D32">
            <w:r w:rsidRPr="00267343">
              <w:t>Libre</w:t>
            </w:r>
          </w:p>
        </w:tc>
        <w:tc>
          <w:tcPr>
            <w:tcW w:w="4889" w:type="dxa"/>
          </w:tcPr>
          <w:p w:rsidR="00751087" w:rsidRPr="00434154" w:rsidRDefault="00267343" w:rsidP="00590D32">
            <w:r w:rsidRPr="00267343">
              <w:t>geofibre/geofibre_libre</w:t>
            </w:r>
          </w:p>
        </w:tc>
      </w:tr>
      <w:tr w:rsidR="00751087" w:rsidRPr="00434154" w:rsidTr="00590D32">
        <w:tc>
          <w:tcPr>
            <w:tcW w:w="4889" w:type="dxa"/>
          </w:tcPr>
          <w:p w:rsidR="00751087" w:rsidRPr="00434154" w:rsidRDefault="00267343" w:rsidP="00590D32">
            <w:r w:rsidRPr="00267343">
              <w:t>Projet (PF et Parcours)</w:t>
            </w:r>
          </w:p>
        </w:tc>
        <w:tc>
          <w:tcPr>
            <w:tcW w:w="4889" w:type="dxa"/>
          </w:tcPr>
          <w:p w:rsidR="00751087" w:rsidRPr="00434154" w:rsidRDefault="00267343" w:rsidP="00590D32">
            <w:r w:rsidRPr="00267343">
              <w:t>geofibre/geofibre_prj</w:t>
            </w:r>
          </w:p>
        </w:tc>
      </w:tr>
      <w:tr w:rsidR="00751087" w:rsidRPr="00434154" w:rsidTr="00590D32">
        <w:tc>
          <w:tcPr>
            <w:tcW w:w="4889" w:type="dxa"/>
          </w:tcPr>
          <w:p w:rsidR="00751087" w:rsidRPr="00434154" w:rsidRDefault="00267343" w:rsidP="00590D32">
            <w:r w:rsidRPr="00267343">
              <w:t>Projet (PT et Câbles)</w:t>
            </w:r>
          </w:p>
        </w:tc>
        <w:tc>
          <w:tcPr>
            <w:tcW w:w="4889" w:type="dxa"/>
          </w:tcPr>
          <w:p w:rsidR="00751087" w:rsidRPr="00434154" w:rsidRDefault="00267343" w:rsidP="00590D32">
            <w:r w:rsidRPr="00267343">
              <w:t>geofibre/geofibre_travaux</w:t>
            </w:r>
          </w:p>
        </w:tc>
      </w:tr>
      <w:tr w:rsidR="00751087" w:rsidTr="00590D32">
        <w:tc>
          <w:tcPr>
            <w:tcW w:w="4889" w:type="dxa"/>
          </w:tcPr>
          <w:p w:rsidR="00751087" w:rsidRPr="00434154" w:rsidRDefault="00267343" w:rsidP="00590D32">
            <w:r w:rsidRPr="00267343">
              <w:rPr>
                <w:rFonts w:cs="Arial"/>
              </w:rPr>
              <w:t>Publication du schéma directeur*</w:t>
            </w:r>
          </w:p>
        </w:tc>
        <w:tc>
          <w:tcPr>
            <w:tcW w:w="4889" w:type="dxa"/>
          </w:tcPr>
          <w:p w:rsidR="00751087" w:rsidRPr="00CF2578" w:rsidRDefault="00267343" w:rsidP="00590D32">
            <w:r w:rsidRPr="00267343">
              <w:t>geofibre/geofibre_psd</w:t>
            </w:r>
          </w:p>
        </w:tc>
      </w:tr>
    </w:tbl>
    <w:p w:rsidR="00BE00AA" w:rsidRDefault="00434154" w:rsidP="00751087">
      <w:pPr>
        <w:jc w:val="left"/>
        <w:rPr>
          <w:rFonts w:cs="Arial"/>
        </w:rPr>
      </w:pPr>
      <w:r>
        <w:rPr>
          <w:rFonts w:cs="Arial"/>
        </w:rPr>
        <w:t>Pour les DOM :</w:t>
      </w:r>
    </w:p>
    <w:tbl>
      <w:tblPr>
        <w:tblStyle w:val="Grilledutableau"/>
        <w:tblW w:w="0" w:type="auto"/>
        <w:tblLook w:val="04A0"/>
      </w:tblPr>
      <w:tblGrid>
        <w:gridCol w:w="4889"/>
        <w:gridCol w:w="4889"/>
      </w:tblGrid>
      <w:tr w:rsidR="00434154" w:rsidRPr="00434154" w:rsidTr="00313758">
        <w:tc>
          <w:tcPr>
            <w:tcW w:w="4889" w:type="dxa"/>
            <w:shd w:val="pct20" w:color="auto" w:fill="auto"/>
          </w:tcPr>
          <w:p w:rsidR="00434154" w:rsidRPr="00434154" w:rsidRDefault="00267343" w:rsidP="00313758">
            <w:r w:rsidRPr="00267343">
              <w:t>Modèle d'impression</w:t>
            </w:r>
          </w:p>
        </w:tc>
        <w:tc>
          <w:tcPr>
            <w:tcW w:w="4889" w:type="dxa"/>
            <w:shd w:val="pct20" w:color="auto" w:fill="auto"/>
          </w:tcPr>
          <w:p w:rsidR="00434154" w:rsidRPr="00434154" w:rsidRDefault="00267343" w:rsidP="00313758">
            <w:r w:rsidRPr="00267343">
              <w:t>Map Service utilisé</w:t>
            </w:r>
          </w:p>
        </w:tc>
      </w:tr>
      <w:tr w:rsidR="00434154" w:rsidRPr="00434154" w:rsidTr="00313758">
        <w:tc>
          <w:tcPr>
            <w:tcW w:w="4889" w:type="dxa"/>
          </w:tcPr>
          <w:p w:rsidR="00434154" w:rsidRPr="00434154" w:rsidRDefault="00267343" w:rsidP="00313758">
            <w:r w:rsidRPr="00267343">
              <w:t>Casage</w:t>
            </w:r>
          </w:p>
        </w:tc>
        <w:tc>
          <w:tcPr>
            <w:tcW w:w="4889" w:type="dxa"/>
          </w:tcPr>
          <w:p w:rsidR="00434154" w:rsidRPr="00434154" w:rsidRDefault="00267343" w:rsidP="00313758">
            <w:r w:rsidRPr="00267343">
              <w:t>&lt;dom&gt;/geofibre_casage</w:t>
            </w:r>
          </w:p>
        </w:tc>
      </w:tr>
      <w:tr w:rsidR="00434154" w:rsidRPr="00434154" w:rsidTr="00313758">
        <w:tc>
          <w:tcPr>
            <w:tcW w:w="4889" w:type="dxa"/>
          </w:tcPr>
          <w:p w:rsidR="00434154" w:rsidRPr="00434154" w:rsidRDefault="00267343" w:rsidP="00313758">
            <w:r w:rsidRPr="00267343">
              <w:t>Libre</w:t>
            </w:r>
          </w:p>
        </w:tc>
        <w:tc>
          <w:tcPr>
            <w:tcW w:w="4889" w:type="dxa"/>
          </w:tcPr>
          <w:p w:rsidR="00434154" w:rsidRPr="00434154" w:rsidRDefault="00267343" w:rsidP="00313758">
            <w:r w:rsidRPr="00267343">
              <w:t>&lt;dom&gt;/geofibre_libre</w:t>
            </w:r>
          </w:p>
        </w:tc>
      </w:tr>
      <w:tr w:rsidR="00434154" w:rsidRPr="00434154" w:rsidTr="00313758">
        <w:tc>
          <w:tcPr>
            <w:tcW w:w="4889" w:type="dxa"/>
          </w:tcPr>
          <w:p w:rsidR="00434154" w:rsidRPr="00434154" w:rsidRDefault="00267343" w:rsidP="00313758">
            <w:r w:rsidRPr="00267343">
              <w:t>Projet (PF et Parcours)</w:t>
            </w:r>
          </w:p>
        </w:tc>
        <w:tc>
          <w:tcPr>
            <w:tcW w:w="4889" w:type="dxa"/>
          </w:tcPr>
          <w:p w:rsidR="00434154" w:rsidRPr="00434154" w:rsidRDefault="00267343" w:rsidP="00313758">
            <w:r w:rsidRPr="00267343">
              <w:t>&lt;dom&gt;/geofibre_prj</w:t>
            </w:r>
          </w:p>
        </w:tc>
      </w:tr>
      <w:tr w:rsidR="00434154" w:rsidRPr="00434154" w:rsidTr="00313758">
        <w:tc>
          <w:tcPr>
            <w:tcW w:w="4889" w:type="dxa"/>
          </w:tcPr>
          <w:p w:rsidR="00434154" w:rsidRPr="00434154" w:rsidRDefault="00267343" w:rsidP="00313758">
            <w:r w:rsidRPr="00267343">
              <w:t>Projet (PT et Câbles)</w:t>
            </w:r>
          </w:p>
        </w:tc>
        <w:tc>
          <w:tcPr>
            <w:tcW w:w="4889" w:type="dxa"/>
          </w:tcPr>
          <w:p w:rsidR="00434154" w:rsidRPr="00434154" w:rsidRDefault="00267343" w:rsidP="00313758">
            <w:r w:rsidRPr="00267343">
              <w:t>&lt;dom&gt;/geofibre_travaux</w:t>
            </w:r>
          </w:p>
        </w:tc>
      </w:tr>
      <w:tr w:rsidR="00434154" w:rsidTr="00313758">
        <w:tc>
          <w:tcPr>
            <w:tcW w:w="4889" w:type="dxa"/>
          </w:tcPr>
          <w:p w:rsidR="00434154" w:rsidRPr="00434154" w:rsidRDefault="00267343" w:rsidP="00313758">
            <w:r w:rsidRPr="00267343">
              <w:rPr>
                <w:rFonts w:cs="Arial"/>
              </w:rPr>
              <w:t>Publication du schéma directeur*</w:t>
            </w:r>
          </w:p>
        </w:tc>
        <w:tc>
          <w:tcPr>
            <w:tcW w:w="4889" w:type="dxa"/>
          </w:tcPr>
          <w:p w:rsidR="00434154" w:rsidRPr="00CF2578" w:rsidRDefault="00267343" w:rsidP="00313758">
            <w:r w:rsidRPr="00267343">
              <w:t>&lt;dom&gt;/geofibre_psd</w:t>
            </w:r>
          </w:p>
        </w:tc>
      </w:tr>
    </w:tbl>
    <w:p w:rsidR="00434154" w:rsidRDefault="00434154" w:rsidP="00751087">
      <w:pPr>
        <w:jc w:val="left"/>
        <w:rPr>
          <w:rFonts w:cs="Arial"/>
        </w:rPr>
      </w:pPr>
      <w:r>
        <w:rPr>
          <w:rFonts w:cs="Arial"/>
        </w:rPr>
        <w:t>Où &lt;dom&gt; = guadeloupe, guyane, martinique ou reunion</w:t>
      </w:r>
    </w:p>
    <w:p w:rsidR="00751087" w:rsidRDefault="00751087" w:rsidP="00751087">
      <w:pPr>
        <w:jc w:val="left"/>
        <w:rPr>
          <w:rFonts w:cs="Arial"/>
        </w:rPr>
      </w:pPr>
      <w:r>
        <w:rPr>
          <w:rFonts w:cs="Arial"/>
        </w:rPr>
        <w:t>* L’impression « </w:t>
      </w:r>
      <w:r w:rsidRPr="00E50DE4">
        <w:rPr>
          <w:rFonts w:cs="Arial"/>
        </w:rPr>
        <w:t>Publication du schéma directeur</w:t>
      </w:r>
      <w:r>
        <w:rPr>
          <w:rFonts w:cs="Arial"/>
        </w:rPr>
        <w:t xml:space="preserve"> » n’est accessible qu’à partir du bouton « Enregistrer PDF » du widget « Publication SD ». </w:t>
      </w:r>
    </w:p>
    <w:p w:rsidR="00751087" w:rsidRDefault="00751087" w:rsidP="00751087"/>
    <w:p w:rsidR="00751087" w:rsidRDefault="00751087" w:rsidP="00751087">
      <w:pPr>
        <w:rPr>
          <w:rFonts w:cs="Arial"/>
        </w:rPr>
      </w:pPr>
      <w:r>
        <w:rPr>
          <w:rFonts w:cs="Arial"/>
        </w:rPr>
        <w:t>L'écran est structuré de la façon suivante :</w:t>
      </w:r>
    </w:p>
    <w:p w:rsidR="00751087" w:rsidRDefault="00237576" w:rsidP="00751087">
      <w:pPr>
        <w:jc w:val="center"/>
        <w:rPr>
          <w:rFonts w:cs="Arial"/>
        </w:rPr>
      </w:pPr>
      <w:r>
        <w:rPr>
          <w:rFonts w:cs="Arial"/>
          <w:noProof/>
        </w:rPr>
        <w:lastRenderedPageBreak/>
        <w:drawing>
          <wp:inline distT="0" distB="0" distL="0" distR="0">
            <wp:extent cx="5767070" cy="4216473"/>
            <wp:effectExtent l="0" t="0" r="5080" b="0"/>
            <wp:docPr id="72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767070" cy="4216473"/>
                    </a:xfrm>
                    <a:prstGeom prst="rect">
                      <a:avLst/>
                    </a:prstGeom>
                  </pic:spPr>
                </pic:pic>
              </a:graphicData>
            </a:graphic>
          </wp:inline>
        </w:drawing>
      </w:r>
    </w:p>
    <w:p w:rsidR="00751087" w:rsidRDefault="00751087" w:rsidP="00751087">
      <w:pPr>
        <w:jc w:val="left"/>
        <w:rPr>
          <w:rFonts w:cs="Arial"/>
        </w:rPr>
      </w:pPr>
    </w:p>
    <w:p w:rsidR="003007F0" w:rsidRPr="003A0C5A" w:rsidRDefault="00DE341A">
      <w:pPr>
        <w:pStyle w:val="Titre6"/>
        <w:rPr>
          <w:i/>
          <w:lang w:val="fr-FR"/>
        </w:rPr>
      </w:pPr>
      <w:r w:rsidRPr="00DE341A">
        <w:rPr>
          <w:lang w:val="fr-FR"/>
        </w:rPr>
        <w:t>Zone de navigation en bas de l’écran</w:t>
      </w:r>
    </w:p>
    <w:p w:rsidR="00751087" w:rsidRDefault="00751087" w:rsidP="00751087">
      <w:pPr>
        <w:rPr>
          <w:rFonts w:cs="Arial"/>
        </w:rPr>
      </w:pPr>
      <w:r>
        <w:rPr>
          <w:rFonts w:cs="Arial"/>
        </w:rPr>
        <w:t>La zone en bas de l'écran permet la navigation entre les écrans. Les boutons présents dans cette zone sont les suivants :</w:t>
      </w:r>
    </w:p>
    <w:p w:rsidR="00751087" w:rsidRDefault="00751087" w:rsidP="00751087">
      <w:pPr>
        <w:pStyle w:val="Paragraphedeliste"/>
        <w:numPr>
          <w:ilvl w:val="0"/>
          <w:numId w:val="135"/>
        </w:numPr>
        <w:rPr>
          <w:rFonts w:cs="Arial"/>
        </w:rPr>
      </w:pPr>
      <w:r w:rsidRPr="00880FF4">
        <w:rPr>
          <w:rFonts w:cs="Arial"/>
        </w:rPr>
        <w:t>« Fermer » : Ferme le mode d’impression et bascule sur l’affichage classique</w:t>
      </w:r>
    </w:p>
    <w:p w:rsidR="00751087" w:rsidRDefault="00751087" w:rsidP="00751087">
      <w:pPr>
        <w:pStyle w:val="Paragraphedeliste"/>
        <w:numPr>
          <w:ilvl w:val="0"/>
          <w:numId w:val="135"/>
        </w:numPr>
        <w:rPr>
          <w:rFonts w:cs="Arial"/>
        </w:rPr>
      </w:pPr>
      <w:r w:rsidRPr="00880FF4">
        <w:rPr>
          <w:rFonts w:cs="Arial"/>
        </w:rPr>
        <w:t>« </w:t>
      </w:r>
      <w:r>
        <w:rPr>
          <w:rFonts w:cs="Arial"/>
        </w:rPr>
        <w:t xml:space="preserve">&lt;&lt; </w:t>
      </w:r>
      <w:r w:rsidRPr="00880FF4">
        <w:rPr>
          <w:rFonts w:cs="Arial"/>
        </w:rPr>
        <w:t>Choix du modèle » : ce bouton est affiché uniquement dans le cas des modèles Casage et Libre, et permet de revenir à la sélection des options d’impression.</w:t>
      </w:r>
    </w:p>
    <w:p w:rsidR="00751087" w:rsidRDefault="00751087" w:rsidP="00751087">
      <w:pPr>
        <w:pStyle w:val="Paragraphedeliste"/>
        <w:numPr>
          <w:ilvl w:val="0"/>
          <w:numId w:val="135"/>
        </w:numPr>
        <w:rPr>
          <w:rFonts w:cs="Arial"/>
        </w:rPr>
      </w:pPr>
      <w:r w:rsidRPr="00880FF4">
        <w:rPr>
          <w:rFonts w:cs="Arial"/>
        </w:rPr>
        <w:t>« </w:t>
      </w:r>
      <w:r>
        <w:rPr>
          <w:rFonts w:cs="Arial"/>
        </w:rPr>
        <w:t xml:space="preserve">&lt;&lt; </w:t>
      </w:r>
      <w:r w:rsidRPr="00880FF4">
        <w:rPr>
          <w:rFonts w:cs="Arial"/>
        </w:rPr>
        <w:t>Choix du projet » : ce bouton est affiché uniquement dans le cas des modèles Projet (PF et Parcours) et Projet (PT et Câbles), et permet de revenir au choix du projet.</w:t>
      </w:r>
    </w:p>
    <w:p w:rsidR="00751087" w:rsidRDefault="00751087" w:rsidP="00751087">
      <w:pPr>
        <w:pStyle w:val="Paragraphedeliste"/>
        <w:numPr>
          <w:ilvl w:val="0"/>
          <w:numId w:val="135"/>
        </w:numPr>
        <w:rPr>
          <w:rFonts w:cs="Arial"/>
        </w:rPr>
      </w:pPr>
      <w:r w:rsidRPr="00880FF4">
        <w:rPr>
          <w:rFonts w:cs="Arial"/>
        </w:rPr>
        <w:t>« Aperçu</w:t>
      </w:r>
      <w:r>
        <w:rPr>
          <w:rFonts w:cs="Arial"/>
        </w:rPr>
        <w:t xml:space="preserve"> avant impression &gt;&gt;</w:t>
      </w:r>
      <w:r w:rsidRPr="00880FF4">
        <w:rPr>
          <w:rFonts w:cs="Arial"/>
        </w:rPr>
        <w:t> » : permet de passer à l’écran d’aperçu avant impression uniquement si toutes les informations obligatoires du panneau Configuration ont été saisies. Dans le cas contraire, le message bloquant suivant est affiché :</w:t>
      </w:r>
    </w:p>
    <w:p w:rsidR="00751087" w:rsidRDefault="00237576" w:rsidP="00751087">
      <w:pPr>
        <w:jc w:val="center"/>
        <w:rPr>
          <w:rFonts w:cs="Arial"/>
        </w:rPr>
      </w:pPr>
      <w:r>
        <w:rPr>
          <w:rFonts w:cs="Arial"/>
          <w:noProof/>
        </w:rPr>
        <w:drawing>
          <wp:inline distT="0" distB="0" distL="0" distR="0">
            <wp:extent cx="3172460" cy="1240155"/>
            <wp:effectExtent l="19050" t="0" r="8890" b="0"/>
            <wp:docPr id="72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srcRect/>
                    <a:stretch>
                      <a:fillRect/>
                    </a:stretch>
                  </pic:blipFill>
                  <pic:spPr bwMode="auto">
                    <a:xfrm>
                      <a:off x="0" y="0"/>
                      <a:ext cx="3172460" cy="1240155"/>
                    </a:xfrm>
                    <a:prstGeom prst="rect">
                      <a:avLst/>
                    </a:prstGeom>
                    <a:noFill/>
                    <a:ln w="9525">
                      <a:noFill/>
                      <a:miter lim="800000"/>
                      <a:headEnd/>
                      <a:tailEnd/>
                    </a:ln>
                  </pic:spPr>
                </pic:pic>
              </a:graphicData>
            </a:graphic>
          </wp:inline>
        </w:drawing>
      </w:r>
    </w:p>
    <w:p w:rsidR="00751087" w:rsidRDefault="00751087" w:rsidP="00751087">
      <w:pPr>
        <w:pStyle w:val="Paragraphedeliste"/>
        <w:numPr>
          <w:ilvl w:val="0"/>
          <w:numId w:val="136"/>
        </w:numPr>
        <w:rPr>
          <w:rFonts w:cs="Arial"/>
        </w:rPr>
      </w:pPr>
      <w:r w:rsidRPr="00880FF4">
        <w:rPr>
          <w:rFonts w:cs="Arial"/>
        </w:rPr>
        <w:t>« Imprimer » : permet lancer l’impression en la mettant dans la file d’attente des traitements différés</w:t>
      </w:r>
      <w:r>
        <w:rPr>
          <w:rFonts w:cs="Arial"/>
        </w:rPr>
        <w:t xml:space="preserve"> </w:t>
      </w:r>
      <w:r w:rsidRPr="00DA5451">
        <w:rPr>
          <w:rFonts w:cs="Arial"/>
        </w:rPr>
        <w:t xml:space="preserve">uniquement si toutes les informations obligatoires du panneau Configuration ont été saisies. Dans le cas contraire, </w:t>
      </w:r>
      <w:r>
        <w:rPr>
          <w:rFonts w:cs="Arial"/>
        </w:rPr>
        <w:t>un message bloquant</w:t>
      </w:r>
      <w:r w:rsidRPr="00DA5451">
        <w:rPr>
          <w:rFonts w:cs="Arial"/>
        </w:rPr>
        <w:t xml:space="preserve"> </w:t>
      </w:r>
      <w:r>
        <w:rPr>
          <w:rFonts w:cs="Arial"/>
        </w:rPr>
        <w:t>identique au cas du bouton « </w:t>
      </w:r>
      <w:r w:rsidRPr="007F326A">
        <w:rPr>
          <w:rFonts w:cs="Arial"/>
        </w:rPr>
        <w:t>Aperçu avant impression</w:t>
      </w:r>
      <w:r>
        <w:rPr>
          <w:rFonts w:cs="Arial"/>
        </w:rPr>
        <w:t xml:space="preserve"> &gt;&gt; » </w:t>
      </w:r>
      <w:r w:rsidRPr="00DA5451">
        <w:rPr>
          <w:rFonts w:cs="Arial"/>
        </w:rPr>
        <w:t>est affiché</w:t>
      </w:r>
      <w:r w:rsidRPr="00880FF4">
        <w:rPr>
          <w:rFonts w:cs="Arial"/>
        </w:rPr>
        <w:t>.</w:t>
      </w:r>
    </w:p>
    <w:p w:rsidR="00751087" w:rsidRDefault="00751087" w:rsidP="00751087">
      <w:pPr>
        <w:rPr>
          <w:rFonts w:cs="Arial"/>
        </w:rPr>
      </w:pPr>
    </w:p>
    <w:p w:rsidR="003007F0" w:rsidRDefault="00751087">
      <w:pPr>
        <w:pStyle w:val="Titre6"/>
      </w:pPr>
      <w:r>
        <w:t>Panneau Configuration</w:t>
      </w:r>
    </w:p>
    <w:p w:rsidR="00751087" w:rsidRDefault="00751087" w:rsidP="00751087">
      <w:pPr>
        <w:rPr>
          <w:rFonts w:cs="Arial"/>
        </w:rPr>
      </w:pPr>
      <w:r>
        <w:rPr>
          <w:rFonts w:cs="Arial"/>
        </w:rPr>
        <w:t>Le contenu du panneau Configuration dépend du modèle d’impression sélectionné. L’affichage ou non des différents éléments en fonction du modèle est décrit dans le tableau ci-dessous :</w:t>
      </w:r>
    </w:p>
    <w:tbl>
      <w:tblPr>
        <w:tblStyle w:val="Grilledutableau"/>
        <w:tblW w:w="0" w:type="auto"/>
        <w:tblLayout w:type="fixed"/>
        <w:tblLook w:val="04A0"/>
      </w:tblPr>
      <w:tblGrid>
        <w:gridCol w:w="1985"/>
        <w:gridCol w:w="1985"/>
        <w:gridCol w:w="1985"/>
        <w:gridCol w:w="1985"/>
        <w:gridCol w:w="1985"/>
      </w:tblGrid>
      <w:tr w:rsidR="00751087" w:rsidRPr="00116DC0" w:rsidTr="00590D32">
        <w:tc>
          <w:tcPr>
            <w:tcW w:w="1985" w:type="dxa"/>
          </w:tcPr>
          <w:p w:rsidR="00751087" w:rsidRPr="00116DC0" w:rsidRDefault="00751087" w:rsidP="00590D32">
            <w:pPr>
              <w:jc w:val="left"/>
              <w:rPr>
                <w:rFonts w:cs="Arial"/>
                <w:b/>
              </w:rPr>
            </w:pPr>
          </w:p>
        </w:tc>
        <w:tc>
          <w:tcPr>
            <w:tcW w:w="1985" w:type="dxa"/>
          </w:tcPr>
          <w:p w:rsidR="00751087" w:rsidRPr="00116DC0" w:rsidRDefault="00751087" w:rsidP="00590D32">
            <w:pPr>
              <w:jc w:val="left"/>
              <w:rPr>
                <w:rFonts w:cs="Arial"/>
                <w:b/>
              </w:rPr>
            </w:pPr>
            <w:r w:rsidRPr="00116DC0">
              <w:rPr>
                <w:rFonts w:cs="Arial"/>
                <w:b/>
              </w:rPr>
              <w:t>Libre</w:t>
            </w:r>
          </w:p>
        </w:tc>
        <w:tc>
          <w:tcPr>
            <w:tcW w:w="1985" w:type="dxa"/>
          </w:tcPr>
          <w:p w:rsidR="00751087" w:rsidRPr="00116DC0" w:rsidRDefault="00751087" w:rsidP="00590D32">
            <w:pPr>
              <w:jc w:val="left"/>
              <w:rPr>
                <w:rFonts w:cs="Arial"/>
                <w:b/>
              </w:rPr>
            </w:pPr>
            <w:r w:rsidRPr="00116DC0">
              <w:rPr>
                <w:rFonts w:cs="Arial"/>
                <w:b/>
              </w:rPr>
              <w:t>Casage</w:t>
            </w:r>
          </w:p>
        </w:tc>
        <w:tc>
          <w:tcPr>
            <w:tcW w:w="1985" w:type="dxa"/>
          </w:tcPr>
          <w:p w:rsidR="00751087" w:rsidRPr="00116DC0" w:rsidRDefault="00751087" w:rsidP="00590D32">
            <w:pPr>
              <w:jc w:val="left"/>
              <w:rPr>
                <w:rFonts w:cs="Arial"/>
                <w:b/>
              </w:rPr>
            </w:pPr>
            <w:r w:rsidRPr="00116DC0">
              <w:rPr>
                <w:rFonts w:cs="Arial"/>
                <w:b/>
              </w:rPr>
              <w:t>Projet (PF et Parcours)</w:t>
            </w:r>
            <w:r>
              <w:rPr>
                <w:rFonts w:cs="Arial"/>
                <w:b/>
              </w:rPr>
              <w:t xml:space="preserve"> et </w:t>
            </w:r>
            <w:r w:rsidRPr="00116DC0">
              <w:rPr>
                <w:rFonts w:cs="Arial"/>
                <w:b/>
              </w:rPr>
              <w:t>Projet (PT et Câbles)</w:t>
            </w:r>
          </w:p>
        </w:tc>
        <w:tc>
          <w:tcPr>
            <w:tcW w:w="1985" w:type="dxa"/>
          </w:tcPr>
          <w:p w:rsidR="00751087" w:rsidRPr="00116DC0" w:rsidRDefault="00751087" w:rsidP="00590D32">
            <w:pPr>
              <w:jc w:val="left"/>
              <w:rPr>
                <w:rFonts w:cs="Arial"/>
                <w:b/>
              </w:rPr>
            </w:pPr>
            <w:r>
              <w:rPr>
                <w:rFonts w:cs="Arial"/>
                <w:b/>
              </w:rPr>
              <w:t>Publication du schéma directeur*</w:t>
            </w:r>
          </w:p>
        </w:tc>
      </w:tr>
      <w:tr w:rsidR="00751087" w:rsidTr="00590D32">
        <w:tc>
          <w:tcPr>
            <w:tcW w:w="1985" w:type="dxa"/>
          </w:tcPr>
          <w:p w:rsidR="00751087" w:rsidRPr="00116DC0" w:rsidRDefault="00751087" w:rsidP="00590D32">
            <w:pPr>
              <w:jc w:val="left"/>
              <w:rPr>
                <w:rFonts w:cs="Arial"/>
                <w:b/>
              </w:rPr>
            </w:pPr>
            <w:r w:rsidRPr="00116DC0">
              <w:rPr>
                <w:rFonts w:cs="Arial"/>
                <w:b/>
              </w:rPr>
              <w:t>Echelle</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r>
      <w:tr w:rsidR="00751087" w:rsidTr="00590D32">
        <w:tc>
          <w:tcPr>
            <w:tcW w:w="1985" w:type="dxa"/>
          </w:tcPr>
          <w:p w:rsidR="00751087" w:rsidRPr="00116DC0" w:rsidRDefault="00751087" w:rsidP="00590D32">
            <w:pPr>
              <w:jc w:val="left"/>
              <w:rPr>
                <w:rFonts w:cs="Arial"/>
                <w:b/>
              </w:rPr>
            </w:pPr>
            <w:r w:rsidRPr="00116DC0">
              <w:rPr>
                <w:rFonts w:cs="Arial"/>
                <w:b/>
              </w:rPr>
              <w:t>Mode (orientation)</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r>
      <w:tr w:rsidR="00751087" w:rsidTr="00590D32">
        <w:tc>
          <w:tcPr>
            <w:tcW w:w="1985" w:type="dxa"/>
          </w:tcPr>
          <w:p w:rsidR="00751087" w:rsidRPr="00116DC0" w:rsidRDefault="00751087" w:rsidP="00590D32">
            <w:pPr>
              <w:jc w:val="left"/>
              <w:rPr>
                <w:rFonts w:cs="Arial"/>
                <w:b/>
              </w:rPr>
            </w:pPr>
            <w:r w:rsidRPr="00116DC0">
              <w:rPr>
                <w:rFonts w:cs="Arial"/>
                <w:b/>
              </w:rPr>
              <w:t>Résolution</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r>
      <w:tr w:rsidR="00751087" w:rsidTr="00590D32">
        <w:tc>
          <w:tcPr>
            <w:tcW w:w="1985" w:type="dxa"/>
          </w:tcPr>
          <w:p w:rsidR="00751087" w:rsidRPr="00116DC0" w:rsidRDefault="00751087" w:rsidP="00590D32">
            <w:pPr>
              <w:jc w:val="left"/>
              <w:rPr>
                <w:rFonts w:cs="Arial"/>
                <w:b/>
              </w:rPr>
            </w:pPr>
            <w:r w:rsidRPr="00116DC0">
              <w:rPr>
                <w:rFonts w:cs="Arial"/>
                <w:b/>
              </w:rPr>
              <w:t>Cartouche</w:t>
            </w:r>
          </w:p>
        </w:tc>
        <w:tc>
          <w:tcPr>
            <w:tcW w:w="1985" w:type="dxa"/>
          </w:tcPr>
          <w:p w:rsidR="00751087" w:rsidRDefault="00751087" w:rsidP="00590D32">
            <w:pPr>
              <w:jc w:val="left"/>
              <w:rPr>
                <w:rFonts w:cs="Arial"/>
              </w:rPr>
            </w:pPr>
            <w:r>
              <w:rPr>
                <w:rFonts w:cs="Arial"/>
              </w:rPr>
              <w:t>non</w:t>
            </w:r>
          </w:p>
        </w:tc>
        <w:tc>
          <w:tcPr>
            <w:tcW w:w="1985" w:type="dxa"/>
          </w:tcPr>
          <w:p w:rsidR="00751087" w:rsidRDefault="00751087" w:rsidP="00590D32">
            <w:pPr>
              <w:jc w:val="left"/>
              <w:rPr>
                <w:rFonts w:cs="Arial"/>
              </w:rPr>
            </w:pPr>
            <w:r>
              <w:rPr>
                <w:rFonts w:cs="Arial"/>
              </w:rPr>
              <w:t>non</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 (sans la liste de choix, affiché en permanence)</w:t>
            </w:r>
          </w:p>
        </w:tc>
      </w:tr>
      <w:tr w:rsidR="00751087" w:rsidTr="00590D32">
        <w:tc>
          <w:tcPr>
            <w:tcW w:w="1985" w:type="dxa"/>
          </w:tcPr>
          <w:p w:rsidR="00751087" w:rsidRPr="00116DC0" w:rsidRDefault="00751087" w:rsidP="00590D32">
            <w:pPr>
              <w:jc w:val="left"/>
              <w:rPr>
                <w:rFonts w:cs="Arial"/>
                <w:b/>
              </w:rPr>
            </w:pPr>
            <w:r w:rsidRPr="00116DC0">
              <w:rPr>
                <w:rFonts w:cs="Arial"/>
                <w:b/>
              </w:rPr>
              <w:t>Table des matières</w:t>
            </w:r>
          </w:p>
        </w:tc>
        <w:tc>
          <w:tcPr>
            <w:tcW w:w="1985" w:type="dxa"/>
          </w:tcPr>
          <w:p w:rsidR="00751087" w:rsidRDefault="00751087" w:rsidP="00590D32">
            <w:pPr>
              <w:jc w:val="left"/>
              <w:rPr>
                <w:rFonts w:cs="Arial"/>
              </w:rPr>
            </w:pPr>
            <w:r>
              <w:rPr>
                <w:rFonts w:cs="Arial"/>
              </w:rPr>
              <w:t>oui (sélection des couches et transparence)</w:t>
            </w:r>
          </w:p>
        </w:tc>
        <w:tc>
          <w:tcPr>
            <w:tcW w:w="1985" w:type="dxa"/>
          </w:tcPr>
          <w:p w:rsidR="00751087" w:rsidRDefault="00751087" w:rsidP="00590D32">
            <w:pPr>
              <w:jc w:val="left"/>
              <w:rPr>
                <w:rFonts w:cs="Arial"/>
              </w:rPr>
            </w:pPr>
            <w:r>
              <w:rPr>
                <w:rFonts w:cs="Arial"/>
              </w:rPr>
              <w:t>oui (transparence uniquement)</w:t>
            </w:r>
          </w:p>
        </w:tc>
        <w:tc>
          <w:tcPr>
            <w:tcW w:w="1985" w:type="dxa"/>
          </w:tcPr>
          <w:p w:rsidR="00751087" w:rsidRDefault="00751087" w:rsidP="00590D32">
            <w:pPr>
              <w:jc w:val="left"/>
              <w:rPr>
                <w:rFonts w:cs="Arial"/>
              </w:rPr>
            </w:pPr>
            <w:r>
              <w:rPr>
                <w:rFonts w:cs="Arial"/>
              </w:rPr>
              <w:t>non</w:t>
            </w:r>
          </w:p>
        </w:tc>
        <w:tc>
          <w:tcPr>
            <w:tcW w:w="1985" w:type="dxa"/>
          </w:tcPr>
          <w:p w:rsidR="00751087" w:rsidRDefault="00751087" w:rsidP="00590D32">
            <w:pPr>
              <w:jc w:val="left"/>
              <w:rPr>
                <w:rFonts w:cs="Arial"/>
              </w:rPr>
            </w:pPr>
            <w:r>
              <w:rPr>
                <w:rFonts w:cs="Arial"/>
              </w:rPr>
              <w:t>non</w:t>
            </w:r>
          </w:p>
        </w:tc>
      </w:tr>
      <w:tr w:rsidR="00751087" w:rsidTr="00590D32">
        <w:tc>
          <w:tcPr>
            <w:tcW w:w="1985" w:type="dxa"/>
          </w:tcPr>
          <w:p w:rsidR="00751087" w:rsidRPr="00116DC0" w:rsidRDefault="00751087" w:rsidP="00590D32">
            <w:pPr>
              <w:jc w:val="left"/>
              <w:rPr>
                <w:rFonts w:cs="Arial"/>
                <w:b/>
              </w:rPr>
            </w:pPr>
            <w:r w:rsidRPr="00116DC0">
              <w:rPr>
                <w:rFonts w:cs="Arial"/>
                <w:b/>
              </w:rPr>
              <w:t>Adresse courriel</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c>
          <w:tcPr>
            <w:tcW w:w="1985" w:type="dxa"/>
          </w:tcPr>
          <w:p w:rsidR="00751087" w:rsidRDefault="00751087" w:rsidP="00590D32">
            <w:pPr>
              <w:jc w:val="left"/>
              <w:rPr>
                <w:rFonts w:cs="Arial"/>
              </w:rPr>
            </w:pPr>
            <w:r>
              <w:rPr>
                <w:rFonts w:cs="Arial"/>
              </w:rPr>
              <w:t>oui</w:t>
            </w:r>
          </w:p>
        </w:tc>
      </w:tr>
    </w:tbl>
    <w:p w:rsidR="00751087" w:rsidRDefault="00751087" w:rsidP="00751087">
      <w:pPr>
        <w:jc w:val="left"/>
        <w:rPr>
          <w:rFonts w:cs="Arial"/>
        </w:rPr>
      </w:pPr>
      <w:r>
        <w:rPr>
          <w:rFonts w:cs="Arial"/>
        </w:rPr>
        <w:t>* L’impression « </w:t>
      </w:r>
      <w:r w:rsidRPr="00E50DE4">
        <w:rPr>
          <w:rFonts w:cs="Arial"/>
        </w:rPr>
        <w:t>Publication du schéma directeur</w:t>
      </w:r>
      <w:r>
        <w:rPr>
          <w:rFonts w:cs="Arial"/>
        </w:rPr>
        <w:t xml:space="preserve"> » n’est accessible qu’à partir du bouton « Enregistrer PDF » du widget « Publication SD ». </w:t>
      </w:r>
    </w:p>
    <w:p w:rsidR="00751087" w:rsidRDefault="00751087" w:rsidP="00751087">
      <w:pPr>
        <w:jc w:val="left"/>
        <w:rPr>
          <w:rFonts w:cs="Arial"/>
        </w:rPr>
      </w:pPr>
    </w:p>
    <w:p w:rsidR="00751087" w:rsidRDefault="00751087" w:rsidP="00751087">
      <w:pPr>
        <w:rPr>
          <w:rFonts w:cs="Arial"/>
        </w:rPr>
      </w:pPr>
      <w:r>
        <w:rPr>
          <w:rFonts w:cs="Arial"/>
        </w:rPr>
        <w:t>Les éléments pouvant apparaître dans le panneau Configuration sont décrits ci-dessous :</w:t>
      </w:r>
    </w:p>
    <w:p w:rsidR="00751087" w:rsidRDefault="00751087" w:rsidP="00751087">
      <w:pPr>
        <w:pStyle w:val="Paragraphedeliste"/>
        <w:numPr>
          <w:ilvl w:val="0"/>
          <w:numId w:val="136"/>
        </w:numPr>
        <w:rPr>
          <w:rFonts w:cs="Arial"/>
        </w:rPr>
      </w:pPr>
      <w:r w:rsidRPr="00F04D93">
        <w:rPr>
          <w:rFonts w:cs="Arial"/>
        </w:rPr>
        <w:t>« Echelle » : permet la saisie de l’échelle. Cet élément est décrit au paragraphe</w:t>
      </w:r>
      <w:r w:rsidR="00EB5235">
        <w:rPr>
          <w:rFonts w:cs="Arial"/>
        </w:rPr>
        <w:t xml:space="preserve"> </w:t>
      </w:r>
      <w:hyperlink w:anchor="_Echelle_fixe" w:history="1">
        <w:r w:rsidR="00B23242" w:rsidRPr="00B23242">
          <w:rPr>
            <w:rStyle w:val="Lienhypertexte"/>
            <w:rFonts w:cs="Arial"/>
          </w:rPr>
          <w:t>Echelle fixe</w:t>
        </w:r>
      </w:hyperlink>
      <w:r w:rsidRPr="00F04D93">
        <w:rPr>
          <w:rFonts w:cs="Arial"/>
        </w:rPr>
        <w:t>.</w:t>
      </w:r>
    </w:p>
    <w:p w:rsidR="00751087" w:rsidRDefault="00751087" w:rsidP="00751087">
      <w:pPr>
        <w:pStyle w:val="Paragraphedeliste"/>
        <w:numPr>
          <w:ilvl w:val="0"/>
          <w:numId w:val="136"/>
        </w:numPr>
        <w:rPr>
          <w:rFonts w:cs="Arial"/>
        </w:rPr>
      </w:pPr>
      <w:r w:rsidRPr="00F04D93">
        <w:rPr>
          <w:rFonts w:cs="Arial"/>
        </w:rPr>
        <w:t>« Mode » : liste déroulante permettant de choisir l’orientation de l’impression. L’orientation par défaut est paysage. L’autre valeur possible est portrait. Le changement de la valeur de cette liste provoque une modification de l’orientation de la carte affichée ainsi qu’une génération de la carte.</w:t>
      </w:r>
    </w:p>
    <w:p w:rsidR="00751087" w:rsidRDefault="00751087" w:rsidP="00751087">
      <w:pPr>
        <w:pStyle w:val="Paragraphedeliste"/>
        <w:numPr>
          <w:ilvl w:val="0"/>
          <w:numId w:val="136"/>
        </w:numPr>
        <w:rPr>
          <w:rFonts w:cs="Arial"/>
        </w:rPr>
      </w:pPr>
      <w:r w:rsidRPr="00F04D93">
        <w:rPr>
          <w:rFonts w:cs="Arial"/>
        </w:rPr>
        <w:t>« Résolution » : liste déroulante permettant de choisir la résolution de l’impression. La résolution par défaut est 72. Les autres valeurs possibles sont  96 et 150. Le changement de la valeur de cette liste n’a pas d’impact sur la carte affichée.</w:t>
      </w:r>
    </w:p>
    <w:p w:rsidR="00751087" w:rsidRDefault="00751087" w:rsidP="00751087">
      <w:pPr>
        <w:pStyle w:val="Paragraphedeliste"/>
        <w:numPr>
          <w:ilvl w:val="0"/>
          <w:numId w:val="136"/>
        </w:numPr>
        <w:rPr>
          <w:rFonts w:cs="Arial"/>
        </w:rPr>
      </w:pPr>
      <w:r w:rsidRPr="00F04D93">
        <w:rPr>
          <w:rFonts w:cs="Arial"/>
        </w:rPr>
        <w:t>« Cartouche » : liste déroulante permettant de choisir entre les deux valeurs « Avec Cartouche » et « Sans Cartouche ». La valeur par défaut est « Sans Cartouche ». La sélection de la valeur « Avec Cartouche » provoque l’affichage d’une zone de saisie des informations du cartouche en dessous de la liste. Cette zone est décrite au paragraphe</w:t>
      </w:r>
      <w:r w:rsidR="00EB5235" w:rsidRPr="00623001">
        <w:rPr>
          <w:rFonts w:cs="Arial"/>
          <w:b/>
        </w:rPr>
        <w:t xml:space="preserve"> </w:t>
      </w:r>
      <w:hyperlink w:anchor="_Zone_de_saisie" w:history="1">
        <w:r w:rsidR="00B23242" w:rsidRPr="00B23242">
          <w:rPr>
            <w:rStyle w:val="Lienhypertexte"/>
            <w:rFonts w:cs="Arial"/>
            <w:b/>
          </w:rPr>
          <w:t>Zone de saisie des informations du cartouche</w:t>
        </w:r>
      </w:hyperlink>
      <w:r w:rsidRPr="00F04D93">
        <w:rPr>
          <w:rFonts w:cs="Arial"/>
        </w:rPr>
        <w:t> . La sélection de la valeur « Sans Cartouche » provoque le masquage de la zone de saisie des informations du cartouche</w:t>
      </w:r>
      <w:r>
        <w:rPr>
          <w:rFonts w:cs="Arial"/>
        </w:rPr>
        <w:t>.</w:t>
      </w:r>
    </w:p>
    <w:p w:rsidR="00751087" w:rsidRDefault="00751087" w:rsidP="00751087">
      <w:pPr>
        <w:pStyle w:val="Paragraphedeliste"/>
        <w:numPr>
          <w:ilvl w:val="0"/>
          <w:numId w:val="136"/>
        </w:numPr>
        <w:rPr>
          <w:rFonts w:cs="Arial"/>
        </w:rPr>
      </w:pPr>
      <w:r w:rsidRPr="00F04D93">
        <w:rPr>
          <w:rFonts w:cs="Arial"/>
        </w:rPr>
        <w:t xml:space="preserve">« Table des matières » : </w:t>
      </w:r>
      <w:r>
        <w:rPr>
          <w:rFonts w:cs="Arial"/>
        </w:rPr>
        <w:t xml:space="preserve">sélectionner les couches à imprimer et/ou la transparence des couches. Cet élément est décrit au paragraphe </w:t>
      </w:r>
      <w:hyperlink w:anchor="_Table_des_matières" w:history="1">
        <w:r w:rsidR="00B23242" w:rsidRPr="00B23242">
          <w:rPr>
            <w:rStyle w:val="Lienhypertexte"/>
            <w:rFonts w:cs="Arial"/>
          </w:rPr>
          <w:t>Table des matières</w:t>
        </w:r>
      </w:hyperlink>
      <w:r>
        <w:rPr>
          <w:rFonts w:cs="Arial"/>
        </w:rPr>
        <w:t>.</w:t>
      </w:r>
    </w:p>
    <w:p w:rsidR="00751087" w:rsidRDefault="00751087" w:rsidP="00751087">
      <w:pPr>
        <w:pStyle w:val="Paragraphedeliste"/>
        <w:numPr>
          <w:ilvl w:val="0"/>
          <w:numId w:val="136"/>
        </w:numPr>
        <w:rPr>
          <w:rFonts w:cs="Arial"/>
        </w:rPr>
      </w:pPr>
      <w:r w:rsidRPr="00F04D93">
        <w:rPr>
          <w:rFonts w:cs="Arial"/>
        </w:rPr>
        <w:t xml:space="preserve">« Adresse courriel » : champ de saisie de l’adresse mail utilisée pour la notification de fin de traitement de l’impression. La valeur renseignée par défaut est l’adresse mail provenant des informations utilisateur transmises par le gassi. Ce champ est obligatoire et l’adresse mail saisie doit être valide. </w:t>
      </w:r>
      <w:r>
        <w:rPr>
          <w:rFonts w:cs="Arial"/>
        </w:rPr>
        <w:t>Le message suivant est affiché sous le champ de saisie : « (pour réception avis fin d’exécution tâche d’impression) ».</w:t>
      </w:r>
    </w:p>
    <w:p w:rsidR="00751087" w:rsidRDefault="00237576" w:rsidP="00751087">
      <w:pPr>
        <w:jc w:val="center"/>
        <w:rPr>
          <w:rFonts w:cs="Arial"/>
        </w:rPr>
      </w:pPr>
      <w:r>
        <w:rPr>
          <w:rFonts w:cs="Arial"/>
          <w:noProof/>
        </w:rPr>
        <w:drawing>
          <wp:inline distT="0" distB="0" distL="0" distR="0">
            <wp:extent cx="3021330" cy="691515"/>
            <wp:effectExtent l="19050" t="0" r="7620" b="0"/>
            <wp:docPr id="7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srcRect/>
                    <a:stretch>
                      <a:fillRect/>
                    </a:stretch>
                  </pic:blipFill>
                  <pic:spPr bwMode="auto">
                    <a:xfrm>
                      <a:off x="0" y="0"/>
                      <a:ext cx="3021330" cy="691515"/>
                    </a:xfrm>
                    <a:prstGeom prst="rect">
                      <a:avLst/>
                    </a:prstGeom>
                    <a:noFill/>
                    <a:ln w="9525">
                      <a:noFill/>
                      <a:miter lim="800000"/>
                      <a:headEnd/>
                      <a:tailEnd/>
                    </a:ln>
                  </pic:spPr>
                </pic:pic>
              </a:graphicData>
            </a:graphic>
          </wp:inline>
        </w:drawing>
      </w:r>
    </w:p>
    <w:p w:rsidR="003007F0" w:rsidRDefault="00751087">
      <w:pPr>
        <w:pStyle w:val="Titre6"/>
      </w:pPr>
      <w:bookmarkStart w:id="615" w:name="_Echelle_fixe"/>
      <w:bookmarkStart w:id="616" w:name="_Ref408583132"/>
      <w:bookmarkEnd w:id="615"/>
      <w:r>
        <w:t>Echelle fixe</w:t>
      </w:r>
      <w:bookmarkEnd w:id="616"/>
    </w:p>
    <w:p w:rsidR="00751087" w:rsidRDefault="00751087" w:rsidP="00751087">
      <w:pPr>
        <w:rPr>
          <w:rFonts w:cs="Arial"/>
        </w:rPr>
      </w:pPr>
      <w:r>
        <w:rPr>
          <w:rFonts w:cs="Arial"/>
        </w:rPr>
        <w:t>Un champ de saisie libre permet de choisir l’échelle d’impression.</w:t>
      </w:r>
    </w:p>
    <w:p w:rsidR="00751087" w:rsidRDefault="00237576" w:rsidP="00751087">
      <w:pPr>
        <w:jc w:val="center"/>
        <w:rPr>
          <w:rFonts w:cs="Arial"/>
        </w:rPr>
      </w:pPr>
      <w:r>
        <w:rPr>
          <w:rFonts w:cs="Arial"/>
          <w:noProof/>
        </w:rPr>
        <w:lastRenderedPageBreak/>
        <w:drawing>
          <wp:inline distT="0" distB="0" distL="0" distR="0">
            <wp:extent cx="4076700" cy="2314575"/>
            <wp:effectExtent l="0" t="0" r="0" b="9525"/>
            <wp:docPr id="7229"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4076700" cy="2314575"/>
                    </a:xfrm>
                    <a:prstGeom prst="rect">
                      <a:avLst/>
                    </a:prstGeom>
                  </pic:spPr>
                </pic:pic>
              </a:graphicData>
            </a:graphic>
          </wp:inline>
        </w:drawing>
      </w:r>
    </w:p>
    <w:p w:rsidR="00751087" w:rsidRDefault="00751087" w:rsidP="00751087">
      <w:pPr>
        <w:rPr>
          <w:rFonts w:cs="Arial"/>
        </w:rPr>
      </w:pPr>
      <w:r>
        <w:rPr>
          <w:rFonts w:cs="Arial"/>
        </w:rPr>
        <w:t>La saisie de la valeur n dans le champ correspond à l’échelle 1/n.</w:t>
      </w:r>
    </w:p>
    <w:p w:rsidR="00751087" w:rsidRDefault="00751087" w:rsidP="00751087">
      <w:pPr>
        <w:rPr>
          <w:rFonts w:cs="Arial"/>
        </w:rPr>
      </w:pPr>
      <w:r>
        <w:rPr>
          <w:rFonts w:cs="Arial"/>
        </w:rPr>
        <w:t>Les valeurs minimum et maximum autorisée pour le champ sont configurées en base de données dans la table adm_param_config. Par défaut, les valeurs configurées en base de données sont b</w:t>
      </w:r>
      <w:r w:rsidRPr="00843C23">
        <w:rPr>
          <w:rFonts w:cs="Arial"/>
        </w:rPr>
        <w:t>orne minimale = 100 et borne maximale = 20000</w:t>
      </w:r>
      <w:r>
        <w:rPr>
          <w:rFonts w:cs="Arial"/>
        </w:rPr>
        <w:t>.</w:t>
      </w:r>
    </w:p>
    <w:p w:rsidR="00751087" w:rsidRDefault="00751087" w:rsidP="00751087">
      <w:pPr>
        <w:rPr>
          <w:rFonts w:cs="Arial"/>
        </w:rPr>
      </w:pPr>
      <w:r>
        <w:rPr>
          <w:rFonts w:cs="Arial"/>
        </w:rPr>
        <w:t>Le bouton « Valider » est grisé s’il n’y a aucune valeur saisie ou si la valeur saisie n’est pas un nombre valide, dégrisé sinon.</w:t>
      </w:r>
    </w:p>
    <w:p w:rsidR="00751087" w:rsidRDefault="00751087" w:rsidP="00751087">
      <w:pPr>
        <w:rPr>
          <w:rFonts w:cs="Arial"/>
        </w:rPr>
      </w:pPr>
      <w:r>
        <w:rPr>
          <w:rFonts w:cs="Arial"/>
        </w:rPr>
        <w:t>Un clic sur le bouton « Valider » entraîne un rechargement de la carte affichée pour prendre en compte l’échelle d’impression saisie.</w:t>
      </w:r>
    </w:p>
    <w:p w:rsidR="00751087" w:rsidRDefault="00751087" w:rsidP="00751087">
      <w:pPr>
        <w:rPr>
          <w:rFonts w:cs="Arial"/>
        </w:rPr>
      </w:pPr>
      <w:r>
        <w:rPr>
          <w:rFonts w:cs="Arial"/>
        </w:rPr>
        <w:t>Une icône d’information est placée devant le champ « Echelle ». Le message suivant est affiché lorsque le curseur survole l’icône : « Saisir 1000 pour une échelle à 1/1000. La valeur saisie doit être comprise entre &lt;</w:t>
      </w:r>
      <w:r w:rsidRPr="00B55391">
        <w:rPr>
          <w:rFonts w:cs="Arial"/>
        </w:rPr>
        <w:t>borne minimale</w:t>
      </w:r>
      <w:r>
        <w:rPr>
          <w:rFonts w:cs="Arial"/>
        </w:rPr>
        <w:t>&gt; et &lt;</w:t>
      </w:r>
      <w:r w:rsidRPr="00B55391">
        <w:rPr>
          <w:rFonts w:cs="Arial"/>
        </w:rPr>
        <w:t>borne maximale</w:t>
      </w:r>
      <w:r>
        <w:rPr>
          <w:rFonts w:cs="Arial"/>
        </w:rPr>
        <w:t xml:space="preserve">&gt;. », où </w:t>
      </w:r>
      <w:r w:rsidRPr="00B55391">
        <w:rPr>
          <w:rFonts w:cs="Arial"/>
        </w:rPr>
        <w:t>&lt;borne minimale&gt;</w:t>
      </w:r>
      <w:r>
        <w:rPr>
          <w:rFonts w:cs="Arial"/>
        </w:rPr>
        <w:t xml:space="preserve"> et &lt;</w:t>
      </w:r>
      <w:r w:rsidRPr="00B55391">
        <w:rPr>
          <w:rFonts w:cs="Arial"/>
        </w:rPr>
        <w:t>borne maximale</w:t>
      </w:r>
      <w:r>
        <w:rPr>
          <w:rFonts w:cs="Arial"/>
        </w:rPr>
        <w:t>&gt; sont les valeurs configurées dans la table adm_param_config.</w:t>
      </w:r>
    </w:p>
    <w:p w:rsidR="00751087" w:rsidRDefault="00751087" w:rsidP="00751087">
      <w:pPr>
        <w:rPr>
          <w:rFonts w:cs="Arial"/>
        </w:rPr>
      </w:pPr>
    </w:p>
    <w:p w:rsidR="003007F0" w:rsidRPr="003A0C5A" w:rsidRDefault="00DE341A">
      <w:pPr>
        <w:pStyle w:val="Titre6"/>
        <w:rPr>
          <w:i/>
          <w:lang w:val="fr-FR"/>
        </w:rPr>
      </w:pPr>
      <w:bookmarkStart w:id="617" w:name="_Zone_de_saisie"/>
      <w:bookmarkStart w:id="618" w:name="_Ref408583205"/>
      <w:bookmarkEnd w:id="617"/>
      <w:r w:rsidRPr="00DE341A">
        <w:rPr>
          <w:lang w:val="fr-FR"/>
        </w:rPr>
        <w:t>Zone de saisie des informations du cartouche</w:t>
      </w:r>
      <w:bookmarkEnd w:id="618"/>
    </w:p>
    <w:p w:rsidR="00751087" w:rsidRDefault="00751087" w:rsidP="00751087">
      <w:pPr>
        <w:rPr>
          <w:rFonts w:cs="Arial"/>
        </w:rPr>
      </w:pPr>
      <w:r>
        <w:rPr>
          <w:rFonts w:cs="Arial"/>
        </w:rPr>
        <w:t>Le contenu de la zone de saisie des informations du cartouche dépend du modèle d’impression. L’affichage ou non des différents éléments en fonction du modèle est décrit dans le tableau ci-dessous :</w:t>
      </w:r>
    </w:p>
    <w:tbl>
      <w:tblPr>
        <w:tblStyle w:val="Grilledutableau"/>
        <w:tblW w:w="0" w:type="auto"/>
        <w:tblLook w:val="04A0"/>
      </w:tblPr>
      <w:tblGrid>
        <w:gridCol w:w="3259"/>
        <w:gridCol w:w="3259"/>
        <w:gridCol w:w="3260"/>
      </w:tblGrid>
      <w:tr w:rsidR="00751087" w:rsidTr="00590D32">
        <w:tc>
          <w:tcPr>
            <w:tcW w:w="3259" w:type="dxa"/>
          </w:tcPr>
          <w:p w:rsidR="00751087" w:rsidRDefault="00751087" w:rsidP="00590D32">
            <w:pPr>
              <w:rPr>
                <w:rFonts w:cs="Arial"/>
              </w:rPr>
            </w:pPr>
          </w:p>
        </w:tc>
        <w:tc>
          <w:tcPr>
            <w:tcW w:w="3259" w:type="dxa"/>
          </w:tcPr>
          <w:p w:rsidR="00751087" w:rsidRDefault="00751087" w:rsidP="00590D32">
            <w:pPr>
              <w:rPr>
                <w:rFonts w:cs="Arial"/>
              </w:rPr>
            </w:pPr>
            <w:r w:rsidRPr="00116DC0">
              <w:rPr>
                <w:rFonts w:cs="Arial"/>
                <w:b/>
              </w:rPr>
              <w:t>Projet (PF et Parcours)</w:t>
            </w:r>
            <w:r>
              <w:rPr>
                <w:rFonts w:cs="Arial"/>
                <w:b/>
              </w:rPr>
              <w:t xml:space="preserve"> et </w:t>
            </w:r>
            <w:r w:rsidRPr="00C27724">
              <w:rPr>
                <w:rFonts w:cs="Arial"/>
                <w:b/>
              </w:rPr>
              <w:t>Projet (PT et Câbles)</w:t>
            </w:r>
          </w:p>
        </w:tc>
        <w:tc>
          <w:tcPr>
            <w:tcW w:w="3260" w:type="dxa"/>
          </w:tcPr>
          <w:p w:rsidR="00751087" w:rsidRDefault="00751087" w:rsidP="00590D32">
            <w:pPr>
              <w:rPr>
                <w:rFonts w:cs="Arial"/>
              </w:rPr>
            </w:pPr>
            <w:r>
              <w:rPr>
                <w:rFonts w:cs="Arial"/>
                <w:b/>
              </w:rPr>
              <w:t>Publication du schéma directeur*</w:t>
            </w:r>
          </w:p>
        </w:tc>
      </w:tr>
      <w:tr w:rsidR="00751087" w:rsidTr="00590D32">
        <w:tc>
          <w:tcPr>
            <w:tcW w:w="3259" w:type="dxa"/>
          </w:tcPr>
          <w:p w:rsidR="00751087" w:rsidRPr="00C27724" w:rsidRDefault="00751087" w:rsidP="00590D32">
            <w:pPr>
              <w:rPr>
                <w:rFonts w:cs="Arial"/>
                <w:b/>
              </w:rPr>
            </w:pPr>
            <w:r w:rsidRPr="003972C9">
              <w:rPr>
                <w:rFonts w:cs="Arial"/>
                <w:b/>
              </w:rPr>
              <w:t>Unité d’intervention</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oui</w:t>
            </w:r>
          </w:p>
        </w:tc>
      </w:tr>
      <w:tr w:rsidR="00751087" w:rsidTr="00590D32">
        <w:tc>
          <w:tcPr>
            <w:tcW w:w="3259" w:type="dxa"/>
          </w:tcPr>
          <w:p w:rsidR="00751087" w:rsidRPr="00C27724" w:rsidRDefault="00751087" w:rsidP="00590D32">
            <w:pPr>
              <w:rPr>
                <w:rFonts w:cs="Arial"/>
                <w:b/>
              </w:rPr>
            </w:pPr>
            <w:r>
              <w:rPr>
                <w:rFonts w:cs="Arial"/>
                <w:b/>
              </w:rPr>
              <w:t>Zone</w:t>
            </w:r>
          </w:p>
        </w:tc>
        <w:tc>
          <w:tcPr>
            <w:tcW w:w="3259" w:type="dxa"/>
          </w:tcPr>
          <w:p w:rsidR="00751087" w:rsidRDefault="00751087" w:rsidP="00590D32">
            <w:pPr>
              <w:rPr>
                <w:rFonts w:cs="Arial"/>
              </w:rPr>
            </w:pPr>
            <w:r>
              <w:rPr>
                <w:rFonts w:cs="Arial"/>
              </w:rPr>
              <w:t>non</w:t>
            </w:r>
          </w:p>
        </w:tc>
        <w:tc>
          <w:tcPr>
            <w:tcW w:w="3260" w:type="dxa"/>
          </w:tcPr>
          <w:p w:rsidR="00751087" w:rsidRDefault="00751087" w:rsidP="00590D32">
            <w:pPr>
              <w:rPr>
                <w:rFonts w:cs="Arial"/>
              </w:rPr>
            </w:pPr>
            <w:r>
              <w:rPr>
                <w:rFonts w:cs="Arial"/>
              </w:rPr>
              <w:t>oui</w:t>
            </w:r>
          </w:p>
        </w:tc>
      </w:tr>
      <w:tr w:rsidR="00751087" w:rsidTr="00590D32">
        <w:tc>
          <w:tcPr>
            <w:tcW w:w="3259" w:type="dxa"/>
          </w:tcPr>
          <w:p w:rsidR="00751087" w:rsidRPr="00C27724" w:rsidRDefault="00751087" w:rsidP="00590D32">
            <w:pPr>
              <w:rPr>
                <w:rFonts w:cs="Arial"/>
                <w:b/>
              </w:rPr>
            </w:pPr>
            <w:r w:rsidRPr="003972C9">
              <w:rPr>
                <w:rFonts w:cs="Arial"/>
                <w:b/>
              </w:rPr>
              <w:t>Commune</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oui</w:t>
            </w:r>
          </w:p>
        </w:tc>
      </w:tr>
      <w:tr w:rsidR="00751087" w:rsidTr="00590D32">
        <w:tc>
          <w:tcPr>
            <w:tcW w:w="3259" w:type="dxa"/>
          </w:tcPr>
          <w:p w:rsidR="00751087" w:rsidRPr="00C27724" w:rsidRDefault="00751087" w:rsidP="00590D32">
            <w:pPr>
              <w:rPr>
                <w:rFonts w:cs="Arial"/>
                <w:b/>
              </w:rPr>
            </w:pPr>
            <w:r w:rsidRPr="003972C9">
              <w:rPr>
                <w:rFonts w:cs="Arial"/>
                <w:b/>
              </w:rPr>
              <w:t>Adresse</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r w:rsidR="00751087" w:rsidTr="00590D32">
        <w:tc>
          <w:tcPr>
            <w:tcW w:w="3259" w:type="dxa"/>
          </w:tcPr>
          <w:p w:rsidR="00751087" w:rsidRPr="00C27724" w:rsidRDefault="00751087" w:rsidP="00590D32">
            <w:pPr>
              <w:rPr>
                <w:rFonts w:cs="Arial"/>
                <w:b/>
              </w:rPr>
            </w:pPr>
            <w:r w:rsidRPr="003972C9">
              <w:rPr>
                <w:rFonts w:cs="Arial"/>
                <w:b/>
              </w:rPr>
              <w:t>Description</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r w:rsidR="00751087" w:rsidTr="00590D32">
        <w:tc>
          <w:tcPr>
            <w:tcW w:w="3259" w:type="dxa"/>
          </w:tcPr>
          <w:p w:rsidR="00751087" w:rsidRPr="00C27724" w:rsidRDefault="00751087" w:rsidP="00590D32">
            <w:pPr>
              <w:rPr>
                <w:rFonts w:cs="Arial"/>
                <w:b/>
              </w:rPr>
            </w:pPr>
            <w:r w:rsidRPr="003972C9">
              <w:rPr>
                <w:rFonts w:cs="Arial"/>
                <w:b/>
              </w:rPr>
              <w:t>Code Projet</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r w:rsidR="00751087" w:rsidTr="00590D32">
        <w:tc>
          <w:tcPr>
            <w:tcW w:w="3259" w:type="dxa"/>
          </w:tcPr>
          <w:p w:rsidR="00751087" w:rsidRPr="00C27724" w:rsidRDefault="00751087" w:rsidP="00590D32">
            <w:pPr>
              <w:rPr>
                <w:rFonts w:cs="Arial"/>
                <w:b/>
              </w:rPr>
            </w:pPr>
            <w:r>
              <w:rPr>
                <w:rFonts w:cs="Arial"/>
                <w:b/>
              </w:rPr>
              <w:t>Lot</w:t>
            </w:r>
          </w:p>
        </w:tc>
        <w:tc>
          <w:tcPr>
            <w:tcW w:w="3259" w:type="dxa"/>
          </w:tcPr>
          <w:p w:rsidR="00751087" w:rsidRDefault="00751087" w:rsidP="00590D32">
            <w:pPr>
              <w:rPr>
                <w:rFonts w:cs="Arial"/>
              </w:rPr>
            </w:pPr>
            <w:r>
              <w:rPr>
                <w:rFonts w:cs="Arial"/>
              </w:rPr>
              <w:t>non</w:t>
            </w:r>
          </w:p>
        </w:tc>
        <w:tc>
          <w:tcPr>
            <w:tcW w:w="3260" w:type="dxa"/>
          </w:tcPr>
          <w:p w:rsidR="00751087" w:rsidRDefault="00751087" w:rsidP="00590D32">
            <w:pPr>
              <w:rPr>
                <w:rFonts w:cs="Arial"/>
              </w:rPr>
            </w:pPr>
            <w:r>
              <w:rPr>
                <w:rFonts w:cs="Arial"/>
              </w:rPr>
              <w:t>oui</w:t>
            </w:r>
          </w:p>
        </w:tc>
      </w:tr>
      <w:tr w:rsidR="00751087" w:rsidTr="00590D32">
        <w:tc>
          <w:tcPr>
            <w:tcW w:w="3259" w:type="dxa"/>
          </w:tcPr>
          <w:p w:rsidR="00751087" w:rsidRDefault="00751087" w:rsidP="00590D32">
            <w:pPr>
              <w:rPr>
                <w:rFonts w:cs="Arial"/>
                <w:b/>
              </w:rPr>
            </w:pPr>
            <w:r>
              <w:rPr>
                <w:rFonts w:cs="Arial"/>
                <w:b/>
              </w:rPr>
              <w:t>Année</w:t>
            </w:r>
          </w:p>
        </w:tc>
        <w:tc>
          <w:tcPr>
            <w:tcW w:w="3259" w:type="dxa"/>
          </w:tcPr>
          <w:p w:rsidR="00751087" w:rsidRDefault="00751087" w:rsidP="00590D32">
            <w:pPr>
              <w:rPr>
                <w:rFonts w:cs="Arial"/>
              </w:rPr>
            </w:pPr>
            <w:r>
              <w:rPr>
                <w:rFonts w:cs="Arial"/>
              </w:rPr>
              <w:t>non</w:t>
            </w:r>
          </w:p>
        </w:tc>
        <w:tc>
          <w:tcPr>
            <w:tcW w:w="3260" w:type="dxa"/>
          </w:tcPr>
          <w:p w:rsidR="00751087" w:rsidRDefault="00751087" w:rsidP="00590D32">
            <w:pPr>
              <w:rPr>
                <w:rFonts w:cs="Arial"/>
              </w:rPr>
            </w:pPr>
            <w:r>
              <w:rPr>
                <w:rFonts w:cs="Arial"/>
              </w:rPr>
              <w:t>oui</w:t>
            </w:r>
          </w:p>
        </w:tc>
      </w:tr>
      <w:tr w:rsidR="00751087" w:rsidTr="00590D32">
        <w:tc>
          <w:tcPr>
            <w:tcW w:w="3259" w:type="dxa"/>
          </w:tcPr>
          <w:p w:rsidR="00751087" w:rsidRPr="00C27724" w:rsidRDefault="00751087" w:rsidP="00590D32">
            <w:pPr>
              <w:rPr>
                <w:rFonts w:cs="Arial"/>
                <w:b/>
              </w:rPr>
            </w:pPr>
            <w:r w:rsidRPr="003972C9">
              <w:rPr>
                <w:rFonts w:cs="Arial"/>
                <w:b/>
              </w:rPr>
              <w:t>Contact</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r w:rsidR="00751087" w:rsidTr="00590D32">
        <w:tc>
          <w:tcPr>
            <w:tcW w:w="3259" w:type="dxa"/>
          </w:tcPr>
          <w:p w:rsidR="00751087" w:rsidRPr="00C27724" w:rsidRDefault="00751087" w:rsidP="00590D32">
            <w:pPr>
              <w:rPr>
                <w:rFonts w:cs="Arial"/>
                <w:b/>
              </w:rPr>
            </w:pPr>
            <w:r w:rsidRPr="003972C9">
              <w:rPr>
                <w:rFonts w:cs="Arial"/>
                <w:b/>
              </w:rPr>
              <w:t>Courriel</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r w:rsidR="00751087" w:rsidTr="00590D32">
        <w:tc>
          <w:tcPr>
            <w:tcW w:w="3259" w:type="dxa"/>
          </w:tcPr>
          <w:p w:rsidR="00751087" w:rsidRPr="00C27724" w:rsidRDefault="00751087" w:rsidP="00590D32">
            <w:pPr>
              <w:rPr>
                <w:rFonts w:cs="Arial"/>
                <w:b/>
              </w:rPr>
            </w:pPr>
            <w:r>
              <w:rPr>
                <w:rFonts w:cs="Arial"/>
                <w:b/>
              </w:rPr>
              <w:t>Téléphone</w:t>
            </w:r>
          </w:p>
        </w:tc>
        <w:tc>
          <w:tcPr>
            <w:tcW w:w="3259" w:type="dxa"/>
          </w:tcPr>
          <w:p w:rsidR="00751087" w:rsidRDefault="00751087" w:rsidP="00590D32">
            <w:pPr>
              <w:rPr>
                <w:rFonts w:cs="Arial"/>
              </w:rPr>
            </w:pPr>
            <w:r>
              <w:rPr>
                <w:rFonts w:cs="Arial"/>
              </w:rPr>
              <w:t>oui</w:t>
            </w:r>
          </w:p>
        </w:tc>
        <w:tc>
          <w:tcPr>
            <w:tcW w:w="3260" w:type="dxa"/>
          </w:tcPr>
          <w:p w:rsidR="00751087" w:rsidRDefault="00751087" w:rsidP="00590D32">
            <w:pPr>
              <w:rPr>
                <w:rFonts w:cs="Arial"/>
              </w:rPr>
            </w:pPr>
            <w:r>
              <w:rPr>
                <w:rFonts w:cs="Arial"/>
              </w:rPr>
              <w:t>non</w:t>
            </w:r>
          </w:p>
        </w:tc>
      </w:tr>
    </w:tbl>
    <w:p w:rsidR="00751087" w:rsidRDefault="00751087" w:rsidP="00751087">
      <w:pPr>
        <w:jc w:val="left"/>
        <w:rPr>
          <w:rFonts w:cs="Arial"/>
        </w:rPr>
      </w:pPr>
      <w:r>
        <w:rPr>
          <w:rFonts w:cs="Arial"/>
        </w:rPr>
        <w:t>* L’impression « </w:t>
      </w:r>
      <w:r w:rsidRPr="00E50DE4">
        <w:rPr>
          <w:rFonts w:cs="Arial"/>
        </w:rPr>
        <w:t>Publication du schéma directeur</w:t>
      </w:r>
      <w:r>
        <w:rPr>
          <w:rFonts w:cs="Arial"/>
        </w:rPr>
        <w:t xml:space="preserve"> » n’est accessible qu’à partir du bouton « Enregistrer PDF » du widget « Publication SD ». </w:t>
      </w:r>
    </w:p>
    <w:p w:rsidR="00751087" w:rsidRDefault="00751087" w:rsidP="00751087">
      <w:pPr>
        <w:rPr>
          <w:rFonts w:cs="Arial"/>
        </w:rPr>
      </w:pPr>
    </w:p>
    <w:p w:rsidR="00751087" w:rsidRDefault="00751087" w:rsidP="00751087">
      <w:pPr>
        <w:rPr>
          <w:rFonts w:cs="Arial"/>
        </w:rPr>
      </w:pPr>
      <w:r>
        <w:rPr>
          <w:rFonts w:cs="Arial"/>
        </w:rPr>
        <w:t xml:space="preserve">Les champs sont en saisie libre. </w:t>
      </w:r>
    </w:p>
    <w:p w:rsidR="00751087" w:rsidRDefault="00751087" w:rsidP="00751087">
      <w:pPr>
        <w:rPr>
          <w:rFonts w:cs="Arial"/>
        </w:rPr>
      </w:pPr>
      <w:r>
        <w:rPr>
          <w:rFonts w:cs="Arial"/>
        </w:rPr>
        <w:t xml:space="preserve">Pour les modèles </w:t>
      </w:r>
      <w:r w:rsidRPr="00AA4702">
        <w:rPr>
          <w:rFonts w:cs="Arial"/>
        </w:rPr>
        <w:t>Projet (PF et Parcours) et Projet (PT et Câbles)</w:t>
      </w:r>
      <w:r>
        <w:rPr>
          <w:rFonts w:cs="Arial"/>
        </w:rPr>
        <w:t>, les champs suivants sont pré-renseignés :</w:t>
      </w:r>
    </w:p>
    <w:p w:rsidR="00751087" w:rsidRDefault="00751087" w:rsidP="00751087">
      <w:pPr>
        <w:pStyle w:val="Paragraphedeliste"/>
        <w:numPr>
          <w:ilvl w:val="0"/>
          <w:numId w:val="138"/>
        </w:numPr>
        <w:rPr>
          <w:rFonts w:cs="Arial"/>
        </w:rPr>
      </w:pPr>
      <w:r w:rsidRPr="00044316">
        <w:rPr>
          <w:rFonts w:cs="Arial"/>
        </w:rPr>
        <w:lastRenderedPageBreak/>
        <w:t>« Commune »</w:t>
      </w:r>
      <w:r>
        <w:rPr>
          <w:rFonts w:cs="Arial"/>
        </w:rPr>
        <w:t> : champ pré-renseigné avec le nom de la commune sélectionnée dans l’IHM de Choix du projet</w:t>
      </w:r>
    </w:p>
    <w:p w:rsidR="00751087" w:rsidRDefault="00751087" w:rsidP="00751087">
      <w:pPr>
        <w:pStyle w:val="Paragraphedeliste"/>
        <w:numPr>
          <w:ilvl w:val="0"/>
          <w:numId w:val="138"/>
        </w:numPr>
        <w:rPr>
          <w:rFonts w:cs="Arial"/>
        </w:rPr>
      </w:pPr>
      <w:r w:rsidRPr="0015522C">
        <w:rPr>
          <w:rFonts w:cs="Arial"/>
        </w:rPr>
        <w:t>« Code Projet »</w:t>
      </w:r>
      <w:r>
        <w:rPr>
          <w:rFonts w:cs="Arial"/>
        </w:rPr>
        <w:t> : champ pré-renseigné avec le nom du projet sélectionné dans l’IHM de Choix du projet</w:t>
      </w:r>
    </w:p>
    <w:p w:rsidR="00751087" w:rsidRDefault="00751087" w:rsidP="00751087">
      <w:pPr>
        <w:pStyle w:val="Paragraphedeliste"/>
        <w:numPr>
          <w:ilvl w:val="0"/>
          <w:numId w:val="138"/>
        </w:numPr>
        <w:rPr>
          <w:rFonts w:cs="Arial"/>
        </w:rPr>
      </w:pPr>
      <w:r w:rsidRPr="0015522C">
        <w:rPr>
          <w:rFonts w:cs="Arial"/>
        </w:rPr>
        <w:t>« Courriel »</w:t>
      </w:r>
      <w:r>
        <w:rPr>
          <w:rFonts w:cs="Arial"/>
        </w:rPr>
        <w:t xml:space="preserve"> : champ pré-renseigné avec </w:t>
      </w:r>
      <w:r w:rsidRPr="00FB5E26">
        <w:rPr>
          <w:rFonts w:cs="Arial"/>
        </w:rPr>
        <w:t>l’adresse mail provenant des informations utilisateur transmises par le gassi.</w:t>
      </w:r>
    </w:p>
    <w:p w:rsidR="00751087" w:rsidRDefault="00751087" w:rsidP="00751087">
      <w:pPr>
        <w:rPr>
          <w:rFonts w:cs="Arial"/>
        </w:rPr>
      </w:pPr>
      <w:r>
        <w:rPr>
          <w:rFonts w:cs="Arial"/>
        </w:rPr>
        <w:t>Les captures d’écran ci-dessous présentent l’apparence de la zone de saisie des informations du cartouche dans le cas :</w:t>
      </w:r>
    </w:p>
    <w:p w:rsidR="00751087" w:rsidRDefault="00751087" w:rsidP="00751087">
      <w:pPr>
        <w:pStyle w:val="Paragraphedeliste"/>
        <w:numPr>
          <w:ilvl w:val="0"/>
          <w:numId w:val="140"/>
        </w:numPr>
        <w:rPr>
          <w:rFonts w:cs="Arial"/>
        </w:rPr>
      </w:pPr>
      <w:r w:rsidRPr="00044316">
        <w:rPr>
          <w:rFonts w:cs="Arial"/>
        </w:rPr>
        <w:t>Projet (PF et Parcours) et Projet (PT et Câbles)</w:t>
      </w:r>
      <w:r>
        <w:rPr>
          <w:rFonts w:cs="Arial"/>
        </w:rPr>
        <w:t> :</w:t>
      </w:r>
    </w:p>
    <w:p w:rsidR="00751087" w:rsidRDefault="00237576" w:rsidP="00751087">
      <w:pPr>
        <w:jc w:val="center"/>
        <w:rPr>
          <w:rFonts w:cs="Arial"/>
        </w:rPr>
      </w:pPr>
      <w:r>
        <w:rPr>
          <w:rFonts w:cs="Arial"/>
          <w:noProof/>
        </w:rPr>
        <w:drawing>
          <wp:inline distT="0" distB="0" distL="0" distR="0">
            <wp:extent cx="2774950" cy="3752850"/>
            <wp:effectExtent l="19050" t="0" r="6350" b="0"/>
            <wp:docPr id="72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srcRect/>
                    <a:stretch>
                      <a:fillRect/>
                    </a:stretch>
                  </pic:blipFill>
                  <pic:spPr bwMode="auto">
                    <a:xfrm>
                      <a:off x="0" y="0"/>
                      <a:ext cx="2774950" cy="3752850"/>
                    </a:xfrm>
                    <a:prstGeom prst="rect">
                      <a:avLst/>
                    </a:prstGeom>
                    <a:noFill/>
                    <a:ln w="9525">
                      <a:noFill/>
                      <a:miter lim="800000"/>
                      <a:headEnd/>
                      <a:tailEnd/>
                    </a:ln>
                  </pic:spPr>
                </pic:pic>
              </a:graphicData>
            </a:graphic>
          </wp:inline>
        </w:drawing>
      </w:r>
    </w:p>
    <w:p w:rsidR="00751087" w:rsidRDefault="00751087" w:rsidP="00751087">
      <w:pPr>
        <w:pStyle w:val="Paragraphedeliste"/>
        <w:numPr>
          <w:ilvl w:val="0"/>
          <w:numId w:val="140"/>
        </w:numPr>
        <w:rPr>
          <w:rFonts w:cs="Arial"/>
        </w:rPr>
      </w:pPr>
      <w:r w:rsidRPr="00044316">
        <w:rPr>
          <w:rFonts w:cs="Arial"/>
        </w:rPr>
        <w:t>Publication du schéma directeur</w:t>
      </w:r>
      <w:r>
        <w:rPr>
          <w:rFonts w:cs="Arial"/>
        </w:rPr>
        <w:t> :</w:t>
      </w:r>
    </w:p>
    <w:p w:rsidR="00751087" w:rsidRDefault="00237576" w:rsidP="00751087">
      <w:pPr>
        <w:jc w:val="center"/>
        <w:rPr>
          <w:rFonts w:cs="Arial"/>
        </w:rPr>
      </w:pPr>
      <w:r>
        <w:rPr>
          <w:rFonts w:cs="Arial"/>
          <w:noProof/>
        </w:rPr>
        <w:drawing>
          <wp:inline distT="0" distB="0" distL="0" distR="0">
            <wp:extent cx="3013710" cy="2926080"/>
            <wp:effectExtent l="19050" t="0" r="0" b="0"/>
            <wp:docPr id="72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srcRect/>
                    <a:stretch>
                      <a:fillRect/>
                    </a:stretch>
                  </pic:blipFill>
                  <pic:spPr bwMode="auto">
                    <a:xfrm>
                      <a:off x="0" y="0"/>
                      <a:ext cx="3013710" cy="2926080"/>
                    </a:xfrm>
                    <a:prstGeom prst="rect">
                      <a:avLst/>
                    </a:prstGeom>
                    <a:noFill/>
                    <a:ln w="9525">
                      <a:noFill/>
                      <a:miter lim="800000"/>
                      <a:headEnd/>
                      <a:tailEnd/>
                    </a:ln>
                  </pic:spPr>
                </pic:pic>
              </a:graphicData>
            </a:graphic>
          </wp:inline>
        </w:drawing>
      </w:r>
    </w:p>
    <w:p w:rsidR="00751087" w:rsidRDefault="00751087" w:rsidP="00751087">
      <w:pPr>
        <w:rPr>
          <w:rFonts w:cs="Arial"/>
        </w:rPr>
      </w:pPr>
    </w:p>
    <w:p w:rsidR="003007F0" w:rsidRDefault="00751087">
      <w:pPr>
        <w:pStyle w:val="Titre6"/>
      </w:pPr>
      <w:bookmarkStart w:id="619" w:name="_Table_des_matières"/>
      <w:bookmarkStart w:id="620" w:name="_Ref408583163"/>
      <w:bookmarkEnd w:id="619"/>
      <w:r>
        <w:t>Table des matières</w:t>
      </w:r>
      <w:bookmarkEnd w:id="620"/>
    </w:p>
    <w:p w:rsidR="00751087" w:rsidRDefault="00751087" w:rsidP="00751087">
      <w:pPr>
        <w:rPr>
          <w:rFonts w:cs="Arial"/>
        </w:rPr>
      </w:pPr>
      <w:r>
        <w:rPr>
          <w:rFonts w:cs="Arial"/>
        </w:rPr>
        <w:lastRenderedPageBreak/>
        <w:t>La table des matières est initialisée au moment de l’initialisation de la carte d’impression, au chargement de l’écran de choix de l’emprise.</w:t>
      </w:r>
    </w:p>
    <w:p w:rsidR="00751087" w:rsidRDefault="00751087" w:rsidP="00751087">
      <w:pPr>
        <w:rPr>
          <w:rFonts w:cs="Arial"/>
        </w:rPr>
      </w:pPr>
      <w:r>
        <w:rPr>
          <w:rFonts w:cs="Arial"/>
        </w:rPr>
        <w:t>L’initialisation se fait </w:t>
      </w:r>
      <w:r w:rsidRPr="00044316">
        <w:rPr>
          <w:rFonts w:cs="Arial"/>
        </w:rPr>
        <w:t>en fonction de la présence</w:t>
      </w:r>
      <w:r>
        <w:rPr>
          <w:rFonts w:cs="Arial"/>
        </w:rPr>
        <w:t>,</w:t>
      </w:r>
      <w:r w:rsidRPr="00044316">
        <w:rPr>
          <w:rFonts w:cs="Arial"/>
        </w:rPr>
        <w:t xml:space="preserve"> </w:t>
      </w:r>
      <w:r w:rsidRPr="001F011A">
        <w:rPr>
          <w:rFonts w:cs="Arial"/>
        </w:rPr>
        <w:t>ou non</w:t>
      </w:r>
      <w:r>
        <w:rPr>
          <w:rFonts w:cs="Arial"/>
        </w:rPr>
        <w:t xml:space="preserve">, </w:t>
      </w:r>
      <w:r w:rsidRPr="00044316">
        <w:rPr>
          <w:rFonts w:cs="Arial"/>
        </w:rPr>
        <w:t>de l</w:t>
      </w:r>
      <w:r>
        <w:rPr>
          <w:rFonts w:cs="Arial"/>
        </w:rPr>
        <w:t>a couche</w:t>
      </w:r>
      <w:r w:rsidRPr="00044316">
        <w:rPr>
          <w:rFonts w:cs="Arial"/>
        </w:rPr>
        <w:t xml:space="preserve"> au niveau du Map Service utilisé pour l’impression.</w:t>
      </w:r>
    </w:p>
    <w:p w:rsidR="00751087" w:rsidRDefault="00751087" w:rsidP="00751087">
      <w:pPr>
        <w:rPr>
          <w:rFonts w:cs="Arial"/>
        </w:rPr>
      </w:pPr>
      <w:r w:rsidRPr="00044316">
        <w:rPr>
          <w:rFonts w:cs="Arial"/>
        </w:rPr>
        <w:t xml:space="preserve">Si la couche est absente </w:t>
      </w:r>
      <w:r>
        <w:rPr>
          <w:rFonts w:cs="Arial"/>
        </w:rPr>
        <w:t>du Map Service, elle n’est pas affichée dans la table des matières.</w:t>
      </w:r>
    </w:p>
    <w:p w:rsidR="00751087" w:rsidRDefault="00751087" w:rsidP="00751087">
      <w:pPr>
        <w:rPr>
          <w:rFonts w:cs="Arial"/>
        </w:rPr>
      </w:pPr>
      <w:r>
        <w:rPr>
          <w:rFonts w:cs="Arial"/>
        </w:rPr>
        <w:t>Sinon, la couche est ajoutée à la table des matières et l’attribut de visibilité de la couche est copié à partir de celui de la même couche dans la carte de navigation (la carte hors du mode impression).</w:t>
      </w:r>
    </w:p>
    <w:p w:rsidR="00751087" w:rsidRDefault="00751087" w:rsidP="00751087">
      <w:pPr>
        <w:rPr>
          <w:rFonts w:cs="Arial"/>
        </w:rPr>
      </w:pPr>
      <w:r>
        <w:rPr>
          <w:rFonts w:cs="Arial"/>
        </w:rPr>
        <w:t>L’état de visibilité des couches est donc le même entre la carte d’impression et la carte de navigation, mais l’harmonisation n’est pas garantie au niveau de l’état des cases à cocher des deux tables des matières.</w:t>
      </w:r>
    </w:p>
    <w:p w:rsidR="00751087" w:rsidRDefault="00751087" w:rsidP="00751087">
      <w:pPr>
        <w:rPr>
          <w:rFonts w:cs="Arial"/>
        </w:rPr>
      </w:pPr>
    </w:p>
    <w:p w:rsidR="00751087" w:rsidRDefault="00751087" w:rsidP="00751087">
      <w:pPr>
        <w:rPr>
          <w:rFonts w:cs="Arial"/>
        </w:rPr>
      </w:pPr>
      <w:r>
        <w:rPr>
          <w:rFonts w:cs="Arial"/>
        </w:rPr>
        <w:t>Une fois la table des matières initialisée, lorsqu’une couche est cochée ou décochée, la carte affichée est rechargée pour afficher ou ne plus afficher la couche concernée.</w:t>
      </w:r>
    </w:p>
    <w:p w:rsidR="00751087" w:rsidRDefault="00751087" w:rsidP="00751087">
      <w:pPr>
        <w:rPr>
          <w:rFonts w:cs="Arial"/>
        </w:rPr>
      </w:pPr>
    </w:p>
    <w:p w:rsidR="003007F0" w:rsidRDefault="00751087">
      <w:pPr>
        <w:pStyle w:val="Titre5"/>
      </w:pPr>
      <w:r w:rsidRPr="00E74BF0">
        <w:t>Ecran d</w:t>
      </w:r>
      <w:r>
        <w:t>'aperçu avant impression</w:t>
      </w:r>
    </w:p>
    <w:p w:rsidR="00751087" w:rsidRDefault="00751087" w:rsidP="00751087">
      <w:r>
        <w:t>L’écran d’aperçu avant impression est accessible à partir du bouton « </w:t>
      </w:r>
      <w:r w:rsidRPr="007F326A">
        <w:t>Aperçu avant impression</w:t>
      </w:r>
      <w:r>
        <w:t xml:space="preserve"> &gt;&gt; » de l’écran de choix de l’emprise.</w:t>
      </w:r>
    </w:p>
    <w:p w:rsidR="00751087" w:rsidRDefault="00751087" w:rsidP="00751087">
      <w:r>
        <w:t>Lors du passage de l'écran de choix de l’emprise vers celui d’aperçu avant impression, une patience est affichée jusqu’à ce que l’aperçu soit réalisé. Le bouton « Imprimer » est alors grisé.</w:t>
      </w:r>
    </w:p>
    <w:p w:rsidR="00751087" w:rsidRDefault="00751087" w:rsidP="00751087">
      <w:r>
        <w:t>Lorsque l’aperçu a été réalisé, la patience est remplacée par le résultat de l’aperçu, et le bouton « Imprimer » est dégrisé.</w:t>
      </w:r>
    </w:p>
    <w:p w:rsidR="00751087" w:rsidRDefault="00237576" w:rsidP="00751087">
      <w:r>
        <w:rPr>
          <w:noProof/>
        </w:rPr>
        <w:drawing>
          <wp:inline distT="0" distB="0" distL="0" distR="0">
            <wp:extent cx="5767070" cy="4843088"/>
            <wp:effectExtent l="0" t="0" r="5080" b="0"/>
            <wp:docPr id="7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767070" cy="4843088"/>
                    </a:xfrm>
                    <a:prstGeom prst="rect">
                      <a:avLst/>
                    </a:prstGeom>
                  </pic:spPr>
                </pic:pic>
              </a:graphicData>
            </a:graphic>
          </wp:inline>
        </w:drawing>
      </w:r>
    </w:p>
    <w:p w:rsidR="00751087" w:rsidRDefault="00751087" w:rsidP="00751087">
      <w:pPr>
        <w:rPr>
          <w:rFonts w:cs="Arial"/>
        </w:rPr>
      </w:pPr>
      <w:r>
        <w:rPr>
          <w:rFonts w:cs="Arial"/>
        </w:rPr>
        <w:t>Les boutons de cet écran sont les suivants :</w:t>
      </w:r>
    </w:p>
    <w:p w:rsidR="00751087" w:rsidRDefault="00751087" w:rsidP="00751087">
      <w:pPr>
        <w:pStyle w:val="Paragraphedeliste"/>
        <w:numPr>
          <w:ilvl w:val="0"/>
          <w:numId w:val="135"/>
        </w:numPr>
        <w:rPr>
          <w:rFonts w:cs="Arial"/>
        </w:rPr>
      </w:pPr>
      <w:r w:rsidRPr="00880FF4">
        <w:rPr>
          <w:rFonts w:cs="Arial"/>
        </w:rPr>
        <w:t>« Fermer » : Ferme le mode d’impression et bascule sur l’affichage classique</w:t>
      </w:r>
    </w:p>
    <w:p w:rsidR="00751087" w:rsidRDefault="00751087" w:rsidP="00751087">
      <w:pPr>
        <w:pStyle w:val="Paragraphedeliste"/>
        <w:numPr>
          <w:ilvl w:val="0"/>
          <w:numId w:val="135"/>
        </w:numPr>
        <w:rPr>
          <w:rFonts w:cs="Arial"/>
        </w:rPr>
      </w:pPr>
      <w:r w:rsidRPr="00880FF4">
        <w:rPr>
          <w:rFonts w:cs="Arial"/>
        </w:rPr>
        <w:t>« </w:t>
      </w:r>
      <w:r>
        <w:rPr>
          <w:rFonts w:cs="Arial"/>
        </w:rPr>
        <w:t xml:space="preserve">&lt;&lt; </w:t>
      </w:r>
      <w:r w:rsidRPr="00880FF4">
        <w:rPr>
          <w:rFonts w:cs="Arial"/>
        </w:rPr>
        <w:t xml:space="preserve">Choix </w:t>
      </w:r>
      <w:r>
        <w:rPr>
          <w:rFonts w:cs="Arial"/>
        </w:rPr>
        <w:t>de l’emprise</w:t>
      </w:r>
      <w:r w:rsidRPr="00880FF4">
        <w:rPr>
          <w:rFonts w:cs="Arial"/>
        </w:rPr>
        <w:t> » : permet de revenir à l</w:t>
      </w:r>
      <w:r>
        <w:rPr>
          <w:rFonts w:cs="Arial"/>
        </w:rPr>
        <w:t>’écran de choix de l’emprise</w:t>
      </w:r>
      <w:r w:rsidRPr="00880FF4">
        <w:rPr>
          <w:rFonts w:cs="Arial"/>
        </w:rPr>
        <w:t>.</w:t>
      </w:r>
    </w:p>
    <w:p w:rsidR="00751087" w:rsidRDefault="00751087" w:rsidP="00751087">
      <w:pPr>
        <w:pStyle w:val="Paragraphedeliste"/>
        <w:numPr>
          <w:ilvl w:val="0"/>
          <w:numId w:val="136"/>
        </w:numPr>
        <w:rPr>
          <w:rFonts w:cs="Arial"/>
        </w:rPr>
      </w:pPr>
      <w:r w:rsidRPr="00880FF4">
        <w:rPr>
          <w:rFonts w:cs="Arial"/>
        </w:rPr>
        <w:lastRenderedPageBreak/>
        <w:t>« Imprimer » : permet lancer l’impression en la mettant dans la file d’attente des traitements différés.</w:t>
      </w:r>
    </w:p>
    <w:p w:rsidR="00751087" w:rsidRDefault="00751087" w:rsidP="00751087">
      <w:pPr>
        <w:rPr>
          <w:rFonts w:cs="Arial"/>
        </w:rPr>
      </w:pPr>
    </w:p>
    <w:p w:rsidR="00751087" w:rsidRDefault="00751087" w:rsidP="00751087">
      <w:r>
        <w:t>A noter que :</w:t>
      </w:r>
    </w:p>
    <w:p w:rsidR="00751087" w:rsidRDefault="00751087" w:rsidP="00751087">
      <w:pPr>
        <w:pStyle w:val="Paragraphedeliste"/>
        <w:numPr>
          <w:ilvl w:val="0"/>
          <w:numId w:val="139"/>
        </w:numPr>
      </w:pPr>
      <w:r>
        <w:t>Les boutons « Fermer », « &lt;&lt; Choix de l’emprise » et « Imprimer » sont à l’intérieur du cadre de l’aperçu avant impression.</w:t>
      </w:r>
    </w:p>
    <w:p w:rsidR="00751087" w:rsidRDefault="00751087" w:rsidP="00751087">
      <w:pPr>
        <w:pStyle w:val="Paragraphedeliste"/>
        <w:numPr>
          <w:ilvl w:val="0"/>
          <w:numId w:val="139"/>
        </w:numPr>
      </w:pPr>
      <w:r>
        <w:t>L’aperçu étant une étape optionnelle dans le processus d’impression, il n’y a pas d’éléments paramétrables dans cet écran.</w:t>
      </w:r>
    </w:p>
    <w:p w:rsidR="003007F0" w:rsidRDefault="003007F0">
      <w:pPr>
        <w:pStyle w:val="Paragraphedeliste"/>
      </w:pPr>
    </w:p>
    <w:p w:rsidR="003007F0" w:rsidRDefault="00285DDA">
      <w:pPr>
        <w:pStyle w:val="Titre4"/>
      </w:pPr>
      <w:bookmarkStart w:id="621" w:name="_Toc408230538"/>
      <w:bookmarkStart w:id="622" w:name="_Toc408230811"/>
      <w:bookmarkStart w:id="623" w:name="_Toc408236862"/>
      <w:bookmarkStart w:id="624" w:name="_Toc408301454"/>
      <w:bookmarkStart w:id="625" w:name="_Toc408407668"/>
      <w:bookmarkStart w:id="626" w:name="_Toc408413449"/>
      <w:bookmarkStart w:id="627" w:name="_Toc408230539"/>
      <w:bookmarkStart w:id="628" w:name="_Toc408230812"/>
      <w:bookmarkStart w:id="629" w:name="_Toc408236863"/>
      <w:bookmarkStart w:id="630" w:name="_Toc408301455"/>
      <w:bookmarkStart w:id="631" w:name="_Toc408407669"/>
      <w:bookmarkStart w:id="632" w:name="_Toc408413450"/>
      <w:bookmarkStart w:id="633" w:name="_Toc426723577"/>
      <w:bookmarkEnd w:id="621"/>
      <w:bookmarkEnd w:id="622"/>
      <w:bookmarkEnd w:id="623"/>
      <w:bookmarkEnd w:id="624"/>
      <w:bookmarkEnd w:id="625"/>
      <w:bookmarkEnd w:id="626"/>
      <w:bookmarkEnd w:id="627"/>
      <w:bookmarkEnd w:id="628"/>
      <w:bookmarkEnd w:id="629"/>
      <w:bookmarkEnd w:id="630"/>
      <w:bookmarkEnd w:id="631"/>
      <w:bookmarkEnd w:id="632"/>
      <w:r w:rsidRPr="001D749C">
        <w:t>Impression PF + parcours</w:t>
      </w:r>
      <w:bookmarkEnd w:id="633"/>
    </w:p>
    <w:p w:rsidR="00285DDA" w:rsidRPr="001D749C" w:rsidRDefault="00285DDA" w:rsidP="00285DDA">
      <w:pPr>
        <w:rPr>
          <w:rFonts w:cs="Arial"/>
        </w:rPr>
      </w:pPr>
      <w:r w:rsidRPr="001D749C">
        <w:rPr>
          <w:rFonts w:cs="Arial"/>
        </w:rPr>
        <w:t>En Projet (PF et Parcours), les données à imprimer sont les données suivantes et sont non modifiables:</w:t>
      </w:r>
    </w:p>
    <w:p w:rsidR="00285DDA" w:rsidRPr="001D749C" w:rsidRDefault="00285DDA" w:rsidP="00285DDA">
      <w:pPr>
        <w:rPr>
          <w:rFonts w:cs="Arial"/>
        </w:rPr>
      </w:pPr>
    </w:p>
    <w:p w:rsidR="00285DDA" w:rsidRPr="001D749C" w:rsidRDefault="00285DDA" w:rsidP="00285DDA">
      <w:pPr>
        <w:rPr>
          <w:rFonts w:cs="Arial"/>
        </w:rPr>
      </w:pPr>
      <w:r w:rsidRPr="001D749C">
        <w:rPr>
          <w:rFonts w:cs="Arial"/>
        </w:rPr>
        <w:t>(T+D1)</w:t>
      </w:r>
    </w:p>
    <w:p w:rsidR="00285DDA" w:rsidRPr="001D749C" w:rsidRDefault="00285DDA" w:rsidP="00285DDA">
      <w:pPr>
        <w:rPr>
          <w:rFonts w:cs="Arial"/>
        </w:rPr>
      </w:pPr>
      <w:r w:rsidRPr="001D749C">
        <w:rPr>
          <w:rFonts w:cs="Arial"/>
        </w:rPr>
        <w:t>-       contour du projet sélectionné</w:t>
      </w:r>
    </w:p>
    <w:p w:rsidR="00285DDA" w:rsidRPr="001D749C" w:rsidRDefault="00285DDA" w:rsidP="00285DDA">
      <w:pPr>
        <w:rPr>
          <w:rFonts w:cs="Arial"/>
        </w:rPr>
      </w:pPr>
      <w:r w:rsidRPr="001D749C">
        <w:rPr>
          <w:rFonts w:cs="Arial"/>
        </w:rPr>
        <w:t>-       cadastre</w:t>
      </w:r>
    </w:p>
    <w:p w:rsidR="00285DDA" w:rsidRPr="001D749C" w:rsidRDefault="00285DDA" w:rsidP="00285DDA">
      <w:pPr>
        <w:rPr>
          <w:rFonts w:cs="Arial"/>
        </w:rPr>
      </w:pPr>
      <w:r w:rsidRPr="001D749C">
        <w:rPr>
          <w:rFonts w:cs="Arial"/>
        </w:rPr>
        <w:t xml:space="preserve">-     chambres GC dans l'emprise du projet (code chambre / Code Planche +  type)      (type = Ref_Chambre si  différent "OHN" ou  Ref note si Ref chambre = "OHN")  </w:t>
      </w:r>
    </w:p>
    <w:p w:rsidR="00285DDA" w:rsidRPr="001D749C" w:rsidRDefault="00285DDA" w:rsidP="00285DDA">
      <w:pPr>
        <w:rPr>
          <w:rFonts w:cs="Arial"/>
        </w:rPr>
      </w:pPr>
      <w:r w:rsidRPr="001D749C">
        <w:rPr>
          <w:rFonts w:cs="Arial"/>
        </w:rPr>
        <w:t>-       sites support associé au projet</w:t>
      </w:r>
    </w:p>
    <w:p w:rsidR="00285DDA" w:rsidRPr="001D749C" w:rsidRDefault="00285DDA" w:rsidP="00285DDA">
      <w:pPr>
        <w:rPr>
          <w:rFonts w:cs="Arial"/>
        </w:rPr>
      </w:pPr>
      <w:r w:rsidRPr="001D749C">
        <w:rPr>
          <w:rFonts w:cs="Arial"/>
        </w:rPr>
        <w:t>-       iti (longueur + composition = nb de tuyaux par diamètre)</w:t>
      </w:r>
    </w:p>
    <w:p w:rsidR="00285DDA" w:rsidRPr="001D749C" w:rsidRDefault="00285DDA" w:rsidP="00285DDA">
      <w:pPr>
        <w:rPr>
          <w:rFonts w:cs="Arial"/>
        </w:rPr>
      </w:pPr>
      <w:r w:rsidRPr="001D749C">
        <w:rPr>
          <w:rFonts w:cs="Arial"/>
        </w:rPr>
        <w:t>-       Iti GC FTTH  + composition = nb de tuyaux par diamètre)</w:t>
      </w:r>
    </w:p>
    <w:p w:rsidR="00285DDA" w:rsidRPr="001D749C" w:rsidRDefault="00285DDA" w:rsidP="00285DDA">
      <w:pPr>
        <w:rPr>
          <w:rFonts w:cs="Arial"/>
        </w:rPr>
      </w:pPr>
      <w:r w:rsidRPr="001D749C">
        <w:rPr>
          <w:rFonts w:cs="Arial"/>
        </w:rPr>
        <w:t>-       parcours du projet (onglet documentation)</w:t>
      </w:r>
    </w:p>
    <w:p w:rsidR="00285DDA" w:rsidRPr="001D749C" w:rsidRDefault="00285DDA" w:rsidP="00285DDA">
      <w:pPr>
        <w:rPr>
          <w:rFonts w:cs="Arial"/>
        </w:rPr>
      </w:pPr>
      <w:r w:rsidRPr="001D749C">
        <w:rPr>
          <w:rFonts w:cs="Arial"/>
        </w:rPr>
        <w:t>-       PF (ref métier) associé au projet ou dans l’onglet documentation</w:t>
      </w:r>
    </w:p>
    <w:p w:rsidR="00285DDA" w:rsidRPr="001D749C" w:rsidRDefault="00285DDA" w:rsidP="00285DDA">
      <w:pPr>
        <w:rPr>
          <w:rFonts w:cs="Arial"/>
        </w:rPr>
      </w:pPr>
      <w:r w:rsidRPr="001D749C">
        <w:rPr>
          <w:rFonts w:cs="Arial"/>
        </w:rPr>
        <w:t>-       Appui FTTH dans l’emprise du projet</w:t>
      </w:r>
    </w:p>
    <w:p w:rsidR="00285DDA" w:rsidRPr="001D749C" w:rsidRDefault="00285DDA" w:rsidP="00285DDA">
      <w:pPr>
        <w:rPr>
          <w:rFonts w:cs="Arial"/>
        </w:rPr>
      </w:pPr>
      <w:r w:rsidRPr="001D749C">
        <w:rPr>
          <w:rFonts w:cs="Arial"/>
        </w:rPr>
        <w:t>-       Appui ERDF dans l’emprise du projet</w:t>
      </w:r>
    </w:p>
    <w:p w:rsidR="00285DDA" w:rsidRPr="001D749C" w:rsidRDefault="00285DDA" w:rsidP="00285DDA">
      <w:pPr>
        <w:rPr>
          <w:rFonts w:cs="Arial"/>
        </w:rPr>
      </w:pPr>
    </w:p>
    <w:p w:rsidR="00285DDA" w:rsidRPr="001D749C" w:rsidRDefault="00285DDA" w:rsidP="00285DDA">
      <w:pPr>
        <w:rPr>
          <w:rFonts w:cs="Arial"/>
        </w:rPr>
      </w:pPr>
      <w:r w:rsidRPr="001D749C">
        <w:rPr>
          <w:rFonts w:cs="Arial"/>
        </w:rPr>
        <w:t>(D2 + IMB)</w:t>
      </w:r>
    </w:p>
    <w:p w:rsidR="00285DDA" w:rsidRPr="001D749C" w:rsidRDefault="00285DDA" w:rsidP="00285DDA">
      <w:pPr>
        <w:rPr>
          <w:rFonts w:cs="Arial"/>
        </w:rPr>
      </w:pPr>
      <w:r w:rsidRPr="001D749C">
        <w:rPr>
          <w:rFonts w:cs="Arial"/>
        </w:rPr>
        <w:t>-       contour du projet sélectionné</w:t>
      </w:r>
    </w:p>
    <w:p w:rsidR="00285DDA" w:rsidRPr="001D749C" w:rsidRDefault="00285DDA" w:rsidP="00285DDA">
      <w:pPr>
        <w:rPr>
          <w:rFonts w:cs="Arial"/>
        </w:rPr>
      </w:pPr>
      <w:r w:rsidRPr="001D749C">
        <w:rPr>
          <w:rFonts w:cs="Arial"/>
        </w:rPr>
        <w:t>-       cadastre</w:t>
      </w:r>
    </w:p>
    <w:p w:rsidR="00285DDA" w:rsidRPr="001D749C" w:rsidRDefault="00285DDA" w:rsidP="00285DDA">
      <w:pPr>
        <w:rPr>
          <w:rFonts w:cs="Arial"/>
        </w:rPr>
      </w:pPr>
      <w:r w:rsidRPr="001D749C">
        <w:rPr>
          <w:rFonts w:cs="Arial"/>
        </w:rPr>
        <w:t xml:space="preserve">-     chambres GC dans l'emprise du projet (code chambre / Code Planche +  type)      (type = Ref_Chambre si  différent "OHN" ou  Ref note si Ref chambre = "OHN")  </w:t>
      </w:r>
    </w:p>
    <w:p w:rsidR="00285DDA" w:rsidRPr="001D749C" w:rsidRDefault="00285DDA" w:rsidP="00285DDA">
      <w:pPr>
        <w:rPr>
          <w:rFonts w:cs="Arial"/>
        </w:rPr>
      </w:pPr>
      <w:r w:rsidRPr="001D749C">
        <w:rPr>
          <w:rFonts w:cs="Arial"/>
        </w:rPr>
        <w:t>-       sites support associé au projet</w:t>
      </w:r>
    </w:p>
    <w:p w:rsidR="00285DDA" w:rsidRPr="001D749C" w:rsidRDefault="00285DDA" w:rsidP="00285DDA">
      <w:pPr>
        <w:rPr>
          <w:rFonts w:cs="Arial"/>
        </w:rPr>
      </w:pPr>
      <w:r w:rsidRPr="001D749C">
        <w:rPr>
          <w:rFonts w:cs="Arial"/>
        </w:rPr>
        <w:t>-       iti (longueur + composition = nb de tuyaux par diamètre)</w:t>
      </w:r>
    </w:p>
    <w:p w:rsidR="00285DDA" w:rsidRPr="001D749C" w:rsidRDefault="00285DDA" w:rsidP="00285DDA">
      <w:pPr>
        <w:rPr>
          <w:rFonts w:cs="Arial"/>
        </w:rPr>
      </w:pPr>
      <w:r w:rsidRPr="001D749C">
        <w:rPr>
          <w:rFonts w:cs="Arial"/>
        </w:rPr>
        <w:t>-       Iti GC FTTH  + composition = nb de tuyaux par diamètre)</w:t>
      </w:r>
    </w:p>
    <w:p w:rsidR="00285DDA" w:rsidRPr="001D749C" w:rsidRDefault="00285DDA" w:rsidP="00285DDA">
      <w:pPr>
        <w:rPr>
          <w:rFonts w:cs="Arial"/>
        </w:rPr>
      </w:pPr>
      <w:r w:rsidRPr="001D749C">
        <w:rPr>
          <w:rFonts w:cs="Arial"/>
        </w:rPr>
        <w:t>-       parcours du projet (onglet documentation)</w:t>
      </w:r>
    </w:p>
    <w:p w:rsidR="00285DDA" w:rsidRPr="001D749C" w:rsidRDefault="00285DDA" w:rsidP="00285DDA">
      <w:pPr>
        <w:rPr>
          <w:rFonts w:cs="Arial"/>
        </w:rPr>
      </w:pPr>
      <w:r w:rsidRPr="001D749C">
        <w:rPr>
          <w:rFonts w:cs="Arial"/>
        </w:rPr>
        <w:t>-       PF (ref métier) associé au projet ou dans l’onglet documentation</w:t>
      </w:r>
    </w:p>
    <w:p w:rsidR="00285DDA" w:rsidRPr="001D749C" w:rsidRDefault="00285DDA" w:rsidP="00285DDA">
      <w:pPr>
        <w:rPr>
          <w:rFonts w:cs="Arial"/>
        </w:rPr>
      </w:pPr>
    </w:p>
    <w:p w:rsidR="00285DDA" w:rsidRPr="001D749C" w:rsidRDefault="00285DDA" w:rsidP="00285DDA">
      <w:pPr>
        <w:rPr>
          <w:rFonts w:cs="Arial"/>
        </w:rPr>
      </w:pPr>
      <w:r w:rsidRPr="001D749C">
        <w:rPr>
          <w:rFonts w:cs="Arial"/>
        </w:rPr>
        <w:t>-       IMB (code imb) dans l'emprise du projet</w:t>
      </w:r>
    </w:p>
    <w:p w:rsidR="00285DDA" w:rsidRPr="001D749C" w:rsidRDefault="00285DDA" w:rsidP="00285DDA">
      <w:pPr>
        <w:rPr>
          <w:rFonts w:cs="Arial"/>
        </w:rPr>
      </w:pPr>
      <w:r w:rsidRPr="001D749C">
        <w:rPr>
          <w:rFonts w:cs="Arial"/>
        </w:rPr>
        <w:t>-       Appui FTTH dans l’emprise du projet</w:t>
      </w:r>
    </w:p>
    <w:p w:rsidR="00285DDA" w:rsidRPr="001D749C" w:rsidRDefault="00285DDA" w:rsidP="00285DDA">
      <w:pPr>
        <w:rPr>
          <w:rFonts w:cs="Arial"/>
        </w:rPr>
      </w:pPr>
      <w:r w:rsidRPr="001D749C">
        <w:rPr>
          <w:rFonts w:cs="Arial"/>
        </w:rPr>
        <w:t>-       Appui ERDF dans l’emprise du projet</w:t>
      </w:r>
    </w:p>
    <w:p w:rsidR="003007F0" w:rsidRDefault="003007F0"/>
    <w:p w:rsidR="00B64461" w:rsidRDefault="00B64461" w:rsidP="00B64461">
      <w:pPr>
        <w:pStyle w:val="Titre3"/>
      </w:pPr>
      <w:bookmarkStart w:id="634" w:name="_Toc426723578"/>
      <w:bookmarkStart w:id="635" w:name="_Ref408218187"/>
      <w:r>
        <w:t>Téléchargement des impressions</w:t>
      </w:r>
      <w:bookmarkEnd w:id="634"/>
    </w:p>
    <w:p w:rsidR="004817D2" w:rsidRPr="00751087" w:rsidRDefault="004817D2" w:rsidP="004817D2">
      <w:r w:rsidRPr="00AC3055">
        <w:t xml:space="preserve">Le widget Téléchargement </w:t>
      </w:r>
      <w:r>
        <w:t>impressions</w:t>
      </w:r>
      <w:r w:rsidRPr="00AC3055">
        <w:t xml:space="preserve"> permet de télécharger les fichiers suivants : </w:t>
      </w:r>
    </w:p>
    <w:p w:rsidR="004817D2" w:rsidRPr="00751087" w:rsidRDefault="004817D2" w:rsidP="004817D2">
      <w:pPr>
        <w:pStyle w:val="Paragraphedeliste"/>
        <w:numPr>
          <w:ilvl w:val="0"/>
          <w:numId w:val="26"/>
        </w:numPr>
      </w:pPr>
      <w:r>
        <w:t>Impressions</w:t>
      </w:r>
    </w:p>
    <w:p w:rsidR="004817D2" w:rsidRDefault="004817D2" w:rsidP="004817D2"/>
    <w:p w:rsidR="004817D2" w:rsidRDefault="004817D2" w:rsidP="004817D2">
      <w:r>
        <w:t>La liste des fichiers téléchargeables est définie dans la classe DownloadToolViewForExport.as.</w:t>
      </w:r>
    </w:p>
    <w:p w:rsidR="004817D2" w:rsidRDefault="004817D2" w:rsidP="004817D2">
      <w:r>
        <w:t xml:space="preserve">Pour lister les fichiers d’un répertoire ou télécharger un fichier, l’IHM effectue un appel au servlet de téléchargement </w:t>
      </w:r>
      <w:r w:rsidRPr="004F1020">
        <w:rPr>
          <w:b/>
        </w:rPr>
        <w:t>com.francetelecom.restfmksrv.servlet.FileDownloadServlet</w:t>
      </w:r>
      <w:r>
        <w:t>.</w:t>
      </w:r>
    </w:p>
    <w:p w:rsidR="004817D2" w:rsidRDefault="004817D2" w:rsidP="004817D2">
      <w:r w:rsidRPr="00323ACC">
        <w:t xml:space="preserve">La servlet de téléchargement est décrite dans le paragraphe </w:t>
      </w:r>
      <w:hyperlink w:anchor="_Servlet_de_téléchargement" w:history="1">
        <w:r w:rsidR="00B23242" w:rsidRPr="00B23242">
          <w:rPr>
            <w:rStyle w:val="Lienhypertexte"/>
          </w:rPr>
          <w:t>Servlet de téléchargement</w:t>
        </w:r>
      </w:hyperlink>
      <w:r>
        <w:t>.</w:t>
      </w:r>
    </w:p>
    <w:p w:rsidR="003007F0" w:rsidRDefault="003007F0"/>
    <w:p w:rsidR="00751087" w:rsidRDefault="00751087">
      <w:pPr>
        <w:spacing w:before="0" w:after="0"/>
        <w:jc w:val="left"/>
        <w:rPr>
          <w:rFonts w:cs="Arial"/>
          <w:b/>
          <w:i/>
          <w:caps/>
          <w:color w:val="0000FF"/>
          <w:sz w:val="22"/>
        </w:rPr>
      </w:pPr>
      <w:r>
        <w:rPr>
          <w:rFonts w:cs="Arial"/>
        </w:rPr>
        <w:br w:type="page"/>
      </w:r>
    </w:p>
    <w:p w:rsidR="00DB613C" w:rsidRDefault="002013B0" w:rsidP="00DB613C">
      <w:pPr>
        <w:pStyle w:val="Titre2"/>
        <w:keepLines w:val="0"/>
        <w:tabs>
          <w:tab w:val="clear" w:pos="720"/>
        </w:tabs>
        <w:spacing w:before="60" w:line="240" w:lineRule="exact"/>
        <w:ind w:left="567" w:hanging="567"/>
        <w:jc w:val="both"/>
        <w:rPr>
          <w:rFonts w:cs="Arial"/>
        </w:rPr>
      </w:pPr>
      <w:bookmarkStart w:id="636" w:name="_Gestion_des_câbles"/>
      <w:bookmarkStart w:id="637" w:name="_Ref408581425"/>
      <w:bookmarkStart w:id="638" w:name="_Toc426723579"/>
      <w:bookmarkEnd w:id="636"/>
      <w:r>
        <w:rPr>
          <w:rFonts w:cs="Arial"/>
        </w:rPr>
        <w:lastRenderedPageBreak/>
        <w:t xml:space="preserve">Gestion des câbles et de la </w:t>
      </w:r>
      <w:r w:rsidR="00DB613C">
        <w:rPr>
          <w:rFonts w:cs="Arial"/>
        </w:rPr>
        <w:t xml:space="preserve">Corbeille </w:t>
      </w:r>
      <w:r>
        <w:rPr>
          <w:rFonts w:cs="Arial"/>
        </w:rPr>
        <w:t xml:space="preserve">des </w:t>
      </w:r>
      <w:r w:rsidR="00DB613C">
        <w:rPr>
          <w:rFonts w:cs="Arial"/>
        </w:rPr>
        <w:t>câbles IPON</w:t>
      </w:r>
      <w:bookmarkEnd w:id="635"/>
      <w:bookmarkEnd w:id="637"/>
      <w:bookmarkEnd w:id="638"/>
    </w:p>
    <w:p w:rsidR="0081012B" w:rsidRPr="00C91B1C" w:rsidRDefault="0081012B" w:rsidP="0081012B">
      <w:pPr>
        <w:ind w:left="567"/>
      </w:pPr>
      <w:r w:rsidRPr="00757236">
        <w:rPr>
          <w:highlight w:val="green"/>
        </w:rPr>
        <w:t xml:space="preserve">Les champs présents dans cet IHM sont décrits dans le document </w:t>
      </w:r>
      <w:r w:rsidRPr="00757236">
        <w:rPr>
          <w:rFonts w:cs="Arial"/>
          <w:highlight w:val="green"/>
        </w:rPr>
        <w:t>Config_VisibiliteChampsIHM</w:t>
      </w:r>
      <w:r w:rsidR="00757236" w:rsidRPr="00757236">
        <w:rPr>
          <w:rFonts w:cs="Arial"/>
          <w:highlight w:val="green"/>
        </w:rPr>
        <w:t xml:space="preserve"> (cf. </w:t>
      </w:r>
      <w:fldSimple w:instr=" REF _Ref423098947 \h  \* MERGEFORMAT ">
        <w:r w:rsidR="00675435" w:rsidRPr="00675435">
          <w:rPr>
            <w:rFonts w:cs="Arial"/>
            <w:b/>
            <w:highlight w:val="green"/>
          </w:rPr>
          <w:t>Description des champs par composants</w:t>
        </w:r>
      </w:fldSimple>
      <w:r w:rsidR="00757236" w:rsidRPr="00757236">
        <w:rPr>
          <w:rFonts w:cs="Arial"/>
          <w:highlight w:val="green"/>
        </w:rPr>
        <w:t>)</w:t>
      </w:r>
      <w:r w:rsidR="00757236">
        <w:rPr>
          <w:rFonts w:cs="Arial"/>
        </w:rPr>
        <w:t xml:space="preserve"> </w:t>
      </w:r>
    </w:p>
    <w:p w:rsidR="0081012B" w:rsidRPr="0081012B" w:rsidRDefault="0081012B" w:rsidP="0081012B"/>
    <w:p w:rsidR="00732702" w:rsidRDefault="002C1CDB">
      <w:pPr>
        <w:pStyle w:val="Titre3"/>
      </w:pPr>
      <w:bookmarkStart w:id="639" w:name="_Toc426723580"/>
      <w:r>
        <w:t>Onglet Autre</w:t>
      </w:r>
      <w:bookmarkEnd w:id="639"/>
    </w:p>
    <w:p w:rsidR="00732702" w:rsidRDefault="002C1CDB">
      <w:pPr>
        <w:pStyle w:val="Titre4"/>
      </w:pPr>
      <w:bookmarkStart w:id="640" w:name="_Toc426723581"/>
      <w:r>
        <w:t>Création</w:t>
      </w:r>
      <w:bookmarkEnd w:id="640"/>
    </w:p>
    <w:p w:rsidR="002C1CDB" w:rsidRDefault="00F77B5C" w:rsidP="002C1CDB">
      <w:pPr>
        <w:jc w:val="center"/>
      </w:pPr>
      <w:r>
        <w:rPr>
          <w:noProof/>
        </w:rPr>
        <w:drawing>
          <wp:inline distT="0" distB="0" distL="0" distR="0">
            <wp:extent cx="4000500" cy="1447800"/>
            <wp:effectExtent l="19050" t="0" r="0" b="0"/>
            <wp:docPr id="3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000500" cy="1447800"/>
                    </a:xfrm>
                    <a:prstGeom prst="rect">
                      <a:avLst/>
                    </a:prstGeom>
                    <a:noFill/>
                    <a:ln w="9525">
                      <a:noFill/>
                      <a:miter lim="800000"/>
                      <a:headEnd/>
                      <a:tailEnd/>
                    </a:ln>
                  </pic:spPr>
                </pic:pic>
              </a:graphicData>
            </a:graphic>
          </wp:inline>
        </w:drawing>
      </w:r>
    </w:p>
    <w:p w:rsidR="002C1CDB" w:rsidRDefault="002C1CDB" w:rsidP="002C1CDB"/>
    <w:p w:rsidR="002C1CDB" w:rsidRDefault="002C1CDB" w:rsidP="002C1CDB">
      <w:r>
        <w:t xml:space="preserve">En mode création : </w:t>
      </w:r>
    </w:p>
    <w:p w:rsidR="002C1CDB" w:rsidRDefault="002C1CDB" w:rsidP="002C1CDB">
      <w:pPr>
        <w:pStyle w:val="Paragraphedeliste"/>
        <w:numPr>
          <w:ilvl w:val="0"/>
          <w:numId w:val="26"/>
        </w:numPr>
      </w:pPr>
      <w:r>
        <w:t xml:space="preserve">le champ </w:t>
      </w:r>
      <w:r w:rsidRPr="00AB1755">
        <w:rPr>
          <w:i/>
        </w:rPr>
        <w:t>« Auteur »</w:t>
      </w:r>
      <w:r>
        <w:t xml:space="preserve"> est valorisé avec le code alliance de l’utilisateur actif de la session</w:t>
      </w:r>
    </w:p>
    <w:p w:rsidR="002C1CDB" w:rsidRPr="00F3668A" w:rsidRDefault="002C1CDB" w:rsidP="002C1CDB">
      <w:pPr>
        <w:pStyle w:val="Paragraphedeliste"/>
        <w:numPr>
          <w:ilvl w:val="0"/>
          <w:numId w:val="26"/>
        </w:numPr>
      </w:pPr>
      <w:r w:rsidRPr="00F3668A">
        <w:t xml:space="preserve">le champ </w:t>
      </w:r>
      <w:r w:rsidRPr="00F3668A">
        <w:rPr>
          <w:i/>
        </w:rPr>
        <w:t>« Date de création »</w:t>
      </w:r>
      <w:r w:rsidRPr="00F3668A">
        <w:t xml:space="preserve"> est vide</w:t>
      </w:r>
    </w:p>
    <w:p w:rsidR="002C1CDB" w:rsidRDefault="002C1CDB" w:rsidP="002C1CDB">
      <w:pPr>
        <w:pStyle w:val="Paragraphedeliste"/>
        <w:numPr>
          <w:ilvl w:val="0"/>
          <w:numId w:val="26"/>
        </w:numPr>
      </w:pPr>
      <w:r>
        <w:t xml:space="preserve">le champ </w:t>
      </w:r>
      <w:r w:rsidRPr="00AB1755">
        <w:rPr>
          <w:i/>
        </w:rPr>
        <w:t xml:space="preserve">« Date de </w:t>
      </w:r>
      <w:r>
        <w:rPr>
          <w:i/>
        </w:rPr>
        <w:t>modification</w:t>
      </w:r>
      <w:r w:rsidRPr="00AB1755">
        <w:rPr>
          <w:i/>
        </w:rPr>
        <w:t> »</w:t>
      </w:r>
      <w:r>
        <w:t xml:space="preserve"> est vide</w:t>
      </w:r>
    </w:p>
    <w:p w:rsidR="00732702" w:rsidRDefault="002C1CDB">
      <w:pPr>
        <w:pStyle w:val="Titre4"/>
      </w:pPr>
      <w:bookmarkStart w:id="641" w:name="_Toc426723582"/>
      <w:r>
        <w:t>Modification</w:t>
      </w:r>
      <w:bookmarkEnd w:id="641"/>
    </w:p>
    <w:p w:rsidR="002C1CDB" w:rsidRDefault="00F77B5C" w:rsidP="002C1CDB">
      <w:pPr>
        <w:jc w:val="center"/>
      </w:pPr>
      <w:r>
        <w:rPr>
          <w:noProof/>
        </w:rPr>
        <w:drawing>
          <wp:inline distT="0" distB="0" distL="0" distR="0">
            <wp:extent cx="3486150" cy="1181100"/>
            <wp:effectExtent l="19050" t="0" r="0" b="0"/>
            <wp:docPr id="3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86150" cy="1181100"/>
                    </a:xfrm>
                    <a:prstGeom prst="rect">
                      <a:avLst/>
                    </a:prstGeom>
                    <a:noFill/>
                    <a:ln w="9525">
                      <a:noFill/>
                      <a:miter lim="800000"/>
                      <a:headEnd/>
                      <a:tailEnd/>
                    </a:ln>
                  </pic:spPr>
                </pic:pic>
              </a:graphicData>
            </a:graphic>
          </wp:inline>
        </w:drawing>
      </w:r>
    </w:p>
    <w:p w:rsidR="002C1CDB" w:rsidRDefault="002C1CDB" w:rsidP="002C1CDB"/>
    <w:p w:rsidR="002C1CDB" w:rsidRDefault="002C1CDB" w:rsidP="002C1CDB">
      <w:r>
        <w:t xml:space="preserve">En mode modification : </w:t>
      </w:r>
    </w:p>
    <w:p w:rsidR="002C1CDB" w:rsidRDefault="002C1CDB" w:rsidP="002C1CDB">
      <w:pPr>
        <w:pStyle w:val="Paragraphedeliste"/>
        <w:numPr>
          <w:ilvl w:val="0"/>
          <w:numId w:val="26"/>
        </w:numPr>
      </w:pPr>
      <w:r>
        <w:t xml:space="preserve">le champ </w:t>
      </w:r>
      <w:r w:rsidRPr="00AB1755">
        <w:rPr>
          <w:i/>
        </w:rPr>
        <w:t>« Auteur »</w:t>
      </w:r>
      <w:r>
        <w:t xml:space="preserve"> est valorisé avec la valeur du champ </w:t>
      </w:r>
      <w:r w:rsidRPr="001E1D15">
        <w:rPr>
          <w:i/>
        </w:rPr>
        <w:t>auteur</w:t>
      </w:r>
      <w:r>
        <w:t xml:space="preserve"> stockée en base de données (dernier auteur / code alliance ayant agit sur l’objet)</w:t>
      </w:r>
    </w:p>
    <w:p w:rsidR="009749BA" w:rsidRPr="009749BA" w:rsidRDefault="009749BA" w:rsidP="009749BA">
      <w:pPr>
        <w:pStyle w:val="Paragraphedeliste"/>
        <w:numPr>
          <w:ilvl w:val="0"/>
          <w:numId w:val="26"/>
        </w:numPr>
      </w:pPr>
      <w:r w:rsidRPr="009749BA">
        <w:t xml:space="preserve">le champ </w:t>
      </w:r>
      <w:r w:rsidRPr="009749BA">
        <w:rPr>
          <w:i/>
        </w:rPr>
        <w:t>« Date de création »</w:t>
      </w:r>
      <w:r w:rsidRPr="009749BA">
        <w:t xml:space="preserve"> est valorisé avec la valeur du champ </w:t>
      </w:r>
      <w:r w:rsidRPr="009749BA">
        <w:rPr>
          <w:i/>
        </w:rPr>
        <w:t>date_creation</w:t>
      </w:r>
      <w:r w:rsidRPr="009749BA">
        <w:t xml:space="preserve"> stockée en base de données exprimée dans le fuseau horaire du poste utilisateur</w:t>
      </w:r>
    </w:p>
    <w:p w:rsidR="009749BA" w:rsidRPr="009749BA" w:rsidRDefault="009749BA" w:rsidP="009749BA">
      <w:pPr>
        <w:pStyle w:val="Paragraphedeliste"/>
        <w:numPr>
          <w:ilvl w:val="0"/>
          <w:numId w:val="26"/>
        </w:numPr>
      </w:pPr>
      <w:r w:rsidRPr="009749BA">
        <w:t xml:space="preserve">le champ </w:t>
      </w:r>
      <w:r w:rsidRPr="009749BA">
        <w:rPr>
          <w:i/>
        </w:rPr>
        <w:t>« Date de modification »</w:t>
      </w:r>
      <w:r w:rsidRPr="009749BA">
        <w:t xml:space="preserve"> est valorisé avec la valeur du champ </w:t>
      </w:r>
      <w:r w:rsidRPr="009749BA">
        <w:rPr>
          <w:i/>
        </w:rPr>
        <w:t>date_modif</w:t>
      </w:r>
      <w:r w:rsidRPr="009749BA">
        <w:t xml:space="preserve"> stockée en base de données exprimée dans le fuseau horaire du poste utilisateur</w:t>
      </w:r>
    </w:p>
    <w:p w:rsidR="001F2AEE" w:rsidRDefault="001F2AEE" w:rsidP="001F2AEE"/>
    <w:p w:rsidR="00053719" w:rsidRPr="001D749C" w:rsidRDefault="00053719" w:rsidP="00053719">
      <w:pPr>
        <w:pStyle w:val="Titre3"/>
        <w:rPr>
          <w:rFonts w:cs="Arial"/>
        </w:rPr>
      </w:pPr>
      <w:bookmarkStart w:id="642" w:name="_Toc426723583"/>
      <w:r>
        <w:rPr>
          <w:rFonts w:cs="Arial"/>
        </w:rPr>
        <w:t>Type</w:t>
      </w:r>
      <w:r w:rsidRPr="001D749C">
        <w:rPr>
          <w:rFonts w:cs="Arial"/>
        </w:rPr>
        <w:t xml:space="preserve"> de câble</w:t>
      </w:r>
      <w:bookmarkEnd w:id="642"/>
    </w:p>
    <w:p w:rsidR="00053719" w:rsidRPr="001D749C" w:rsidRDefault="00053719" w:rsidP="00053719">
      <w:pPr>
        <w:rPr>
          <w:rFonts w:cs="Arial"/>
        </w:rPr>
      </w:pPr>
      <w:r>
        <w:rPr>
          <w:rFonts w:cs="Arial"/>
        </w:rPr>
        <w:t>La</w:t>
      </w:r>
      <w:r w:rsidRPr="001D749C">
        <w:rPr>
          <w:rFonts w:cs="Arial"/>
        </w:rPr>
        <w:t xml:space="preserve"> valeur par défaut du champ « Type câble » des deux IHM</w:t>
      </w:r>
      <w:r>
        <w:rPr>
          <w:rFonts w:cs="Arial"/>
        </w:rPr>
        <w:t xml:space="preserve"> « Gestion des câbles FTTH » et « Câbles de la corbeille IPON »</w:t>
      </w:r>
      <w:r w:rsidRPr="001D749C">
        <w:rPr>
          <w:rFonts w:cs="Arial"/>
        </w:rPr>
        <w:t xml:space="preserve"> est « Non Renseigné ».</w:t>
      </w:r>
    </w:p>
    <w:p w:rsidR="00053719" w:rsidRPr="001D749C" w:rsidRDefault="00053719" w:rsidP="00053719">
      <w:pPr>
        <w:rPr>
          <w:rFonts w:cs="Arial"/>
        </w:rPr>
      </w:pPr>
    </w:p>
    <w:p w:rsidR="00053719" w:rsidRPr="001D749C" w:rsidRDefault="00053719" w:rsidP="00053719">
      <w:pPr>
        <w:rPr>
          <w:rFonts w:cs="Arial"/>
        </w:rPr>
        <w:sectPr w:rsidR="00053719" w:rsidRPr="001D749C" w:rsidSect="00E20F95">
          <w:headerReference w:type="default" r:id="rId129"/>
          <w:footerReference w:type="default" r:id="rId130"/>
          <w:pgSz w:w="11906" w:h="16838" w:code="9"/>
          <w:pgMar w:top="1134" w:right="1134" w:bottom="1134" w:left="1134" w:header="680" w:footer="509" w:gutter="0"/>
          <w:cols w:space="720"/>
        </w:sectPr>
      </w:pPr>
    </w:p>
    <w:p w:rsidR="00053719" w:rsidRPr="001D749C" w:rsidRDefault="00053719" w:rsidP="00053719">
      <w:pPr>
        <w:rPr>
          <w:rFonts w:cs="Arial"/>
        </w:rPr>
      </w:pPr>
      <w:r w:rsidRPr="001D749C">
        <w:rPr>
          <w:rFonts w:cs="Arial"/>
        </w:rPr>
        <w:lastRenderedPageBreak/>
        <w:t>Lors de l’enregistrement d’un câble dans ces deux IHM, si le type de câble est toujours positionné sur la valeur « Non Renseigné », un pop-up bloquant s’affiche indiquant le message suivant :</w:t>
      </w:r>
    </w:p>
    <w:p w:rsidR="00053719" w:rsidRPr="001D749C" w:rsidRDefault="00053719" w:rsidP="00053719">
      <w:pPr>
        <w:rPr>
          <w:rFonts w:cs="Arial"/>
        </w:rPr>
      </w:pPr>
    </w:p>
    <w:p w:rsidR="00053719" w:rsidRPr="001D749C" w:rsidRDefault="00053719" w:rsidP="00053719">
      <w:pPr>
        <w:rPr>
          <w:rFonts w:cs="Arial"/>
        </w:rPr>
      </w:pPr>
      <w:r w:rsidRPr="001D749C">
        <w:rPr>
          <w:rFonts w:cs="Arial"/>
        </w:rPr>
        <w:t xml:space="preserve">« Le type de câble n’est pas renseigné. </w:t>
      </w:r>
    </w:p>
    <w:p w:rsidR="00053719" w:rsidRPr="001D749C" w:rsidRDefault="00053719" w:rsidP="00053719">
      <w:pPr>
        <w:rPr>
          <w:rFonts w:cs="Arial"/>
        </w:rPr>
      </w:pPr>
      <w:r w:rsidRPr="001D749C">
        <w:rPr>
          <w:rFonts w:cs="Arial"/>
        </w:rPr>
        <w:t>Veuillez le compléter ».</w:t>
      </w:r>
    </w:p>
    <w:p w:rsidR="00053719" w:rsidRPr="001D749C" w:rsidRDefault="00053719" w:rsidP="00053719">
      <w:pPr>
        <w:rPr>
          <w:rFonts w:cs="Arial"/>
        </w:rPr>
      </w:pPr>
    </w:p>
    <w:p w:rsidR="00053719" w:rsidRPr="001D749C" w:rsidRDefault="00237576" w:rsidP="00053719">
      <w:pPr>
        <w:rPr>
          <w:rFonts w:cs="Arial"/>
        </w:rPr>
      </w:pPr>
      <w:r>
        <w:rPr>
          <w:rFonts w:cs="Arial"/>
          <w:noProof/>
        </w:rPr>
        <w:lastRenderedPageBreak/>
        <w:drawing>
          <wp:inline distT="0" distB="0" distL="0" distR="0">
            <wp:extent cx="3619918" cy="1440000"/>
            <wp:effectExtent l="19050" t="0" r="0" b="0"/>
            <wp:docPr id="7202" name="Imag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619918" cy="1440000"/>
                    </a:xfrm>
                    <a:prstGeom prst="rect">
                      <a:avLst/>
                    </a:prstGeom>
                  </pic:spPr>
                </pic:pic>
              </a:graphicData>
            </a:graphic>
          </wp:inline>
        </w:drawing>
      </w:r>
    </w:p>
    <w:p w:rsidR="00053719" w:rsidRPr="001D749C" w:rsidRDefault="00053719" w:rsidP="00053719">
      <w:pPr>
        <w:rPr>
          <w:rFonts w:cs="Arial"/>
        </w:rPr>
        <w:sectPr w:rsidR="00053719" w:rsidRPr="001D749C" w:rsidSect="00E20F95">
          <w:type w:val="continuous"/>
          <w:pgSz w:w="11906" w:h="16838" w:code="9"/>
          <w:pgMar w:top="1134" w:right="1134" w:bottom="1134" w:left="1134" w:header="680" w:footer="509" w:gutter="0"/>
          <w:cols w:num="2" w:space="340" w:equalWidth="0">
            <w:col w:w="4536" w:space="340"/>
            <w:col w:w="4762"/>
          </w:cols>
        </w:sectPr>
      </w:pPr>
    </w:p>
    <w:p w:rsidR="003007F0" w:rsidRDefault="003007F0"/>
    <w:p w:rsidR="00053719" w:rsidRPr="001D749C" w:rsidRDefault="00053719" w:rsidP="00053719">
      <w:pPr>
        <w:pStyle w:val="Titre3"/>
        <w:rPr>
          <w:rFonts w:cs="Arial"/>
        </w:rPr>
      </w:pPr>
      <w:bookmarkStart w:id="645" w:name="_Toc426723584"/>
      <w:r w:rsidRPr="001D749C">
        <w:rPr>
          <w:rFonts w:cs="Arial"/>
        </w:rPr>
        <w:lastRenderedPageBreak/>
        <w:t>Modification d’un câble associé à un projet</w:t>
      </w:r>
      <w:bookmarkEnd w:id="645"/>
    </w:p>
    <w:p w:rsidR="00053719" w:rsidRPr="001D749C" w:rsidRDefault="00053719" w:rsidP="00053719">
      <w:pPr>
        <w:rPr>
          <w:rFonts w:cs="Arial"/>
        </w:rPr>
      </w:pPr>
      <w:r w:rsidRPr="001D749C">
        <w:rPr>
          <w:rFonts w:cs="Arial"/>
        </w:rPr>
        <w:t xml:space="preserve">Lors de la modification du tracé d’un câble associé à un projet, la table ftth_projet_objets_attr est mise à jour afin d’intégrer la nouvelle </w:t>
      </w:r>
      <w:r w:rsidRPr="001D749C" w:rsidDel="00C80BE4">
        <w:rPr>
          <w:rFonts w:cs="Arial"/>
        </w:rPr>
        <w:t xml:space="preserve"> </w:t>
      </w:r>
      <w:r w:rsidRPr="001D749C">
        <w:rPr>
          <w:rFonts w:cs="Arial"/>
        </w:rPr>
        <w:t>liste de parcours avec le champ onglet_documentation renseigné à true.</w:t>
      </w:r>
    </w:p>
    <w:p w:rsidR="00053719" w:rsidRPr="001D749C" w:rsidRDefault="00053719" w:rsidP="00053719">
      <w:pPr>
        <w:rPr>
          <w:rFonts w:cs="Arial"/>
        </w:rPr>
        <w:sectPr w:rsidR="00053719" w:rsidRPr="001D749C" w:rsidSect="00E20F95">
          <w:type w:val="continuous"/>
          <w:pgSz w:w="11906" w:h="16838" w:code="9"/>
          <w:pgMar w:top="1134" w:right="1134" w:bottom="1134" w:left="1134" w:header="680" w:footer="509" w:gutter="0"/>
          <w:cols w:num="2" w:space="567" w:equalWidth="0">
            <w:col w:w="9406" w:space="-1"/>
            <w:col w:w="-1"/>
          </w:cols>
        </w:sectPr>
      </w:pPr>
    </w:p>
    <w:p w:rsidR="0058656B" w:rsidRPr="001D749C" w:rsidRDefault="0058656B" w:rsidP="0058656B">
      <w:pPr>
        <w:pStyle w:val="Titre3"/>
        <w:rPr>
          <w:rFonts w:cs="Arial"/>
        </w:rPr>
      </w:pPr>
      <w:bookmarkStart w:id="646" w:name="_Toc426723585"/>
      <w:r>
        <w:rPr>
          <w:rFonts w:cs="Arial"/>
        </w:rPr>
        <w:lastRenderedPageBreak/>
        <w:t>Opérateur</w:t>
      </w:r>
      <w:bookmarkEnd w:id="646"/>
    </w:p>
    <w:p w:rsidR="0058656B" w:rsidRDefault="0058656B" w:rsidP="00FA5C38">
      <w:r w:rsidRPr="0058656B">
        <w:rPr>
          <w:b/>
          <w:highlight w:val="green"/>
        </w:rPr>
        <w:t>La gestion du champ opérateur est décrite dans le chapitre</w:t>
      </w:r>
      <w:r w:rsidRPr="0058656B">
        <w:rPr>
          <w:highlight w:val="green"/>
        </w:rPr>
        <w:t xml:space="preserve"> « </w:t>
      </w:r>
      <w:fldSimple w:instr=" REF _Ref424052007 \h  \* MERGEFORMAT ">
        <w:r w:rsidR="00675435" w:rsidRPr="00675435">
          <w:rPr>
            <w:highlight w:val="green"/>
          </w:rPr>
          <w:t>Prise en compte des RIP</w:t>
        </w:r>
      </w:fldSimple>
      <w:r w:rsidRPr="0058656B">
        <w:rPr>
          <w:highlight w:val="green"/>
        </w:rPr>
        <w:t xml:space="preserve"> : </w:t>
      </w:r>
      <w:fldSimple w:instr=" REF _Ref424052009 \h  \* MERGEFORMAT ">
        <w:r w:rsidR="00675435" w:rsidRPr="00675435">
          <w:rPr>
            <w:highlight w:val="green"/>
          </w:rPr>
          <w:t>Champs Opérateur et Déployeur</w:t>
        </w:r>
      </w:fldSimple>
      <w:r w:rsidRPr="0058656B">
        <w:rPr>
          <w:highlight w:val="green"/>
        </w:rPr>
        <w:t> »</w:t>
      </w:r>
    </w:p>
    <w:p w:rsidR="00C350E0" w:rsidRDefault="00C350E0" w:rsidP="00C350E0">
      <w:pPr>
        <w:pStyle w:val="Titre3"/>
      </w:pPr>
      <w:bookmarkStart w:id="647" w:name="_Toc426723586"/>
      <w:r>
        <w:t>Parcours associés au câble</w:t>
      </w:r>
      <w:bookmarkEnd w:id="647"/>
    </w:p>
    <w:p w:rsidR="00C350E0" w:rsidRDefault="00C350E0" w:rsidP="00C350E0">
      <w:r>
        <w:t>Lors de l’enregistrement d’un câble en création ou modification, les parcours associés à ce câble ou qui sont désassociés du câble par la modification en cours, sont modifiés afin de mettre à jour le champ type_cable selon les règles suivantes :</w:t>
      </w:r>
    </w:p>
    <w:p w:rsidR="00C350E0" w:rsidRDefault="00C350E0" w:rsidP="00C350E0">
      <w:pPr>
        <w:pStyle w:val="Paragraphedeliste"/>
        <w:numPr>
          <w:ilvl w:val="0"/>
          <w:numId w:val="128"/>
        </w:numPr>
      </w:pPr>
      <w:r>
        <w:t>Si le parcours est associé à au moins un câble de type T (Transport), le parcours est typé T,</w:t>
      </w:r>
    </w:p>
    <w:p w:rsidR="00C350E0" w:rsidRDefault="00C350E0" w:rsidP="00C350E0">
      <w:pPr>
        <w:pStyle w:val="Paragraphedeliste"/>
        <w:numPr>
          <w:ilvl w:val="0"/>
          <w:numId w:val="128"/>
        </w:numPr>
      </w:pPr>
      <w:r>
        <w:t>Sinon si le parcours est associé à au moins un câble de type 1 (Distribution1), le parcours est typé 1,</w:t>
      </w:r>
    </w:p>
    <w:p w:rsidR="00C350E0" w:rsidRDefault="00C350E0" w:rsidP="00C350E0">
      <w:pPr>
        <w:pStyle w:val="Paragraphedeliste"/>
        <w:numPr>
          <w:ilvl w:val="0"/>
          <w:numId w:val="128"/>
        </w:numPr>
      </w:pPr>
      <w:r>
        <w:t>Sinon si le parcours est associé à au moins un câble de type 2 (Distribution2), le parcours est typé 2,</w:t>
      </w:r>
    </w:p>
    <w:p w:rsidR="00C350E0" w:rsidRDefault="00C350E0" w:rsidP="00C350E0">
      <w:pPr>
        <w:pStyle w:val="Paragraphedeliste"/>
        <w:numPr>
          <w:ilvl w:val="0"/>
          <w:numId w:val="128"/>
        </w:numPr>
      </w:pPr>
      <w:r>
        <w:t>Sinon si le parcours est associé à au moins un câble de type 3 (DTER), le parcours est typé 3,</w:t>
      </w:r>
    </w:p>
    <w:p w:rsidR="00C350E0" w:rsidRDefault="00C350E0" w:rsidP="00C350E0">
      <w:pPr>
        <w:pStyle w:val="Paragraphedeliste"/>
        <w:numPr>
          <w:ilvl w:val="0"/>
          <w:numId w:val="128"/>
        </w:numPr>
      </w:pPr>
      <w:r>
        <w:t>Sinon il n’est pas typé.</w:t>
      </w:r>
    </w:p>
    <w:p w:rsidR="00C350E0" w:rsidRDefault="00C350E0" w:rsidP="00C350E0">
      <w:r>
        <w:t>Un script, utilisé pour l’installation de la version G01R04C00 (version d’ajout de la valeur DTER), effectue un rattrapage des données pour typer les parcours déjà associés qui doivent être typés à DTER.</w:t>
      </w:r>
    </w:p>
    <w:p w:rsidR="003007F0" w:rsidRDefault="003007F0"/>
    <w:p w:rsidR="003007F0" w:rsidRDefault="002013B0">
      <w:pPr>
        <w:pStyle w:val="Titre3"/>
      </w:pPr>
      <w:bookmarkStart w:id="648" w:name="_Toc426723587"/>
      <w:r w:rsidRPr="001D749C">
        <w:t>Gestion des alvéoles</w:t>
      </w:r>
      <w:bookmarkEnd w:id="648"/>
    </w:p>
    <w:p w:rsidR="003007F0" w:rsidRDefault="002013B0">
      <w:pPr>
        <w:pStyle w:val="Titre4"/>
      </w:pPr>
      <w:bookmarkStart w:id="649" w:name="_Toc426723588"/>
      <w:r w:rsidRPr="001D749C">
        <w:t>Modélisation des données</w:t>
      </w:r>
      <w:bookmarkEnd w:id="649"/>
    </w:p>
    <w:p w:rsidR="002013B0" w:rsidRPr="001D749C" w:rsidRDefault="002013B0" w:rsidP="002013B0">
      <w:pPr>
        <w:rPr>
          <w:rFonts w:cs="Arial"/>
        </w:rPr>
      </w:pPr>
      <w:r w:rsidRPr="001D749C">
        <w:rPr>
          <w:rFonts w:cs="Arial"/>
        </w:rPr>
        <w:t>Le champ masque de la table ftth_chambre_alveole_cable est sur 9 caractères :</w:t>
      </w:r>
    </w:p>
    <w:p w:rsidR="002013B0" w:rsidRPr="001D749C" w:rsidRDefault="002013B0" w:rsidP="002013B0">
      <w:pPr>
        <w:rPr>
          <w:rFonts w:cs="Arial"/>
        </w:rPr>
      </w:pPr>
      <w:r w:rsidRPr="001D749C">
        <w:rPr>
          <w:rFonts w:cs="Arial"/>
        </w:rPr>
        <w:t>TABLE ftth_chambre_alveole_cable</w:t>
      </w:r>
    </w:p>
    <w:p w:rsidR="002013B0" w:rsidRPr="001D749C" w:rsidRDefault="002013B0" w:rsidP="002013B0">
      <w:pPr>
        <w:pStyle w:val="Paragraphedeliste"/>
        <w:numPr>
          <w:ilvl w:val="0"/>
          <w:numId w:val="24"/>
        </w:numPr>
        <w:rPr>
          <w:rFonts w:cs="Arial"/>
        </w:rPr>
      </w:pPr>
      <w:r w:rsidRPr="001D749C">
        <w:rPr>
          <w:rFonts w:cs="Arial"/>
        </w:rPr>
        <w:t>masque character varying(9)</w:t>
      </w:r>
    </w:p>
    <w:p w:rsidR="002013B0" w:rsidRPr="001D749C" w:rsidRDefault="002013B0" w:rsidP="002013B0">
      <w:pPr>
        <w:rPr>
          <w:rFonts w:cs="Arial"/>
        </w:rPr>
      </w:pPr>
    </w:p>
    <w:p w:rsidR="003007F0" w:rsidRDefault="002013B0">
      <w:pPr>
        <w:pStyle w:val="Titre4"/>
      </w:pPr>
      <w:bookmarkStart w:id="650" w:name="_Toc426723589"/>
      <w:r w:rsidRPr="001D749C">
        <w:t>Widget des câbles</w:t>
      </w:r>
      <w:bookmarkEnd w:id="650"/>
    </w:p>
    <w:p w:rsidR="002013B0" w:rsidRPr="001D749C" w:rsidRDefault="002013B0" w:rsidP="002013B0">
      <w:pPr>
        <w:rPr>
          <w:rFonts w:cs="Arial"/>
        </w:rPr>
      </w:pPr>
      <w:r w:rsidRPr="001D749C">
        <w:rPr>
          <w:rFonts w:cs="Arial"/>
        </w:rPr>
        <w:t>Lors d'une création et d'une modification de câble, dans l'onglet Alvéoles, la taille des champs Masque des Entrée et Sortie est adaptée pour permettre la visualisation complète de la valeur du champ sur 9 caractères.</w:t>
      </w:r>
    </w:p>
    <w:p w:rsidR="002013B0" w:rsidRPr="001D749C" w:rsidRDefault="002013B0" w:rsidP="002013B0">
      <w:pPr>
        <w:rPr>
          <w:rFonts w:cs="Arial"/>
        </w:rPr>
      </w:pPr>
    </w:p>
    <w:p w:rsidR="003007F0" w:rsidRDefault="002013B0">
      <w:pPr>
        <w:pStyle w:val="Titre4"/>
      </w:pPr>
      <w:bookmarkStart w:id="651" w:name="_Toc426723590"/>
      <w:r w:rsidRPr="001D749C">
        <w:t>Conserver les informations d’alvéoles lors d’import des câbles IPON dans la corbeille</w:t>
      </w:r>
      <w:bookmarkEnd w:id="651"/>
    </w:p>
    <w:p w:rsidR="002013B0" w:rsidRPr="001D749C" w:rsidRDefault="002013B0" w:rsidP="002013B0">
      <w:pPr>
        <w:rPr>
          <w:rFonts w:cs="Arial"/>
        </w:rPr>
      </w:pPr>
      <w:r w:rsidRPr="001D749C">
        <w:rPr>
          <w:rFonts w:cs="Arial"/>
        </w:rPr>
        <w:t xml:space="preserve">Si on importe un câble IPON via la corbeille et que ce câble a déjà été créé dans Geofibre sans association à IPON, avec les mêmes extrémités, les alvéoles renseignées dans Géofibre sont conservées. </w:t>
      </w:r>
    </w:p>
    <w:p w:rsidR="002013B0" w:rsidRPr="001D749C" w:rsidRDefault="002013B0" w:rsidP="002013B0">
      <w:pPr>
        <w:rPr>
          <w:rFonts w:cs="Arial"/>
        </w:rPr>
      </w:pPr>
      <w:r w:rsidRPr="001D749C">
        <w:rPr>
          <w:rFonts w:cs="Arial"/>
        </w:rPr>
        <w:t xml:space="preserve">Si le câble transmis par IPON est rallongé ou raccourci par rapport à celui créé dans Géofibre, les alvéoles encore présentes sur le trajet du câble sont également conservées. </w:t>
      </w:r>
    </w:p>
    <w:p w:rsidR="002013B0" w:rsidRPr="001D749C" w:rsidRDefault="002013B0" w:rsidP="002013B0">
      <w:pPr>
        <w:rPr>
          <w:rFonts w:cs="Arial"/>
        </w:rPr>
      </w:pPr>
      <w:r w:rsidRPr="001D749C">
        <w:rPr>
          <w:rFonts w:cs="Arial"/>
        </w:rPr>
        <w:t>Dans le widget de Corbeille, on n’affiche pas l’onglet Alvéoles contrairement au widget des Câbles.</w:t>
      </w:r>
    </w:p>
    <w:p w:rsidR="002013B0" w:rsidRPr="001D749C" w:rsidRDefault="002013B0" w:rsidP="002013B0">
      <w:pPr>
        <w:rPr>
          <w:rFonts w:cs="Arial"/>
        </w:rPr>
      </w:pPr>
    </w:p>
    <w:p w:rsidR="003007F0" w:rsidRDefault="003007F0"/>
    <w:p w:rsidR="009E4EDA" w:rsidRDefault="009E4EDA" w:rsidP="009E4EDA">
      <w:pPr>
        <w:pStyle w:val="Titre3"/>
      </w:pPr>
      <w:bookmarkStart w:id="652" w:name="_Toc426723591"/>
      <w:r>
        <w:t>Spécificités de l’IHM de gestion de la corbeille IPON</w:t>
      </w:r>
      <w:bookmarkEnd w:id="652"/>
    </w:p>
    <w:p w:rsidR="0081012B" w:rsidRDefault="0081012B" w:rsidP="0081012B">
      <w:pPr>
        <w:pStyle w:val="Titre4"/>
      </w:pPr>
      <w:bookmarkStart w:id="653" w:name="_Toc426723592"/>
      <w:r>
        <w:t>Onglet Général</w:t>
      </w:r>
      <w:bookmarkEnd w:id="653"/>
    </w:p>
    <w:p w:rsidR="0081012B" w:rsidRDefault="0081012B" w:rsidP="0081012B">
      <w:pPr>
        <w:pStyle w:val="Titre5"/>
      </w:pPr>
      <w:r>
        <w:t>Champ Opérateur</w:t>
      </w:r>
    </w:p>
    <w:p w:rsidR="0081012B" w:rsidRDefault="0081012B" w:rsidP="0081012B">
      <w:r w:rsidRPr="0081012B">
        <w:rPr>
          <w:highlight w:val="green"/>
        </w:rPr>
        <w:t xml:space="preserve">Le champ opérateur est valorisé avec la valeur du champ </w:t>
      </w:r>
      <w:fldSimple w:instr=" REF _Ref423090771 \h  \* MERGEFORMAT ">
        <w:r w:rsidR="00675435" w:rsidRPr="00675435">
          <w:rPr>
            <w:b/>
            <w:i/>
            <w:highlight w:val="green"/>
          </w:rPr>
          <w:t xml:space="preserve">Description </w:t>
        </w:r>
        <w:r w:rsidR="00675435" w:rsidRPr="00675435">
          <w:rPr>
            <w:rFonts w:cs="Arial"/>
            <w:b/>
            <w:i/>
            <w:highlight w:val="green"/>
          </w:rPr>
          <w:t>de la table geofibre</w:t>
        </w:r>
        <w:r w:rsidR="00675435" w:rsidRPr="007747B8">
          <w:t>.</w:t>
        </w:r>
        <w:r w:rsidR="00675435" w:rsidRPr="007747B8">
          <w:rPr>
            <w:rFonts w:cs="Arial"/>
          </w:rPr>
          <w:t>ftth_cable_corbeille_attr</w:t>
        </w:r>
      </w:fldSimple>
      <w:r w:rsidRPr="0081012B">
        <w:rPr>
          <w:highlight w:val="green"/>
        </w:rPr>
        <w:t>.operateur.</w:t>
      </w:r>
    </w:p>
    <w:p w:rsidR="0081012B" w:rsidRDefault="0081012B" w:rsidP="0081012B">
      <w:r>
        <w:t>Ce champ n’est pas modifiable via la corbeille IPON.</w:t>
      </w:r>
    </w:p>
    <w:p w:rsidR="0081012B" w:rsidRPr="0081012B" w:rsidRDefault="0081012B" w:rsidP="0081012B"/>
    <w:p w:rsidR="003007F0" w:rsidRDefault="009E4EDA">
      <w:pPr>
        <w:pStyle w:val="Titre4"/>
      </w:pPr>
      <w:bookmarkStart w:id="654" w:name="_Toc426723593"/>
      <w:r w:rsidRPr="001D749C">
        <w:t>Suppression de câbles dans la corbeille</w:t>
      </w:r>
      <w:bookmarkEnd w:id="654"/>
    </w:p>
    <w:p w:rsidR="009E4EDA" w:rsidRPr="001D749C" w:rsidRDefault="009E4EDA" w:rsidP="009E4EDA">
      <w:pPr>
        <w:rPr>
          <w:rFonts w:cs="Arial"/>
        </w:rPr>
      </w:pPr>
      <w:r w:rsidRPr="001D749C">
        <w:rPr>
          <w:rFonts w:cs="Arial"/>
        </w:rPr>
        <w:t xml:space="preserve">Avant la G1R3, il n’est pas possible depuis l’application Géofibre de supprimer un câble de la corbeille IPON. </w:t>
      </w:r>
    </w:p>
    <w:p w:rsidR="009E4EDA" w:rsidRPr="001D749C" w:rsidRDefault="009E4EDA" w:rsidP="009E4EDA">
      <w:pPr>
        <w:rPr>
          <w:rFonts w:cs="Arial"/>
        </w:rPr>
      </w:pPr>
      <w:r w:rsidRPr="001D749C">
        <w:rPr>
          <w:rFonts w:cs="Arial"/>
        </w:rPr>
        <w:t>Seul le traitement effectif du câble permet de le retirer.</w:t>
      </w:r>
    </w:p>
    <w:p w:rsidR="009E4EDA" w:rsidRPr="001D749C" w:rsidRDefault="009E4EDA" w:rsidP="009E4EDA">
      <w:pPr>
        <w:rPr>
          <w:rFonts w:cs="Arial"/>
        </w:rPr>
      </w:pPr>
    </w:p>
    <w:p w:rsidR="009E4EDA" w:rsidRPr="001D749C" w:rsidRDefault="009E4EDA" w:rsidP="009E4EDA">
      <w:pPr>
        <w:rPr>
          <w:rFonts w:cs="Arial"/>
        </w:rPr>
      </w:pPr>
      <w:r w:rsidRPr="001D749C">
        <w:rPr>
          <w:rFonts w:cs="Arial"/>
        </w:rPr>
        <w:t>A partir de la G1R3, 2 possibilités sont ajoutées pour supprimer un câble de la corbeille, toutes deux via l’IHM de gestion des « câble de la corbeille IPON ».</w:t>
      </w:r>
    </w:p>
    <w:p w:rsidR="009E4EDA" w:rsidRPr="001D749C" w:rsidRDefault="009E4EDA" w:rsidP="009E4EDA">
      <w:pPr>
        <w:rPr>
          <w:rFonts w:cs="Arial"/>
        </w:rPr>
      </w:pPr>
    </w:p>
    <w:p w:rsidR="003007F0" w:rsidRDefault="009E4EDA">
      <w:pPr>
        <w:pStyle w:val="Titre5"/>
      </w:pPr>
      <w:r w:rsidRPr="001D749C">
        <w:t xml:space="preserve">A partir de la liste de sélection des câbles </w:t>
      </w:r>
    </w:p>
    <w:p w:rsidR="009E4EDA" w:rsidRPr="001D749C" w:rsidRDefault="009E4EDA" w:rsidP="009E4EDA">
      <w:pPr>
        <w:rPr>
          <w:rFonts w:cs="Arial"/>
        </w:rPr>
      </w:pPr>
      <w:r w:rsidRPr="001D749C">
        <w:rPr>
          <w:rFonts w:cs="Arial"/>
        </w:rPr>
        <w:t xml:space="preserve">Après avoir choisi une commune dans le champ Commune/INSEE, la liste des câbles disponibles pour cette commune s’affiche (comportement identique à la G1R2). </w:t>
      </w:r>
    </w:p>
    <w:p w:rsidR="009E4EDA" w:rsidRPr="001D749C" w:rsidRDefault="009E4EDA" w:rsidP="009E4EDA">
      <w:pPr>
        <w:rPr>
          <w:rFonts w:cs="Arial"/>
        </w:rPr>
      </w:pPr>
      <w:r w:rsidRPr="001D749C">
        <w:rPr>
          <w:rFonts w:cs="Arial"/>
        </w:rPr>
        <w:t xml:space="preserve">En G1R3, une croix de suppression est rajoutée à chaque câble. </w:t>
      </w:r>
    </w:p>
    <w:p w:rsidR="009E4EDA" w:rsidRPr="001D749C" w:rsidRDefault="009E4EDA" w:rsidP="009E4EDA">
      <w:pPr>
        <w:rPr>
          <w:rFonts w:cs="Arial"/>
        </w:rPr>
      </w:pPr>
    </w:p>
    <w:p w:rsidR="009E4EDA" w:rsidRPr="001D749C" w:rsidRDefault="009E4EDA" w:rsidP="009E4EDA">
      <w:pPr>
        <w:jc w:val="left"/>
        <w:rPr>
          <w:rFonts w:cs="Arial"/>
        </w:rPr>
        <w:sectPr w:rsidR="009E4EDA" w:rsidRPr="001D749C" w:rsidSect="00E20F95">
          <w:pgSz w:w="11906" w:h="16838" w:code="9"/>
          <w:pgMar w:top="1134" w:right="1134" w:bottom="1134" w:left="1134" w:header="680" w:footer="509" w:gutter="0"/>
          <w:cols w:space="720"/>
        </w:sectPr>
      </w:pPr>
    </w:p>
    <w:p w:rsidR="009E4EDA" w:rsidRPr="001D749C" w:rsidRDefault="00237576" w:rsidP="009E4EDA">
      <w:pPr>
        <w:jc w:val="left"/>
        <w:rPr>
          <w:rFonts w:cs="Arial"/>
        </w:rPr>
      </w:pPr>
      <w:r>
        <w:rPr>
          <w:rFonts w:cs="Arial"/>
          <w:noProof/>
        </w:rPr>
        <w:lastRenderedPageBreak/>
        <w:drawing>
          <wp:inline distT="0" distB="0" distL="0" distR="0">
            <wp:extent cx="3255716" cy="1836000"/>
            <wp:effectExtent l="19050" t="0" r="1834" b="0"/>
            <wp:docPr id="94" name="Imag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3255716" cy="1836000"/>
                    </a:xfrm>
                    <a:prstGeom prst="rect">
                      <a:avLst/>
                    </a:prstGeom>
                  </pic:spPr>
                </pic:pic>
              </a:graphicData>
            </a:graphic>
          </wp:inline>
        </w:drawing>
      </w:r>
      <w:r w:rsidR="009E4EDA" w:rsidRPr="001D749C">
        <w:rPr>
          <w:rFonts w:cs="Arial"/>
        </w:rPr>
        <w:t xml:space="preserve"> </w:t>
      </w:r>
    </w:p>
    <w:p w:rsidR="009E4EDA" w:rsidRPr="001D749C" w:rsidRDefault="009E4EDA" w:rsidP="009E4EDA">
      <w:pPr>
        <w:rPr>
          <w:rFonts w:cs="Arial"/>
        </w:rPr>
      </w:pPr>
      <w:r w:rsidRPr="001D749C">
        <w:rPr>
          <w:rFonts w:cs="Arial"/>
        </w:rPr>
        <w:lastRenderedPageBreak/>
        <w:t>L’action engendrée par le clic sur la croix de suppression est décrite dans le chapitre « </w:t>
      </w:r>
      <w:fldSimple w:instr=" REF _Ref408583297 \h  \* MERGEFORMAT ">
        <w:r w:rsidR="00675435" w:rsidRPr="00675435">
          <w:rPr>
            <w:b/>
          </w:rPr>
          <w:t>Action de suppression du câble dans la corbeille IPON</w:t>
        </w:r>
      </w:fldSimple>
      <w:r w:rsidRPr="001D749C">
        <w:rPr>
          <w:rFonts w:cs="Arial"/>
        </w:rPr>
        <w:t xml:space="preserve">». </w:t>
      </w:r>
    </w:p>
    <w:p w:rsidR="009E4EDA" w:rsidRPr="001D749C" w:rsidRDefault="009E4EDA" w:rsidP="009E4EDA">
      <w:pPr>
        <w:rPr>
          <w:rFonts w:cs="Arial"/>
        </w:rPr>
      </w:pPr>
    </w:p>
    <w:p w:rsidR="009E4EDA" w:rsidRPr="001D749C" w:rsidRDefault="009E4EDA" w:rsidP="009E4EDA">
      <w:pPr>
        <w:rPr>
          <w:rFonts w:cs="Arial"/>
        </w:rPr>
      </w:pPr>
      <w:r w:rsidRPr="001D749C">
        <w:rPr>
          <w:rFonts w:cs="Arial"/>
        </w:rPr>
        <w:t xml:space="preserve">Cette fonctionnalité est visible et disponible pour les profils suivants : </w:t>
      </w:r>
    </w:p>
    <w:p w:rsidR="009E4EDA" w:rsidRPr="001D749C" w:rsidRDefault="009E4EDA" w:rsidP="009E4EDA">
      <w:pPr>
        <w:pStyle w:val="Paragraphedeliste"/>
        <w:numPr>
          <w:ilvl w:val="0"/>
          <w:numId w:val="82"/>
        </w:numPr>
        <w:rPr>
          <w:rFonts w:cs="Arial"/>
        </w:rPr>
      </w:pPr>
      <w:r w:rsidRPr="001D749C">
        <w:rPr>
          <w:rFonts w:cs="Arial"/>
        </w:rPr>
        <w:t xml:space="preserve">les administrateurs nationaux </w:t>
      </w:r>
    </w:p>
    <w:p w:rsidR="009E4EDA" w:rsidRPr="001D749C" w:rsidRDefault="009E4EDA" w:rsidP="009E4EDA">
      <w:pPr>
        <w:pStyle w:val="Paragraphedeliste"/>
        <w:numPr>
          <w:ilvl w:val="0"/>
          <w:numId w:val="82"/>
        </w:numPr>
        <w:rPr>
          <w:rFonts w:cs="Arial"/>
        </w:rPr>
      </w:pPr>
      <w:r w:rsidRPr="001D749C">
        <w:rPr>
          <w:rFonts w:cs="Arial"/>
        </w:rPr>
        <w:t>les administrateurs locaux</w:t>
      </w:r>
    </w:p>
    <w:p w:rsidR="009E4EDA" w:rsidRPr="001D749C" w:rsidRDefault="009E4EDA" w:rsidP="009E4EDA">
      <w:pPr>
        <w:rPr>
          <w:rFonts w:cs="Arial"/>
        </w:rPr>
      </w:pPr>
    </w:p>
    <w:p w:rsidR="009E4EDA" w:rsidRPr="001D749C" w:rsidRDefault="009E4EDA" w:rsidP="009E4EDA">
      <w:pPr>
        <w:rPr>
          <w:rFonts w:cs="Arial"/>
        </w:rPr>
      </w:pPr>
      <w:r w:rsidRPr="001D749C">
        <w:rPr>
          <w:rFonts w:cs="Arial"/>
        </w:rPr>
        <w:t>Cette fonctionnalité n’est ni visible, ni disponible pour les autres profils.</w:t>
      </w:r>
    </w:p>
    <w:p w:rsidR="009E4EDA" w:rsidRPr="001D749C" w:rsidRDefault="009E4EDA" w:rsidP="009E4EDA">
      <w:pPr>
        <w:rPr>
          <w:rFonts w:cs="Arial"/>
        </w:rPr>
        <w:sectPr w:rsidR="009E4EDA" w:rsidRPr="001D749C" w:rsidSect="00E20F95">
          <w:type w:val="continuous"/>
          <w:pgSz w:w="11906" w:h="16838" w:code="9"/>
          <w:pgMar w:top="1134" w:right="1134" w:bottom="1134" w:left="1134" w:header="680" w:footer="509" w:gutter="0"/>
          <w:cols w:num="2" w:space="720"/>
        </w:sectPr>
      </w:pPr>
    </w:p>
    <w:p w:rsidR="009E4EDA" w:rsidRPr="001D749C" w:rsidRDefault="009E4EDA" w:rsidP="009E4EDA">
      <w:pPr>
        <w:rPr>
          <w:rFonts w:cs="Arial"/>
        </w:rPr>
      </w:pPr>
      <w:r w:rsidRPr="001D749C">
        <w:rPr>
          <w:rFonts w:cs="Arial"/>
        </w:rPr>
        <w:lastRenderedPageBreak/>
        <w:t xml:space="preserve"> </w:t>
      </w:r>
    </w:p>
    <w:p w:rsidR="009E4EDA" w:rsidRPr="001D749C" w:rsidRDefault="009E4EDA" w:rsidP="009E4EDA">
      <w:pPr>
        <w:rPr>
          <w:rFonts w:cs="Arial"/>
        </w:rPr>
      </w:pPr>
      <w:r w:rsidRPr="001D749C">
        <w:rPr>
          <w:rFonts w:cs="Arial"/>
        </w:rPr>
        <w:t>Un tooltip apparaît au survol de la croix de suppression, avec le message suivant : « Supprimer ce câble de la corbeille ».</w:t>
      </w:r>
    </w:p>
    <w:p w:rsidR="009E4EDA" w:rsidRPr="001D749C" w:rsidRDefault="009E4EDA" w:rsidP="009E4EDA">
      <w:pPr>
        <w:rPr>
          <w:rFonts w:cs="Arial"/>
        </w:rPr>
      </w:pPr>
    </w:p>
    <w:p w:rsidR="003007F0" w:rsidRDefault="009E4EDA">
      <w:pPr>
        <w:pStyle w:val="Titre5"/>
      </w:pPr>
      <w:r w:rsidRPr="001D749C">
        <w:t>Dans l’IHM de gestion du câble IPON</w:t>
      </w:r>
    </w:p>
    <w:p w:rsidR="009E4EDA" w:rsidRPr="001D749C" w:rsidRDefault="009E4EDA" w:rsidP="009E4EDA">
      <w:pPr>
        <w:rPr>
          <w:rFonts w:cs="Arial"/>
        </w:rPr>
      </w:pPr>
      <w:r w:rsidRPr="001D749C">
        <w:rPr>
          <w:rFonts w:cs="Arial"/>
        </w:rPr>
        <w:t xml:space="preserve">Avant la G1R3, la sélection d’un câble dans la liste « Référence Câble » entraîne l’ouverture d’une sous-partie de l’IHM, soit : </w:t>
      </w:r>
    </w:p>
    <w:p w:rsidR="009E4EDA" w:rsidRPr="001D749C" w:rsidRDefault="009E4EDA" w:rsidP="009E4EDA">
      <w:pPr>
        <w:pStyle w:val="Explorateurdedocuments"/>
        <w:numPr>
          <w:ilvl w:val="0"/>
          <w:numId w:val="26"/>
        </w:numPr>
        <w:rPr>
          <w:rFonts w:ascii="Arial" w:hAnsi="Arial" w:cs="Arial"/>
          <w:sz w:val="20"/>
          <w:szCs w:val="20"/>
        </w:rPr>
      </w:pPr>
      <w:r w:rsidRPr="001D749C">
        <w:rPr>
          <w:rFonts w:ascii="Arial" w:hAnsi="Arial" w:cs="Arial"/>
          <w:sz w:val="20"/>
          <w:szCs w:val="20"/>
        </w:rPr>
        <w:t>de gestion des câbles IPON contenant les informations de gestion des câbles IPON</w:t>
      </w:r>
    </w:p>
    <w:p w:rsidR="009E4EDA" w:rsidRPr="001D749C" w:rsidRDefault="009E4EDA" w:rsidP="009E4EDA">
      <w:pPr>
        <w:pStyle w:val="Explorateurdedocuments"/>
        <w:numPr>
          <w:ilvl w:val="0"/>
          <w:numId w:val="26"/>
        </w:numPr>
        <w:rPr>
          <w:rFonts w:ascii="Arial" w:hAnsi="Arial" w:cs="Arial"/>
          <w:sz w:val="20"/>
          <w:szCs w:val="20"/>
        </w:rPr>
      </w:pPr>
      <w:r w:rsidRPr="001D749C">
        <w:rPr>
          <w:rFonts w:ascii="Arial" w:hAnsi="Arial" w:cs="Arial"/>
          <w:sz w:val="20"/>
          <w:szCs w:val="20"/>
        </w:rPr>
        <w:t>d’alerte contenant des informations à prendre en compte par l’utilisateur pour la gestion du câble</w:t>
      </w:r>
    </w:p>
    <w:p w:rsidR="009E4EDA" w:rsidRPr="001D749C" w:rsidRDefault="009E4EDA" w:rsidP="009E4EDA">
      <w:pPr>
        <w:pStyle w:val="Explorateurdedocuments"/>
        <w:numPr>
          <w:ilvl w:val="0"/>
          <w:numId w:val="26"/>
        </w:numPr>
        <w:rPr>
          <w:rFonts w:ascii="Arial" w:hAnsi="Arial" w:cs="Arial"/>
          <w:sz w:val="20"/>
          <w:szCs w:val="20"/>
        </w:rPr>
      </w:pPr>
      <w:r w:rsidRPr="001D749C">
        <w:rPr>
          <w:rFonts w:ascii="Arial" w:hAnsi="Arial" w:cs="Arial"/>
          <w:sz w:val="20"/>
          <w:szCs w:val="20"/>
        </w:rPr>
        <w:t>d’erreur, indiquant à l’utilisateur pourquoi il ne peut pas traiter ce câble</w:t>
      </w:r>
    </w:p>
    <w:p w:rsidR="009E4EDA" w:rsidRPr="001D749C" w:rsidRDefault="009E4EDA" w:rsidP="009E4EDA">
      <w:pPr>
        <w:rPr>
          <w:rFonts w:cs="Arial"/>
        </w:rPr>
      </w:pPr>
    </w:p>
    <w:p w:rsidR="009E4EDA" w:rsidRPr="001D749C" w:rsidRDefault="009E4EDA" w:rsidP="009E4EDA">
      <w:pPr>
        <w:rPr>
          <w:rFonts w:cs="Arial"/>
        </w:rPr>
        <w:sectPr w:rsidR="009E4EDA" w:rsidRPr="001D749C" w:rsidSect="00E20F95">
          <w:type w:val="continuous"/>
          <w:pgSz w:w="11906" w:h="16838" w:code="9"/>
          <w:pgMar w:top="1134" w:right="1134" w:bottom="1134" w:left="1134" w:header="680" w:footer="509" w:gutter="0"/>
          <w:cols w:space="720"/>
        </w:sectPr>
      </w:pPr>
      <w:r w:rsidRPr="001D749C">
        <w:rPr>
          <w:rFonts w:cs="Arial"/>
        </w:rPr>
        <w:t>En G1R3, le comportement reste identique et un bouton de suppression est rajouté dans les 3 IHM listées ci-dessus.</w:t>
      </w:r>
    </w:p>
    <w:p w:rsidR="009E4EDA" w:rsidRPr="001D749C" w:rsidRDefault="00237576" w:rsidP="009E4EDA">
      <w:pPr>
        <w:jc w:val="center"/>
        <w:rPr>
          <w:rFonts w:cs="Arial"/>
        </w:rPr>
      </w:pPr>
      <w:r>
        <w:rPr>
          <w:rFonts w:cs="Arial"/>
          <w:noProof/>
        </w:rPr>
        <w:lastRenderedPageBreak/>
        <w:drawing>
          <wp:inline distT="0" distB="0" distL="0" distR="0">
            <wp:extent cx="2960388" cy="3960000"/>
            <wp:effectExtent l="19050" t="0" r="0" b="0"/>
            <wp:docPr id="95" name="Imag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960388" cy="3960000"/>
                    </a:xfrm>
                    <a:prstGeom prst="rect">
                      <a:avLst/>
                    </a:prstGeom>
                  </pic:spPr>
                </pic:pic>
              </a:graphicData>
            </a:graphic>
          </wp:inline>
        </w:drawing>
      </w:r>
    </w:p>
    <w:p w:rsidR="009E4EDA" w:rsidRPr="001D749C" w:rsidRDefault="00237576" w:rsidP="009E4EDA">
      <w:pPr>
        <w:jc w:val="center"/>
        <w:rPr>
          <w:rFonts w:cs="Arial"/>
        </w:rPr>
        <w:sectPr w:rsidR="009E4EDA" w:rsidRPr="001D749C" w:rsidSect="00E20F95">
          <w:type w:val="continuous"/>
          <w:pgSz w:w="11906" w:h="16838" w:code="9"/>
          <w:pgMar w:top="1134" w:right="1134" w:bottom="1134" w:left="1134" w:header="680" w:footer="509" w:gutter="0"/>
          <w:cols w:num="2" w:sep="1" w:space="720"/>
        </w:sectPr>
      </w:pPr>
      <w:r>
        <w:rPr>
          <w:rFonts w:cs="Arial"/>
          <w:noProof/>
        </w:rPr>
        <w:lastRenderedPageBreak/>
        <w:drawing>
          <wp:inline distT="0" distB="0" distL="0" distR="0">
            <wp:extent cx="2898778" cy="3959525"/>
            <wp:effectExtent l="19050" t="0" r="0" b="0"/>
            <wp:docPr id="7200"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902092" cy="3964052"/>
                    </a:xfrm>
                    <a:prstGeom prst="rect">
                      <a:avLst/>
                    </a:prstGeom>
                  </pic:spPr>
                </pic:pic>
              </a:graphicData>
            </a:graphic>
          </wp:inline>
        </w:drawing>
      </w:r>
    </w:p>
    <w:p w:rsidR="009E4EDA" w:rsidRPr="001D749C" w:rsidRDefault="009E4EDA" w:rsidP="009E4EDA">
      <w:pPr>
        <w:jc w:val="center"/>
        <w:rPr>
          <w:rFonts w:cs="Arial"/>
          <w:i/>
        </w:rPr>
      </w:pPr>
      <w:r w:rsidRPr="001D749C">
        <w:rPr>
          <w:rFonts w:cs="Arial"/>
          <w:i/>
        </w:rPr>
        <w:lastRenderedPageBreak/>
        <w:t xml:space="preserve">Exemple pour un câble IPON </w:t>
      </w:r>
      <w:r w:rsidRPr="001D749C">
        <w:rPr>
          <w:rFonts w:cs="Arial"/>
          <w:b/>
          <w:i/>
        </w:rPr>
        <w:t>en création</w:t>
      </w:r>
    </w:p>
    <w:p w:rsidR="009E4EDA" w:rsidRPr="001D749C" w:rsidRDefault="009E4EDA" w:rsidP="009E4EDA">
      <w:pPr>
        <w:jc w:val="center"/>
        <w:rPr>
          <w:rFonts w:cs="Arial"/>
        </w:rPr>
        <w:sectPr w:rsidR="009E4EDA" w:rsidRPr="001D749C" w:rsidSect="00E20F95">
          <w:type w:val="continuous"/>
          <w:pgSz w:w="11906" w:h="16838" w:code="9"/>
          <w:pgMar w:top="1134" w:right="1134" w:bottom="1134" w:left="1134" w:header="680" w:footer="509" w:gutter="0"/>
          <w:cols w:num="2" w:space="720"/>
        </w:sectPr>
      </w:pPr>
      <w:r w:rsidRPr="001D749C">
        <w:rPr>
          <w:rFonts w:cs="Arial"/>
          <w:i/>
        </w:rPr>
        <w:t xml:space="preserve">Exemple pour un câble IPON </w:t>
      </w:r>
      <w:r w:rsidRPr="001D749C">
        <w:rPr>
          <w:rFonts w:cs="Arial"/>
          <w:b/>
          <w:i/>
        </w:rPr>
        <w:t xml:space="preserve">en erreur     </w:t>
      </w:r>
      <w:r w:rsidRPr="001D749C">
        <w:rPr>
          <w:rFonts w:cs="Arial"/>
          <w:i/>
        </w:rPr>
        <w:t xml:space="preserve"> (même emplacement pour un câble </w:t>
      </w:r>
      <w:r w:rsidRPr="001D749C">
        <w:rPr>
          <w:rFonts w:cs="Arial"/>
          <w:b/>
          <w:i/>
        </w:rPr>
        <w:t>en alerte</w:t>
      </w:r>
      <w:r w:rsidRPr="001D749C">
        <w:rPr>
          <w:rFonts w:cs="Arial"/>
          <w:i/>
        </w:rPr>
        <w:t>)</w:t>
      </w:r>
    </w:p>
    <w:p w:rsidR="009E4EDA" w:rsidRPr="001D749C" w:rsidRDefault="009E4EDA" w:rsidP="009E4EDA">
      <w:pPr>
        <w:rPr>
          <w:rFonts w:cs="Arial"/>
        </w:rPr>
      </w:pPr>
    </w:p>
    <w:p w:rsidR="009E4EDA" w:rsidRPr="001D749C" w:rsidRDefault="009E4EDA" w:rsidP="009E4EDA">
      <w:pPr>
        <w:rPr>
          <w:rFonts w:cs="Arial"/>
        </w:rPr>
      </w:pPr>
      <w:r w:rsidRPr="001D749C">
        <w:rPr>
          <w:rFonts w:cs="Arial"/>
        </w:rPr>
        <w:t>Un tooltip apparaît au survol du bouton « Supprimer », avec le message suivant : « Supprimer ce câble de la corbeille ».</w:t>
      </w:r>
    </w:p>
    <w:p w:rsidR="009E4EDA" w:rsidRPr="001D749C" w:rsidRDefault="009E4EDA" w:rsidP="009E4EDA">
      <w:pPr>
        <w:rPr>
          <w:rFonts w:cs="Arial"/>
        </w:rPr>
      </w:pPr>
      <w:r w:rsidRPr="001D749C">
        <w:rPr>
          <w:rFonts w:cs="Arial"/>
        </w:rPr>
        <w:tab/>
      </w:r>
      <w:r w:rsidRPr="001D749C">
        <w:rPr>
          <w:rFonts w:cs="Arial"/>
        </w:rPr>
        <w:tab/>
      </w:r>
      <w:r w:rsidRPr="001D749C">
        <w:rPr>
          <w:rFonts w:cs="Arial"/>
        </w:rPr>
        <w:tab/>
      </w:r>
    </w:p>
    <w:p w:rsidR="009E4EDA" w:rsidRPr="001D749C" w:rsidRDefault="009E4EDA" w:rsidP="009E4EDA">
      <w:pPr>
        <w:rPr>
          <w:rFonts w:cs="Arial"/>
        </w:rPr>
      </w:pPr>
      <w:r w:rsidRPr="001D749C">
        <w:rPr>
          <w:rFonts w:cs="Arial"/>
        </w:rPr>
        <w:t xml:space="preserve">L’action engendrée par le clic sur le bouton de suppression est décrite dans le chapitre </w:t>
      </w:r>
      <w:r w:rsidR="00EB5235" w:rsidRPr="001D749C">
        <w:rPr>
          <w:rFonts w:cs="Arial"/>
        </w:rPr>
        <w:t>« </w:t>
      </w:r>
      <w:fldSimple w:instr=" REF _Ref408583297 \h  \* MERGEFORMAT ">
        <w:r w:rsidR="00675435" w:rsidRPr="00675435">
          <w:rPr>
            <w:b/>
          </w:rPr>
          <w:t>Action de suppression du câble dans la corbeille IPON</w:t>
        </w:r>
      </w:fldSimple>
      <w:r w:rsidR="00EB5235" w:rsidRPr="001D749C">
        <w:rPr>
          <w:rFonts w:cs="Arial"/>
        </w:rPr>
        <w:t>».</w:t>
      </w:r>
      <w:r w:rsidRPr="001D749C">
        <w:rPr>
          <w:rFonts w:cs="Arial"/>
        </w:rPr>
        <w:t xml:space="preserve">.. </w:t>
      </w:r>
    </w:p>
    <w:p w:rsidR="009E4EDA" w:rsidRPr="001D749C" w:rsidRDefault="009E4EDA" w:rsidP="009E4EDA">
      <w:pPr>
        <w:rPr>
          <w:rFonts w:cs="Arial"/>
        </w:rPr>
      </w:pPr>
    </w:p>
    <w:p w:rsidR="009E4EDA" w:rsidRPr="001D749C" w:rsidRDefault="009E4EDA" w:rsidP="009E4EDA">
      <w:pPr>
        <w:rPr>
          <w:rFonts w:cs="Arial"/>
        </w:rPr>
      </w:pPr>
      <w:r w:rsidRPr="001D749C">
        <w:rPr>
          <w:rFonts w:cs="Arial"/>
        </w:rPr>
        <w:t xml:space="preserve">Cette fonctionnalité est visible et disponible pour les profils suivants : </w:t>
      </w:r>
    </w:p>
    <w:p w:rsidR="009E4EDA" w:rsidRPr="001D749C" w:rsidRDefault="009E4EDA" w:rsidP="009E4EDA">
      <w:pPr>
        <w:pStyle w:val="Paragraphedeliste"/>
        <w:numPr>
          <w:ilvl w:val="0"/>
          <w:numId w:val="26"/>
        </w:numPr>
        <w:rPr>
          <w:rFonts w:cs="Arial"/>
        </w:rPr>
      </w:pPr>
      <w:r w:rsidRPr="001D749C">
        <w:rPr>
          <w:rFonts w:cs="Arial"/>
        </w:rPr>
        <w:t xml:space="preserve">les administrateurs nationaux </w:t>
      </w:r>
    </w:p>
    <w:p w:rsidR="009E4EDA" w:rsidRPr="001D749C" w:rsidRDefault="009E4EDA" w:rsidP="009E4EDA">
      <w:pPr>
        <w:pStyle w:val="Paragraphedeliste"/>
        <w:numPr>
          <w:ilvl w:val="0"/>
          <w:numId w:val="26"/>
        </w:numPr>
        <w:rPr>
          <w:rFonts w:cs="Arial"/>
        </w:rPr>
      </w:pPr>
      <w:r w:rsidRPr="001D749C">
        <w:rPr>
          <w:rFonts w:cs="Arial"/>
        </w:rPr>
        <w:t>les administrateurs locaux</w:t>
      </w:r>
    </w:p>
    <w:p w:rsidR="009E4EDA" w:rsidRPr="001D749C" w:rsidRDefault="009E4EDA" w:rsidP="009E4EDA">
      <w:pPr>
        <w:pStyle w:val="Paragraphedeliste"/>
        <w:numPr>
          <w:ilvl w:val="0"/>
          <w:numId w:val="26"/>
        </w:numPr>
        <w:rPr>
          <w:rFonts w:cs="Arial"/>
        </w:rPr>
      </w:pPr>
      <w:r w:rsidRPr="001D749C">
        <w:rPr>
          <w:rFonts w:cs="Arial"/>
        </w:rPr>
        <w:t>les chargés d’affaires</w:t>
      </w:r>
    </w:p>
    <w:p w:rsidR="009E4EDA" w:rsidRPr="001D749C" w:rsidRDefault="009E4EDA" w:rsidP="009E4EDA">
      <w:pPr>
        <w:pStyle w:val="Paragraphedeliste"/>
        <w:numPr>
          <w:ilvl w:val="0"/>
          <w:numId w:val="26"/>
        </w:numPr>
        <w:rPr>
          <w:rFonts w:cs="Arial"/>
        </w:rPr>
      </w:pPr>
      <w:r w:rsidRPr="001D749C">
        <w:rPr>
          <w:rFonts w:cs="Arial"/>
        </w:rPr>
        <w:t>les sous-traitants</w:t>
      </w:r>
    </w:p>
    <w:p w:rsidR="009E4EDA" w:rsidRPr="001D749C" w:rsidRDefault="009E4EDA" w:rsidP="009E4EDA">
      <w:pPr>
        <w:rPr>
          <w:rFonts w:cs="Arial"/>
        </w:rPr>
      </w:pPr>
      <w:r w:rsidRPr="001D749C">
        <w:rPr>
          <w:rFonts w:cs="Arial"/>
        </w:rPr>
        <w:t>Cette fonctionnalité n’est ni visible, ni disponible pour les autres profils.</w:t>
      </w:r>
    </w:p>
    <w:p w:rsidR="009E4EDA" w:rsidRPr="001D749C" w:rsidRDefault="009E4EDA" w:rsidP="009E4EDA">
      <w:pPr>
        <w:rPr>
          <w:rFonts w:cs="Arial"/>
        </w:rPr>
      </w:pPr>
    </w:p>
    <w:p w:rsidR="003007F0" w:rsidRDefault="009E4EDA">
      <w:pPr>
        <w:pStyle w:val="Titre5"/>
      </w:pPr>
      <w:bookmarkStart w:id="655" w:name="_Ref408583297"/>
      <w:r w:rsidRPr="001D749C">
        <w:t>Action de suppression du câble dans la corbeille IPON</w:t>
      </w:r>
      <w:bookmarkEnd w:id="655"/>
    </w:p>
    <w:p w:rsidR="009E4EDA" w:rsidRPr="001D749C" w:rsidRDefault="009E4EDA" w:rsidP="009E4EDA">
      <w:pPr>
        <w:rPr>
          <w:rFonts w:cs="Arial"/>
        </w:rPr>
      </w:pPr>
      <w:r w:rsidRPr="001D749C">
        <w:rPr>
          <w:rFonts w:cs="Arial"/>
        </w:rPr>
        <w:t>Une fois que l’utilisateur a demandé la suppression du câble, un message de confirmation doit lui être affiché.</w:t>
      </w:r>
    </w:p>
    <w:p w:rsidR="009E4EDA" w:rsidRPr="001D749C" w:rsidRDefault="00237576" w:rsidP="009E4EDA">
      <w:pPr>
        <w:jc w:val="center"/>
        <w:rPr>
          <w:rFonts w:cs="Arial"/>
          <w:highlight w:val="yellow"/>
        </w:rPr>
      </w:pPr>
      <w:r>
        <w:rPr>
          <w:rFonts w:cs="Arial"/>
          <w:noProof/>
        </w:rPr>
        <w:drawing>
          <wp:inline distT="0" distB="0" distL="0" distR="0">
            <wp:extent cx="3565862" cy="1620000"/>
            <wp:effectExtent l="19050" t="0" r="0" b="0"/>
            <wp:docPr id="7201"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3565862" cy="1620000"/>
                    </a:xfrm>
                    <a:prstGeom prst="rect">
                      <a:avLst/>
                    </a:prstGeom>
                  </pic:spPr>
                </pic:pic>
              </a:graphicData>
            </a:graphic>
          </wp:inline>
        </w:drawing>
      </w:r>
    </w:p>
    <w:p w:rsidR="009E4EDA" w:rsidRPr="001D749C" w:rsidRDefault="009E4EDA" w:rsidP="009E4EDA">
      <w:pPr>
        <w:jc w:val="left"/>
        <w:rPr>
          <w:rFonts w:cs="Arial"/>
        </w:rPr>
      </w:pPr>
      <w:r w:rsidRPr="001D749C">
        <w:rPr>
          <w:rFonts w:cs="Arial"/>
        </w:rPr>
        <w:t>Si le message est validé, le câble est supprimé de la table geofibre.ftth_cable_corbeille_attr et l’action tracée dans la table geofibre.ftth_cr_corbeille_attr avec les informations suivantes (idem compte-rendu G1R2) :</w:t>
      </w:r>
    </w:p>
    <w:p w:rsidR="009E4EDA" w:rsidRPr="001D749C" w:rsidRDefault="009E4EDA" w:rsidP="009E4EDA">
      <w:pPr>
        <w:jc w:val="left"/>
        <w:rPr>
          <w:rFonts w:cs="Arial"/>
          <w:sz w:val="22"/>
          <w:szCs w:val="16"/>
        </w:rPr>
      </w:pPr>
    </w:p>
    <w:tbl>
      <w:tblPr>
        <w:tblW w:w="0" w:type="auto"/>
        <w:jc w:val="center"/>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12"/>
        <w:gridCol w:w="5477"/>
      </w:tblGrid>
      <w:tr w:rsidR="009E4EDA" w:rsidRPr="001D749C" w:rsidTr="00053719">
        <w:trPr>
          <w:jc w:val="center"/>
        </w:trPr>
        <w:tc>
          <w:tcPr>
            <w:tcW w:w="3212" w:type="dxa"/>
          </w:tcPr>
          <w:p w:rsidR="009E4EDA" w:rsidRPr="001D749C" w:rsidRDefault="009E4EDA" w:rsidP="00053719">
            <w:pPr>
              <w:autoSpaceDE w:val="0"/>
              <w:autoSpaceDN w:val="0"/>
              <w:adjustRightInd w:val="0"/>
              <w:spacing w:before="0" w:after="0"/>
              <w:jc w:val="left"/>
              <w:rPr>
                <w:rFonts w:eastAsia="Calibri" w:cs="Arial"/>
                <w:sz w:val="22"/>
                <w:szCs w:val="24"/>
              </w:rPr>
            </w:pPr>
          </w:p>
        </w:tc>
        <w:tc>
          <w:tcPr>
            <w:tcW w:w="5477" w:type="dxa"/>
          </w:tcPr>
          <w:p w:rsidR="009E4EDA" w:rsidRPr="001D749C" w:rsidRDefault="009E4EDA" w:rsidP="00053719">
            <w:pPr>
              <w:tabs>
                <w:tab w:val="left" w:pos="660"/>
                <w:tab w:val="right" w:leader="dot" w:pos="9639"/>
              </w:tabs>
              <w:ind w:left="221"/>
              <w:jc w:val="left"/>
              <w:rPr>
                <w:rFonts w:cs="Arial"/>
                <w:i/>
                <w:sz w:val="22"/>
              </w:rPr>
            </w:pPr>
            <w:r w:rsidRPr="001D749C">
              <w:rPr>
                <w:rFonts w:cs="Arial"/>
                <w:sz w:val="22"/>
              </w:rPr>
              <w:t xml:space="preserve">Champ de la table </w:t>
            </w:r>
            <w:r w:rsidRPr="001D749C">
              <w:rPr>
                <w:rFonts w:cs="Arial"/>
                <w:i/>
                <w:sz w:val="22"/>
              </w:rPr>
              <w:t>geofibre.ftth_cr_corbeille_attr</w:t>
            </w:r>
          </w:p>
        </w:tc>
      </w:tr>
      <w:tr w:rsidR="009E4EDA" w:rsidRPr="001D749C" w:rsidTr="00053719">
        <w:trPr>
          <w:jc w:val="center"/>
        </w:trPr>
        <w:tc>
          <w:tcPr>
            <w:tcW w:w="3212" w:type="dxa"/>
          </w:tcPr>
          <w:p w:rsidR="009E4EDA" w:rsidRPr="001D749C" w:rsidRDefault="009E4EDA" w:rsidP="00053719">
            <w:pPr>
              <w:autoSpaceDE w:val="0"/>
              <w:autoSpaceDN w:val="0"/>
              <w:adjustRightInd w:val="0"/>
              <w:spacing w:before="0" w:after="0"/>
              <w:jc w:val="left"/>
              <w:rPr>
                <w:rFonts w:eastAsia="Calibri" w:cs="Arial"/>
                <w:sz w:val="22"/>
                <w:szCs w:val="24"/>
              </w:rPr>
            </w:pPr>
            <w:r w:rsidRPr="001D749C">
              <w:rPr>
                <w:rFonts w:eastAsia="Calibri" w:cs="Arial"/>
                <w:sz w:val="22"/>
                <w:szCs w:val="24"/>
              </w:rPr>
              <w:t>Date d’opération</w:t>
            </w:r>
          </w:p>
        </w:tc>
        <w:tc>
          <w:tcPr>
            <w:tcW w:w="5477" w:type="dxa"/>
          </w:tcPr>
          <w:p w:rsidR="009E4EDA" w:rsidRPr="001D749C" w:rsidRDefault="009E4EDA" w:rsidP="00053719">
            <w:pPr>
              <w:jc w:val="left"/>
              <w:rPr>
                <w:rFonts w:cs="Arial"/>
                <w:sz w:val="22"/>
              </w:rPr>
            </w:pPr>
            <w:r w:rsidRPr="001D749C">
              <w:rPr>
                <w:rFonts w:cs="Arial"/>
                <w:sz w:val="22"/>
              </w:rPr>
              <w:t>date_operation</w:t>
            </w:r>
          </w:p>
        </w:tc>
      </w:tr>
      <w:tr w:rsidR="009E4EDA" w:rsidRPr="001D749C" w:rsidTr="00053719">
        <w:trPr>
          <w:jc w:val="center"/>
        </w:trPr>
        <w:tc>
          <w:tcPr>
            <w:tcW w:w="3212" w:type="dxa"/>
          </w:tcPr>
          <w:p w:rsidR="009E4EDA" w:rsidRPr="001D749C" w:rsidRDefault="009E4EDA" w:rsidP="00053719">
            <w:pPr>
              <w:jc w:val="left"/>
              <w:rPr>
                <w:rFonts w:cs="Arial"/>
                <w:sz w:val="22"/>
              </w:rPr>
            </w:pPr>
            <w:r w:rsidRPr="001D749C">
              <w:rPr>
                <w:rFonts w:eastAsia="Calibri" w:cs="Arial"/>
                <w:sz w:val="22"/>
                <w:szCs w:val="24"/>
              </w:rPr>
              <w:t>Référence du Câble</w:t>
            </w:r>
          </w:p>
        </w:tc>
        <w:tc>
          <w:tcPr>
            <w:tcW w:w="5477" w:type="dxa"/>
          </w:tcPr>
          <w:p w:rsidR="009E4EDA" w:rsidRPr="001D749C" w:rsidRDefault="009E4EDA" w:rsidP="00053719">
            <w:pPr>
              <w:jc w:val="left"/>
              <w:rPr>
                <w:rFonts w:cs="Arial"/>
                <w:sz w:val="22"/>
              </w:rPr>
            </w:pPr>
            <w:r w:rsidRPr="001D749C">
              <w:rPr>
                <w:rFonts w:cs="Arial"/>
                <w:sz w:val="22"/>
              </w:rPr>
              <w:t>ref_cable</w:t>
            </w:r>
          </w:p>
        </w:tc>
      </w:tr>
      <w:tr w:rsidR="009E4EDA" w:rsidRPr="001D749C" w:rsidTr="00053719">
        <w:trPr>
          <w:jc w:val="center"/>
        </w:trPr>
        <w:tc>
          <w:tcPr>
            <w:tcW w:w="3212" w:type="dxa"/>
          </w:tcPr>
          <w:p w:rsidR="009E4EDA" w:rsidRPr="001D749C" w:rsidRDefault="009E4EDA" w:rsidP="00053719">
            <w:pPr>
              <w:jc w:val="left"/>
              <w:rPr>
                <w:rFonts w:cs="Arial"/>
                <w:sz w:val="22"/>
              </w:rPr>
            </w:pPr>
            <w:r w:rsidRPr="001D749C">
              <w:rPr>
                <w:rFonts w:eastAsia="Calibri" w:cs="Arial"/>
                <w:sz w:val="22"/>
                <w:szCs w:val="24"/>
              </w:rPr>
              <w:t>Objectid IPON</w:t>
            </w:r>
          </w:p>
        </w:tc>
        <w:tc>
          <w:tcPr>
            <w:tcW w:w="5477" w:type="dxa"/>
          </w:tcPr>
          <w:p w:rsidR="009E4EDA" w:rsidRPr="001D749C" w:rsidRDefault="009E4EDA" w:rsidP="00053719">
            <w:pPr>
              <w:jc w:val="left"/>
              <w:rPr>
                <w:rFonts w:cs="Arial"/>
                <w:sz w:val="22"/>
              </w:rPr>
            </w:pPr>
            <w:r w:rsidRPr="001D749C">
              <w:rPr>
                <w:rFonts w:cs="Arial"/>
                <w:sz w:val="22"/>
              </w:rPr>
              <w:t>id_ipon</w:t>
            </w:r>
          </w:p>
        </w:tc>
      </w:tr>
      <w:tr w:rsidR="009E4EDA" w:rsidRPr="001D749C" w:rsidTr="00053719">
        <w:trPr>
          <w:jc w:val="center"/>
        </w:trPr>
        <w:tc>
          <w:tcPr>
            <w:tcW w:w="3212" w:type="dxa"/>
          </w:tcPr>
          <w:p w:rsidR="009E4EDA" w:rsidRPr="001D749C" w:rsidRDefault="009E4EDA" w:rsidP="00053719">
            <w:pPr>
              <w:jc w:val="left"/>
              <w:rPr>
                <w:rFonts w:eastAsia="Calibri" w:cs="Arial"/>
                <w:sz w:val="22"/>
                <w:szCs w:val="24"/>
              </w:rPr>
            </w:pPr>
            <w:r w:rsidRPr="001D749C">
              <w:rPr>
                <w:rFonts w:eastAsia="Calibri" w:cs="Arial"/>
                <w:sz w:val="22"/>
                <w:szCs w:val="24"/>
              </w:rPr>
              <w:t>Type d''opération</w:t>
            </w:r>
          </w:p>
          <w:p w:rsidR="009E4EDA" w:rsidRPr="001D749C" w:rsidRDefault="009E4EDA" w:rsidP="00053719">
            <w:pPr>
              <w:pStyle w:val="Paragraphedeliste"/>
              <w:numPr>
                <w:ilvl w:val="0"/>
                <w:numId w:val="26"/>
              </w:numPr>
              <w:jc w:val="left"/>
              <w:rPr>
                <w:rFonts w:cs="Arial"/>
                <w:sz w:val="22"/>
              </w:rPr>
            </w:pPr>
            <w:r w:rsidRPr="001D749C">
              <w:rPr>
                <w:rFonts w:cs="Arial"/>
                <w:sz w:val="22"/>
              </w:rPr>
              <w:t>C (Création)</w:t>
            </w:r>
          </w:p>
          <w:p w:rsidR="009E4EDA" w:rsidRPr="001D749C" w:rsidRDefault="009E4EDA" w:rsidP="00053719">
            <w:pPr>
              <w:pStyle w:val="Explorateurdedocuments"/>
              <w:numPr>
                <w:ilvl w:val="0"/>
                <w:numId w:val="26"/>
              </w:numPr>
              <w:jc w:val="left"/>
              <w:rPr>
                <w:rFonts w:ascii="Arial" w:hAnsi="Arial" w:cs="Arial"/>
                <w:sz w:val="22"/>
              </w:rPr>
            </w:pPr>
            <w:r w:rsidRPr="001D749C">
              <w:rPr>
                <w:rFonts w:ascii="Arial" w:hAnsi="Arial" w:cs="Arial"/>
                <w:sz w:val="22"/>
              </w:rPr>
              <w:t>M (Modification)</w:t>
            </w:r>
          </w:p>
          <w:p w:rsidR="009E4EDA" w:rsidRPr="001D749C" w:rsidRDefault="009E4EDA" w:rsidP="00053719">
            <w:pPr>
              <w:pStyle w:val="Explorateurdedocuments"/>
              <w:numPr>
                <w:ilvl w:val="0"/>
                <w:numId w:val="26"/>
              </w:numPr>
              <w:jc w:val="left"/>
              <w:rPr>
                <w:rFonts w:ascii="Arial" w:hAnsi="Arial" w:cs="Arial"/>
                <w:sz w:val="22"/>
              </w:rPr>
            </w:pPr>
            <w:r w:rsidRPr="001D749C">
              <w:rPr>
                <w:rFonts w:ascii="Arial" w:hAnsi="Arial" w:cs="Arial"/>
                <w:sz w:val="22"/>
              </w:rPr>
              <w:t>S (Suppression)</w:t>
            </w:r>
          </w:p>
        </w:tc>
        <w:tc>
          <w:tcPr>
            <w:tcW w:w="5477" w:type="dxa"/>
          </w:tcPr>
          <w:p w:rsidR="009E4EDA" w:rsidRPr="001D749C" w:rsidRDefault="009E4EDA" w:rsidP="00053719">
            <w:pPr>
              <w:jc w:val="left"/>
              <w:rPr>
                <w:rFonts w:cs="Arial"/>
                <w:sz w:val="22"/>
              </w:rPr>
            </w:pPr>
            <w:r w:rsidRPr="001D749C">
              <w:rPr>
                <w:rFonts w:cs="Arial"/>
                <w:sz w:val="22"/>
              </w:rPr>
              <w:t>type_operation</w:t>
            </w:r>
          </w:p>
        </w:tc>
      </w:tr>
      <w:tr w:rsidR="009E4EDA" w:rsidRPr="001D749C" w:rsidTr="00053719">
        <w:trPr>
          <w:jc w:val="center"/>
        </w:trPr>
        <w:tc>
          <w:tcPr>
            <w:tcW w:w="3212" w:type="dxa"/>
          </w:tcPr>
          <w:p w:rsidR="009E4EDA" w:rsidRPr="001D749C" w:rsidRDefault="009E4EDA" w:rsidP="00053719">
            <w:pPr>
              <w:jc w:val="left"/>
              <w:rPr>
                <w:rFonts w:cs="Arial"/>
                <w:sz w:val="22"/>
              </w:rPr>
            </w:pPr>
            <w:r w:rsidRPr="001D749C">
              <w:rPr>
                <w:rFonts w:eastAsia="Calibri" w:cs="Arial"/>
                <w:sz w:val="22"/>
                <w:szCs w:val="24"/>
              </w:rPr>
              <w:t>Code Commune</w:t>
            </w:r>
          </w:p>
        </w:tc>
        <w:tc>
          <w:tcPr>
            <w:tcW w:w="5477" w:type="dxa"/>
          </w:tcPr>
          <w:p w:rsidR="009E4EDA" w:rsidRPr="001D749C" w:rsidRDefault="009E4EDA" w:rsidP="00053719">
            <w:pPr>
              <w:jc w:val="left"/>
              <w:rPr>
                <w:rFonts w:cs="Arial"/>
                <w:sz w:val="22"/>
              </w:rPr>
            </w:pPr>
            <w:r w:rsidRPr="001D749C">
              <w:rPr>
                <w:rFonts w:cs="Arial"/>
                <w:sz w:val="22"/>
              </w:rPr>
              <w:t>code_com</w:t>
            </w:r>
          </w:p>
        </w:tc>
      </w:tr>
      <w:tr w:rsidR="009E4EDA" w:rsidRPr="001D749C" w:rsidTr="00053719">
        <w:trPr>
          <w:jc w:val="center"/>
        </w:trPr>
        <w:tc>
          <w:tcPr>
            <w:tcW w:w="3212" w:type="dxa"/>
          </w:tcPr>
          <w:p w:rsidR="009E4EDA" w:rsidRPr="001D749C" w:rsidRDefault="009E4EDA" w:rsidP="00053719">
            <w:pPr>
              <w:jc w:val="left"/>
              <w:rPr>
                <w:rFonts w:eastAsia="Calibri" w:cs="Arial"/>
                <w:sz w:val="22"/>
                <w:szCs w:val="24"/>
              </w:rPr>
            </w:pPr>
            <w:r w:rsidRPr="001D749C">
              <w:rPr>
                <w:rFonts w:eastAsia="Calibri" w:cs="Arial"/>
                <w:sz w:val="22"/>
                <w:szCs w:val="24"/>
              </w:rPr>
              <w:t>Niveau du message</w:t>
            </w:r>
          </w:p>
          <w:p w:rsidR="009E4EDA" w:rsidRPr="001D749C" w:rsidRDefault="009E4EDA" w:rsidP="00053719">
            <w:pPr>
              <w:pStyle w:val="Explorateurdedocuments"/>
              <w:numPr>
                <w:ilvl w:val="0"/>
                <w:numId w:val="26"/>
              </w:numPr>
              <w:jc w:val="left"/>
              <w:rPr>
                <w:rFonts w:ascii="Arial" w:hAnsi="Arial" w:cs="Arial"/>
                <w:sz w:val="22"/>
              </w:rPr>
            </w:pPr>
            <w:r w:rsidRPr="001D749C">
              <w:rPr>
                <w:rFonts w:ascii="Arial" w:hAnsi="Arial" w:cs="Arial"/>
                <w:sz w:val="22"/>
              </w:rPr>
              <w:t>ALERTE</w:t>
            </w:r>
          </w:p>
          <w:p w:rsidR="009E4EDA" w:rsidRPr="001D749C" w:rsidRDefault="009E4EDA" w:rsidP="00053719">
            <w:pPr>
              <w:pStyle w:val="Explorateurdedocuments"/>
              <w:numPr>
                <w:ilvl w:val="0"/>
                <w:numId w:val="26"/>
              </w:numPr>
              <w:jc w:val="left"/>
              <w:rPr>
                <w:rFonts w:ascii="Arial" w:hAnsi="Arial" w:cs="Arial"/>
                <w:sz w:val="22"/>
              </w:rPr>
            </w:pPr>
            <w:r w:rsidRPr="001D749C">
              <w:rPr>
                <w:rFonts w:ascii="Arial" w:hAnsi="Arial" w:cs="Arial"/>
                <w:sz w:val="22"/>
              </w:rPr>
              <w:t>INFO</w:t>
            </w:r>
          </w:p>
        </w:tc>
        <w:tc>
          <w:tcPr>
            <w:tcW w:w="5477" w:type="dxa"/>
          </w:tcPr>
          <w:p w:rsidR="009E4EDA" w:rsidRPr="001D749C" w:rsidRDefault="009E4EDA" w:rsidP="00053719">
            <w:pPr>
              <w:jc w:val="left"/>
              <w:rPr>
                <w:rFonts w:cs="Arial"/>
                <w:sz w:val="22"/>
              </w:rPr>
            </w:pPr>
            <w:r w:rsidRPr="001D749C">
              <w:rPr>
                <w:rFonts w:cs="Arial"/>
                <w:sz w:val="22"/>
              </w:rPr>
              <w:t>niveau_message</w:t>
            </w:r>
          </w:p>
        </w:tc>
      </w:tr>
      <w:tr w:rsidR="009E4EDA" w:rsidRPr="001D749C" w:rsidTr="00053719">
        <w:trPr>
          <w:jc w:val="center"/>
        </w:trPr>
        <w:tc>
          <w:tcPr>
            <w:tcW w:w="3212" w:type="dxa"/>
          </w:tcPr>
          <w:p w:rsidR="009E4EDA" w:rsidRPr="001D749C" w:rsidRDefault="009E4EDA" w:rsidP="00053719">
            <w:pPr>
              <w:jc w:val="left"/>
              <w:rPr>
                <w:rFonts w:cs="Arial"/>
                <w:sz w:val="22"/>
              </w:rPr>
            </w:pPr>
            <w:r w:rsidRPr="001D749C">
              <w:rPr>
                <w:rFonts w:eastAsia="Calibri" w:cs="Arial"/>
                <w:sz w:val="22"/>
                <w:szCs w:val="24"/>
              </w:rPr>
              <w:t>Message</w:t>
            </w:r>
          </w:p>
        </w:tc>
        <w:tc>
          <w:tcPr>
            <w:tcW w:w="5477" w:type="dxa"/>
          </w:tcPr>
          <w:p w:rsidR="009E4EDA" w:rsidRPr="001D749C" w:rsidRDefault="009E4EDA" w:rsidP="00053719">
            <w:pPr>
              <w:jc w:val="left"/>
              <w:rPr>
                <w:rFonts w:cs="Arial"/>
                <w:sz w:val="22"/>
              </w:rPr>
            </w:pPr>
            <w:r w:rsidRPr="001D749C">
              <w:rPr>
                <w:rFonts w:cs="Arial"/>
                <w:sz w:val="22"/>
              </w:rPr>
              <w:t>message</w:t>
            </w:r>
          </w:p>
        </w:tc>
      </w:tr>
      <w:tr w:rsidR="009E4EDA" w:rsidRPr="001D749C" w:rsidTr="00053719">
        <w:trPr>
          <w:jc w:val="center"/>
        </w:trPr>
        <w:tc>
          <w:tcPr>
            <w:tcW w:w="3212" w:type="dxa"/>
          </w:tcPr>
          <w:p w:rsidR="009E4EDA" w:rsidRPr="001D749C" w:rsidRDefault="009E4EDA" w:rsidP="00053719">
            <w:pPr>
              <w:autoSpaceDE w:val="0"/>
              <w:autoSpaceDN w:val="0"/>
              <w:adjustRightInd w:val="0"/>
              <w:spacing w:before="0" w:after="0"/>
              <w:jc w:val="left"/>
              <w:rPr>
                <w:rFonts w:eastAsia="Calibri" w:cs="Arial"/>
                <w:sz w:val="22"/>
                <w:szCs w:val="24"/>
              </w:rPr>
            </w:pPr>
            <w:r w:rsidRPr="001D749C">
              <w:rPr>
                <w:rFonts w:eastAsia="Calibri" w:cs="Arial"/>
                <w:sz w:val="22"/>
                <w:szCs w:val="24"/>
              </w:rPr>
              <w:t>Auteur</w:t>
            </w:r>
          </w:p>
        </w:tc>
        <w:tc>
          <w:tcPr>
            <w:tcW w:w="5477" w:type="dxa"/>
          </w:tcPr>
          <w:p w:rsidR="009E4EDA" w:rsidRPr="001D749C" w:rsidRDefault="009E4EDA" w:rsidP="00053719">
            <w:pPr>
              <w:jc w:val="left"/>
              <w:rPr>
                <w:rFonts w:cs="Arial"/>
                <w:sz w:val="22"/>
              </w:rPr>
            </w:pPr>
            <w:r w:rsidRPr="001D749C">
              <w:rPr>
                <w:rFonts w:cs="Arial"/>
                <w:sz w:val="22"/>
              </w:rPr>
              <w:t>auteur</w:t>
            </w:r>
          </w:p>
        </w:tc>
      </w:tr>
    </w:tbl>
    <w:p w:rsidR="009E4EDA" w:rsidRPr="001D749C" w:rsidRDefault="009E4EDA" w:rsidP="009E4EDA">
      <w:pPr>
        <w:jc w:val="left"/>
        <w:rPr>
          <w:rFonts w:cs="Arial"/>
          <w:sz w:val="22"/>
          <w:szCs w:val="16"/>
        </w:rPr>
      </w:pPr>
    </w:p>
    <w:p w:rsidR="009E4EDA" w:rsidRPr="001D749C" w:rsidRDefault="009E4EDA" w:rsidP="009E4EDA">
      <w:pPr>
        <w:jc w:val="left"/>
        <w:rPr>
          <w:rFonts w:cs="Arial"/>
        </w:rPr>
      </w:pPr>
      <w:r w:rsidRPr="001D749C">
        <w:rPr>
          <w:rFonts w:cs="Arial"/>
        </w:rPr>
        <w:t>La ligne à mettre dans le compte-rendu sera par exemple :</w:t>
      </w:r>
    </w:p>
    <w:p w:rsidR="009E4EDA" w:rsidRPr="001D749C" w:rsidRDefault="009E4EDA" w:rsidP="009E4EDA">
      <w:pPr>
        <w:pBdr>
          <w:top w:val="single" w:sz="4" w:space="1" w:color="auto"/>
          <w:left w:val="single" w:sz="4" w:space="4" w:color="auto"/>
          <w:bottom w:val="single" w:sz="4" w:space="1" w:color="auto"/>
          <w:right w:val="single" w:sz="4" w:space="4" w:color="auto"/>
        </w:pBdr>
        <w:jc w:val="left"/>
        <w:rPr>
          <w:rFonts w:cs="Arial"/>
        </w:rPr>
      </w:pPr>
      <w:r w:rsidRPr="001D749C">
        <w:rPr>
          <w:rFonts w:cs="Arial"/>
        </w:rPr>
        <w:t>26/06/2013 14:40;76351/JAU/TR 15 0001;4912796558861370001;C;76351;INFO;Ce câble a été supprimé de la corbeille;muit7221 (</w:t>
      </w:r>
      <w:r>
        <w:rPr>
          <w:rFonts w:cs="Arial"/>
        </w:rPr>
        <w:t>Paul Durand</w:t>
      </w:r>
      <w:r w:rsidRPr="001D749C">
        <w:rPr>
          <w:rFonts w:cs="Arial"/>
        </w:rPr>
        <w:t>)</w:t>
      </w:r>
    </w:p>
    <w:p w:rsidR="00DB613C" w:rsidRDefault="00DB613C" w:rsidP="00DB613C">
      <w:pPr>
        <w:pStyle w:val="Titre2"/>
        <w:keepLines w:val="0"/>
        <w:tabs>
          <w:tab w:val="clear" w:pos="720"/>
        </w:tabs>
        <w:spacing w:before="60" w:line="240" w:lineRule="exact"/>
        <w:ind w:left="567" w:hanging="567"/>
        <w:jc w:val="both"/>
        <w:rPr>
          <w:rFonts w:cs="Arial"/>
        </w:rPr>
      </w:pPr>
      <w:bookmarkStart w:id="656" w:name="_Toc408407682"/>
      <w:bookmarkStart w:id="657" w:name="_Toc408413463"/>
      <w:bookmarkStart w:id="658" w:name="_Toc408407683"/>
      <w:bookmarkStart w:id="659" w:name="_Toc408413464"/>
      <w:bookmarkStart w:id="660" w:name="_Ref422414899"/>
      <w:bookmarkStart w:id="661" w:name="_Toc426723594"/>
      <w:bookmarkEnd w:id="656"/>
      <w:bookmarkEnd w:id="657"/>
      <w:bookmarkEnd w:id="658"/>
      <w:bookmarkEnd w:id="659"/>
      <w:r>
        <w:rPr>
          <w:rFonts w:cs="Arial"/>
        </w:rPr>
        <w:lastRenderedPageBreak/>
        <w:t>Administration</w:t>
      </w:r>
      <w:bookmarkEnd w:id="660"/>
      <w:bookmarkEnd w:id="661"/>
    </w:p>
    <w:p w:rsidR="008A5D70" w:rsidRDefault="008A5D70" w:rsidP="00AA068E">
      <w:pPr>
        <w:pStyle w:val="Titre3"/>
        <w:rPr>
          <w:rFonts w:cs="Arial"/>
        </w:rPr>
      </w:pPr>
      <w:bookmarkStart w:id="662" w:name="_Toc426723595"/>
      <w:r>
        <w:rPr>
          <w:rFonts w:cs="Arial"/>
        </w:rPr>
        <w:t>Gestion immeubles</w:t>
      </w:r>
      <w:bookmarkEnd w:id="662"/>
    </w:p>
    <w:p w:rsidR="003007F0" w:rsidRDefault="00AA068E">
      <w:pPr>
        <w:pStyle w:val="Titre4"/>
      </w:pPr>
      <w:bookmarkStart w:id="663" w:name="_Toc426723596"/>
      <w:r w:rsidRPr="001D749C">
        <w:t>Import d’immeubles</w:t>
      </w:r>
      <w:bookmarkEnd w:id="663"/>
    </w:p>
    <w:p w:rsidR="003007F0" w:rsidRDefault="00AA068E">
      <w:pPr>
        <w:pStyle w:val="Titre5"/>
      </w:pPr>
      <w:bookmarkStart w:id="664" w:name="_Toc408236877"/>
      <w:bookmarkStart w:id="665" w:name="_Toc408301469"/>
      <w:bookmarkEnd w:id="664"/>
      <w:bookmarkEnd w:id="665"/>
      <w:r w:rsidRPr="001D749C">
        <w:t>Format du fichier</w:t>
      </w:r>
    </w:p>
    <w:p w:rsidR="00AA068E" w:rsidRPr="001D749C" w:rsidRDefault="00AA068E" w:rsidP="00AA068E">
      <w:pPr>
        <w:rPr>
          <w:rFonts w:cs="Arial"/>
        </w:rPr>
      </w:pPr>
      <w:r w:rsidRPr="001D749C">
        <w:rPr>
          <w:rFonts w:cs="Arial"/>
        </w:rPr>
        <w:t xml:space="preserve">Les champs contenus dans le fichier d’import immeuble sont décrits dans le tableau suivant : </w:t>
      </w:r>
    </w:p>
    <w:tbl>
      <w:tblPr>
        <w:tblW w:w="11472" w:type="dxa"/>
        <w:tblInd w:w="-926" w:type="dxa"/>
        <w:tblBorders>
          <w:top w:val="single" w:sz="24" w:space="0" w:color="auto"/>
          <w:left w:val="single" w:sz="24" w:space="0" w:color="auto"/>
          <w:bottom w:val="single" w:sz="24" w:space="0" w:color="auto"/>
          <w:right w:val="single" w:sz="24" w:space="0" w:color="auto"/>
          <w:insideH w:val="single" w:sz="12" w:space="0" w:color="auto"/>
          <w:insideV w:val="single" w:sz="12" w:space="0" w:color="auto"/>
        </w:tblBorders>
        <w:tblLayout w:type="fixed"/>
        <w:tblLook w:val="01E0"/>
      </w:tblPr>
      <w:tblGrid>
        <w:gridCol w:w="620"/>
        <w:gridCol w:w="1481"/>
        <w:gridCol w:w="724"/>
        <w:gridCol w:w="1560"/>
        <w:gridCol w:w="708"/>
        <w:gridCol w:w="709"/>
        <w:gridCol w:w="3119"/>
        <w:gridCol w:w="2551"/>
      </w:tblGrid>
      <w:tr w:rsidR="004548B4" w:rsidRPr="004548B4" w:rsidTr="004548B4">
        <w:tc>
          <w:tcPr>
            <w:tcW w:w="620" w:type="dxa"/>
            <w:tcBorders>
              <w:top w:val="single" w:sz="24" w:space="0" w:color="auto"/>
              <w:bottom w:val="single" w:sz="12" w:space="0" w:color="auto"/>
            </w:tcBorders>
            <w:shd w:val="clear" w:color="auto" w:fill="C0C0C0"/>
          </w:tcPr>
          <w:p w:rsidR="004548B4" w:rsidRPr="004548B4" w:rsidRDefault="004548B4" w:rsidP="00AA068E">
            <w:pPr>
              <w:jc w:val="center"/>
              <w:rPr>
                <w:rFonts w:cs="Arial"/>
                <w:b/>
                <w:sz w:val="16"/>
                <w:szCs w:val="16"/>
              </w:rPr>
            </w:pPr>
          </w:p>
        </w:tc>
        <w:tc>
          <w:tcPr>
            <w:tcW w:w="1481" w:type="dxa"/>
            <w:tcBorders>
              <w:top w:val="single" w:sz="24" w:space="0" w:color="auto"/>
              <w:bottom w:val="single" w:sz="12" w:space="0" w:color="auto"/>
            </w:tcBorders>
            <w:shd w:val="clear" w:color="auto" w:fill="C0C0C0"/>
            <w:vAlign w:val="center"/>
          </w:tcPr>
          <w:p w:rsidR="004548B4" w:rsidRPr="004548B4" w:rsidRDefault="001F2AEE" w:rsidP="00AA068E">
            <w:pPr>
              <w:jc w:val="center"/>
              <w:rPr>
                <w:rFonts w:cs="Arial"/>
                <w:b/>
                <w:sz w:val="16"/>
                <w:szCs w:val="16"/>
              </w:rPr>
            </w:pPr>
            <w:r w:rsidRPr="001F2AEE">
              <w:rPr>
                <w:rFonts w:cs="Arial"/>
                <w:b/>
                <w:sz w:val="16"/>
                <w:szCs w:val="16"/>
              </w:rPr>
              <w:t>Champ</w:t>
            </w:r>
          </w:p>
        </w:tc>
        <w:tc>
          <w:tcPr>
            <w:tcW w:w="724" w:type="dxa"/>
            <w:tcBorders>
              <w:top w:val="single" w:sz="24" w:space="0" w:color="auto"/>
              <w:bottom w:val="single" w:sz="12" w:space="0" w:color="auto"/>
            </w:tcBorders>
            <w:shd w:val="clear" w:color="auto" w:fill="C0C0C0"/>
            <w:vAlign w:val="center"/>
          </w:tcPr>
          <w:p w:rsidR="004548B4" w:rsidRPr="004548B4" w:rsidRDefault="001F2AEE" w:rsidP="00AA068E">
            <w:pPr>
              <w:numPr>
                <w:ilvl w:val="0"/>
                <w:numId w:val="1"/>
              </w:numPr>
              <w:jc w:val="center"/>
              <w:rPr>
                <w:rFonts w:cs="Arial"/>
                <w:b/>
                <w:sz w:val="16"/>
                <w:szCs w:val="16"/>
              </w:rPr>
            </w:pPr>
            <w:r w:rsidRPr="001F2AEE">
              <w:rPr>
                <w:rFonts w:cs="Arial"/>
                <w:b/>
                <w:sz w:val="16"/>
                <w:szCs w:val="16"/>
              </w:rPr>
              <w:t>Taille max</w:t>
            </w:r>
          </w:p>
          <w:p w:rsidR="004548B4" w:rsidRPr="004548B4" w:rsidRDefault="004548B4" w:rsidP="00AA068E">
            <w:pPr>
              <w:jc w:val="center"/>
              <w:rPr>
                <w:rFonts w:cs="Arial"/>
                <w:b/>
                <w:sz w:val="16"/>
                <w:szCs w:val="16"/>
              </w:rPr>
            </w:pPr>
          </w:p>
        </w:tc>
        <w:tc>
          <w:tcPr>
            <w:tcW w:w="1560" w:type="dxa"/>
            <w:tcBorders>
              <w:top w:val="single" w:sz="24" w:space="0" w:color="auto"/>
              <w:bottom w:val="single" w:sz="12" w:space="0" w:color="auto"/>
            </w:tcBorders>
            <w:shd w:val="clear" w:color="auto" w:fill="C0C0C0"/>
            <w:vAlign w:val="center"/>
          </w:tcPr>
          <w:p w:rsidR="004548B4" w:rsidRPr="004548B4" w:rsidRDefault="001F2AEE" w:rsidP="00AA068E">
            <w:pPr>
              <w:jc w:val="center"/>
              <w:rPr>
                <w:rFonts w:cs="Arial"/>
                <w:b/>
                <w:sz w:val="16"/>
                <w:szCs w:val="16"/>
              </w:rPr>
            </w:pPr>
            <w:r w:rsidRPr="001F2AEE">
              <w:rPr>
                <w:rFonts w:cs="Arial"/>
                <w:b/>
                <w:sz w:val="16"/>
                <w:szCs w:val="16"/>
              </w:rPr>
              <w:t>Format</w:t>
            </w:r>
          </w:p>
        </w:tc>
        <w:tc>
          <w:tcPr>
            <w:tcW w:w="708" w:type="dxa"/>
            <w:tcBorders>
              <w:top w:val="single" w:sz="24" w:space="0" w:color="auto"/>
              <w:bottom w:val="single" w:sz="12" w:space="0" w:color="auto"/>
            </w:tcBorders>
            <w:shd w:val="clear" w:color="auto" w:fill="C0C0C0"/>
            <w:vAlign w:val="center"/>
          </w:tcPr>
          <w:p w:rsidR="004548B4" w:rsidRPr="004548B4" w:rsidRDefault="001F2AEE" w:rsidP="004548B4">
            <w:pPr>
              <w:jc w:val="center"/>
              <w:rPr>
                <w:rFonts w:cs="Arial"/>
                <w:b/>
                <w:sz w:val="16"/>
                <w:szCs w:val="16"/>
              </w:rPr>
            </w:pPr>
            <w:r w:rsidRPr="001F2AEE">
              <w:rPr>
                <w:rFonts w:cs="Arial"/>
                <w:b/>
                <w:sz w:val="16"/>
                <w:szCs w:val="16"/>
              </w:rPr>
              <w:t>O/F G1R3</w:t>
            </w:r>
          </w:p>
        </w:tc>
        <w:tc>
          <w:tcPr>
            <w:tcW w:w="709" w:type="dxa"/>
            <w:tcBorders>
              <w:top w:val="single" w:sz="24" w:space="0" w:color="auto"/>
              <w:bottom w:val="single" w:sz="12" w:space="0" w:color="auto"/>
            </w:tcBorders>
            <w:shd w:val="clear" w:color="auto" w:fill="C0C0C0"/>
            <w:vAlign w:val="center"/>
          </w:tcPr>
          <w:p w:rsidR="004548B4" w:rsidRPr="004548B4" w:rsidRDefault="001F2AEE" w:rsidP="004548B4">
            <w:pPr>
              <w:jc w:val="center"/>
              <w:rPr>
                <w:rFonts w:cs="Arial"/>
                <w:b/>
                <w:sz w:val="16"/>
                <w:szCs w:val="16"/>
              </w:rPr>
            </w:pPr>
            <w:r w:rsidRPr="001F2AEE">
              <w:rPr>
                <w:rFonts w:cs="Arial"/>
                <w:b/>
                <w:sz w:val="16"/>
                <w:szCs w:val="16"/>
              </w:rPr>
              <w:t>O/F G1R4</w:t>
            </w:r>
          </w:p>
        </w:tc>
        <w:tc>
          <w:tcPr>
            <w:tcW w:w="3119" w:type="dxa"/>
            <w:tcBorders>
              <w:top w:val="single" w:sz="24" w:space="0" w:color="auto"/>
              <w:bottom w:val="single" w:sz="12" w:space="0" w:color="auto"/>
            </w:tcBorders>
            <w:shd w:val="clear" w:color="auto" w:fill="C0C0C0"/>
            <w:vAlign w:val="center"/>
          </w:tcPr>
          <w:p w:rsidR="004548B4" w:rsidRPr="004548B4" w:rsidRDefault="001F2AEE" w:rsidP="00AA068E">
            <w:pPr>
              <w:jc w:val="center"/>
              <w:rPr>
                <w:rFonts w:cs="Arial"/>
                <w:b/>
                <w:sz w:val="16"/>
                <w:szCs w:val="16"/>
              </w:rPr>
            </w:pPr>
            <w:r w:rsidRPr="001F2AEE">
              <w:rPr>
                <w:rFonts w:cs="Arial"/>
                <w:b/>
                <w:sz w:val="16"/>
                <w:szCs w:val="16"/>
              </w:rPr>
              <w:t>Commentaire</w:t>
            </w:r>
          </w:p>
        </w:tc>
        <w:tc>
          <w:tcPr>
            <w:tcW w:w="2551" w:type="dxa"/>
            <w:tcBorders>
              <w:top w:val="single" w:sz="24" w:space="0" w:color="auto"/>
              <w:bottom w:val="single" w:sz="12" w:space="0" w:color="auto"/>
            </w:tcBorders>
            <w:shd w:val="clear" w:color="auto" w:fill="C0C0C0"/>
            <w:vAlign w:val="center"/>
          </w:tcPr>
          <w:p w:rsidR="004548B4" w:rsidRPr="004548B4" w:rsidRDefault="001F2AEE" w:rsidP="00AA068E">
            <w:pPr>
              <w:jc w:val="center"/>
              <w:rPr>
                <w:rFonts w:cs="Arial"/>
                <w:b/>
                <w:sz w:val="16"/>
                <w:szCs w:val="16"/>
              </w:rPr>
            </w:pPr>
            <w:r w:rsidRPr="001F2AEE">
              <w:rPr>
                <w:rFonts w:cs="Arial"/>
                <w:b/>
                <w:sz w:val="16"/>
                <w:szCs w:val="16"/>
              </w:rPr>
              <w:t xml:space="preserve">Champs de la table </w:t>
            </w:r>
            <w:r w:rsidRPr="001F2AEE">
              <w:rPr>
                <w:rFonts w:cs="Arial"/>
                <w:b/>
                <w:i/>
                <w:sz w:val="16"/>
                <w:szCs w:val="16"/>
              </w:rPr>
              <w:t>geofibre.ftth_site_immeuble</w:t>
            </w:r>
          </w:p>
        </w:tc>
      </w:tr>
      <w:tr w:rsidR="004548B4" w:rsidRPr="004548B4" w:rsidTr="004548B4">
        <w:tc>
          <w:tcPr>
            <w:tcW w:w="620" w:type="dxa"/>
            <w:tcBorders>
              <w:top w:val="single" w:sz="12" w:space="0" w:color="auto"/>
            </w:tcBorders>
            <w:shd w:val="clear" w:color="auto" w:fill="auto"/>
          </w:tcPr>
          <w:p w:rsidR="004548B4" w:rsidRPr="004548B4" w:rsidRDefault="001F2AEE" w:rsidP="00AA068E">
            <w:pPr>
              <w:jc w:val="center"/>
              <w:rPr>
                <w:rFonts w:cs="Arial"/>
                <w:sz w:val="16"/>
                <w:szCs w:val="16"/>
              </w:rPr>
            </w:pPr>
            <w:r w:rsidRPr="001F2AEE">
              <w:rPr>
                <w:rFonts w:cs="Arial"/>
                <w:sz w:val="16"/>
                <w:szCs w:val="16"/>
              </w:rPr>
              <w:t>1</w:t>
            </w:r>
          </w:p>
        </w:tc>
        <w:tc>
          <w:tcPr>
            <w:tcW w:w="1481" w:type="dxa"/>
            <w:tcBorders>
              <w:top w:val="single" w:sz="12" w:space="0" w:color="auto"/>
            </w:tcBorders>
            <w:shd w:val="clear" w:color="auto" w:fill="auto"/>
          </w:tcPr>
          <w:p w:rsidR="004548B4" w:rsidRPr="004548B4" w:rsidRDefault="001F2AEE" w:rsidP="00AA068E">
            <w:pPr>
              <w:rPr>
                <w:rFonts w:cs="Arial"/>
                <w:sz w:val="16"/>
                <w:szCs w:val="16"/>
              </w:rPr>
            </w:pPr>
            <w:r w:rsidRPr="001F2AEE">
              <w:rPr>
                <w:sz w:val="16"/>
                <w:szCs w:val="16"/>
              </w:rPr>
              <w:t>Num dossier site</w:t>
            </w:r>
          </w:p>
        </w:tc>
        <w:tc>
          <w:tcPr>
            <w:tcW w:w="724" w:type="dxa"/>
            <w:tcBorders>
              <w:top w:val="single" w:sz="12" w:space="0" w:color="auto"/>
            </w:tcBorders>
            <w:shd w:val="clear" w:color="auto" w:fill="auto"/>
          </w:tcPr>
          <w:p w:rsidR="004548B4" w:rsidRPr="004548B4" w:rsidRDefault="001F2AEE" w:rsidP="00AA068E">
            <w:pPr>
              <w:jc w:val="center"/>
              <w:rPr>
                <w:rFonts w:cs="Arial"/>
                <w:sz w:val="16"/>
                <w:szCs w:val="16"/>
              </w:rPr>
            </w:pPr>
            <w:r w:rsidRPr="001F2AEE">
              <w:rPr>
                <w:rFonts w:cs="Arial"/>
                <w:sz w:val="16"/>
                <w:szCs w:val="16"/>
              </w:rPr>
              <w:t>16</w:t>
            </w:r>
          </w:p>
        </w:tc>
        <w:tc>
          <w:tcPr>
            <w:tcW w:w="1560" w:type="dxa"/>
            <w:tcBorders>
              <w:top w:val="single" w:sz="12" w:space="0" w:color="auto"/>
            </w:tcBorders>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tcBorders>
              <w:top w:val="single" w:sz="12" w:space="0" w:color="auto"/>
            </w:tcBorders>
            <w:shd w:val="clear" w:color="auto" w:fill="auto"/>
            <w:vAlign w:val="center"/>
          </w:tcPr>
          <w:p w:rsidR="004548B4" w:rsidRPr="004548B4" w:rsidRDefault="001F2AEE" w:rsidP="004548B4">
            <w:pPr>
              <w:numPr>
                <w:ilvl w:val="0"/>
                <w:numId w:val="1"/>
              </w:numPr>
              <w:jc w:val="center"/>
              <w:rPr>
                <w:rFonts w:cs="Arial"/>
                <w:sz w:val="16"/>
                <w:szCs w:val="16"/>
              </w:rPr>
            </w:pPr>
            <w:r w:rsidRPr="001F2AEE">
              <w:rPr>
                <w:rFonts w:cs="Arial"/>
                <w:sz w:val="16"/>
                <w:szCs w:val="16"/>
              </w:rPr>
              <w:t>O</w:t>
            </w:r>
          </w:p>
        </w:tc>
        <w:tc>
          <w:tcPr>
            <w:tcW w:w="709" w:type="dxa"/>
            <w:tcBorders>
              <w:top w:val="single" w:sz="12" w:space="0" w:color="auto"/>
            </w:tcBorders>
            <w:vAlign w:val="center"/>
          </w:tcPr>
          <w:p w:rsidR="001F2AEE" w:rsidRPr="001F2AEE" w:rsidRDefault="001F2AEE" w:rsidP="001F2AEE">
            <w:pPr>
              <w:jc w:val="center"/>
              <w:rPr>
                <w:rFonts w:cs="Arial"/>
                <w:sz w:val="16"/>
                <w:szCs w:val="16"/>
              </w:rPr>
            </w:pPr>
            <w:r w:rsidRPr="001F2AEE">
              <w:rPr>
                <w:rFonts w:cs="Arial"/>
                <w:sz w:val="16"/>
                <w:szCs w:val="16"/>
              </w:rPr>
              <w:t>O</w:t>
            </w:r>
          </w:p>
        </w:tc>
        <w:tc>
          <w:tcPr>
            <w:tcW w:w="3119" w:type="dxa"/>
            <w:tcBorders>
              <w:top w:val="single" w:sz="12" w:space="0" w:color="auto"/>
            </w:tcBorders>
            <w:shd w:val="clear" w:color="auto" w:fill="auto"/>
          </w:tcPr>
          <w:p w:rsidR="004548B4" w:rsidRPr="004548B4" w:rsidRDefault="001F2AEE" w:rsidP="00AA068E">
            <w:pPr>
              <w:rPr>
                <w:rFonts w:cs="Arial"/>
                <w:sz w:val="16"/>
                <w:szCs w:val="16"/>
              </w:rPr>
            </w:pPr>
            <w:r w:rsidRPr="001F2AEE">
              <w:rPr>
                <w:rFonts w:cs="Arial"/>
                <w:sz w:val="16"/>
                <w:szCs w:val="16"/>
              </w:rPr>
              <w:t>Identifiant unique</w:t>
            </w:r>
          </w:p>
        </w:tc>
        <w:tc>
          <w:tcPr>
            <w:tcW w:w="2551" w:type="dxa"/>
            <w:tcBorders>
              <w:top w:val="single" w:sz="12" w:space="0" w:color="auto"/>
            </w:tcBorders>
            <w:vAlign w:val="center"/>
          </w:tcPr>
          <w:p w:rsidR="004548B4" w:rsidRPr="004548B4" w:rsidRDefault="001F2AEE" w:rsidP="00AA068E">
            <w:pPr>
              <w:rPr>
                <w:rFonts w:cs="Arial"/>
                <w:sz w:val="16"/>
                <w:szCs w:val="16"/>
              </w:rPr>
            </w:pPr>
            <w:r w:rsidRPr="001F2AEE">
              <w:rPr>
                <w:rFonts w:cs="Arial"/>
                <w:sz w:val="16"/>
                <w:szCs w:val="16"/>
              </w:rPr>
              <w:t>id_metier_site</w:t>
            </w:r>
          </w:p>
        </w:tc>
      </w:tr>
      <w:tr w:rsidR="004548B4" w:rsidRPr="004548B4" w:rsidTr="004548B4">
        <w:tc>
          <w:tcPr>
            <w:tcW w:w="620" w:type="dxa"/>
            <w:tcBorders>
              <w:top w:val="single" w:sz="12" w:space="0" w:color="auto"/>
            </w:tcBorders>
            <w:shd w:val="clear" w:color="auto" w:fill="auto"/>
          </w:tcPr>
          <w:p w:rsidR="004548B4" w:rsidRPr="004548B4" w:rsidRDefault="001F2AEE" w:rsidP="00AA068E">
            <w:pPr>
              <w:jc w:val="center"/>
              <w:rPr>
                <w:rFonts w:cs="Arial"/>
                <w:sz w:val="16"/>
                <w:szCs w:val="16"/>
              </w:rPr>
            </w:pPr>
            <w:r w:rsidRPr="001F2AEE">
              <w:rPr>
                <w:rFonts w:cs="Arial"/>
                <w:sz w:val="16"/>
                <w:szCs w:val="16"/>
              </w:rPr>
              <w:t>2</w:t>
            </w:r>
          </w:p>
        </w:tc>
        <w:tc>
          <w:tcPr>
            <w:tcW w:w="1481" w:type="dxa"/>
            <w:tcBorders>
              <w:top w:val="single" w:sz="12" w:space="0" w:color="auto"/>
            </w:tcBorders>
            <w:shd w:val="clear" w:color="auto" w:fill="auto"/>
          </w:tcPr>
          <w:p w:rsidR="004548B4" w:rsidRPr="004548B4" w:rsidRDefault="001F2AEE" w:rsidP="00AA068E">
            <w:pPr>
              <w:rPr>
                <w:rFonts w:cs="Arial"/>
                <w:sz w:val="16"/>
                <w:szCs w:val="16"/>
              </w:rPr>
            </w:pPr>
            <w:r w:rsidRPr="001F2AEE">
              <w:rPr>
                <w:sz w:val="16"/>
                <w:szCs w:val="16"/>
              </w:rPr>
              <w:t>Code INSEE site</w:t>
            </w:r>
          </w:p>
        </w:tc>
        <w:tc>
          <w:tcPr>
            <w:tcW w:w="724" w:type="dxa"/>
            <w:tcBorders>
              <w:top w:val="single" w:sz="12" w:space="0" w:color="auto"/>
            </w:tcBorders>
            <w:shd w:val="clear" w:color="auto" w:fill="auto"/>
          </w:tcPr>
          <w:p w:rsidR="004548B4" w:rsidRPr="004548B4" w:rsidRDefault="001F2AEE" w:rsidP="00AA068E">
            <w:pPr>
              <w:jc w:val="center"/>
              <w:rPr>
                <w:rFonts w:cs="Arial"/>
                <w:sz w:val="16"/>
                <w:szCs w:val="16"/>
              </w:rPr>
            </w:pPr>
            <w:r w:rsidRPr="001F2AEE">
              <w:rPr>
                <w:rFonts w:cs="Arial"/>
                <w:sz w:val="16"/>
                <w:szCs w:val="16"/>
              </w:rPr>
              <w:t>5</w:t>
            </w:r>
          </w:p>
        </w:tc>
        <w:tc>
          <w:tcPr>
            <w:tcW w:w="1560" w:type="dxa"/>
            <w:tcBorders>
              <w:top w:val="single" w:sz="12" w:space="0" w:color="auto"/>
            </w:tcBorders>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tcBorders>
              <w:top w:val="single" w:sz="12" w:space="0" w:color="auto"/>
            </w:tcBorders>
            <w:shd w:val="clear" w:color="auto" w:fill="auto"/>
          </w:tcPr>
          <w:p w:rsidR="004548B4" w:rsidRPr="004548B4" w:rsidRDefault="001F2AEE" w:rsidP="004548B4">
            <w:pPr>
              <w:jc w:val="center"/>
              <w:rPr>
                <w:rFonts w:cs="Arial"/>
                <w:sz w:val="16"/>
                <w:szCs w:val="16"/>
              </w:rPr>
            </w:pPr>
            <w:r w:rsidRPr="001F2AEE">
              <w:rPr>
                <w:rFonts w:cs="Arial"/>
                <w:sz w:val="16"/>
                <w:szCs w:val="16"/>
              </w:rPr>
              <w:t>O</w:t>
            </w:r>
          </w:p>
        </w:tc>
        <w:tc>
          <w:tcPr>
            <w:tcW w:w="709" w:type="dxa"/>
            <w:tcBorders>
              <w:top w:val="single" w:sz="12" w:space="0" w:color="auto"/>
            </w:tcBorders>
          </w:tcPr>
          <w:p w:rsidR="001F2AEE" w:rsidRPr="001F2AEE" w:rsidRDefault="001F2AEE" w:rsidP="001F2AEE">
            <w:pPr>
              <w:jc w:val="center"/>
              <w:rPr>
                <w:rFonts w:cs="Arial"/>
                <w:sz w:val="16"/>
                <w:szCs w:val="16"/>
              </w:rPr>
            </w:pPr>
            <w:r w:rsidRPr="001F2AEE">
              <w:rPr>
                <w:rFonts w:cs="Arial"/>
                <w:sz w:val="16"/>
                <w:szCs w:val="16"/>
              </w:rPr>
              <w:t>O</w:t>
            </w:r>
          </w:p>
        </w:tc>
        <w:tc>
          <w:tcPr>
            <w:tcW w:w="3119" w:type="dxa"/>
            <w:tcBorders>
              <w:top w:val="single" w:sz="12" w:space="0" w:color="auto"/>
            </w:tcBorders>
            <w:shd w:val="clear" w:color="auto" w:fill="auto"/>
          </w:tcPr>
          <w:p w:rsidR="004548B4" w:rsidRPr="004548B4" w:rsidRDefault="001F2AEE" w:rsidP="00AA068E">
            <w:pPr>
              <w:rPr>
                <w:rFonts w:cs="Arial"/>
                <w:sz w:val="16"/>
                <w:szCs w:val="16"/>
              </w:rPr>
            </w:pPr>
            <w:r w:rsidRPr="001F2AEE">
              <w:rPr>
                <w:rFonts w:cs="Arial"/>
                <w:sz w:val="16"/>
                <w:szCs w:val="16"/>
              </w:rPr>
              <w:t>Rejet si non fourni</w:t>
            </w:r>
          </w:p>
        </w:tc>
        <w:tc>
          <w:tcPr>
            <w:tcW w:w="2551" w:type="dxa"/>
            <w:tcBorders>
              <w:top w:val="single" w:sz="12" w:space="0" w:color="auto"/>
            </w:tcBorders>
          </w:tcPr>
          <w:p w:rsidR="004548B4" w:rsidRPr="004548B4" w:rsidRDefault="001F2AEE" w:rsidP="00AA068E">
            <w:pPr>
              <w:rPr>
                <w:rFonts w:cs="Arial"/>
                <w:sz w:val="16"/>
                <w:szCs w:val="16"/>
              </w:rPr>
            </w:pPr>
            <w:r w:rsidRPr="001F2AEE">
              <w:rPr>
                <w:rFonts w:cs="Arial"/>
                <w:sz w:val="16"/>
                <w:szCs w:val="16"/>
              </w:rPr>
              <w:t>code_com</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3</w:t>
            </w:r>
          </w:p>
        </w:tc>
        <w:tc>
          <w:tcPr>
            <w:tcW w:w="1481" w:type="dxa"/>
            <w:shd w:val="clear" w:color="auto" w:fill="auto"/>
          </w:tcPr>
          <w:p w:rsidR="004548B4" w:rsidRPr="004548B4" w:rsidRDefault="001F2AEE" w:rsidP="00AA068E">
            <w:pPr>
              <w:rPr>
                <w:rFonts w:cs="Arial"/>
                <w:sz w:val="16"/>
                <w:szCs w:val="16"/>
              </w:rPr>
            </w:pPr>
            <w:r w:rsidRPr="001F2AEE">
              <w:rPr>
                <w:sz w:val="16"/>
                <w:szCs w:val="16"/>
              </w:rPr>
              <w:t>Code RIVOLI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4</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O</w:t>
            </w:r>
          </w:p>
        </w:tc>
        <w:tc>
          <w:tcPr>
            <w:tcW w:w="709" w:type="dxa"/>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Rejet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code_voie</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4</w:t>
            </w:r>
          </w:p>
        </w:tc>
        <w:tc>
          <w:tcPr>
            <w:tcW w:w="1481" w:type="dxa"/>
            <w:shd w:val="clear" w:color="auto" w:fill="auto"/>
          </w:tcPr>
          <w:p w:rsidR="004548B4" w:rsidRPr="004548B4" w:rsidRDefault="001F2AEE" w:rsidP="00AA068E">
            <w:pPr>
              <w:rPr>
                <w:rFonts w:cs="Arial"/>
                <w:sz w:val="16"/>
                <w:szCs w:val="16"/>
              </w:rPr>
            </w:pPr>
            <w:r w:rsidRPr="001F2AEE">
              <w:rPr>
                <w:sz w:val="16"/>
                <w:szCs w:val="16"/>
              </w:rPr>
              <w:t>Numero voie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10</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vAlign w:val="center"/>
          </w:tcPr>
          <w:p w:rsidR="004548B4" w:rsidRPr="004548B4" w:rsidRDefault="001F2AEE" w:rsidP="004548B4">
            <w:pPr>
              <w:jc w:val="center"/>
              <w:rPr>
                <w:rFonts w:cs="Arial"/>
                <w:sz w:val="16"/>
                <w:szCs w:val="16"/>
              </w:rPr>
            </w:pPr>
            <w:r w:rsidRPr="001F2AEE">
              <w:rPr>
                <w:rFonts w:cs="Arial"/>
                <w:sz w:val="16"/>
                <w:szCs w:val="16"/>
              </w:rPr>
              <w:t>F</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num_voie</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5</w:t>
            </w:r>
          </w:p>
        </w:tc>
        <w:tc>
          <w:tcPr>
            <w:tcW w:w="1481" w:type="dxa"/>
            <w:shd w:val="clear" w:color="auto" w:fill="auto"/>
          </w:tcPr>
          <w:p w:rsidR="004548B4" w:rsidRPr="004548B4" w:rsidRDefault="001F2AEE" w:rsidP="00AA068E">
            <w:pPr>
              <w:rPr>
                <w:rFonts w:cs="Arial"/>
                <w:sz w:val="16"/>
                <w:szCs w:val="16"/>
              </w:rPr>
            </w:pPr>
            <w:r w:rsidRPr="001F2AEE">
              <w:rPr>
                <w:sz w:val="16"/>
                <w:szCs w:val="16"/>
              </w:rPr>
              <w:t>Libelle num complement adresse Site</w:t>
            </w:r>
          </w:p>
        </w:tc>
        <w:tc>
          <w:tcPr>
            <w:tcW w:w="724" w:type="dxa"/>
            <w:shd w:val="clear" w:color="auto" w:fill="auto"/>
          </w:tcPr>
          <w:p w:rsidR="004548B4" w:rsidRPr="004548B4" w:rsidRDefault="001F2AEE" w:rsidP="00AA068E">
            <w:pPr>
              <w:jc w:val="center"/>
              <w:rPr>
                <w:rFonts w:cs="Arial"/>
                <w:iCs/>
                <w:sz w:val="16"/>
                <w:szCs w:val="16"/>
              </w:rPr>
            </w:pPr>
            <w:r w:rsidRPr="001F2AEE">
              <w:rPr>
                <w:rFonts w:cs="Arial"/>
                <w:iCs/>
                <w:sz w:val="16"/>
                <w:szCs w:val="16"/>
              </w:rPr>
              <w:t>10</w:t>
            </w:r>
          </w:p>
        </w:tc>
        <w:tc>
          <w:tcPr>
            <w:tcW w:w="1560" w:type="dxa"/>
            <w:shd w:val="clear" w:color="auto" w:fill="auto"/>
          </w:tcPr>
          <w:p w:rsidR="004548B4" w:rsidRPr="004548B4" w:rsidRDefault="001F2AEE" w:rsidP="00AA068E">
            <w:pPr>
              <w:rPr>
                <w:rFonts w:cs="Arial"/>
                <w:iCs/>
                <w:sz w:val="16"/>
                <w:szCs w:val="16"/>
              </w:rPr>
            </w:pPr>
            <w:r w:rsidRPr="001F2AEE">
              <w:rPr>
                <w:rFonts w:cs="Arial"/>
                <w:iCs/>
                <w:sz w:val="16"/>
                <w:szCs w:val="16"/>
              </w:rPr>
              <w:t>Alphanumérique</w:t>
            </w:r>
          </w:p>
        </w:tc>
        <w:tc>
          <w:tcPr>
            <w:tcW w:w="708" w:type="dxa"/>
            <w:shd w:val="clear" w:color="auto" w:fill="auto"/>
            <w:vAlign w:val="center"/>
          </w:tcPr>
          <w:p w:rsidR="004548B4" w:rsidRPr="004548B4" w:rsidRDefault="001F2AEE" w:rsidP="004548B4">
            <w:pPr>
              <w:jc w:val="center"/>
              <w:rPr>
                <w:rFonts w:cs="Arial"/>
                <w:iCs/>
                <w:sz w:val="16"/>
                <w:szCs w:val="16"/>
              </w:rPr>
            </w:pPr>
            <w:r w:rsidRPr="001F2AEE">
              <w:rPr>
                <w:rFonts w:cs="Arial"/>
                <w:iCs/>
                <w:sz w:val="16"/>
                <w:szCs w:val="16"/>
              </w:rPr>
              <w:t>F</w:t>
            </w:r>
          </w:p>
        </w:tc>
        <w:tc>
          <w:tcPr>
            <w:tcW w:w="709" w:type="dxa"/>
            <w:vAlign w:val="center"/>
          </w:tcPr>
          <w:p w:rsidR="001F2AEE" w:rsidRPr="001F2AEE" w:rsidRDefault="001F2AEE" w:rsidP="001F2AEE">
            <w:pPr>
              <w:jc w:val="center"/>
              <w:rPr>
                <w:rFonts w:cs="Arial"/>
                <w:sz w:val="16"/>
                <w:szCs w:val="16"/>
              </w:rPr>
            </w:pPr>
            <w:r w:rsidRPr="001F2AEE">
              <w:rPr>
                <w:rFonts w:cs="Arial"/>
                <w:iCs/>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lib_num_cplt_adr</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6</w:t>
            </w:r>
          </w:p>
        </w:tc>
        <w:tc>
          <w:tcPr>
            <w:tcW w:w="1481" w:type="dxa"/>
            <w:shd w:val="clear" w:color="auto" w:fill="auto"/>
          </w:tcPr>
          <w:p w:rsidR="004548B4" w:rsidRPr="004548B4" w:rsidRDefault="001F2AEE" w:rsidP="00AA068E">
            <w:pPr>
              <w:rPr>
                <w:rFonts w:cs="Arial"/>
                <w:sz w:val="16"/>
                <w:szCs w:val="16"/>
              </w:rPr>
            </w:pPr>
            <w:r w:rsidRPr="001F2AEE">
              <w:rPr>
                <w:sz w:val="16"/>
                <w:szCs w:val="16"/>
              </w:rPr>
              <w:t>Bâtiment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40</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vAlign w:val="center"/>
          </w:tcPr>
          <w:p w:rsidR="004548B4" w:rsidRPr="004548B4" w:rsidRDefault="001F2AEE" w:rsidP="004548B4">
            <w:pPr>
              <w:jc w:val="center"/>
              <w:rPr>
                <w:rFonts w:cs="Arial"/>
                <w:sz w:val="16"/>
                <w:szCs w:val="16"/>
              </w:rPr>
            </w:pPr>
            <w:r w:rsidRPr="001F2AEE">
              <w:rPr>
                <w:rFonts w:cs="Arial"/>
                <w:sz w:val="16"/>
                <w:szCs w:val="16"/>
              </w:rPr>
              <w:t>F</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batiment</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7</w:t>
            </w:r>
          </w:p>
        </w:tc>
        <w:tc>
          <w:tcPr>
            <w:tcW w:w="1481" w:type="dxa"/>
            <w:shd w:val="clear" w:color="auto" w:fill="auto"/>
          </w:tcPr>
          <w:p w:rsidR="004548B4" w:rsidRPr="004548B4" w:rsidRDefault="001F2AEE" w:rsidP="00AA068E">
            <w:pPr>
              <w:rPr>
                <w:rFonts w:cs="Arial"/>
                <w:sz w:val="16"/>
                <w:szCs w:val="16"/>
              </w:rPr>
            </w:pPr>
            <w:r w:rsidRPr="001F2AEE">
              <w:rPr>
                <w:sz w:val="16"/>
                <w:szCs w:val="16"/>
              </w:rPr>
              <w:t>Escalier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2</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vAlign w:val="center"/>
          </w:tcPr>
          <w:p w:rsidR="004548B4" w:rsidRPr="004548B4" w:rsidRDefault="001F2AEE" w:rsidP="004548B4">
            <w:pPr>
              <w:jc w:val="center"/>
              <w:rPr>
                <w:rFonts w:cs="Arial"/>
                <w:sz w:val="16"/>
                <w:szCs w:val="16"/>
              </w:rPr>
            </w:pPr>
            <w:r w:rsidRPr="001F2AEE">
              <w:rPr>
                <w:rFonts w:cs="Arial"/>
                <w:sz w:val="16"/>
                <w:szCs w:val="16"/>
              </w:rPr>
              <w:t>F</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escalier</w:t>
            </w: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8</w:t>
            </w:r>
          </w:p>
        </w:tc>
        <w:tc>
          <w:tcPr>
            <w:tcW w:w="1481" w:type="dxa"/>
            <w:shd w:val="clear" w:color="auto" w:fill="auto"/>
          </w:tcPr>
          <w:p w:rsidR="004548B4" w:rsidRPr="004548B4" w:rsidRDefault="001F2AEE" w:rsidP="00AA068E">
            <w:pPr>
              <w:rPr>
                <w:rFonts w:cs="Arial"/>
                <w:sz w:val="16"/>
                <w:szCs w:val="16"/>
              </w:rPr>
            </w:pPr>
            <w:r w:rsidRPr="001F2AEE">
              <w:rPr>
                <w:sz w:val="16"/>
                <w:szCs w:val="16"/>
              </w:rPr>
              <w:t>COORD_X</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15</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O</w:t>
            </w:r>
          </w:p>
        </w:tc>
        <w:tc>
          <w:tcPr>
            <w:tcW w:w="709" w:type="dxa"/>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196033">
            <w:pPr>
              <w:rPr>
                <w:rFonts w:cs="Arial"/>
                <w:sz w:val="16"/>
                <w:szCs w:val="16"/>
              </w:rPr>
            </w:pPr>
            <w:r w:rsidRPr="001F2AEE">
              <w:rPr>
                <w:rFonts w:cs="Arial"/>
                <w:sz w:val="16"/>
                <w:szCs w:val="16"/>
              </w:rPr>
              <w:t xml:space="preserve">Cf. </w:t>
            </w:r>
            <w:hyperlink w:anchor="_Champs_Coord_X_et" w:history="1">
              <w:r w:rsidR="00196033" w:rsidRPr="00196033">
                <w:rPr>
                  <w:rStyle w:val="Lienhypertexte"/>
                  <w:rFonts w:cs="Arial"/>
                  <w:sz w:val="16"/>
                  <w:szCs w:val="16"/>
                </w:rPr>
                <w:t>Champs Coord_X et Coord_Y</w:t>
              </w:r>
            </w:hyperlink>
            <w:r w:rsidR="00196033" w:rsidRPr="001F2AEE" w:rsidDel="00196033">
              <w:rPr>
                <w:rFonts w:cs="Arial"/>
                <w:b/>
                <w:sz w:val="16"/>
                <w:szCs w:val="16"/>
              </w:rPr>
              <w:t xml:space="preserve"> </w:t>
            </w:r>
          </w:p>
        </w:tc>
        <w:tc>
          <w:tcPr>
            <w:tcW w:w="2551" w:type="dxa"/>
            <w:vAlign w:val="center"/>
          </w:tcPr>
          <w:p w:rsidR="004548B4" w:rsidRPr="004548B4" w:rsidRDefault="004548B4" w:rsidP="00457F78">
            <w:pPr>
              <w:rPr>
                <w:rFonts w:cs="Arial"/>
                <w:sz w:val="16"/>
                <w:szCs w:val="16"/>
              </w:rPr>
            </w:pP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9</w:t>
            </w:r>
          </w:p>
        </w:tc>
        <w:tc>
          <w:tcPr>
            <w:tcW w:w="1481" w:type="dxa"/>
            <w:shd w:val="clear" w:color="auto" w:fill="auto"/>
          </w:tcPr>
          <w:p w:rsidR="004548B4" w:rsidRPr="004548B4" w:rsidRDefault="001F2AEE" w:rsidP="00AA068E">
            <w:pPr>
              <w:rPr>
                <w:rFonts w:cs="Arial"/>
                <w:sz w:val="16"/>
                <w:szCs w:val="16"/>
              </w:rPr>
            </w:pPr>
            <w:r w:rsidRPr="001F2AEE">
              <w:rPr>
                <w:sz w:val="16"/>
                <w:szCs w:val="16"/>
              </w:rPr>
              <w:t>COORD_Y</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15</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O</w:t>
            </w:r>
          </w:p>
        </w:tc>
        <w:tc>
          <w:tcPr>
            <w:tcW w:w="709" w:type="dxa"/>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 xml:space="preserve">Cf. </w:t>
            </w:r>
            <w:hyperlink w:anchor="_Champs_Coord_X_et" w:history="1">
              <w:r w:rsidR="00196033" w:rsidRPr="00196033">
                <w:rPr>
                  <w:rStyle w:val="Lienhypertexte"/>
                  <w:rFonts w:cs="Arial"/>
                  <w:sz w:val="16"/>
                  <w:szCs w:val="16"/>
                </w:rPr>
                <w:t>Champs Coord_X et Coord_Y</w:t>
              </w:r>
            </w:hyperlink>
            <w:r w:rsidR="00196033" w:rsidRPr="001F2AEE" w:rsidDel="00196033">
              <w:rPr>
                <w:rFonts w:cs="Arial"/>
                <w:b/>
                <w:sz w:val="16"/>
                <w:szCs w:val="16"/>
              </w:rPr>
              <w:t xml:space="preserve"> </w:t>
            </w:r>
          </w:p>
        </w:tc>
        <w:tc>
          <w:tcPr>
            <w:tcW w:w="2551" w:type="dxa"/>
            <w:vAlign w:val="center"/>
          </w:tcPr>
          <w:p w:rsidR="004548B4" w:rsidRPr="004548B4" w:rsidRDefault="004548B4" w:rsidP="00A10874">
            <w:pPr>
              <w:rPr>
                <w:rFonts w:cs="Arial"/>
                <w:sz w:val="16"/>
                <w:szCs w:val="16"/>
              </w:rPr>
            </w:pP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10</w:t>
            </w:r>
          </w:p>
        </w:tc>
        <w:tc>
          <w:tcPr>
            <w:tcW w:w="1481" w:type="dxa"/>
            <w:shd w:val="clear" w:color="auto" w:fill="auto"/>
          </w:tcPr>
          <w:p w:rsidR="004548B4" w:rsidRPr="004548B4" w:rsidRDefault="001F2AEE" w:rsidP="00AA068E">
            <w:pPr>
              <w:rPr>
                <w:rFonts w:cs="Arial"/>
                <w:sz w:val="16"/>
                <w:szCs w:val="16"/>
              </w:rPr>
            </w:pPr>
            <w:r w:rsidRPr="001F2AEE">
              <w:rPr>
                <w:rFonts w:cs="Arial"/>
                <w:sz w:val="16"/>
                <w:szCs w:val="16"/>
              </w:rPr>
              <w:t>Nombre de logements</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5</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O</w:t>
            </w:r>
          </w:p>
        </w:tc>
        <w:tc>
          <w:tcPr>
            <w:tcW w:w="709" w:type="dxa"/>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Rejet si non fourni  et si &lt; 1</w:t>
            </w:r>
          </w:p>
        </w:tc>
        <w:tc>
          <w:tcPr>
            <w:tcW w:w="2551" w:type="dxa"/>
            <w:vAlign w:val="center"/>
          </w:tcPr>
          <w:p w:rsidR="004548B4" w:rsidRPr="004548B4" w:rsidRDefault="001F2AEE" w:rsidP="00AA068E">
            <w:pPr>
              <w:rPr>
                <w:rFonts w:cs="Arial"/>
                <w:sz w:val="16"/>
                <w:szCs w:val="16"/>
              </w:rPr>
            </w:pPr>
            <w:r w:rsidRPr="001F2AEE">
              <w:rPr>
                <w:rFonts w:cs="Arial"/>
                <w:sz w:val="16"/>
                <w:szCs w:val="16"/>
              </w:rPr>
              <w:t>nb_logements</w:t>
            </w: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11</w:t>
            </w:r>
          </w:p>
        </w:tc>
        <w:tc>
          <w:tcPr>
            <w:tcW w:w="1481" w:type="dxa"/>
            <w:shd w:val="clear" w:color="auto" w:fill="auto"/>
          </w:tcPr>
          <w:p w:rsidR="004548B4" w:rsidRPr="004548B4" w:rsidRDefault="001F2AEE" w:rsidP="00AA068E">
            <w:pPr>
              <w:rPr>
                <w:rFonts w:cs="Arial"/>
                <w:sz w:val="16"/>
                <w:szCs w:val="16"/>
              </w:rPr>
            </w:pPr>
            <w:r w:rsidRPr="001F2AEE">
              <w:rPr>
                <w:sz w:val="16"/>
                <w:szCs w:val="16"/>
              </w:rPr>
              <w:t>CODE IRIS</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15</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F</w:t>
            </w:r>
          </w:p>
        </w:tc>
        <w:tc>
          <w:tcPr>
            <w:tcW w:w="709" w:type="dxa"/>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Si non fourni, renseigné par pointage dans GFI</w:t>
            </w:r>
          </w:p>
        </w:tc>
        <w:tc>
          <w:tcPr>
            <w:tcW w:w="2551" w:type="dxa"/>
            <w:vAlign w:val="center"/>
          </w:tcPr>
          <w:p w:rsidR="004548B4" w:rsidRPr="004548B4" w:rsidRDefault="001F2AEE" w:rsidP="00AA068E">
            <w:pPr>
              <w:rPr>
                <w:rFonts w:cs="Arial"/>
                <w:sz w:val="16"/>
                <w:szCs w:val="16"/>
              </w:rPr>
            </w:pPr>
            <w:r w:rsidRPr="001F2AEE">
              <w:rPr>
                <w:rFonts w:cs="Arial"/>
                <w:sz w:val="16"/>
                <w:szCs w:val="16"/>
              </w:rPr>
              <w:t>dcomiris</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12</w:t>
            </w:r>
          </w:p>
        </w:tc>
        <w:tc>
          <w:tcPr>
            <w:tcW w:w="1481" w:type="dxa"/>
            <w:shd w:val="clear" w:color="auto" w:fill="auto"/>
          </w:tcPr>
          <w:p w:rsidR="004548B4" w:rsidRPr="004548B4" w:rsidRDefault="001F2AEE" w:rsidP="00AA068E">
            <w:pPr>
              <w:rPr>
                <w:rFonts w:cs="Arial"/>
                <w:sz w:val="16"/>
                <w:szCs w:val="16"/>
              </w:rPr>
            </w:pPr>
            <w:r w:rsidRPr="001F2AEE">
              <w:rPr>
                <w:rFonts w:cs="Arial"/>
                <w:sz w:val="16"/>
                <w:szCs w:val="16"/>
              </w:rPr>
              <w:t>Code Densité IRIS</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3</w:t>
            </w:r>
          </w:p>
        </w:tc>
        <w:tc>
          <w:tcPr>
            <w:tcW w:w="1560" w:type="dxa"/>
            <w:shd w:val="clear" w:color="auto" w:fill="auto"/>
          </w:tcPr>
          <w:p w:rsidR="001F2AEE" w:rsidRPr="001F2AEE" w:rsidRDefault="001F2AEE" w:rsidP="001F2AEE">
            <w:pPr>
              <w:rPr>
                <w:rFonts w:cs="Arial"/>
                <w:sz w:val="16"/>
                <w:szCs w:val="16"/>
              </w:rPr>
            </w:pPr>
            <w:r w:rsidRPr="001F2AEE">
              <w:rPr>
                <w:rFonts w:cs="Arial"/>
                <w:sz w:val="16"/>
                <w:szCs w:val="16"/>
              </w:rPr>
              <w:t>Caractères</w:t>
            </w:r>
          </w:p>
        </w:tc>
        <w:tc>
          <w:tcPr>
            <w:tcW w:w="708" w:type="dxa"/>
            <w:shd w:val="clear" w:color="auto" w:fill="auto"/>
          </w:tcPr>
          <w:p w:rsidR="004548B4" w:rsidRPr="004548B4" w:rsidRDefault="001F2AEE" w:rsidP="004548B4">
            <w:pPr>
              <w:numPr>
                <w:ilvl w:val="0"/>
                <w:numId w:val="1"/>
              </w:numPr>
              <w:jc w:val="center"/>
              <w:rPr>
                <w:rFonts w:cs="Arial"/>
                <w:sz w:val="16"/>
                <w:szCs w:val="16"/>
              </w:rPr>
            </w:pPr>
            <w:r w:rsidRPr="001F2AEE">
              <w:rPr>
                <w:rFonts w:cs="Arial"/>
                <w:sz w:val="16"/>
                <w:szCs w:val="16"/>
              </w:rPr>
              <w:t>F</w:t>
            </w:r>
          </w:p>
        </w:tc>
        <w:tc>
          <w:tcPr>
            <w:tcW w:w="709" w:type="dxa"/>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Si non fourni, renseigné par pointage dans GFI</w:t>
            </w:r>
          </w:p>
        </w:tc>
        <w:tc>
          <w:tcPr>
            <w:tcW w:w="2551" w:type="dxa"/>
            <w:vAlign w:val="center"/>
          </w:tcPr>
          <w:p w:rsidR="004548B4" w:rsidRPr="004548B4" w:rsidRDefault="001F2AEE" w:rsidP="00AA068E">
            <w:pPr>
              <w:rPr>
                <w:rFonts w:cs="Arial"/>
                <w:sz w:val="16"/>
                <w:szCs w:val="16"/>
              </w:rPr>
            </w:pPr>
            <w:r w:rsidRPr="001F2AEE">
              <w:rPr>
                <w:rFonts w:cs="Arial"/>
                <w:sz w:val="16"/>
                <w:szCs w:val="16"/>
              </w:rPr>
              <w:t>densite</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13</w:t>
            </w:r>
          </w:p>
        </w:tc>
        <w:tc>
          <w:tcPr>
            <w:tcW w:w="1481" w:type="dxa"/>
            <w:shd w:val="clear" w:color="auto" w:fill="auto"/>
          </w:tcPr>
          <w:p w:rsidR="004548B4" w:rsidRPr="004548B4" w:rsidRDefault="001F2AEE" w:rsidP="00AA068E">
            <w:pPr>
              <w:rPr>
                <w:rFonts w:cs="Arial"/>
                <w:sz w:val="16"/>
                <w:szCs w:val="16"/>
              </w:rPr>
            </w:pPr>
            <w:r w:rsidRPr="001F2AEE">
              <w:rPr>
                <w:sz w:val="16"/>
                <w:szCs w:val="16"/>
              </w:rPr>
              <w:t>Type voie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20</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vAlign w:val="center"/>
          </w:tcPr>
          <w:p w:rsidR="004548B4" w:rsidRPr="004548B4" w:rsidRDefault="001F2AEE" w:rsidP="004548B4">
            <w:pPr>
              <w:jc w:val="center"/>
              <w:rPr>
                <w:rFonts w:cs="Arial"/>
                <w:sz w:val="16"/>
                <w:szCs w:val="16"/>
              </w:rPr>
            </w:pPr>
            <w:r w:rsidRPr="001F2AEE">
              <w:rPr>
                <w:rFonts w:cs="Arial"/>
                <w:sz w:val="16"/>
                <w:szCs w:val="16"/>
              </w:rPr>
              <w:t>F</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type_voie</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14</w:t>
            </w:r>
          </w:p>
        </w:tc>
        <w:tc>
          <w:tcPr>
            <w:tcW w:w="1481" w:type="dxa"/>
            <w:shd w:val="clear" w:color="auto" w:fill="auto"/>
          </w:tcPr>
          <w:p w:rsidR="004548B4" w:rsidRPr="004548B4" w:rsidRDefault="001F2AEE" w:rsidP="00AA068E">
            <w:pPr>
              <w:rPr>
                <w:rFonts w:cs="Arial"/>
                <w:sz w:val="16"/>
                <w:szCs w:val="16"/>
              </w:rPr>
            </w:pPr>
            <w:r w:rsidRPr="001F2AEE">
              <w:rPr>
                <w:rFonts w:cs="Arial"/>
                <w:sz w:val="16"/>
                <w:szCs w:val="16"/>
              </w:rPr>
              <w:t>Voie site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40</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vAlign w:val="center"/>
          </w:tcPr>
          <w:p w:rsidR="004548B4" w:rsidRPr="004548B4" w:rsidRDefault="001F2AEE" w:rsidP="004548B4">
            <w:pPr>
              <w:jc w:val="center"/>
              <w:rPr>
                <w:rFonts w:cs="Arial"/>
                <w:sz w:val="16"/>
                <w:szCs w:val="16"/>
              </w:rPr>
            </w:pPr>
            <w:r w:rsidRPr="001F2AEE">
              <w:rPr>
                <w:rFonts w:cs="Arial"/>
                <w:sz w:val="16"/>
                <w:szCs w:val="16"/>
              </w:rPr>
              <w:t>O</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Rejet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nom_voie</w:t>
            </w:r>
          </w:p>
        </w:tc>
      </w:tr>
      <w:tr w:rsidR="004548B4" w:rsidRPr="004548B4" w:rsidTr="004548B4">
        <w:tc>
          <w:tcPr>
            <w:tcW w:w="620" w:type="dxa"/>
            <w:shd w:val="clear" w:color="auto" w:fill="auto"/>
          </w:tcPr>
          <w:p w:rsidR="004548B4" w:rsidRPr="004548B4" w:rsidRDefault="001F2AEE" w:rsidP="00AA068E">
            <w:pPr>
              <w:jc w:val="center"/>
              <w:rPr>
                <w:rFonts w:cs="Arial"/>
                <w:sz w:val="16"/>
                <w:szCs w:val="16"/>
              </w:rPr>
            </w:pPr>
            <w:r w:rsidRPr="001F2AEE">
              <w:rPr>
                <w:rFonts w:cs="Arial"/>
                <w:sz w:val="16"/>
                <w:szCs w:val="16"/>
              </w:rPr>
              <w:t>15</w:t>
            </w:r>
          </w:p>
        </w:tc>
        <w:tc>
          <w:tcPr>
            <w:tcW w:w="1481" w:type="dxa"/>
            <w:shd w:val="clear" w:color="auto" w:fill="auto"/>
          </w:tcPr>
          <w:p w:rsidR="001F2AEE" w:rsidRPr="001F2AEE" w:rsidRDefault="001F2AEE" w:rsidP="001F2AEE">
            <w:pPr>
              <w:rPr>
                <w:rFonts w:cs="Arial"/>
                <w:sz w:val="16"/>
                <w:szCs w:val="16"/>
              </w:rPr>
            </w:pPr>
            <w:r w:rsidRPr="001F2AEE">
              <w:rPr>
                <w:rFonts w:cs="Arial"/>
                <w:sz w:val="16"/>
                <w:szCs w:val="16"/>
              </w:rPr>
              <w:t>Localite site</w:t>
            </w:r>
          </w:p>
        </w:tc>
        <w:tc>
          <w:tcPr>
            <w:tcW w:w="724" w:type="dxa"/>
            <w:shd w:val="clear" w:color="auto" w:fill="auto"/>
          </w:tcPr>
          <w:p w:rsidR="001F2AEE" w:rsidRPr="001F2AEE" w:rsidRDefault="001F2AEE" w:rsidP="001F2AEE">
            <w:pPr>
              <w:jc w:val="center"/>
              <w:rPr>
                <w:rFonts w:cs="Arial"/>
                <w:sz w:val="16"/>
                <w:szCs w:val="16"/>
              </w:rPr>
            </w:pPr>
            <w:r w:rsidRPr="001F2AEE">
              <w:rPr>
                <w:rFonts w:cs="Arial"/>
                <w:sz w:val="16"/>
                <w:szCs w:val="16"/>
              </w:rPr>
              <w:t>40</w:t>
            </w:r>
          </w:p>
        </w:tc>
        <w:tc>
          <w:tcPr>
            <w:tcW w:w="1560" w:type="dxa"/>
            <w:shd w:val="clear" w:color="auto" w:fill="auto"/>
          </w:tcPr>
          <w:p w:rsidR="001F2AEE" w:rsidRPr="001F2AEE" w:rsidRDefault="001F2AEE" w:rsidP="001F2AEE">
            <w:pPr>
              <w:rPr>
                <w:rFonts w:cs="Arial"/>
                <w:sz w:val="16"/>
                <w:szCs w:val="16"/>
              </w:rPr>
            </w:pPr>
            <w:r w:rsidRPr="001F2AEE">
              <w:rPr>
                <w:rFonts w:cs="Arial"/>
                <w:sz w:val="16"/>
                <w:szCs w:val="16"/>
              </w:rPr>
              <w:t>Caractères</w:t>
            </w:r>
          </w:p>
        </w:tc>
        <w:tc>
          <w:tcPr>
            <w:tcW w:w="708" w:type="dxa"/>
            <w:shd w:val="clear" w:color="auto" w:fill="auto"/>
            <w:vAlign w:val="center"/>
          </w:tcPr>
          <w:p w:rsidR="004548B4" w:rsidRPr="004548B4" w:rsidRDefault="001F2AEE" w:rsidP="004548B4">
            <w:pPr>
              <w:numPr>
                <w:ilvl w:val="0"/>
                <w:numId w:val="1"/>
              </w:numPr>
              <w:jc w:val="center"/>
              <w:rPr>
                <w:rFonts w:cs="Arial"/>
                <w:sz w:val="16"/>
                <w:szCs w:val="16"/>
              </w:rPr>
            </w:pPr>
            <w:r w:rsidRPr="001F2AEE">
              <w:rPr>
                <w:rFonts w:cs="Arial"/>
                <w:sz w:val="16"/>
                <w:szCs w:val="16"/>
              </w:rPr>
              <w:t>O</w:t>
            </w:r>
          </w:p>
        </w:tc>
        <w:tc>
          <w:tcPr>
            <w:tcW w:w="709" w:type="dxa"/>
            <w:vAlign w:val="center"/>
          </w:tcPr>
          <w:p w:rsidR="001F2AEE" w:rsidRPr="001F2AEE" w:rsidRDefault="001F2AEE" w:rsidP="001F2AEE">
            <w:pPr>
              <w:jc w:val="center"/>
              <w:rPr>
                <w:rFonts w:cs="Arial"/>
                <w:sz w:val="16"/>
                <w:szCs w:val="16"/>
              </w:rPr>
            </w:pPr>
            <w:r w:rsidRPr="001F2AEE">
              <w:rPr>
                <w:rFonts w:cs="Arial"/>
                <w:sz w:val="16"/>
                <w:szCs w:val="16"/>
              </w:rPr>
              <w:t>O</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Rejet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nom_com</w:t>
            </w: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16</w:t>
            </w:r>
          </w:p>
        </w:tc>
        <w:tc>
          <w:tcPr>
            <w:tcW w:w="1481" w:type="dxa"/>
            <w:shd w:val="clear" w:color="auto" w:fill="auto"/>
          </w:tcPr>
          <w:p w:rsidR="004548B4" w:rsidRPr="004548B4" w:rsidRDefault="001F2AEE" w:rsidP="00AA068E">
            <w:pPr>
              <w:rPr>
                <w:rFonts w:cs="Arial"/>
                <w:sz w:val="16"/>
                <w:szCs w:val="16"/>
              </w:rPr>
            </w:pPr>
            <w:r w:rsidRPr="001F2AEE">
              <w:rPr>
                <w:sz w:val="16"/>
                <w:szCs w:val="16"/>
              </w:rPr>
              <w:t>Opérateur immeuble</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30</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F</w:t>
            </w:r>
          </w:p>
        </w:tc>
        <w:tc>
          <w:tcPr>
            <w:tcW w:w="709" w:type="dxa"/>
          </w:tcPr>
          <w:p w:rsidR="001F2AEE" w:rsidRPr="001F2AEE" w:rsidRDefault="001F2AEE" w:rsidP="001F2AEE">
            <w:pPr>
              <w:autoSpaceDE w:val="0"/>
              <w:autoSpaceDN w:val="0"/>
              <w:adjustRightInd w:val="0"/>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autoSpaceDE w:val="0"/>
              <w:autoSpaceDN w:val="0"/>
              <w:adjustRightInd w:val="0"/>
              <w:rPr>
                <w:rFonts w:cs="Arial"/>
                <w:sz w:val="16"/>
                <w:szCs w:val="16"/>
              </w:rPr>
            </w:pPr>
            <w:r w:rsidRPr="001F2AEE">
              <w:rPr>
                <w:rFonts w:cs="Arial"/>
                <w:sz w:val="16"/>
                <w:szCs w:val="16"/>
              </w:rPr>
              <w:t>Non renseigné dans GFI si non fourni</w:t>
            </w:r>
          </w:p>
          <w:p w:rsidR="004548B4" w:rsidRPr="004548B4" w:rsidRDefault="001F2AEE" w:rsidP="00AA068E">
            <w:pPr>
              <w:rPr>
                <w:rFonts w:cs="Arial"/>
                <w:sz w:val="16"/>
                <w:szCs w:val="16"/>
              </w:rPr>
            </w:pPr>
            <w:r w:rsidRPr="001F2AEE">
              <w:rPr>
                <w:rFonts w:cs="Arial"/>
                <w:sz w:val="16"/>
                <w:szCs w:val="16"/>
              </w:rPr>
              <w:t>Si FT =&gt; remplacé par ORANGE</w:t>
            </w:r>
          </w:p>
        </w:tc>
        <w:tc>
          <w:tcPr>
            <w:tcW w:w="2551" w:type="dxa"/>
            <w:vAlign w:val="center"/>
          </w:tcPr>
          <w:p w:rsidR="004548B4" w:rsidRPr="004548B4" w:rsidRDefault="001F2AEE" w:rsidP="00AA068E">
            <w:pPr>
              <w:rPr>
                <w:rFonts w:cs="Arial"/>
                <w:sz w:val="16"/>
                <w:szCs w:val="16"/>
              </w:rPr>
            </w:pPr>
            <w:r w:rsidRPr="001F2AEE">
              <w:rPr>
                <w:rFonts w:cs="Arial"/>
                <w:sz w:val="16"/>
                <w:szCs w:val="16"/>
              </w:rPr>
              <w:t>operateur</w:t>
            </w: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17</w:t>
            </w:r>
          </w:p>
        </w:tc>
        <w:tc>
          <w:tcPr>
            <w:tcW w:w="1481" w:type="dxa"/>
            <w:shd w:val="clear" w:color="auto" w:fill="auto"/>
          </w:tcPr>
          <w:p w:rsidR="004548B4" w:rsidRPr="004548B4" w:rsidRDefault="001F2AEE" w:rsidP="00AA068E">
            <w:pPr>
              <w:rPr>
                <w:rFonts w:cs="Arial"/>
                <w:sz w:val="16"/>
                <w:szCs w:val="16"/>
              </w:rPr>
            </w:pPr>
            <w:r w:rsidRPr="001F2AEE">
              <w:rPr>
                <w:sz w:val="16"/>
                <w:szCs w:val="16"/>
              </w:rPr>
              <w:t>Code Regroupement Syndic</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13</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Alphanumérique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F</w:t>
            </w:r>
          </w:p>
        </w:tc>
        <w:tc>
          <w:tcPr>
            <w:tcW w:w="709" w:type="dxa"/>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syndic</w:t>
            </w:r>
          </w:p>
        </w:tc>
      </w:tr>
      <w:tr w:rsidR="004548B4" w:rsidRPr="004548B4" w:rsidTr="004548B4">
        <w:tc>
          <w:tcPr>
            <w:tcW w:w="620" w:type="dxa"/>
            <w:shd w:val="clear" w:color="auto" w:fill="auto"/>
          </w:tcPr>
          <w:p w:rsidR="004548B4" w:rsidRPr="004548B4" w:rsidDel="00093944" w:rsidRDefault="001F2AEE" w:rsidP="00AA068E">
            <w:pPr>
              <w:jc w:val="center"/>
              <w:rPr>
                <w:rFonts w:cs="Arial"/>
                <w:sz w:val="16"/>
                <w:szCs w:val="16"/>
              </w:rPr>
            </w:pPr>
            <w:r w:rsidRPr="001F2AEE">
              <w:rPr>
                <w:rFonts w:cs="Arial"/>
                <w:sz w:val="16"/>
                <w:szCs w:val="16"/>
              </w:rPr>
              <w:t>18</w:t>
            </w:r>
          </w:p>
        </w:tc>
        <w:tc>
          <w:tcPr>
            <w:tcW w:w="1481" w:type="dxa"/>
            <w:shd w:val="clear" w:color="auto" w:fill="auto"/>
          </w:tcPr>
          <w:p w:rsidR="004548B4" w:rsidRPr="004548B4" w:rsidRDefault="001F2AEE" w:rsidP="00AA068E">
            <w:pPr>
              <w:rPr>
                <w:rFonts w:cs="Arial"/>
                <w:sz w:val="16"/>
                <w:szCs w:val="16"/>
              </w:rPr>
            </w:pPr>
            <w:r w:rsidRPr="001F2AEE">
              <w:rPr>
                <w:sz w:val="16"/>
                <w:szCs w:val="16"/>
              </w:rPr>
              <w:t>Nb Logements Regroupement Syndic</w:t>
            </w:r>
          </w:p>
        </w:tc>
        <w:tc>
          <w:tcPr>
            <w:tcW w:w="724" w:type="dxa"/>
            <w:shd w:val="clear" w:color="auto" w:fill="auto"/>
          </w:tcPr>
          <w:p w:rsidR="004548B4" w:rsidRPr="004548B4" w:rsidRDefault="001F2AEE" w:rsidP="00AA068E">
            <w:pPr>
              <w:jc w:val="center"/>
              <w:rPr>
                <w:rFonts w:cs="Arial"/>
                <w:sz w:val="16"/>
                <w:szCs w:val="16"/>
              </w:rPr>
            </w:pPr>
            <w:r w:rsidRPr="001F2AEE">
              <w:rPr>
                <w:rFonts w:cs="Arial"/>
                <w:sz w:val="16"/>
                <w:szCs w:val="16"/>
              </w:rPr>
              <w:t>5</w:t>
            </w:r>
          </w:p>
        </w:tc>
        <w:tc>
          <w:tcPr>
            <w:tcW w:w="1560" w:type="dxa"/>
            <w:shd w:val="clear" w:color="auto" w:fill="auto"/>
          </w:tcPr>
          <w:p w:rsidR="004548B4" w:rsidRPr="004548B4" w:rsidRDefault="001F2AEE" w:rsidP="00AA068E">
            <w:pPr>
              <w:rPr>
                <w:rFonts w:cs="Arial"/>
                <w:sz w:val="16"/>
                <w:szCs w:val="16"/>
              </w:rPr>
            </w:pPr>
            <w:r w:rsidRPr="001F2AEE">
              <w:rPr>
                <w:rFonts w:cs="Arial"/>
                <w:sz w:val="16"/>
                <w:szCs w:val="16"/>
              </w:rPr>
              <w:t>Numérique</w:t>
            </w:r>
          </w:p>
        </w:tc>
        <w:tc>
          <w:tcPr>
            <w:tcW w:w="708" w:type="dxa"/>
            <w:shd w:val="clear" w:color="auto" w:fill="auto"/>
          </w:tcPr>
          <w:p w:rsidR="004548B4" w:rsidRPr="004548B4" w:rsidRDefault="001F2AEE" w:rsidP="004548B4">
            <w:pPr>
              <w:jc w:val="center"/>
              <w:rPr>
                <w:rFonts w:cs="Arial"/>
                <w:sz w:val="16"/>
                <w:szCs w:val="16"/>
              </w:rPr>
            </w:pPr>
            <w:r w:rsidRPr="001F2AEE">
              <w:rPr>
                <w:rFonts w:cs="Arial"/>
                <w:sz w:val="16"/>
                <w:szCs w:val="16"/>
              </w:rPr>
              <w:t>F</w:t>
            </w:r>
          </w:p>
        </w:tc>
        <w:tc>
          <w:tcPr>
            <w:tcW w:w="709" w:type="dxa"/>
          </w:tcPr>
          <w:p w:rsidR="001F2AEE" w:rsidRPr="001F2AEE" w:rsidRDefault="001F2AEE" w:rsidP="001F2AEE">
            <w:pPr>
              <w:jc w:val="center"/>
              <w:rPr>
                <w:rFonts w:cs="Arial"/>
                <w:sz w:val="16"/>
                <w:szCs w:val="16"/>
              </w:rPr>
            </w:pPr>
            <w:r w:rsidRPr="001F2AEE">
              <w:rPr>
                <w:rFonts w:cs="Arial"/>
                <w:sz w:val="16"/>
                <w:szCs w:val="16"/>
              </w:rPr>
              <w:t>F</w:t>
            </w:r>
          </w:p>
        </w:tc>
        <w:tc>
          <w:tcPr>
            <w:tcW w:w="3119" w:type="dxa"/>
            <w:shd w:val="clear" w:color="auto" w:fill="auto"/>
          </w:tcPr>
          <w:p w:rsidR="004548B4" w:rsidRPr="004548B4" w:rsidRDefault="001F2AEE" w:rsidP="00AA068E">
            <w:pPr>
              <w:rPr>
                <w:rFonts w:cs="Arial"/>
                <w:sz w:val="16"/>
                <w:szCs w:val="16"/>
              </w:rPr>
            </w:pPr>
            <w:r w:rsidRPr="001F2AEE">
              <w:rPr>
                <w:rFonts w:cs="Arial"/>
                <w:sz w:val="16"/>
                <w:szCs w:val="16"/>
              </w:rPr>
              <w:t>Non renseigné dans GFI si non fourni</w:t>
            </w:r>
          </w:p>
        </w:tc>
        <w:tc>
          <w:tcPr>
            <w:tcW w:w="2551" w:type="dxa"/>
            <w:vAlign w:val="center"/>
          </w:tcPr>
          <w:p w:rsidR="004548B4" w:rsidRPr="004548B4" w:rsidRDefault="001F2AEE" w:rsidP="00AA068E">
            <w:pPr>
              <w:rPr>
                <w:rFonts w:cs="Arial"/>
                <w:sz w:val="16"/>
                <w:szCs w:val="16"/>
              </w:rPr>
            </w:pPr>
            <w:r w:rsidRPr="001F2AEE">
              <w:rPr>
                <w:rFonts w:cs="Arial"/>
                <w:sz w:val="16"/>
                <w:szCs w:val="16"/>
              </w:rPr>
              <w:t>nb_el_syndic</w:t>
            </w:r>
          </w:p>
        </w:tc>
      </w:tr>
      <w:tr w:rsidR="004548B4" w:rsidRPr="004548B4" w:rsidTr="004548B4">
        <w:tc>
          <w:tcPr>
            <w:tcW w:w="620" w:type="dxa"/>
            <w:shd w:val="clear" w:color="auto" w:fill="auto"/>
          </w:tcPr>
          <w:p w:rsidR="004548B4" w:rsidRPr="00F3668A" w:rsidDel="00093944" w:rsidRDefault="001F2AEE" w:rsidP="00AA068E">
            <w:pPr>
              <w:jc w:val="center"/>
              <w:rPr>
                <w:rFonts w:cs="Arial"/>
                <w:sz w:val="16"/>
                <w:szCs w:val="16"/>
              </w:rPr>
            </w:pPr>
            <w:r w:rsidRPr="00F3668A">
              <w:rPr>
                <w:rFonts w:cs="Arial"/>
                <w:sz w:val="16"/>
                <w:szCs w:val="16"/>
              </w:rPr>
              <w:t>19</w:t>
            </w:r>
          </w:p>
        </w:tc>
        <w:tc>
          <w:tcPr>
            <w:tcW w:w="1481" w:type="dxa"/>
            <w:shd w:val="clear" w:color="auto" w:fill="auto"/>
          </w:tcPr>
          <w:p w:rsidR="004548B4" w:rsidRPr="00F3668A" w:rsidRDefault="001F2AEE" w:rsidP="00AA068E">
            <w:pPr>
              <w:rPr>
                <w:rFonts w:cs="Arial"/>
                <w:sz w:val="16"/>
                <w:szCs w:val="16"/>
              </w:rPr>
            </w:pPr>
            <w:r w:rsidRPr="00F3668A">
              <w:rPr>
                <w:sz w:val="16"/>
                <w:szCs w:val="16"/>
              </w:rPr>
              <w:t>Libelle etat installation site</w:t>
            </w:r>
          </w:p>
        </w:tc>
        <w:tc>
          <w:tcPr>
            <w:tcW w:w="724" w:type="dxa"/>
            <w:shd w:val="clear" w:color="auto" w:fill="auto"/>
          </w:tcPr>
          <w:p w:rsidR="004548B4" w:rsidRPr="00F3668A" w:rsidRDefault="001F2AEE" w:rsidP="00AA068E">
            <w:pPr>
              <w:jc w:val="center"/>
              <w:rPr>
                <w:rFonts w:cs="Arial"/>
                <w:sz w:val="16"/>
                <w:szCs w:val="16"/>
              </w:rPr>
            </w:pPr>
            <w:r w:rsidRPr="00F3668A">
              <w:rPr>
                <w:rFonts w:cs="Arial"/>
                <w:sz w:val="16"/>
                <w:szCs w:val="16"/>
              </w:rPr>
              <w:t>30</w:t>
            </w:r>
          </w:p>
        </w:tc>
        <w:tc>
          <w:tcPr>
            <w:tcW w:w="1560" w:type="dxa"/>
            <w:shd w:val="clear" w:color="auto" w:fill="auto"/>
          </w:tcPr>
          <w:p w:rsidR="004548B4" w:rsidRPr="00F3668A" w:rsidRDefault="001F2AEE" w:rsidP="00AA068E">
            <w:pPr>
              <w:rPr>
                <w:rFonts w:cs="Arial"/>
                <w:sz w:val="16"/>
                <w:szCs w:val="16"/>
              </w:rPr>
            </w:pPr>
            <w:r w:rsidRPr="00F3668A">
              <w:rPr>
                <w:rFonts w:cs="Arial"/>
                <w:sz w:val="16"/>
                <w:szCs w:val="16"/>
              </w:rPr>
              <w:t>Caractères</w:t>
            </w:r>
          </w:p>
        </w:tc>
        <w:tc>
          <w:tcPr>
            <w:tcW w:w="708" w:type="dxa"/>
            <w:shd w:val="clear" w:color="auto" w:fill="auto"/>
          </w:tcPr>
          <w:p w:rsidR="004548B4" w:rsidRPr="00F3668A" w:rsidRDefault="008E7587" w:rsidP="004548B4">
            <w:pPr>
              <w:jc w:val="center"/>
              <w:rPr>
                <w:rFonts w:cs="Arial"/>
                <w:sz w:val="16"/>
                <w:szCs w:val="16"/>
              </w:rPr>
            </w:pPr>
            <w:r w:rsidRPr="00F3668A">
              <w:rPr>
                <w:rFonts w:cs="Arial"/>
                <w:sz w:val="16"/>
                <w:szCs w:val="16"/>
              </w:rPr>
              <w:t>F</w:t>
            </w:r>
          </w:p>
        </w:tc>
        <w:tc>
          <w:tcPr>
            <w:tcW w:w="709" w:type="dxa"/>
          </w:tcPr>
          <w:p w:rsidR="001F2AEE" w:rsidRPr="00F3668A" w:rsidRDefault="001F2AEE" w:rsidP="001F2AEE">
            <w:pPr>
              <w:jc w:val="center"/>
              <w:rPr>
                <w:rFonts w:cs="Arial"/>
                <w:sz w:val="16"/>
                <w:szCs w:val="16"/>
              </w:rPr>
            </w:pPr>
            <w:r w:rsidRPr="00F3668A">
              <w:rPr>
                <w:rFonts w:cs="Arial"/>
                <w:sz w:val="16"/>
                <w:szCs w:val="16"/>
              </w:rPr>
              <w:t>O</w:t>
            </w:r>
          </w:p>
        </w:tc>
        <w:tc>
          <w:tcPr>
            <w:tcW w:w="3119" w:type="dxa"/>
            <w:shd w:val="clear" w:color="auto" w:fill="auto"/>
          </w:tcPr>
          <w:p w:rsidR="004548B4" w:rsidRPr="00F3668A" w:rsidRDefault="008E7587" w:rsidP="00AA068E">
            <w:pPr>
              <w:rPr>
                <w:rFonts w:cs="Arial"/>
                <w:sz w:val="16"/>
                <w:szCs w:val="16"/>
              </w:rPr>
            </w:pPr>
            <w:r w:rsidRPr="00F3668A">
              <w:rPr>
                <w:rFonts w:cs="Arial"/>
                <w:sz w:val="16"/>
                <w:szCs w:val="16"/>
              </w:rPr>
              <w:t>Valorisé à ‘N’ dans GFI si non fournis en mode G1R3</w:t>
            </w:r>
          </w:p>
        </w:tc>
        <w:tc>
          <w:tcPr>
            <w:tcW w:w="2551" w:type="dxa"/>
            <w:vAlign w:val="center"/>
          </w:tcPr>
          <w:p w:rsidR="004548B4" w:rsidRPr="00F3668A" w:rsidRDefault="008C3C39" w:rsidP="00AA068E">
            <w:pPr>
              <w:rPr>
                <w:rFonts w:cs="Arial"/>
                <w:sz w:val="16"/>
                <w:szCs w:val="16"/>
              </w:rPr>
            </w:pPr>
            <w:r w:rsidRPr="00F3668A">
              <w:rPr>
                <w:rFonts w:cs="Arial"/>
                <w:sz w:val="16"/>
                <w:szCs w:val="16"/>
              </w:rPr>
              <w:t>e</w:t>
            </w:r>
            <w:r w:rsidR="001F2AEE" w:rsidRPr="00F3668A">
              <w:rPr>
                <w:rFonts w:cs="Arial"/>
                <w:sz w:val="16"/>
                <w:szCs w:val="16"/>
              </w:rPr>
              <w:t>tat</w:t>
            </w:r>
          </w:p>
        </w:tc>
      </w:tr>
      <w:tr w:rsidR="004548B4" w:rsidRPr="004548B4" w:rsidTr="004548B4">
        <w:tc>
          <w:tcPr>
            <w:tcW w:w="620" w:type="dxa"/>
            <w:shd w:val="clear" w:color="auto" w:fill="auto"/>
          </w:tcPr>
          <w:p w:rsidR="004548B4" w:rsidRPr="00F3668A" w:rsidRDefault="001F2AEE" w:rsidP="00AA068E">
            <w:pPr>
              <w:jc w:val="center"/>
              <w:rPr>
                <w:rFonts w:cs="Arial"/>
                <w:sz w:val="16"/>
                <w:szCs w:val="16"/>
              </w:rPr>
            </w:pPr>
            <w:r w:rsidRPr="00F3668A">
              <w:rPr>
                <w:rFonts w:cs="Arial"/>
                <w:sz w:val="16"/>
                <w:szCs w:val="16"/>
              </w:rPr>
              <w:t>20</w:t>
            </w:r>
          </w:p>
        </w:tc>
        <w:tc>
          <w:tcPr>
            <w:tcW w:w="1481" w:type="dxa"/>
            <w:shd w:val="clear" w:color="auto" w:fill="auto"/>
          </w:tcPr>
          <w:p w:rsidR="004548B4" w:rsidRPr="00F3668A" w:rsidRDefault="001F2AEE" w:rsidP="00AA068E">
            <w:pPr>
              <w:rPr>
                <w:rFonts w:cs="Arial"/>
                <w:sz w:val="16"/>
                <w:szCs w:val="16"/>
              </w:rPr>
            </w:pPr>
            <w:r w:rsidRPr="00F3668A">
              <w:rPr>
                <w:rFonts w:cs="Arial"/>
                <w:sz w:val="16"/>
                <w:szCs w:val="16"/>
              </w:rPr>
              <w:t>Projection</w:t>
            </w:r>
          </w:p>
        </w:tc>
        <w:tc>
          <w:tcPr>
            <w:tcW w:w="724" w:type="dxa"/>
            <w:shd w:val="clear" w:color="auto" w:fill="auto"/>
          </w:tcPr>
          <w:p w:rsidR="004548B4" w:rsidRPr="00F3668A" w:rsidRDefault="00C848BE" w:rsidP="00AA068E">
            <w:pPr>
              <w:jc w:val="center"/>
              <w:rPr>
                <w:rFonts w:cs="Arial"/>
                <w:sz w:val="16"/>
                <w:szCs w:val="16"/>
              </w:rPr>
            </w:pPr>
            <w:r w:rsidRPr="00F3668A">
              <w:rPr>
                <w:rFonts w:cs="Arial"/>
                <w:sz w:val="16"/>
                <w:szCs w:val="16"/>
              </w:rPr>
              <w:t>50</w:t>
            </w:r>
          </w:p>
        </w:tc>
        <w:tc>
          <w:tcPr>
            <w:tcW w:w="1560" w:type="dxa"/>
            <w:shd w:val="clear" w:color="auto" w:fill="auto"/>
          </w:tcPr>
          <w:p w:rsidR="004548B4" w:rsidRPr="00F3668A" w:rsidRDefault="001F2AEE" w:rsidP="00AA068E">
            <w:pPr>
              <w:rPr>
                <w:rFonts w:cs="Arial"/>
                <w:sz w:val="16"/>
                <w:szCs w:val="16"/>
              </w:rPr>
            </w:pPr>
            <w:r w:rsidRPr="00F3668A">
              <w:rPr>
                <w:rFonts w:cs="Arial"/>
                <w:sz w:val="16"/>
                <w:szCs w:val="16"/>
              </w:rPr>
              <w:t>Alphanumérique</w:t>
            </w:r>
          </w:p>
        </w:tc>
        <w:tc>
          <w:tcPr>
            <w:tcW w:w="708" w:type="dxa"/>
            <w:shd w:val="clear" w:color="auto" w:fill="auto"/>
          </w:tcPr>
          <w:p w:rsidR="004548B4" w:rsidRPr="00F3668A" w:rsidRDefault="00533445" w:rsidP="004548B4">
            <w:pPr>
              <w:jc w:val="center"/>
              <w:rPr>
                <w:rFonts w:cs="Arial"/>
                <w:sz w:val="16"/>
                <w:szCs w:val="16"/>
              </w:rPr>
            </w:pPr>
            <w:r w:rsidRPr="00F3668A">
              <w:rPr>
                <w:rFonts w:cs="Arial"/>
                <w:sz w:val="16"/>
                <w:szCs w:val="16"/>
              </w:rPr>
              <w:t>F</w:t>
            </w:r>
          </w:p>
        </w:tc>
        <w:tc>
          <w:tcPr>
            <w:tcW w:w="709" w:type="dxa"/>
          </w:tcPr>
          <w:p w:rsidR="001F2AEE" w:rsidRPr="00F3668A" w:rsidRDefault="00533445" w:rsidP="001F2AEE">
            <w:pPr>
              <w:jc w:val="center"/>
              <w:rPr>
                <w:rFonts w:cs="Arial"/>
                <w:sz w:val="16"/>
                <w:szCs w:val="16"/>
              </w:rPr>
            </w:pPr>
            <w:r w:rsidRPr="00F3668A">
              <w:rPr>
                <w:rFonts w:cs="Arial"/>
                <w:sz w:val="16"/>
                <w:szCs w:val="16"/>
              </w:rPr>
              <w:t>F</w:t>
            </w:r>
          </w:p>
        </w:tc>
        <w:tc>
          <w:tcPr>
            <w:tcW w:w="3119" w:type="dxa"/>
            <w:shd w:val="clear" w:color="auto" w:fill="auto"/>
          </w:tcPr>
          <w:p w:rsidR="004548B4" w:rsidRPr="00F3668A" w:rsidRDefault="001F2AEE" w:rsidP="00AA068E">
            <w:pPr>
              <w:rPr>
                <w:rFonts w:cs="Arial"/>
                <w:sz w:val="16"/>
                <w:szCs w:val="16"/>
              </w:rPr>
            </w:pPr>
            <w:r w:rsidRPr="00F3668A">
              <w:rPr>
                <w:rFonts w:cs="Arial"/>
                <w:sz w:val="16"/>
                <w:szCs w:val="16"/>
              </w:rPr>
              <w:t xml:space="preserve">Les valeurs possibles pour ce champ sont : </w:t>
            </w:r>
          </w:p>
          <w:p w:rsidR="001F2AEE" w:rsidRPr="00F3668A" w:rsidRDefault="001F2AEE" w:rsidP="001F2AEE">
            <w:pPr>
              <w:pStyle w:val="Paragraphedeliste"/>
              <w:numPr>
                <w:ilvl w:val="0"/>
                <w:numId w:val="26"/>
              </w:numPr>
              <w:rPr>
                <w:rFonts w:cs="Arial"/>
                <w:sz w:val="16"/>
                <w:szCs w:val="16"/>
              </w:rPr>
            </w:pPr>
            <w:r w:rsidRPr="00F3668A">
              <w:rPr>
                <w:rFonts w:cs="Arial"/>
              </w:rPr>
              <w:t>Lambert 2 Etendu</w:t>
            </w:r>
          </w:p>
          <w:p w:rsidR="001F2AEE" w:rsidRPr="00F3668A" w:rsidRDefault="00EC1512" w:rsidP="001F2AEE">
            <w:pPr>
              <w:pStyle w:val="Paragraphedeliste"/>
              <w:numPr>
                <w:ilvl w:val="0"/>
                <w:numId w:val="26"/>
              </w:numPr>
              <w:rPr>
                <w:rFonts w:cs="Arial"/>
                <w:sz w:val="16"/>
                <w:szCs w:val="16"/>
              </w:rPr>
            </w:pPr>
            <w:r w:rsidRPr="00F3668A">
              <w:rPr>
                <w:rFonts w:cs="Arial"/>
              </w:rPr>
              <w:t>WGS84UN20</w:t>
            </w:r>
          </w:p>
          <w:p w:rsidR="001F2AEE" w:rsidRPr="00F3668A" w:rsidRDefault="00EC1512" w:rsidP="001F2AEE">
            <w:pPr>
              <w:pStyle w:val="Paragraphedeliste"/>
              <w:numPr>
                <w:ilvl w:val="0"/>
                <w:numId w:val="26"/>
              </w:numPr>
              <w:rPr>
                <w:rFonts w:cs="Arial"/>
                <w:sz w:val="16"/>
                <w:szCs w:val="16"/>
              </w:rPr>
            </w:pPr>
            <w:r w:rsidRPr="00F3668A">
              <w:rPr>
                <w:rFonts w:cs="Arial"/>
              </w:rPr>
              <w:t>RGFG95UN22</w:t>
            </w:r>
          </w:p>
          <w:p w:rsidR="001F2AEE" w:rsidRPr="00F3668A" w:rsidRDefault="00EC1512" w:rsidP="001F2AEE">
            <w:pPr>
              <w:pStyle w:val="Paragraphedeliste"/>
              <w:numPr>
                <w:ilvl w:val="0"/>
                <w:numId w:val="26"/>
              </w:numPr>
              <w:rPr>
                <w:rFonts w:cs="Arial"/>
                <w:sz w:val="16"/>
                <w:szCs w:val="16"/>
              </w:rPr>
            </w:pPr>
            <w:r w:rsidRPr="00F3668A">
              <w:rPr>
                <w:rFonts w:cs="Arial"/>
              </w:rPr>
              <w:t>RGR92US40</w:t>
            </w:r>
          </w:p>
        </w:tc>
        <w:tc>
          <w:tcPr>
            <w:tcW w:w="2551" w:type="dxa"/>
            <w:vAlign w:val="center"/>
          </w:tcPr>
          <w:p w:rsidR="004548B4" w:rsidRPr="00F3668A" w:rsidRDefault="00A91FB2" w:rsidP="00AA068E">
            <w:pPr>
              <w:rPr>
                <w:rFonts w:cs="Arial"/>
                <w:sz w:val="16"/>
                <w:szCs w:val="16"/>
              </w:rPr>
            </w:pPr>
            <w:r w:rsidRPr="00F3668A">
              <w:rPr>
                <w:rFonts w:cs="Arial"/>
                <w:sz w:val="16"/>
                <w:szCs w:val="16"/>
              </w:rPr>
              <w:t>NA</w:t>
            </w:r>
          </w:p>
        </w:tc>
      </w:tr>
    </w:tbl>
    <w:p w:rsidR="00AA068E" w:rsidRPr="001D749C" w:rsidRDefault="00AA068E" w:rsidP="00AA068E">
      <w:pPr>
        <w:rPr>
          <w:rFonts w:cs="Arial"/>
        </w:rPr>
      </w:pPr>
    </w:p>
    <w:p w:rsidR="00AA068E" w:rsidRDefault="00AA068E" w:rsidP="00AA068E">
      <w:pPr>
        <w:rPr>
          <w:rFonts w:cs="Arial"/>
        </w:rPr>
      </w:pPr>
      <w:r w:rsidRPr="001D749C">
        <w:rPr>
          <w:rFonts w:cs="Arial"/>
        </w:rPr>
        <w:t>Le séparateur de champ est un ; (point-virgule).</w:t>
      </w:r>
    </w:p>
    <w:p w:rsidR="00EC1512" w:rsidRDefault="00EC1512" w:rsidP="00AA068E">
      <w:pPr>
        <w:rPr>
          <w:rFonts w:cs="Arial"/>
        </w:rPr>
      </w:pPr>
    </w:p>
    <w:p w:rsidR="001F2AEE" w:rsidRDefault="00AA068E" w:rsidP="001F2AEE">
      <w:pPr>
        <w:jc w:val="left"/>
        <w:rPr>
          <w:rFonts w:cs="Arial"/>
        </w:rPr>
      </w:pPr>
      <w:r>
        <w:rPr>
          <w:rFonts w:cs="Arial"/>
        </w:rPr>
        <w:t xml:space="preserve">Un bi-mode </w:t>
      </w:r>
      <w:r w:rsidR="00A84A52">
        <w:rPr>
          <w:rFonts w:cs="Arial"/>
        </w:rPr>
        <w:t>mode1</w:t>
      </w:r>
      <w:r>
        <w:rPr>
          <w:rFonts w:cs="Arial"/>
        </w:rPr>
        <w:t>/</w:t>
      </w:r>
      <w:r w:rsidR="00A84A52">
        <w:rPr>
          <w:rFonts w:cs="Arial"/>
        </w:rPr>
        <w:t xml:space="preserve">mode2 </w:t>
      </w:r>
      <w:r>
        <w:rPr>
          <w:rFonts w:cs="Arial"/>
        </w:rPr>
        <w:t xml:space="preserve">est mis en place pour les imports d’immeubles, configurable en BDD dans la table adm_param_config avec comme nom_param GESTION_IMMEUBLE_IMPORT_VERSION et </w:t>
      </w:r>
      <w:r w:rsidR="00487003">
        <w:rPr>
          <w:rFonts w:cs="Arial"/>
        </w:rPr>
        <w:t xml:space="preserve">comme </w:t>
      </w:r>
      <w:r>
        <w:rPr>
          <w:rFonts w:cs="Arial"/>
        </w:rPr>
        <w:t>valeur</w:t>
      </w:r>
      <w:r w:rsidR="00487003">
        <w:rPr>
          <w:rFonts w:cs="Arial"/>
        </w:rPr>
        <w:t>s possibles :</w:t>
      </w:r>
      <w:r>
        <w:rPr>
          <w:rFonts w:cs="Arial"/>
        </w:rPr>
        <w:t xml:space="preserve"> ‘G1R3’ </w:t>
      </w:r>
      <w:r w:rsidR="00475EE2">
        <w:rPr>
          <w:rFonts w:cs="Arial"/>
        </w:rPr>
        <w:t xml:space="preserve">(pour le mode 1) </w:t>
      </w:r>
      <w:r>
        <w:rPr>
          <w:rFonts w:cs="Arial"/>
        </w:rPr>
        <w:t xml:space="preserve">ou </w:t>
      </w:r>
      <w:ins w:id="666" w:author="Capgemini" w:date="2015-08-12T11:05:00Z">
        <w:r w:rsidR="00DE7FF4">
          <w:rPr>
            <w:rFonts w:cs="Arial"/>
          </w:rPr>
          <w:t>‘</w:t>
        </w:r>
      </w:ins>
      <w:r>
        <w:rPr>
          <w:rFonts w:cs="Arial"/>
        </w:rPr>
        <w:t>G1R4’</w:t>
      </w:r>
      <w:r w:rsidR="00475EE2">
        <w:rPr>
          <w:rFonts w:cs="Arial"/>
        </w:rPr>
        <w:t xml:space="preserve"> (pour le mode 2)</w:t>
      </w:r>
      <w:r>
        <w:rPr>
          <w:rFonts w:cs="Arial"/>
        </w:rPr>
        <w:t>.</w:t>
      </w:r>
    </w:p>
    <w:p w:rsidR="00487003" w:rsidRDefault="00AA068E" w:rsidP="000715AA">
      <w:pPr>
        <w:rPr>
          <w:rFonts w:cs="Arial"/>
        </w:rPr>
      </w:pPr>
      <w:r>
        <w:rPr>
          <w:rFonts w:cs="Arial"/>
        </w:rPr>
        <w:t xml:space="preserve">En mode </w:t>
      </w:r>
      <w:r w:rsidR="00475EE2">
        <w:rPr>
          <w:rFonts w:cs="Arial"/>
        </w:rPr>
        <w:t>1</w:t>
      </w:r>
      <w:r w:rsidR="000715AA">
        <w:rPr>
          <w:rFonts w:cs="Arial"/>
        </w:rPr>
        <w:t xml:space="preserve">, les champs suivants ne sont pas pris en compte </w:t>
      </w:r>
      <w:r w:rsidR="00487003">
        <w:rPr>
          <w:rFonts w:cs="Arial"/>
        </w:rPr>
        <w:t xml:space="preserve">: </w:t>
      </w:r>
    </w:p>
    <w:p w:rsidR="001F2AEE" w:rsidRDefault="00487003" w:rsidP="001F2AEE">
      <w:pPr>
        <w:pStyle w:val="Paragraphedeliste"/>
        <w:numPr>
          <w:ilvl w:val="0"/>
          <w:numId w:val="26"/>
        </w:numPr>
        <w:rPr>
          <w:rFonts w:cs="Arial"/>
        </w:rPr>
      </w:pPr>
      <w:r>
        <w:rPr>
          <w:rFonts w:cs="Arial"/>
        </w:rPr>
        <w:t>Opérateur immeuble</w:t>
      </w:r>
    </w:p>
    <w:p w:rsidR="001F2AEE" w:rsidRDefault="00487003" w:rsidP="001F2AEE">
      <w:pPr>
        <w:pStyle w:val="Paragraphedeliste"/>
        <w:numPr>
          <w:ilvl w:val="0"/>
          <w:numId w:val="26"/>
        </w:numPr>
        <w:rPr>
          <w:rFonts w:cs="Arial"/>
        </w:rPr>
      </w:pPr>
      <w:r>
        <w:rPr>
          <w:rFonts w:cs="Arial"/>
        </w:rPr>
        <w:t>Code Regroupement Syndic</w:t>
      </w:r>
    </w:p>
    <w:p w:rsidR="001F2AEE" w:rsidRDefault="00487003" w:rsidP="001F2AEE">
      <w:pPr>
        <w:pStyle w:val="Paragraphedeliste"/>
        <w:numPr>
          <w:ilvl w:val="0"/>
          <w:numId w:val="26"/>
        </w:numPr>
        <w:rPr>
          <w:rFonts w:cs="Arial"/>
        </w:rPr>
      </w:pPr>
      <w:r w:rsidRPr="00487003">
        <w:rPr>
          <w:rFonts w:cs="Arial"/>
        </w:rPr>
        <w:t xml:space="preserve">Nb Logements Regroupement Syndic </w:t>
      </w:r>
    </w:p>
    <w:p w:rsidR="001F2AEE" w:rsidRDefault="00487003" w:rsidP="001F2AEE">
      <w:pPr>
        <w:pStyle w:val="Paragraphedeliste"/>
        <w:numPr>
          <w:ilvl w:val="0"/>
          <w:numId w:val="26"/>
        </w:numPr>
        <w:rPr>
          <w:rFonts w:cs="Arial"/>
        </w:rPr>
      </w:pPr>
      <w:r w:rsidRPr="00487003">
        <w:rPr>
          <w:rFonts w:cs="Arial"/>
        </w:rPr>
        <w:t>Libelle etat installation site</w:t>
      </w:r>
      <w:r>
        <w:rPr>
          <w:rFonts w:cs="Arial"/>
        </w:rPr>
        <w:t xml:space="preserve"> (Note : ce champ étant obligatoire en base, une valeur par défaut à ‘N’ est configurée pour ce champ</w:t>
      </w:r>
      <w:r w:rsidR="008E7587">
        <w:rPr>
          <w:rFonts w:cs="Arial"/>
        </w:rPr>
        <w:t>).</w:t>
      </w:r>
    </w:p>
    <w:p w:rsidR="000715AA" w:rsidRPr="00487003" w:rsidRDefault="000715AA" w:rsidP="000715AA">
      <w:pPr>
        <w:rPr>
          <w:rFonts w:cs="Arial"/>
        </w:rPr>
      </w:pPr>
    </w:p>
    <w:p w:rsidR="00AA068E" w:rsidRDefault="000715AA" w:rsidP="00AA068E">
      <w:pPr>
        <w:rPr>
          <w:rFonts w:cs="Arial"/>
        </w:rPr>
      </w:pPr>
      <w:r>
        <w:rPr>
          <w:rFonts w:cs="Arial"/>
        </w:rPr>
        <w:t xml:space="preserve">Une vérification est </w:t>
      </w:r>
      <w:r w:rsidR="006C1F3F">
        <w:rPr>
          <w:rFonts w:cs="Arial"/>
        </w:rPr>
        <w:t>faite</w:t>
      </w:r>
      <w:r>
        <w:rPr>
          <w:rFonts w:cs="Arial"/>
        </w:rPr>
        <w:t xml:space="preserve"> au chargement du fichier à l’IHM pour contrôler les champs présents dans l’entête. Les champs obligatoires et facultatifs sont décrits dans le tableau ci-dessus et dépendent du mode  configurés en base de données.</w:t>
      </w:r>
    </w:p>
    <w:p w:rsidR="00AA068E" w:rsidRPr="001D749C" w:rsidRDefault="00AA068E" w:rsidP="00AA068E">
      <w:pPr>
        <w:rPr>
          <w:rFonts w:cs="Arial"/>
        </w:rPr>
      </w:pPr>
    </w:p>
    <w:p w:rsidR="00AA068E" w:rsidRPr="001D749C" w:rsidRDefault="00AA068E" w:rsidP="00AA068E">
      <w:pPr>
        <w:rPr>
          <w:rFonts w:cs="Arial"/>
        </w:rPr>
      </w:pPr>
      <w:r w:rsidRPr="001D749C">
        <w:rPr>
          <w:rFonts w:cs="Arial"/>
        </w:rPr>
        <w:t xml:space="preserve">Les lignes qui ne respectent pas </w:t>
      </w:r>
      <w:r w:rsidR="00236B27">
        <w:rPr>
          <w:rFonts w:cs="Arial"/>
        </w:rPr>
        <w:t xml:space="preserve">le </w:t>
      </w:r>
      <w:r w:rsidRPr="001D749C">
        <w:rPr>
          <w:rFonts w:cs="Arial"/>
        </w:rPr>
        <w:t>format de fichier</w:t>
      </w:r>
      <w:r w:rsidR="00236B27">
        <w:rPr>
          <w:rFonts w:cs="Arial"/>
        </w:rPr>
        <w:t xml:space="preserve"> décrit dans le tableau ci-dessus</w:t>
      </w:r>
      <w:r w:rsidRPr="001D749C">
        <w:rPr>
          <w:rFonts w:cs="Arial"/>
        </w:rPr>
        <w:t xml:space="preserve"> sont rejetées. </w:t>
      </w:r>
    </w:p>
    <w:p w:rsidR="00AA068E" w:rsidRPr="001D749C" w:rsidRDefault="00AA068E" w:rsidP="00AA068E">
      <w:pPr>
        <w:rPr>
          <w:rFonts w:cs="Arial"/>
        </w:rPr>
      </w:pPr>
      <w:r w:rsidRPr="001D749C">
        <w:rPr>
          <w:rFonts w:cs="Arial"/>
        </w:rPr>
        <w:t xml:space="preserve">Causes d'erreur :   </w:t>
      </w:r>
    </w:p>
    <w:p w:rsidR="00AA068E" w:rsidRPr="001D749C" w:rsidRDefault="00AA068E" w:rsidP="00AA068E">
      <w:pPr>
        <w:pStyle w:val="Paragraphedeliste"/>
        <w:numPr>
          <w:ilvl w:val="0"/>
          <w:numId w:val="13"/>
        </w:numPr>
        <w:rPr>
          <w:rFonts w:cs="Arial"/>
        </w:rPr>
      </w:pPr>
      <w:r w:rsidRPr="001D749C">
        <w:rPr>
          <w:rFonts w:cs="Arial"/>
        </w:rPr>
        <w:t>Immeuble déjà existant (même code immeuble) , on précise la date de création de l’immeuble dans le message : « immeuble déjà importé le jj-mm-aaaa hh:mm:ss » avec</w:t>
      </w:r>
    </w:p>
    <w:p w:rsidR="00AA068E" w:rsidRPr="001D749C" w:rsidRDefault="00AA068E" w:rsidP="00AA068E">
      <w:pPr>
        <w:pStyle w:val="Paragraphedeliste"/>
        <w:numPr>
          <w:ilvl w:val="0"/>
          <w:numId w:val="89"/>
        </w:numPr>
        <w:rPr>
          <w:rFonts w:cs="Arial"/>
        </w:rPr>
      </w:pPr>
      <w:r w:rsidRPr="001D749C">
        <w:rPr>
          <w:rFonts w:cs="Arial"/>
        </w:rPr>
        <w:t>jj :jour sur deux chiffres</w:t>
      </w:r>
    </w:p>
    <w:p w:rsidR="00AA068E" w:rsidRPr="001D749C" w:rsidRDefault="00AA068E" w:rsidP="00AA068E">
      <w:pPr>
        <w:pStyle w:val="Paragraphedeliste"/>
        <w:numPr>
          <w:ilvl w:val="0"/>
          <w:numId w:val="89"/>
        </w:numPr>
        <w:rPr>
          <w:rFonts w:cs="Arial"/>
        </w:rPr>
      </w:pPr>
      <w:r w:rsidRPr="001D749C">
        <w:rPr>
          <w:rFonts w:cs="Arial"/>
        </w:rPr>
        <w:t>mm : mois sur deux chiffres</w:t>
      </w:r>
    </w:p>
    <w:p w:rsidR="00AA068E" w:rsidRPr="001D749C" w:rsidRDefault="00AA068E" w:rsidP="00AA068E">
      <w:pPr>
        <w:pStyle w:val="Paragraphedeliste"/>
        <w:numPr>
          <w:ilvl w:val="0"/>
          <w:numId w:val="89"/>
        </w:numPr>
        <w:rPr>
          <w:rFonts w:cs="Arial"/>
        </w:rPr>
      </w:pPr>
      <w:r w:rsidRPr="001D749C">
        <w:rPr>
          <w:rFonts w:cs="Arial"/>
        </w:rPr>
        <w:t>aaaa : année sur quatre chiffres</w:t>
      </w:r>
    </w:p>
    <w:p w:rsidR="00AA068E" w:rsidRPr="001D749C" w:rsidRDefault="00AA068E" w:rsidP="00AA068E">
      <w:pPr>
        <w:pStyle w:val="Paragraphedeliste"/>
        <w:numPr>
          <w:ilvl w:val="0"/>
          <w:numId w:val="89"/>
        </w:numPr>
        <w:rPr>
          <w:rFonts w:cs="Arial"/>
        </w:rPr>
      </w:pPr>
      <w:r w:rsidRPr="001D749C">
        <w:rPr>
          <w:rFonts w:cs="Arial"/>
        </w:rPr>
        <w:t>hh : heure sur deux chiffres</w:t>
      </w:r>
    </w:p>
    <w:p w:rsidR="00AA068E" w:rsidRPr="001D749C" w:rsidRDefault="00AA068E" w:rsidP="00AA068E">
      <w:pPr>
        <w:pStyle w:val="Paragraphedeliste"/>
        <w:numPr>
          <w:ilvl w:val="0"/>
          <w:numId w:val="89"/>
        </w:numPr>
        <w:rPr>
          <w:rFonts w:cs="Arial"/>
        </w:rPr>
      </w:pPr>
      <w:r w:rsidRPr="001D749C">
        <w:rPr>
          <w:rFonts w:cs="Arial"/>
        </w:rPr>
        <w:t>mm : minute sur deux chiffres</w:t>
      </w:r>
    </w:p>
    <w:p w:rsidR="00AA068E" w:rsidRPr="001D749C" w:rsidRDefault="00AA068E" w:rsidP="00AA068E">
      <w:pPr>
        <w:pStyle w:val="Paragraphedeliste"/>
        <w:numPr>
          <w:ilvl w:val="0"/>
          <w:numId w:val="89"/>
        </w:numPr>
        <w:rPr>
          <w:rFonts w:cs="Arial"/>
        </w:rPr>
      </w:pPr>
      <w:r w:rsidRPr="001D749C">
        <w:rPr>
          <w:rFonts w:cs="Arial"/>
        </w:rPr>
        <w:t>ss : secondes sur deux chiffres</w:t>
      </w:r>
    </w:p>
    <w:p w:rsidR="00B16F03" w:rsidRPr="00F3668A" w:rsidRDefault="00AA068E" w:rsidP="00F3668A">
      <w:pPr>
        <w:pStyle w:val="Paragraphedeliste"/>
        <w:numPr>
          <w:ilvl w:val="0"/>
          <w:numId w:val="13"/>
        </w:numPr>
        <w:rPr>
          <w:rFonts w:cs="Arial"/>
        </w:rPr>
      </w:pPr>
      <w:r w:rsidRPr="00F3668A">
        <w:rPr>
          <w:rFonts w:cs="Arial"/>
        </w:rPr>
        <w:t xml:space="preserve">Coordonnées X et/ou Y manquantes </w:t>
      </w:r>
    </w:p>
    <w:p w:rsidR="00B16F03" w:rsidRPr="00F3668A" w:rsidRDefault="00B16F03" w:rsidP="00B16F03">
      <w:pPr>
        <w:pStyle w:val="Paragraphedeliste"/>
        <w:numPr>
          <w:ilvl w:val="0"/>
          <w:numId w:val="13"/>
        </w:numPr>
        <w:autoSpaceDE w:val="0"/>
        <w:autoSpaceDN w:val="0"/>
        <w:spacing w:before="0" w:after="0"/>
        <w:jc w:val="left"/>
        <w:rPr>
          <w:rFonts w:cs="Arial"/>
        </w:rPr>
      </w:pPr>
      <w:r w:rsidRPr="00F3668A">
        <w:rPr>
          <w:rFonts w:cs="Arial"/>
        </w:rPr>
        <w:t>Rejet - Coordonnées X et/ou Y (pb de format X et/ou Y) ou incompatibles avec le système de projection</w:t>
      </w:r>
    </w:p>
    <w:p w:rsidR="00AA068E" w:rsidRPr="00F3668A" w:rsidRDefault="00AA068E" w:rsidP="00AA068E">
      <w:pPr>
        <w:pStyle w:val="Paragraphedeliste"/>
        <w:numPr>
          <w:ilvl w:val="0"/>
          <w:numId w:val="13"/>
        </w:numPr>
        <w:rPr>
          <w:rFonts w:cs="Arial"/>
        </w:rPr>
      </w:pPr>
      <w:r w:rsidRPr="00F3668A">
        <w:rPr>
          <w:rFonts w:cs="Arial"/>
        </w:rPr>
        <w:t xml:space="preserve">Code immeuble absent   </w:t>
      </w:r>
    </w:p>
    <w:p w:rsidR="00AA068E" w:rsidRPr="00F3668A" w:rsidRDefault="00AA068E" w:rsidP="00AA068E">
      <w:pPr>
        <w:pStyle w:val="Paragraphedeliste"/>
        <w:numPr>
          <w:ilvl w:val="0"/>
          <w:numId w:val="13"/>
        </w:numPr>
        <w:rPr>
          <w:rFonts w:cs="Arial"/>
        </w:rPr>
      </w:pPr>
      <w:r w:rsidRPr="00F3668A">
        <w:rPr>
          <w:rFonts w:cs="Arial"/>
        </w:rPr>
        <w:t xml:space="preserve">Code immeuble incorrect (format)   </w:t>
      </w:r>
    </w:p>
    <w:p w:rsidR="00AA068E" w:rsidRPr="00F3668A" w:rsidRDefault="00AA068E" w:rsidP="00AA068E">
      <w:pPr>
        <w:pStyle w:val="Paragraphedeliste"/>
        <w:numPr>
          <w:ilvl w:val="0"/>
          <w:numId w:val="13"/>
        </w:numPr>
        <w:rPr>
          <w:rFonts w:cs="Arial"/>
        </w:rPr>
      </w:pPr>
      <w:r w:rsidRPr="00F3668A">
        <w:rPr>
          <w:rFonts w:cs="Arial"/>
        </w:rPr>
        <w:t>Rejet - éléments d'adresse manquants (Code INSEE manquant)</w:t>
      </w:r>
    </w:p>
    <w:p w:rsidR="00AA068E" w:rsidRPr="00F3668A" w:rsidRDefault="00AA068E" w:rsidP="00AA068E">
      <w:pPr>
        <w:pStyle w:val="Paragraphedeliste"/>
        <w:numPr>
          <w:ilvl w:val="0"/>
          <w:numId w:val="13"/>
        </w:numPr>
        <w:rPr>
          <w:rFonts w:cs="Arial"/>
        </w:rPr>
      </w:pPr>
      <w:r w:rsidRPr="00F3668A">
        <w:rPr>
          <w:rFonts w:cs="Arial"/>
        </w:rPr>
        <w:t>Rejet - éléments d'adresse manquants (Localité site manquante)</w:t>
      </w:r>
    </w:p>
    <w:p w:rsidR="00AA068E" w:rsidRPr="00F3668A" w:rsidRDefault="00AA068E" w:rsidP="00AA068E">
      <w:pPr>
        <w:pStyle w:val="Paragraphedeliste"/>
        <w:numPr>
          <w:ilvl w:val="0"/>
          <w:numId w:val="13"/>
        </w:numPr>
        <w:jc w:val="left"/>
        <w:rPr>
          <w:rFonts w:cs="Arial"/>
        </w:rPr>
      </w:pPr>
      <w:r w:rsidRPr="00F3668A">
        <w:rPr>
          <w:rFonts w:cs="Arial"/>
        </w:rPr>
        <w:t>Rejet - éléments d'adresse manquants (Nom de voie manquant)</w:t>
      </w:r>
    </w:p>
    <w:p w:rsidR="00AA068E" w:rsidRPr="00F3668A" w:rsidRDefault="00AA068E" w:rsidP="00AA068E">
      <w:pPr>
        <w:pStyle w:val="Paragraphedeliste"/>
        <w:numPr>
          <w:ilvl w:val="0"/>
          <w:numId w:val="13"/>
        </w:numPr>
        <w:jc w:val="left"/>
        <w:rPr>
          <w:rFonts w:cs="Arial"/>
        </w:rPr>
      </w:pPr>
      <w:r w:rsidRPr="00F3668A">
        <w:rPr>
          <w:rFonts w:cs="Arial"/>
        </w:rPr>
        <w:t>Rejet - éléments d'adresse manquants (Code RIVOLI manquant)</w:t>
      </w:r>
    </w:p>
    <w:p w:rsidR="00AA068E" w:rsidRPr="00F3668A" w:rsidRDefault="00AA068E" w:rsidP="00AA068E">
      <w:pPr>
        <w:pStyle w:val="Paragraphedeliste"/>
        <w:numPr>
          <w:ilvl w:val="0"/>
          <w:numId w:val="13"/>
        </w:numPr>
        <w:rPr>
          <w:rFonts w:cs="Arial"/>
        </w:rPr>
      </w:pPr>
      <w:r w:rsidRPr="00F3668A">
        <w:rPr>
          <w:rFonts w:cs="Arial"/>
        </w:rPr>
        <w:t>Rejet - le code INSEE n'a pas le bon format (différent de 5 caractères)</w:t>
      </w:r>
    </w:p>
    <w:p w:rsidR="00AA068E" w:rsidRPr="00F3668A" w:rsidRDefault="00AA068E" w:rsidP="00AA068E">
      <w:pPr>
        <w:pStyle w:val="Paragraphedeliste"/>
        <w:numPr>
          <w:ilvl w:val="0"/>
          <w:numId w:val="13"/>
        </w:numPr>
        <w:rPr>
          <w:rFonts w:cs="Arial"/>
        </w:rPr>
      </w:pPr>
      <w:r w:rsidRPr="00F3668A">
        <w:rPr>
          <w:rFonts w:cs="Arial"/>
        </w:rPr>
        <w:t>Nb d’EL manquant (Supérieur ou égal à 1)</w:t>
      </w:r>
    </w:p>
    <w:p w:rsidR="00AA068E" w:rsidRPr="00F3668A" w:rsidRDefault="00AA068E" w:rsidP="00AA068E">
      <w:pPr>
        <w:pStyle w:val="Paragraphedeliste"/>
        <w:numPr>
          <w:ilvl w:val="0"/>
          <w:numId w:val="13"/>
        </w:numPr>
        <w:rPr>
          <w:rFonts w:cs="Arial"/>
        </w:rPr>
      </w:pPr>
      <w:r w:rsidRPr="00F3668A">
        <w:rPr>
          <w:rFonts w:cs="Arial"/>
        </w:rPr>
        <w:t>Etat manquant</w:t>
      </w:r>
    </w:p>
    <w:p w:rsidR="001F2AEE" w:rsidRPr="00F3668A" w:rsidRDefault="001F2AEE" w:rsidP="001F2AEE"/>
    <w:p w:rsidR="00A84A52" w:rsidRPr="00F3668A" w:rsidRDefault="001F2AEE" w:rsidP="001F2AEE">
      <w:r w:rsidRPr="00F3668A">
        <w:t xml:space="preserve">Note : </w:t>
      </w:r>
    </w:p>
    <w:p w:rsidR="001F2AEE" w:rsidRPr="00F3668A" w:rsidRDefault="001F2AEE" w:rsidP="00A84A52">
      <w:pPr>
        <w:pStyle w:val="Paragraphedeliste"/>
        <w:numPr>
          <w:ilvl w:val="0"/>
          <w:numId w:val="13"/>
        </w:numPr>
        <w:rPr>
          <w:rFonts w:cs="Arial"/>
        </w:rPr>
      </w:pPr>
      <w:r w:rsidRPr="00F3668A">
        <w:rPr>
          <w:rFonts w:cs="Arial"/>
        </w:rPr>
        <w:t>Le fichier transmis ne doit contenir les données que d’une instance Geofibre. Aucun filtrage de données n’est prévu</w:t>
      </w:r>
      <w:r w:rsidR="00105BCF" w:rsidRPr="00F3668A">
        <w:rPr>
          <w:rFonts w:cs="Arial"/>
        </w:rPr>
        <w:t xml:space="preserve">, hormis le contrôle décrit dans le paragraphe </w:t>
      </w:r>
      <w:hyperlink w:anchor="_Champs_Coord_X_et" w:history="1">
        <w:r w:rsidR="001723BE" w:rsidRPr="00F3668A">
          <w:rPr>
            <w:rStyle w:val="Lienhypertexte"/>
            <w:rFonts w:cs="Arial"/>
          </w:rPr>
          <w:t>Champs Coord_X et Coord_Y</w:t>
        </w:r>
      </w:hyperlink>
      <w:r w:rsidRPr="00F3668A">
        <w:rPr>
          <w:rFonts w:cs="Arial"/>
        </w:rPr>
        <w:t>.</w:t>
      </w:r>
      <w:r w:rsidR="009B3E09" w:rsidRPr="00F3668A">
        <w:rPr>
          <w:rFonts w:cs="Arial"/>
        </w:rPr>
        <w:t xml:space="preserve"> </w:t>
      </w:r>
    </w:p>
    <w:p w:rsidR="00AA068E" w:rsidRPr="00F3668A" w:rsidRDefault="00AA068E" w:rsidP="00A84A52">
      <w:pPr>
        <w:pStyle w:val="Paragraphedeliste"/>
        <w:ind w:left="1428"/>
        <w:rPr>
          <w:rFonts w:cs="Arial"/>
        </w:rPr>
      </w:pPr>
    </w:p>
    <w:p w:rsidR="003007F0" w:rsidRPr="00F3668A" w:rsidRDefault="00AA068E">
      <w:pPr>
        <w:pStyle w:val="Titre5"/>
      </w:pPr>
      <w:r w:rsidRPr="00F3668A">
        <w:t>Champs ayant des règles particulières</w:t>
      </w:r>
    </w:p>
    <w:p w:rsidR="001F2AEE" w:rsidRPr="00F3668A" w:rsidRDefault="004C7E3A" w:rsidP="001F2AEE">
      <w:pPr>
        <w:pStyle w:val="Titre6"/>
        <w:rPr>
          <w:rFonts w:cs="Arial"/>
          <w:i/>
          <w:lang w:val="fr-FR"/>
        </w:rPr>
      </w:pPr>
      <w:bookmarkStart w:id="667" w:name="_Champs_Coord_X_et"/>
      <w:bookmarkStart w:id="668" w:name="_Ref408826172"/>
      <w:bookmarkEnd w:id="667"/>
      <w:r w:rsidRPr="00F3668A">
        <w:rPr>
          <w:lang w:val="fr-FR"/>
        </w:rPr>
        <w:t xml:space="preserve">Champs </w:t>
      </w:r>
      <w:r w:rsidRPr="00F3668A">
        <w:rPr>
          <w:rFonts w:cs="Arial"/>
          <w:lang w:val="fr-FR"/>
        </w:rPr>
        <w:t>Coord_X et Coord_Y</w:t>
      </w:r>
      <w:bookmarkEnd w:id="668"/>
    </w:p>
    <w:p w:rsidR="001F2AEE" w:rsidRPr="00F3668A" w:rsidRDefault="00D56BB7" w:rsidP="001F2AEE">
      <w:r w:rsidRPr="00F3668A">
        <w:t>L</w:t>
      </w:r>
      <w:r w:rsidR="00FE0762" w:rsidRPr="00F3668A">
        <w:t>’immeuble</w:t>
      </w:r>
      <w:r w:rsidRPr="00F3668A">
        <w:t xml:space="preserve"> est rejeté si les coordonnées </w:t>
      </w:r>
      <w:r w:rsidR="00FE0762" w:rsidRPr="00F3668A">
        <w:t xml:space="preserve">ne peuvent être exprimées </w:t>
      </w:r>
      <w:r w:rsidRPr="00F3668A">
        <w:t>dans les système</w:t>
      </w:r>
      <w:r w:rsidR="000C278E" w:rsidRPr="00F3668A">
        <w:t>s</w:t>
      </w:r>
      <w:r w:rsidRPr="00F3668A">
        <w:t xml:space="preserve"> suivants : </w:t>
      </w:r>
    </w:p>
    <w:p w:rsidR="001F2AEE" w:rsidRPr="00F3668A" w:rsidRDefault="00D56BB7" w:rsidP="001F2AEE">
      <w:pPr>
        <w:pStyle w:val="Paragraphedeliste"/>
        <w:numPr>
          <w:ilvl w:val="0"/>
          <w:numId w:val="157"/>
        </w:numPr>
        <w:spacing w:before="0" w:after="0"/>
        <w:rPr>
          <w:rFonts w:cs="Arial"/>
        </w:rPr>
      </w:pPr>
      <w:r w:rsidRPr="00F3668A">
        <w:rPr>
          <w:rFonts w:cs="Arial"/>
        </w:rPr>
        <w:t xml:space="preserve">Lambert 2 Etendu dans la base Geofibre métropole </w:t>
      </w:r>
    </w:p>
    <w:p w:rsidR="001F2AEE" w:rsidRPr="00F3668A" w:rsidRDefault="00D56BB7" w:rsidP="001F2AEE">
      <w:pPr>
        <w:pStyle w:val="Paragraphedeliste"/>
        <w:numPr>
          <w:ilvl w:val="0"/>
          <w:numId w:val="157"/>
        </w:numPr>
        <w:spacing w:before="0" w:after="0"/>
        <w:rPr>
          <w:rFonts w:cs="Arial"/>
        </w:rPr>
      </w:pPr>
      <w:r w:rsidRPr="00F3668A">
        <w:rPr>
          <w:rFonts w:cs="Arial"/>
        </w:rPr>
        <w:t xml:space="preserve">WGS84 </w:t>
      </w:r>
      <w:r w:rsidR="001F2AEE" w:rsidRPr="00F3668A">
        <w:rPr>
          <w:rFonts w:cs="Arial"/>
          <w:szCs w:val="24"/>
        </w:rPr>
        <w:t xml:space="preserve">UTM Nord fuseau </w:t>
      </w:r>
      <w:r w:rsidRPr="00F3668A">
        <w:rPr>
          <w:rFonts w:cs="Arial"/>
        </w:rPr>
        <w:t>20 dans les bases Geofibre Guadeloupe et Martinique</w:t>
      </w:r>
    </w:p>
    <w:p w:rsidR="001F2AEE" w:rsidRPr="00F3668A" w:rsidRDefault="00D56BB7" w:rsidP="001F2AEE">
      <w:pPr>
        <w:pStyle w:val="Paragraphedeliste"/>
        <w:numPr>
          <w:ilvl w:val="0"/>
          <w:numId w:val="157"/>
        </w:numPr>
        <w:spacing w:before="0" w:after="0"/>
        <w:rPr>
          <w:rFonts w:cs="Arial"/>
        </w:rPr>
      </w:pPr>
      <w:r w:rsidRPr="00F3668A">
        <w:rPr>
          <w:rFonts w:cs="Arial"/>
        </w:rPr>
        <w:t xml:space="preserve">RGFG95 </w:t>
      </w:r>
      <w:r w:rsidR="001F2AEE" w:rsidRPr="00F3668A">
        <w:rPr>
          <w:rFonts w:cs="Arial"/>
          <w:szCs w:val="24"/>
        </w:rPr>
        <w:t xml:space="preserve">UTM Nord fuseau </w:t>
      </w:r>
      <w:r w:rsidRPr="00F3668A">
        <w:rPr>
          <w:rFonts w:cs="Arial"/>
        </w:rPr>
        <w:t>22 dans la base Geofibre Guyane</w:t>
      </w:r>
    </w:p>
    <w:p w:rsidR="001F2AEE" w:rsidRPr="00F3668A" w:rsidRDefault="00D56BB7" w:rsidP="001F2AEE">
      <w:pPr>
        <w:pStyle w:val="Paragraphedeliste"/>
        <w:numPr>
          <w:ilvl w:val="0"/>
          <w:numId w:val="157"/>
        </w:numPr>
        <w:spacing w:before="0" w:after="0"/>
        <w:rPr>
          <w:rFonts w:cs="Arial"/>
        </w:rPr>
      </w:pPr>
      <w:r w:rsidRPr="00F3668A">
        <w:rPr>
          <w:rFonts w:cs="Arial"/>
        </w:rPr>
        <w:t xml:space="preserve">RGR92 </w:t>
      </w:r>
      <w:r w:rsidR="001F2AEE" w:rsidRPr="00F3668A">
        <w:rPr>
          <w:rFonts w:cs="Arial"/>
          <w:szCs w:val="24"/>
        </w:rPr>
        <w:t xml:space="preserve">UTM Sud fuseau </w:t>
      </w:r>
      <w:r w:rsidRPr="00F3668A">
        <w:rPr>
          <w:rFonts w:cs="Arial"/>
        </w:rPr>
        <w:t>40 dans la base Geofibre Réunion</w:t>
      </w:r>
    </w:p>
    <w:p w:rsidR="00D56BB7" w:rsidRPr="008D20C3" w:rsidRDefault="00D56BB7" w:rsidP="00D56BB7">
      <w:pPr>
        <w:pStyle w:val="Paragraphedeliste"/>
        <w:spacing w:before="0" w:after="0"/>
        <w:ind w:left="1440"/>
        <w:rPr>
          <w:rFonts w:cs="Arial"/>
        </w:rPr>
      </w:pPr>
    </w:p>
    <w:p w:rsidR="00283CEA" w:rsidRDefault="00283CEA" w:rsidP="00283CEA">
      <w:r>
        <w:t>Les champs COORD_X et COORD_Y du fichier d’entrée permettent la génération de la géométrie de l’immeuble.</w:t>
      </w:r>
    </w:p>
    <w:p w:rsidR="00283CEA" w:rsidRDefault="00283CEA" w:rsidP="00283CEA">
      <w:r>
        <w:lastRenderedPageBreak/>
        <w:t xml:space="preserve">Les champs suivant de la table geofibre.ftth_site_immeuble sont calculés automatiquement par trigger depuis la géométrie précédemment créée (cf. Trigger </w:t>
      </w:r>
      <w:hyperlink w:anchor="_Avant_l’insertion_en" w:history="1">
        <w:r w:rsidRPr="00775E35">
          <w:rPr>
            <w:rStyle w:val="Lienhypertexte"/>
          </w:rPr>
          <w:t>Avant l’insertion en base</w:t>
        </w:r>
      </w:hyperlink>
      <w:r>
        <w:t xml:space="preserve">) : </w:t>
      </w:r>
    </w:p>
    <w:p w:rsidR="00283CEA" w:rsidRDefault="00283CEA" w:rsidP="00283CEA">
      <w:pPr>
        <w:pStyle w:val="Paragraphedeliste"/>
        <w:numPr>
          <w:ilvl w:val="0"/>
          <w:numId w:val="13"/>
        </w:numPr>
      </w:pPr>
      <w:r>
        <w:t xml:space="preserve">coord_x et coord_y </w:t>
      </w:r>
    </w:p>
    <w:p w:rsidR="00283CEA" w:rsidRDefault="00283CEA" w:rsidP="00283CEA">
      <w:pPr>
        <w:pStyle w:val="Paragraphedeliste"/>
        <w:numPr>
          <w:ilvl w:val="0"/>
          <w:numId w:val="13"/>
        </w:numPr>
      </w:pPr>
      <w:r>
        <w:t>coord_x2 et coord_y2</w:t>
      </w:r>
    </w:p>
    <w:p w:rsidR="00283CEA" w:rsidRDefault="00283CEA" w:rsidP="001F2AEE">
      <w:pPr>
        <w:ind w:firstLine="708"/>
      </w:pPr>
    </w:p>
    <w:p w:rsidR="00283CEA" w:rsidRDefault="00283CEA" w:rsidP="001F2AEE">
      <w:pPr>
        <w:ind w:firstLine="708"/>
      </w:pPr>
    </w:p>
    <w:p w:rsidR="001F2AEE" w:rsidRDefault="00D56BB7" w:rsidP="00283CEA">
      <w:r>
        <w:t xml:space="preserve">Le champ </w:t>
      </w:r>
      <w:r w:rsidR="00FB04A1">
        <w:t>destination</w:t>
      </w:r>
      <w:r>
        <w:t xml:space="preserve"> de ces coordonnées dans la table geofibre.ftth_site_immeuble dépend</w:t>
      </w:r>
      <w:r w:rsidR="00143BCE">
        <w:t xml:space="preserve"> de</w:t>
      </w:r>
      <w:r>
        <w:t xml:space="preserve"> l’instance Geofibre dans laquelle est </w:t>
      </w:r>
      <w:r w:rsidR="00FB04A1">
        <w:t>chargé</w:t>
      </w:r>
      <w:r w:rsidR="00C95D3C">
        <w:t>e</w:t>
      </w:r>
      <w:r>
        <w:t xml:space="preserve"> le fichier: </w:t>
      </w:r>
    </w:p>
    <w:p w:rsidR="001F2AEE" w:rsidRDefault="00D56BB7" w:rsidP="001F2AEE">
      <w:pPr>
        <w:pStyle w:val="Paragraphedeliste"/>
        <w:numPr>
          <w:ilvl w:val="0"/>
          <w:numId w:val="157"/>
        </w:numPr>
        <w:spacing w:before="0" w:after="0"/>
        <w:rPr>
          <w:rFonts w:cs="Arial"/>
        </w:rPr>
      </w:pPr>
      <w:r>
        <w:rPr>
          <w:rFonts w:cs="Arial"/>
        </w:rPr>
        <w:t xml:space="preserve">coord_x2 / coord_y2 </w:t>
      </w:r>
      <w:r w:rsidRPr="00FD4466">
        <w:rPr>
          <w:rFonts w:cs="Arial"/>
        </w:rPr>
        <w:t>dans la base Geofibre métropole</w:t>
      </w:r>
      <w:r>
        <w:rPr>
          <w:rFonts w:cs="Arial"/>
        </w:rPr>
        <w:t xml:space="preserve"> </w:t>
      </w:r>
    </w:p>
    <w:p w:rsidR="001F2AEE" w:rsidRDefault="00D56BB7" w:rsidP="001F2AEE">
      <w:pPr>
        <w:pStyle w:val="Paragraphedeliste"/>
        <w:numPr>
          <w:ilvl w:val="0"/>
          <w:numId w:val="157"/>
        </w:numPr>
        <w:spacing w:before="0" w:after="0"/>
        <w:rPr>
          <w:rFonts w:cs="Arial"/>
        </w:rPr>
      </w:pPr>
      <w:r w:rsidRPr="00D56BB7">
        <w:rPr>
          <w:rFonts w:cs="Arial"/>
        </w:rPr>
        <w:t>coord_x / coord_y dans les bases Geofibre Guadeloupe</w:t>
      </w:r>
      <w:r w:rsidR="0011107D">
        <w:rPr>
          <w:rFonts w:cs="Arial"/>
        </w:rPr>
        <w:t>,</w:t>
      </w:r>
      <w:r w:rsidRPr="00D56BB7">
        <w:rPr>
          <w:rFonts w:cs="Arial"/>
        </w:rPr>
        <w:t xml:space="preserve"> Martinique</w:t>
      </w:r>
      <w:r w:rsidR="0011107D">
        <w:rPr>
          <w:rFonts w:cs="Arial"/>
        </w:rPr>
        <w:t xml:space="preserve">, </w:t>
      </w:r>
      <w:r>
        <w:rPr>
          <w:rFonts w:cs="Arial"/>
        </w:rPr>
        <w:t>Guyane</w:t>
      </w:r>
      <w:r w:rsidR="0011107D">
        <w:rPr>
          <w:rFonts w:cs="Arial"/>
        </w:rPr>
        <w:t xml:space="preserve"> et</w:t>
      </w:r>
      <w:r>
        <w:rPr>
          <w:rFonts w:cs="Arial"/>
        </w:rPr>
        <w:t xml:space="preserve"> Réunion</w:t>
      </w:r>
    </w:p>
    <w:p w:rsidR="001F2AEE" w:rsidRDefault="001F2AEE" w:rsidP="001F2AEE"/>
    <w:p w:rsidR="003007F0" w:rsidRDefault="00AA068E">
      <w:pPr>
        <w:pStyle w:val="Titre6"/>
      </w:pPr>
      <w:r>
        <w:t>Opérateur immeuble</w:t>
      </w:r>
    </w:p>
    <w:p w:rsidR="00AA068E" w:rsidRDefault="00AA068E" w:rsidP="00AA068E">
      <w:pPr>
        <w:rPr>
          <w:rFonts w:cs="Arial"/>
        </w:rPr>
      </w:pPr>
      <w:r w:rsidRPr="000D2964">
        <w:rPr>
          <w:rFonts w:cs="Arial"/>
        </w:rPr>
        <w:t>La valeur fournie dans le fichier est utilisée telle quelle sauf si la valeur transmise est ‘FT’ ; dans ce cas, on la remplace par ‘ORANGE’.</w:t>
      </w:r>
    </w:p>
    <w:p w:rsidR="003007F0" w:rsidRDefault="00AA068E">
      <w:pPr>
        <w:pStyle w:val="Titre6"/>
      </w:pPr>
      <w:r>
        <w:t>Code IRIS</w:t>
      </w:r>
    </w:p>
    <w:p w:rsidR="00AA068E" w:rsidRDefault="00AA068E" w:rsidP="00AA068E">
      <w:r>
        <w:t xml:space="preserve">Les informations de zone IRIS et densité IRIS de Geofibre sont récupérées à l’aide d’une requête spatiale (le référentiel des zones IRIS est Geofibre). </w:t>
      </w:r>
    </w:p>
    <w:p w:rsidR="00AA068E" w:rsidRDefault="00AA068E" w:rsidP="00AA068E">
      <w:r>
        <w:t>Si rien n’est trouvé et qu’une valeur est fournie dans le CSV:</w:t>
      </w:r>
    </w:p>
    <w:p w:rsidR="00AA068E" w:rsidRDefault="00AA068E" w:rsidP="00AA068E">
      <w:pPr>
        <w:pStyle w:val="Paragraphedeliste"/>
        <w:numPr>
          <w:ilvl w:val="0"/>
          <w:numId w:val="142"/>
        </w:numPr>
      </w:pPr>
      <w:r>
        <w:t>Si le code IRIS fourni fait 9 caractères maximum, les données du fichier CSV</w:t>
      </w:r>
      <w:r w:rsidDel="002F0C97">
        <w:t xml:space="preserve"> </w:t>
      </w:r>
      <w:r>
        <w:t>sont utilisées,</w:t>
      </w:r>
    </w:p>
    <w:p w:rsidR="00AA068E" w:rsidRPr="00BC523D" w:rsidRDefault="00AA068E" w:rsidP="00AA068E">
      <w:pPr>
        <w:pStyle w:val="Paragraphedeliste"/>
        <w:numPr>
          <w:ilvl w:val="0"/>
          <w:numId w:val="142"/>
        </w:numPr>
      </w:pPr>
      <w:r>
        <w:t xml:space="preserve">Sinon </w:t>
      </w:r>
      <w:r w:rsidRPr="00BC523D">
        <w:t>l’immeuble est rejeté avec le message « Rejet - erreur technique à l'insertion SGBD ».</w:t>
      </w:r>
    </w:p>
    <w:p w:rsidR="00AA068E" w:rsidRPr="00BC523D" w:rsidRDefault="00AA068E" w:rsidP="00AA068E">
      <w:pPr>
        <w:rPr>
          <w:color w:val="1F497D"/>
        </w:rPr>
      </w:pPr>
      <w:r>
        <w:t>Sinon (aucune donnée trouvée par requête spatial et aucune donnée fournie dans le csv), aucune valeur n’est renseignée dans ce champ dans Geofibre.</w:t>
      </w:r>
    </w:p>
    <w:p w:rsidR="001F2AEE" w:rsidRDefault="001F2AEE" w:rsidP="001F2AEE"/>
    <w:p w:rsidR="003007F0" w:rsidRDefault="00AA068E">
      <w:pPr>
        <w:pStyle w:val="Titre4"/>
      </w:pPr>
      <w:bookmarkStart w:id="669" w:name="_Toc426723597"/>
      <w:r w:rsidRPr="001D749C">
        <w:t>Imports de petits fichiers d’immeubles</w:t>
      </w:r>
      <w:bookmarkEnd w:id="669"/>
    </w:p>
    <w:p w:rsidR="003007F0" w:rsidRDefault="00AA068E">
      <w:pPr>
        <w:pStyle w:val="Titre5"/>
      </w:pPr>
      <w:r w:rsidRPr="001D749C">
        <w:t>Configuration</w:t>
      </w:r>
    </w:p>
    <w:p w:rsidR="00AA068E" w:rsidRPr="001D749C" w:rsidRDefault="00AA068E" w:rsidP="00AA068E">
      <w:pPr>
        <w:jc w:val="left"/>
        <w:rPr>
          <w:rFonts w:cs="Arial"/>
        </w:rPr>
      </w:pPr>
      <w:r w:rsidRPr="001D749C">
        <w:rPr>
          <w:rFonts w:cs="Arial"/>
        </w:rPr>
        <w:t>Le nombre maximum d'immeubles contenus dans un petit fichier d'import (IMPORT_NBRE_MAX_IMMEUBLE_TRT_RAPIDE) est configuré en base de données dans la table adm_param_config. La valeur initiale de ce paramètre est de 10.</w:t>
      </w:r>
    </w:p>
    <w:p w:rsidR="003007F0" w:rsidRDefault="00AA068E">
      <w:pPr>
        <w:pStyle w:val="Titre5"/>
      </w:pPr>
      <w:r w:rsidRPr="001D749C">
        <w:t>Traitements différés</w:t>
      </w:r>
    </w:p>
    <w:p w:rsidR="00AA068E" w:rsidRPr="001D749C" w:rsidRDefault="00AA068E" w:rsidP="00AA068E">
      <w:pPr>
        <w:rPr>
          <w:rFonts w:cs="Arial"/>
        </w:rPr>
      </w:pPr>
      <w:r w:rsidRPr="001D749C">
        <w:rPr>
          <w:rFonts w:cs="Arial"/>
        </w:rPr>
        <w:t>Un type de traitement (id=12</w:t>
      </w:r>
      <w:r w:rsidR="008E42E1">
        <w:rPr>
          <w:rFonts w:cs="Arial"/>
        </w:rPr>
        <w:t xml:space="preserve"> pour la métropole et id=112 pour les DOM</w:t>
      </w:r>
      <w:r w:rsidRPr="001D749C">
        <w:rPr>
          <w:rFonts w:cs="Arial"/>
        </w:rPr>
        <w:t>) et sa catégorie (id=6</w:t>
      </w:r>
      <w:r w:rsidR="008E42E1">
        <w:rPr>
          <w:rFonts w:cs="Arial"/>
        </w:rPr>
        <w:t xml:space="preserve"> pour la métropole et id=106 pour les DOM</w:t>
      </w:r>
      <w:r w:rsidRPr="001D749C">
        <w:rPr>
          <w:rFonts w:cs="Arial"/>
        </w:rPr>
        <w:t>) sont présents dans les traitements différés afin de gérer les imports de petits fichiers d'immeubles.</w:t>
      </w:r>
    </w:p>
    <w:p w:rsidR="00AA068E" w:rsidRDefault="008E42E1" w:rsidP="00AA068E">
      <w:pPr>
        <w:rPr>
          <w:rFonts w:cs="Arial"/>
        </w:rPr>
      </w:pPr>
      <w:r w:rsidRPr="008E42E1">
        <w:rPr>
          <w:rFonts w:cs="Arial"/>
        </w:rPr>
        <w:t>Ce</w:t>
      </w:r>
      <w:r>
        <w:rPr>
          <w:rFonts w:cs="Arial"/>
        </w:rPr>
        <w:t xml:space="preserve"> traitement est configuré de sorte à pouvoir être pris en compte sur toutes les plages hor</w:t>
      </w:r>
      <w:r w:rsidR="00945131">
        <w:rPr>
          <w:rFonts w:cs="Arial"/>
        </w:rPr>
        <w:t>a</w:t>
      </w:r>
      <w:r>
        <w:rPr>
          <w:rFonts w:cs="Arial"/>
        </w:rPr>
        <w:t>ires définies.</w:t>
      </w:r>
    </w:p>
    <w:p w:rsidR="006F5FE1" w:rsidRPr="001D749C" w:rsidRDefault="006F5FE1" w:rsidP="00AA068E">
      <w:pPr>
        <w:rPr>
          <w:rFonts w:cs="Arial"/>
        </w:rPr>
      </w:pPr>
    </w:p>
    <w:p w:rsidR="00AA068E" w:rsidRPr="001D749C" w:rsidRDefault="00AA068E" w:rsidP="00AA068E">
      <w:pPr>
        <w:pStyle w:val="Titre4"/>
        <w:rPr>
          <w:rFonts w:cs="Arial"/>
        </w:rPr>
      </w:pPr>
      <w:bookmarkStart w:id="670" w:name="_Toc426723598"/>
      <w:r w:rsidRPr="001D749C">
        <w:rPr>
          <w:rFonts w:cs="Arial"/>
        </w:rPr>
        <w:t>Widget de gestion des immeubles</w:t>
      </w:r>
      <w:bookmarkEnd w:id="670"/>
    </w:p>
    <w:p w:rsidR="00AA068E" w:rsidRPr="001D749C" w:rsidRDefault="00AA068E" w:rsidP="00AA068E">
      <w:pPr>
        <w:rPr>
          <w:rFonts w:cs="Arial"/>
        </w:rPr>
      </w:pPr>
      <w:r w:rsidRPr="001D749C">
        <w:rPr>
          <w:rFonts w:cs="Arial"/>
        </w:rPr>
        <w:t>Lors de l'upload d'un fichier d'import d'immeubles par l'utilisateur, le nombre de lignes d'immeubles du fichier est compté.</w:t>
      </w:r>
    </w:p>
    <w:p w:rsidR="00AA068E" w:rsidRPr="001D749C" w:rsidRDefault="00AA068E" w:rsidP="00AA068E">
      <w:pPr>
        <w:rPr>
          <w:rFonts w:cs="Arial"/>
        </w:rPr>
      </w:pPr>
      <w:r w:rsidRPr="001D749C">
        <w:rPr>
          <w:rFonts w:cs="Arial"/>
        </w:rPr>
        <w:t xml:space="preserve">Si ce nombre est inférieur à la valeur IMPORT_NBRE_MAX_IMMEUBLE_TRT_RAPIDE configurée, alors le traitement est inséré dans la table des traitements différés en tant que "Import petit fichier Immeuble" </w:t>
      </w:r>
      <w:r w:rsidR="001F2AEE" w:rsidRPr="008E42E1">
        <w:rPr>
          <w:rFonts w:cs="Arial"/>
        </w:rPr>
        <w:t>(</w:t>
      </w:r>
      <w:r w:rsidR="008E42E1">
        <w:rPr>
          <w:rFonts w:cs="Arial"/>
        </w:rPr>
        <w:t>id</w:t>
      </w:r>
      <w:r w:rsidR="008E42E1" w:rsidRPr="008E42E1">
        <w:rPr>
          <w:rFonts w:cs="Arial"/>
        </w:rPr>
        <w:t>=12 pour la métropole et id=112 pour les DOM</w:t>
      </w:r>
      <w:r w:rsidR="001F2AEE" w:rsidRPr="008E42E1">
        <w:rPr>
          <w:rFonts w:cs="Arial"/>
        </w:rPr>
        <w:t>).</w:t>
      </w:r>
    </w:p>
    <w:p w:rsidR="00AA068E" w:rsidRPr="001D749C" w:rsidRDefault="00AA068E" w:rsidP="00AA068E">
      <w:pPr>
        <w:rPr>
          <w:rFonts w:cs="Arial"/>
        </w:rPr>
      </w:pPr>
      <w:r w:rsidRPr="001D749C">
        <w:rPr>
          <w:rFonts w:cs="Arial"/>
        </w:rPr>
        <w:t>Sinon, le traitement est inséré en tant que "Import Immeubles</w:t>
      </w:r>
      <w:r w:rsidRPr="008E42E1">
        <w:rPr>
          <w:rFonts w:cs="Arial"/>
        </w:rPr>
        <w:t xml:space="preserve">" </w:t>
      </w:r>
      <w:r w:rsidR="001F2AEE" w:rsidRPr="008E42E1">
        <w:rPr>
          <w:rFonts w:cs="Arial"/>
        </w:rPr>
        <w:t>(</w:t>
      </w:r>
      <w:r w:rsidR="008E42E1" w:rsidRPr="008E42E1">
        <w:rPr>
          <w:rFonts w:cs="Arial"/>
        </w:rPr>
        <w:t>id=1 pour la métropole et id=101 pour les DOM</w:t>
      </w:r>
      <w:r w:rsidR="001F2AEE" w:rsidRPr="008E42E1">
        <w:rPr>
          <w:rFonts w:cs="Arial"/>
        </w:rPr>
        <w:t>).</w:t>
      </w:r>
    </w:p>
    <w:p w:rsidR="00AA068E" w:rsidRPr="001D749C" w:rsidRDefault="00AA068E" w:rsidP="00AA068E">
      <w:pPr>
        <w:rPr>
          <w:rFonts w:cs="Arial"/>
        </w:rPr>
      </w:pPr>
    </w:p>
    <w:p w:rsidR="00AA068E" w:rsidRPr="001D749C" w:rsidRDefault="00AA068E" w:rsidP="00AA068E">
      <w:pPr>
        <w:rPr>
          <w:rFonts w:cs="Arial"/>
        </w:rPr>
      </w:pPr>
      <w:r w:rsidRPr="001D749C">
        <w:rPr>
          <w:rFonts w:cs="Arial"/>
        </w:rPr>
        <w:t>Lorsque le traitement est un "Import petit fichier immeuble", le message de prise en compte du traitement est remplacé par : "Le traitement va être géré le plus tôt possible. Un courriel à l'adresse &lt;adresse mail&gt; vous informera de la fin de son exécution."</w:t>
      </w:r>
    </w:p>
    <w:p w:rsidR="00AA068E" w:rsidRPr="001D749C" w:rsidRDefault="00AA068E" w:rsidP="00AA068E">
      <w:pPr>
        <w:rPr>
          <w:rFonts w:cs="Arial"/>
        </w:rPr>
      </w:pPr>
    </w:p>
    <w:p w:rsidR="00AA068E" w:rsidRPr="001D749C" w:rsidRDefault="00AA068E" w:rsidP="00AA068E">
      <w:pPr>
        <w:rPr>
          <w:rFonts w:cs="Arial"/>
        </w:rPr>
      </w:pPr>
      <w:r w:rsidRPr="001D749C">
        <w:rPr>
          <w:rFonts w:cs="Arial"/>
        </w:rPr>
        <w:t>Si le fichier n'est pas au bon format, ou si le fichier n'est pas complet, les pop-up d’informations correspondantes sont affichées comme pour les "Imports Immeubles".</w:t>
      </w:r>
    </w:p>
    <w:p w:rsidR="003007F0" w:rsidRDefault="003007F0"/>
    <w:p w:rsidR="00AA068E" w:rsidRPr="001D749C" w:rsidRDefault="00AA068E" w:rsidP="00AA068E">
      <w:pPr>
        <w:pStyle w:val="Titre3"/>
        <w:rPr>
          <w:rFonts w:cs="Arial"/>
        </w:rPr>
      </w:pPr>
      <w:bookmarkStart w:id="671" w:name="_Toc426723599"/>
      <w:r w:rsidRPr="001D749C">
        <w:rPr>
          <w:rFonts w:cs="Arial"/>
        </w:rPr>
        <w:lastRenderedPageBreak/>
        <w:t>Import PIT</w:t>
      </w:r>
      <w:bookmarkEnd w:id="671"/>
    </w:p>
    <w:p w:rsidR="00AA068E" w:rsidRPr="001D749C" w:rsidRDefault="00283CEA" w:rsidP="00AA068E">
      <w:pPr>
        <w:rPr>
          <w:rFonts w:cs="Arial"/>
        </w:rPr>
      </w:pPr>
      <w:r>
        <w:rPr>
          <w:rFonts w:cs="Arial"/>
        </w:rPr>
        <w:t>L</w:t>
      </w:r>
      <w:r w:rsidR="00AA068E" w:rsidRPr="001D749C">
        <w:rPr>
          <w:rFonts w:cs="Arial"/>
        </w:rPr>
        <w:t xml:space="preserve">ors d’un import PIT, la saisie du champ Commune/INSEE </w:t>
      </w:r>
      <w:r>
        <w:rPr>
          <w:rFonts w:cs="Arial"/>
        </w:rPr>
        <w:t>est</w:t>
      </w:r>
      <w:r w:rsidRPr="001D749C">
        <w:rPr>
          <w:rFonts w:cs="Arial"/>
        </w:rPr>
        <w:t xml:space="preserve"> </w:t>
      </w:r>
      <w:r w:rsidR="00AA068E" w:rsidRPr="001D749C">
        <w:rPr>
          <w:rFonts w:cs="Arial"/>
        </w:rPr>
        <w:t xml:space="preserve">obligatoire. Le champ PIT est grisé tant que cette condition n’est pas satisfaite. Le choix d’une commune entraîne la recherche de l’existence d’un PIT associé à celle-ci dans la table </w:t>
      </w:r>
      <w:r w:rsidR="00AA068E" w:rsidRPr="001D749C">
        <w:rPr>
          <w:rFonts w:cs="Arial"/>
          <w:i/>
        </w:rPr>
        <w:t>geofibre.ifr_contour</w:t>
      </w:r>
      <w:r w:rsidR="00AA068E" w:rsidRPr="001D749C">
        <w:rPr>
          <w:rFonts w:cs="Arial"/>
        </w:rPr>
        <w:t xml:space="preserve">. </w:t>
      </w:r>
    </w:p>
    <w:p w:rsidR="00436CE0" w:rsidRDefault="00436CE0" w:rsidP="00AA068E">
      <w:pPr>
        <w:rPr>
          <w:rFonts w:cs="Arial"/>
        </w:rPr>
      </w:pPr>
    </w:p>
    <w:p w:rsidR="00436CE0" w:rsidRPr="001D749C" w:rsidRDefault="00436CE0" w:rsidP="00AA068E">
      <w:pPr>
        <w:rPr>
          <w:rFonts w:cs="Arial"/>
        </w:rPr>
      </w:pPr>
    </w:p>
    <w:p w:rsidR="00AA068E" w:rsidRPr="001D749C" w:rsidRDefault="00AA068E" w:rsidP="00AA068E">
      <w:pPr>
        <w:rPr>
          <w:rFonts w:cs="Arial"/>
        </w:rPr>
        <w:sectPr w:rsidR="00AA068E" w:rsidRPr="001D749C" w:rsidSect="00E20F95">
          <w:pgSz w:w="11906" w:h="16838" w:code="9"/>
          <w:pgMar w:top="1134" w:right="1134" w:bottom="1134" w:left="1134" w:header="680" w:footer="509" w:gutter="0"/>
          <w:cols w:space="720"/>
        </w:sectPr>
      </w:pPr>
    </w:p>
    <w:p w:rsidR="00AA068E" w:rsidRPr="001D749C" w:rsidRDefault="00AA068E" w:rsidP="00AA068E">
      <w:pPr>
        <w:rPr>
          <w:rFonts w:cs="Arial"/>
        </w:rPr>
        <w:sectPr w:rsidR="00AA068E" w:rsidRPr="001D749C" w:rsidSect="00E20F95">
          <w:type w:val="continuous"/>
          <w:pgSz w:w="11906" w:h="16838" w:code="9"/>
          <w:pgMar w:top="1134" w:right="1134" w:bottom="1134" w:left="1134" w:header="680" w:footer="509" w:gutter="0"/>
          <w:cols w:space="720"/>
        </w:sectPr>
      </w:pPr>
    </w:p>
    <w:p w:rsidR="00436CE0" w:rsidRPr="001D749C" w:rsidRDefault="00436CE0" w:rsidP="00436CE0">
      <w:pPr>
        <w:rPr>
          <w:rFonts w:cs="Arial"/>
        </w:rPr>
      </w:pPr>
      <w:r w:rsidRPr="001D749C">
        <w:rPr>
          <w:rFonts w:cs="Arial"/>
        </w:rPr>
        <w:lastRenderedPageBreak/>
        <w:t>Si un PIT associé à la commune sé</w:t>
      </w:r>
      <w:r>
        <w:rPr>
          <w:rFonts w:cs="Arial"/>
        </w:rPr>
        <w:t>lectionnée est trouvé en base :</w:t>
      </w:r>
    </w:p>
    <w:p w:rsidR="001F2AEE" w:rsidRDefault="00436CE0" w:rsidP="001F2AEE">
      <w:pPr>
        <w:pStyle w:val="Paragraphedeliste"/>
        <w:numPr>
          <w:ilvl w:val="0"/>
          <w:numId w:val="26"/>
        </w:numPr>
        <w:rPr>
          <w:rFonts w:cs="Arial"/>
        </w:rPr>
      </w:pPr>
      <w:r w:rsidRPr="00436CE0">
        <w:rPr>
          <w:rFonts w:cs="Arial"/>
        </w:rPr>
        <w:t xml:space="preserve">Le champ PIT de l’IHM reste grisé, mais sa valeur est renseignée avec le champ </w:t>
      </w:r>
      <w:r w:rsidR="004C7E3A" w:rsidRPr="004C7E3A">
        <w:rPr>
          <w:rFonts w:cs="Arial"/>
          <w:i/>
        </w:rPr>
        <w:t>geofibre.ifr_pit.num_pit</w:t>
      </w:r>
      <w:r w:rsidR="004C7E3A" w:rsidRPr="004C7E3A">
        <w:rPr>
          <w:rFonts w:cs="Arial"/>
        </w:rPr>
        <w:t xml:space="preserve"> issue de la  recherche précédente</w:t>
      </w:r>
    </w:p>
    <w:p w:rsidR="001F2AEE" w:rsidRDefault="00F306AA" w:rsidP="001F2AEE">
      <w:pPr>
        <w:pStyle w:val="Paragraphedeliste"/>
        <w:ind w:left="1065"/>
        <w:rPr>
          <w:rFonts w:cs="Arial"/>
        </w:rPr>
      </w:pPr>
      <w:r>
        <w:rPr>
          <w:rFonts w:cs="Arial"/>
          <w:noProof/>
        </w:rPr>
        <w:drawing>
          <wp:inline distT="0" distB="0" distL="0" distR="0">
            <wp:extent cx="2362311" cy="1548000"/>
            <wp:effectExtent l="19050" t="0" r="0" b="0"/>
            <wp:docPr id="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362311" cy="1548000"/>
                    </a:xfrm>
                    <a:prstGeom prst="rect">
                      <a:avLst/>
                    </a:prstGeom>
                  </pic:spPr>
                </pic:pic>
              </a:graphicData>
            </a:graphic>
          </wp:inline>
        </w:drawing>
      </w:r>
    </w:p>
    <w:p w:rsidR="00AA068E" w:rsidRPr="001D749C" w:rsidRDefault="00AA068E" w:rsidP="00AA068E">
      <w:pPr>
        <w:rPr>
          <w:rFonts w:cs="Arial"/>
        </w:rPr>
      </w:pPr>
      <w:r w:rsidRPr="001D749C">
        <w:rPr>
          <w:rFonts w:cs="Arial"/>
        </w:rPr>
        <w:t xml:space="preserve">Sinon : </w:t>
      </w:r>
    </w:p>
    <w:p w:rsidR="001F2AEE" w:rsidRDefault="00AA068E" w:rsidP="001F2AEE">
      <w:pPr>
        <w:pStyle w:val="Paragraphedeliste"/>
        <w:numPr>
          <w:ilvl w:val="0"/>
          <w:numId w:val="26"/>
        </w:numPr>
        <w:rPr>
          <w:rFonts w:cs="Arial"/>
        </w:rPr>
      </w:pPr>
      <w:r w:rsidRPr="001D749C">
        <w:rPr>
          <w:rFonts w:cs="Arial"/>
        </w:rPr>
        <w:t>Le message « Pas de PIT trouvé pour cette commune, indiquez le n° de PIT : » est indiqué sous le champ Commune/INSEE</w:t>
      </w:r>
    </w:p>
    <w:p w:rsidR="00AA068E" w:rsidRPr="001D749C" w:rsidRDefault="00AA068E" w:rsidP="00AA068E">
      <w:pPr>
        <w:pStyle w:val="Paragraphedeliste"/>
        <w:numPr>
          <w:ilvl w:val="0"/>
          <w:numId w:val="26"/>
        </w:numPr>
        <w:rPr>
          <w:rFonts w:cs="Arial"/>
        </w:rPr>
      </w:pPr>
      <w:r w:rsidRPr="001D749C">
        <w:rPr>
          <w:rFonts w:cs="Arial"/>
        </w:rPr>
        <w:t>Le champ PIT est dégrisé et l’utilisateur peut saisir la référence de son choix.</w:t>
      </w:r>
    </w:p>
    <w:p w:rsidR="001F2AEE" w:rsidRDefault="00237576" w:rsidP="001F2AEE">
      <w:pPr>
        <w:ind w:left="357" w:firstLine="708"/>
        <w:jc w:val="left"/>
        <w:rPr>
          <w:rFonts w:cs="Arial"/>
        </w:rPr>
      </w:pPr>
      <w:r>
        <w:rPr>
          <w:rFonts w:cs="Arial"/>
          <w:noProof/>
        </w:rPr>
        <w:drawing>
          <wp:inline distT="0" distB="0" distL="0" distR="0">
            <wp:extent cx="2386501" cy="1548000"/>
            <wp:effectExtent l="19050" t="0" r="0" b="0"/>
            <wp:docPr id="726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386501" cy="1548000"/>
                    </a:xfrm>
                    <a:prstGeom prst="rect">
                      <a:avLst/>
                    </a:prstGeom>
                  </pic:spPr>
                </pic:pic>
              </a:graphicData>
            </a:graphic>
          </wp:inline>
        </w:drawing>
      </w:r>
    </w:p>
    <w:p w:rsidR="00852FDD" w:rsidRPr="001D749C" w:rsidRDefault="00852FDD" w:rsidP="00AA068E">
      <w:pPr>
        <w:jc w:val="left"/>
        <w:rPr>
          <w:rFonts w:cs="Arial"/>
        </w:rPr>
      </w:pPr>
    </w:p>
    <w:p w:rsidR="00AA068E" w:rsidRPr="001D749C" w:rsidRDefault="00AA068E" w:rsidP="00AA068E">
      <w:pPr>
        <w:rPr>
          <w:rFonts w:cs="Arial"/>
        </w:rPr>
      </w:pPr>
      <w:r w:rsidRPr="001D749C">
        <w:rPr>
          <w:rFonts w:cs="Arial"/>
        </w:rPr>
        <w:t xml:space="preserve"> NB : La recherche de PIT ne gère pas les cas de doublons dans la table </w:t>
      </w:r>
      <w:r w:rsidRPr="001D749C">
        <w:rPr>
          <w:rFonts w:cs="Arial"/>
          <w:i/>
        </w:rPr>
        <w:t>geofibre.ifr_pit.</w:t>
      </w:r>
    </w:p>
    <w:p w:rsidR="00AA068E" w:rsidRDefault="00AA068E" w:rsidP="00AA068E">
      <w:pPr>
        <w:rPr>
          <w:rFonts w:cs="Arial"/>
        </w:rPr>
      </w:pPr>
    </w:p>
    <w:p w:rsidR="00283CEA" w:rsidRPr="00715D22" w:rsidRDefault="00283CEA" w:rsidP="00283CEA">
      <w:r w:rsidRPr="00F3668A">
        <w:rPr>
          <w:rFonts w:cs="Arial"/>
        </w:rPr>
        <w:t>Note : Le PIT fournis en entrée doit correspondre au système de projection autorisé du PIT de l’instance (</w:t>
      </w:r>
      <w:r w:rsidRPr="00F3668A">
        <w:t xml:space="preserve">Les systèmes de projection autorisés par instance Geofibre sont décrits dans le chapitre </w:t>
      </w:r>
      <w:hyperlink w:anchor="_SystemeProjection" w:history="1">
        <w:r w:rsidRPr="00F3668A">
          <w:rPr>
            <w:rStyle w:val="Lienhypertexte"/>
          </w:rPr>
          <w:t>SystemeProjection</w:t>
        </w:r>
      </w:hyperlink>
      <w:r w:rsidRPr="00F3668A">
        <w:rPr>
          <w:rFonts w:cs="Arial"/>
        </w:rPr>
        <w:t>). Aucun contrôle n’est effectué sur le système de projection du shapefile fournis en entrée.</w:t>
      </w:r>
    </w:p>
    <w:p w:rsidR="00283CEA" w:rsidRPr="001D749C" w:rsidRDefault="00283CEA" w:rsidP="00AA068E">
      <w:pPr>
        <w:rPr>
          <w:rFonts w:cs="Arial"/>
        </w:rPr>
      </w:pPr>
    </w:p>
    <w:p w:rsidR="00AA068E" w:rsidRDefault="00AA068E" w:rsidP="00AA068E">
      <w:pPr>
        <w:rPr>
          <w:rFonts w:cs="Arial"/>
        </w:rPr>
      </w:pPr>
      <w:r w:rsidRPr="001D749C">
        <w:rPr>
          <w:rFonts w:cs="Arial"/>
        </w:rPr>
        <w:t xml:space="preserve">Après cette étape de recherche du numéro de PIT, le fonctionnement de l’import PIT reste inchangé par rapport aux versions précédentes. </w:t>
      </w:r>
    </w:p>
    <w:p w:rsidR="00AA068E" w:rsidRPr="001B2386" w:rsidRDefault="00AA068E" w:rsidP="00AA068E">
      <w:pPr>
        <w:pStyle w:val="Titre4"/>
      </w:pPr>
      <w:bookmarkStart w:id="672" w:name="_Toc426723600"/>
      <w:r>
        <w:t>Envoi aux traitements différés</w:t>
      </w:r>
      <w:bookmarkEnd w:id="672"/>
      <w:r>
        <w:t xml:space="preserve"> </w:t>
      </w:r>
    </w:p>
    <w:p w:rsidR="00AA068E" w:rsidRDefault="00AA068E" w:rsidP="00AA068E">
      <w:pPr>
        <w:rPr>
          <w:rFonts w:cs="Arial"/>
        </w:rPr>
      </w:pPr>
      <w:r>
        <w:rPr>
          <w:rFonts w:cs="Arial"/>
        </w:rPr>
        <w:t xml:space="preserve">Afin de vérifier l’unicité des traitements par commune </w:t>
      </w:r>
      <w:r w:rsidRPr="001B2386">
        <w:rPr>
          <w:rFonts w:cs="Arial"/>
          <w:i/>
        </w:rPr>
        <w:t>(</w:t>
      </w:r>
      <w:r w:rsidRPr="007C33E1">
        <w:rPr>
          <w:rFonts w:cs="Arial"/>
          <w:b/>
          <w:i/>
        </w:rPr>
        <w:t>cf.</w:t>
      </w:r>
      <w:r w:rsidR="00462425" w:rsidRPr="007C33E1">
        <w:rPr>
          <w:rFonts w:cs="Arial"/>
          <w:b/>
          <w:i/>
        </w:rPr>
        <w:t xml:space="preserve"> </w:t>
      </w:r>
      <w:fldSimple w:instr=" REF _Ref408584742 \h  \* MERGEFORMAT ">
        <w:r w:rsidR="00675435" w:rsidRPr="00675435">
          <w:rPr>
            <w:rFonts w:cs="Arial"/>
            <w:b/>
          </w:rPr>
          <w:t>Unicité des traitements par commune</w:t>
        </w:r>
      </w:fldSimple>
      <w:r w:rsidRPr="001B2386">
        <w:rPr>
          <w:rFonts w:cs="Arial"/>
          <w:i/>
        </w:rPr>
        <w:t>)</w:t>
      </w:r>
      <w:r>
        <w:rPr>
          <w:rFonts w:cs="Arial"/>
          <w:i/>
        </w:rPr>
        <w:t>, l</w:t>
      </w:r>
      <w:r>
        <w:rPr>
          <w:rFonts w:cs="Arial"/>
        </w:rPr>
        <w:t>a valeur code_com du champ Commune/Insee permet de renseigner le champ code_com de la table des traitements différés.</w:t>
      </w:r>
    </w:p>
    <w:p w:rsidR="00AA068E" w:rsidRPr="000E6811" w:rsidRDefault="00AA068E" w:rsidP="00AA068E">
      <w:pPr>
        <w:shd w:val="clear" w:color="auto" w:fill="FFFFFF"/>
        <w:spacing w:before="0" w:after="0"/>
        <w:ind w:firstLine="708"/>
        <w:rPr>
          <w:rFonts w:cs="Arial"/>
        </w:rPr>
      </w:pPr>
      <w:r>
        <w:rPr>
          <w:rFonts w:cs="Arial"/>
        </w:rPr>
        <w:t xml:space="preserve">Ex : </w:t>
      </w:r>
      <w:r w:rsidRPr="000E6811">
        <w:rPr>
          <w:rFonts w:cs="Arial"/>
        </w:rPr>
        <w:t>code_com=35238</w:t>
      </w:r>
    </w:p>
    <w:p w:rsidR="00AA068E" w:rsidRDefault="00AA068E" w:rsidP="00AA068E">
      <w:pPr>
        <w:rPr>
          <w:rFonts w:cs="Arial"/>
        </w:rPr>
      </w:pPr>
    </w:p>
    <w:p w:rsidR="00AA068E" w:rsidRDefault="00AA068E" w:rsidP="00AA068E">
      <w:pPr>
        <w:rPr>
          <w:rFonts w:cs="Arial"/>
        </w:rPr>
      </w:pPr>
      <w:r>
        <w:rPr>
          <w:rFonts w:cs="Arial"/>
        </w:rPr>
        <w:t xml:space="preserve">Les autres champs  envoyés aux traitements différés </w:t>
      </w:r>
      <w:r w:rsidRPr="001D749C">
        <w:rPr>
          <w:rFonts w:cs="Arial"/>
        </w:rPr>
        <w:t>reste</w:t>
      </w:r>
      <w:r>
        <w:rPr>
          <w:rFonts w:cs="Arial"/>
        </w:rPr>
        <w:t>nt</w:t>
      </w:r>
      <w:r w:rsidRPr="001D749C">
        <w:rPr>
          <w:rFonts w:cs="Arial"/>
        </w:rPr>
        <w:t xml:space="preserve"> inchangé</w:t>
      </w:r>
      <w:r>
        <w:rPr>
          <w:rFonts w:cs="Arial"/>
        </w:rPr>
        <w:t>s</w:t>
      </w:r>
      <w:r w:rsidRPr="001D749C">
        <w:rPr>
          <w:rFonts w:cs="Arial"/>
        </w:rPr>
        <w:t xml:space="preserve"> par rapport aux versions précédentes. </w:t>
      </w:r>
    </w:p>
    <w:p w:rsidR="004C7A6C" w:rsidRPr="001D749C" w:rsidRDefault="004C7A6C" w:rsidP="004C7A6C">
      <w:pPr>
        <w:pStyle w:val="Titre4"/>
        <w:rPr>
          <w:rFonts w:cs="Arial"/>
        </w:rPr>
      </w:pPr>
      <w:bookmarkStart w:id="673" w:name="_Toc426723601"/>
      <w:r>
        <w:rPr>
          <w:rFonts w:cs="Arial"/>
        </w:rPr>
        <w:t>Traitements</w:t>
      </w:r>
      <w:bookmarkEnd w:id="673"/>
    </w:p>
    <w:p w:rsidR="004C7A6C" w:rsidRDefault="004C7A6C" w:rsidP="004C7A6C">
      <w:r>
        <w:t xml:space="preserve">L’import </w:t>
      </w:r>
      <w:r w:rsidR="008A3799">
        <w:t>PIT</w:t>
      </w:r>
      <w:r>
        <w:t xml:space="preserve"> est effectué via la </w:t>
      </w:r>
      <w:hyperlink w:anchor="_Méthode_importShp" w:history="1">
        <w:r w:rsidRPr="004C7A6C">
          <w:rPr>
            <w:rStyle w:val="Lienhypertexte"/>
          </w:rPr>
          <w:t>Méthode importShp</w:t>
        </w:r>
      </w:hyperlink>
      <w:r>
        <w:rPr>
          <w:b/>
        </w:rPr>
        <w:t>.</w:t>
      </w:r>
    </w:p>
    <w:p w:rsidR="004C7A6C" w:rsidRDefault="004C7A6C" w:rsidP="00AA068E">
      <w:pPr>
        <w:rPr>
          <w:rFonts w:cs="Arial"/>
        </w:rPr>
      </w:pPr>
    </w:p>
    <w:p w:rsidR="00AA068E" w:rsidRPr="001D749C" w:rsidRDefault="00AA068E" w:rsidP="00AA068E">
      <w:pPr>
        <w:rPr>
          <w:rFonts w:cs="Arial"/>
        </w:rPr>
      </w:pPr>
    </w:p>
    <w:p w:rsidR="00AA068E" w:rsidRPr="001D749C" w:rsidRDefault="00AA068E" w:rsidP="00AA068E">
      <w:pPr>
        <w:pStyle w:val="Titre3"/>
        <w:rPr>
          <w:rFonts w:cs="Arial"/>
        </w:rPr>
      </w:pPr>
      <w:bookmarkStart w:id="674" w:name="_Toc426723602"/>
      <w:r w:rsidRPr="001D749C">
        <w:rPr>
          <w:rFonts w:cs="Arial"/>
        </w:rPr>
        <w:t>Import zone marketing</w:t>
      </w:r>
      <w:bookmarkEnd w:id="674"/>
    </w:p>
    <w:p w:rsidR="00AA068E" w:rsidRPr="001D749C" w:rsidRDefault="00AA068E" w:rsidP="00AA068E">
      <w:pPr>
        <w:pStyle w:val="Titre4"/>
        <w:rPr>
          <w:rFonts w:cs="Arial"/>
        </w:rPr>
      </w:pPr>
      <w:bookmarkStart w:id="675" w:name="_Toc426723603"/>
      <w:r w:rsidRPr="001D749C">
        <w:rPr>
          <w:rFonts w:cs="Arial"/>
        </w:rPr>
        <w:t>Format des données</w:t>
      </w:r>
      <w:bookmarkEnd w:id="675"/>
    </w:p>
    <w:p w:rsidR="00AA068E" w:rsidRPr="001D749C" w:rsidRDefault="00AA068E" w:rsidP="00AA068E">
      <w:pPr>
        <w:spacing w:before="0" w:after="0"/>
        <w:jc w:val="left"/>
        <w:rPr>
          <w:rFonts w:cs="Arial"/>
        </w:rPr>
      </w:pPr>
      <w:r w:rsidRPr="001D749C">
        <w:rPr>
          <w:rFonts w:cs="Arial"/>
        </w:rPr>
        <w:t xml:space="preserve">Il est possible d’importer des shapefiles dont les données sont du type : </w:t>
      </w:r>
    </w:p>
    <w:p w:rsidR="00AA068E" w:rsidRPr="001D749C" w:rsidRDefault="00AA068E" w:rsidP="00AA068E">
      <w:pPr>
        <w:pStyle w:val="Paragraphedeliste"/>
        <w:numPr>
          <w:ilvl w:val="0"/>
          <w:numId w:val="26"/>
        </w:numPr>
        <w:spacing w:before="0" w:after="0"/>
        <w:jc w:val="left"/>
        <w:rPr>
          <w:rFonts w:cs="Arial"/>
          <w:b/>
          <w:i/>
          <w:caps/>
          <w:color w:val="0000FF"/>
          <w:sz w:val="22"/>
        </w:rPr>
      </w:pPr>
      <w:r w:rsidRPr="001D749C">
        <w:rPr>
          <w:rFonts w:cs="Arial"/>
        </w:rPr>
        <w:t>polygone</w:t>
      </w:r>
    </w:p>
    <w:p w:rsidR="00AA068E" w:rsidRPr="001D749C" w:rsidRDefault="00AA068E" w:rsidP="00AA068E">
      <w:pPr>
        <w:pStyle w:val="Paragraphedeliste"/>
        <w:numPr>
          <w:ilvl w:val="0"/>
          <w:numId w:val="26"/>
        </w:numPr>
        <w:spacing w:before="0" w:after="0"/>
        <w:jc w:val="left"/>
        <w:rPr>
          <w:rFonts w:cs="Arial"/>
          <w:b/>
          <w:i/>
          <w:caps/>
          <w:color w:val="0000FF"/>
          <w:sz w:val="22"/>
        </w:rPr>
      </w:pPr>
      <w:r w:rsidRPr="001D749C">
        <w:rPr>
          <w:rFonts w:cs="Arial"/>
        </w:rPr>
        <w:lastRenderedPageBreak/>
        <w:t>polygone multipart</w:t>
      </w:r>
    </w:p>
    <w:p w:rsidR="00AA068E" w:rsidRPr="001D749C" w:rsidRDefault="00AA068E" w:rsidP="00AA068E">
      <w:pPr>
        <w:spacing w:before="0" w:after="0"/>
        <w:jc w:val="left"/>
        <w:rPr>
          <w:rFonts w:cs="Arial"/>
        </w:rPr>
      </w:pPr>
    </w:p>
    <w:p w:rsidR="00AA068E" w:rsidRPr="001D749C" w:rsidRDefault="00AA068E" w:rsidP="00AA068E">
      <w:pPr>
        <w:spacing w:before="0" w:after="0"/>
        <w:jc w:val="left"/>
        <w:rPr>
          <w:rFonts w:cs="Arial"/>
        </w:rPr>
      </w:pPr>
      <w:r w:rsidRPr="001D749C">
        <w:rPr>
          <w:rFonts w:cs="Arial"/>
        </w:rPr>
        <w:t>Ces données peuvent également être avec des composantes 3D + M. Dans ce cas, les composantes Z et M sont ignorées. Seules sont traitées les composantes X et Y.</w:t>
      </w:r>
    </w:p>
    <w:p w:rsidR="00D20FE1" w:rsidRPr="001D749C" w:rsidRDefault="00D20FE1" w:rsidP="00D20FE1">
      <w:pPr>
        <w:pStyle w:val="Titre4"/>
        <w:rPr>
          <w:rFonts w:cs="Arial"/>
        </w:rPr>
      </w:pPr>
      <w:bookmarkStart w:id="676" w:name="_Toc426723604"/>
      <w:r>
        <w:rPr>
          <w:rFonts w:cs="Arial"/>
        </w:rPr>
        <w:t>Traitements</w:t>
      </w:r>
      <w:bookmarkEnd w:id="676"/>
    </w:p>
    <w:p w:rsidR="003007F0" w:rsidRDefault="00D20FE1">
      <w:r>
        <w:t xml:space="preserve">L’import des zones marketing est effectué via la </w:t>
      </w:r>
      <w:hyperlink w:anchor="_Méthode_ImportShpZM" w:history="1">
        <w:r w:rsidR="00FB1C77" w:rsidRPr="00FB1C77">
          <w:rPr>
            <w:rStyle w:val="Lienhypertexte"/>
          </w:rPr>
          <w:t>Méthode ImportShpZM</w:t>
        </w:r>
      </w:hyperlink>
      <w:r w:rsidR="003E56CD">
        <w:rPr>
          <w:b/>
        </w:rPr>
        <w:t>.</w:t>
      </w:r>
    </w:p>
    <w:p w:rsidR="003E56CD" w:rsidRDefault="003E56CD"/>
    <w:p w:rsidR="00AA068E" w:rsidRPr="001D749C" w:rsidRDefault="00AA068E" w:rsidP="00AA068E">
      <w:pPr>
        <w:pStyle w:val="Titre3"/>
        <w:rPr>
          <w:rFonts w:cs="Arial"/>
        </w:rPr>
      </w:pPr>
      <w:bookmarkStart w:id="677" w:name="_Toc426723605"/>
      <w:r w:rsidRPr="001D749C">
        <w:rPr>
          <w:rFonts w:cs="Arial"/>
        </w:rPr>
        <w:t>Import Appuis</w:t>
      </w:r>
      <w:bookmarkEnd w:id="677"/>
    </w:p>
    <w:p w:rsidR="008F1098" w:rsidRPr="00C17D46" w:rsidRDefault="008F1098" w:rsidP="008F1098">
      <w:pPr>
        <w:pStyle w:val="Titre4"/>
        <w:rPr>
          <w:rFonts w:cs="Arial"/>
        </w:rPr>
      </w:pPr>
      <w:bookmarkStart w:id="678" w:name="_Toc404012401"/>
      <w:bookmarkStart w:id="679" w:name="_Toc426723606"/>
      <w:r w:rsidRPr="00C17D46">
        <w:rPr>
          <w:rFonts w:cs="Arial"/>
        </w:rPr>
        <w:t>Description détaillée du fichier échangé</w:t>
      </w:r>
      <w:bookmarkEnd w:id="678"/>
      <w:bookmarkEnd w:id="679"/>
      <w:r w:rsidRPr="00C17D46">
        <w:rPr>
          <w:rFonts w:cs="Arial"/>
        </w:rPr>
        <w:t xml:space="preserve"> </w:t>
      </w:r>
    </w:p>
    <w:p w:rsidR="008F1098" w:rsidRPr="009E64AD" w:rsidRDefault="008F1098" w:rsidP="008F1098">
      <w:pPr>
        <w:rPr>
          <w:rFonts w:cs="Arial"/>
        </w:rPr>
      </w:pPr>
      <w:r w:rsidRPr="001040D2">
        <w:rPr>
          <w:rFonts w:cs="Arial"/>
        </w:rPr>
        <w:t>Fichier au format CSV contenant les champs suivants dans l’ordre indiqué :</w:t>
      </w:r>
    </w:p>
    <w:p w:rsidR="008F1098" w:rsidRDefault="008F1098" w:rsidP="008F1098">
      <w:pPr>
        <w:rPr>
          <w:rFonts w:cs="Arial"/>
          <w:highlight w:val="yellow"/>
        </w:rPr>
      </w:pPr>
    </w:p>
    <w:tbl>
      <w:tblPr>
        <w:tblW w:w="9853" w:type="dxa"/>
        <w:jc w:val="center"/>
        <w:tblInd w:w="-106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tblPr>
      <w:tblGrid>
        <w:gridCol w:w="1773"/>
        <w:gridCol w:w="1843"/>
        <w:gridCol w:w="6237"/>
      </w:tblGrid>
      <w:tr w:rsidR="008F1098" w:rsidRPr="009E64AD" w:rsidTr="00671F7C">
        <w:trPr>
          <w:cantSplit/>
          <w:tblHeader/>
          <w:jc w:val="center"/>
        </w:trPr>
        <w:tc>
          <w:tcPr>
            <w:tcW w:w="1773" w:type="dxa"/>
            <w:tcBorders>
              <w:top w:val="single" w:sz="12" w:space="0" w:color="auto"/>
              <w:bottom w:val="single" w:sz="6" w:space="0" w:color="auto"/>
            </w:tcBorders>
            <w:shd w:val="clear" w:color="auto" w:fill="C0C0C0"/>
          </w:tcPr>
          <w:p w:rsidR="008F1098" w:rsidRPr="009E64AD" w:rsidRDefault="008F1098" w:rsidP="005917A8">
            <w:pPr>
              <w:jc w:val="center"/>
              <w:rPr>
                <w:rFonts w:cs="Arial"/>
              </w:rPr>
            </w:pPr>
            <w:r w:rsidRPr="001040D2">
              <w:rPr>
                <w:rFonts w:cs="Arial"/>
              </w:rPr>
              <w:t>Champ</w:t>
            </w:r>
          </w:p>
        </w:tc>
        <w:tc>
          <w:tcPr>
            <w:tcW w:w="1843" w:type="dxa"/>
            <w:tcBorders>
              <w:top w:val="single" w:sz="12" w:space="0" w:color="auto"/>
              <w:bottom w:val="single" w:sz="6" w:space="0" w:color="auto"/>
            </w:tcBorders>
            <w:shd w:val="clear" w:color="auto" w:fill="C0C0C0"/>
          </w:tcPr>
          <w:p w:rsidR="008F1098" w:rsidRPr="009E64AD" w:rsidRDefault="008F1098" w:rsidP="005917A8">
            <w:pPr>
              <w:jc w:val="center"/>
              <w:rPr>
                <w:rFonts w:cs="Arial"/>
              </w:rPr>
            </w:pPr>
            <w:r w:rsidRPr="001040D2">
              <w:rPr>
                <w:rFonts w:cs="Arial"/>
              </w:rPr>
              <w:t>Type</w:t>
            </w:r>
          </w:p>
        </w:tc>
        <w:tc>
          <w:tcPr>
            <w:tcW w:w="6237" w:type="dxa"/>
            <w:tcBorders>
              <w:top w:val="single" w:sz="12" w:space="0" w:color="auto"/>
              <w:bottom w:val="single" w:sz="6" w:space="0" w:color="auto"/>
            </w:tcBorders>
            <w:shd w:val="clear" w:color="auto" w:fill="C0C0C0"/>
          </w:tcPr>
          <w:p w:rsidR="008F1098" w:rsidRPr="009E64AD" w:rsidRDefault="008F1098" w:rsidP="005917A8">
            <w:pPr>
              <w:jc w:val="center"/>
              <w:rPr>
                <w:rFonts w:cs="Arial"/>
              </w:rPr>
            </w:pPr>
            <w:r w:rsidRPr="001040D2">
              <w:rPr>
                <w:rFonts w:cs="Arial"/>
              </w:rPr>
              <w:t>Description</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num_appui</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Identifiant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code_commune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Code commune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libelle_commune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Libelle de la commune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code_</w:t>
            </w:r>
            <w:r w:rsidR="00D65BCA">
              <w:rPr>
                <w:rFonts w:cs="Arial"/>
              </w:rPr>
              <w:t>v</w:t>
            </w:r>
            <w:r w:rsidRPr="001040D2">
              <w:rPr>
                <w:rFonts w:cs="Arial"/>
              </w:rPr>
              <w:t>oie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Code de la voie</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libelle_voie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Libellé de la voie</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code_centre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Code centre</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code_zone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Code zone</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code_entite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Code entité</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num_voie</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Numéro de la voie</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type_appui</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b/>
                <w:bCs/>
                <w:color w:val="FF0000"/>
              </w:rPr>
            </w:pPr>
            <w:r w:rsidRPr="001040D2">
              <w:rPr>
                <w:rFonts w:cs="Arial"/>
              </w:rPr>
              <w:t>Type d’appui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caract1</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Caractéristique n°1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caract2</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Default="008F1098" w:rsidP="005917A8">
            <w:pPr>
              <w:widowControl w:val="0"/>
              <w:spacing w:before="0" w:after="0"/>
              <w:jc w:val="left"/>
              <w:rPr>
                <w:rFonts w:cs="Arial"/>
              </w:rPr>
            </w:pPr>
            <w:r w:rsidRPr="001040D2">
              <w:rPr>
                <w:rFonts w:cs="Arial"/>
              </w:rPr>
              <w:t>Caractéristique n°2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caract3</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Caractéristique n°3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caract4</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Caractéristique n°4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caract5</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Caractéristique n°5 de l’appui</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type_projection</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alphanumérique</w:t>
            </w:r>
          </w:p>
        </w:tc>
        <w:tc>
          <w:tcPr>
            <w:tcW w:w="6237" w:type="dxa"/>
            <w:tcBorders>
              <w:top w:val="single" w:sz="6" w:space="0" w:color="auto"/>
              <w:bottom w:val="single" w:sz="6" w:space="0" w:color="auto"/>
            </w:tcBorders>
            <w:shd w:val="clear" w:color="auto" w:fill="auto"/>
            <w:vAlign w:val="center"/>
          </w:tcPr>
          <w:p w:rsidR="00A269BF" w:rsidRPr="00F3668A" w:rsidRDefault="008F1098" w:rsidP="005917A8">
            <w:pPr>
              <w:rPr>
                <w:rFonts w:cs="Arial"/>
              </w:rPr>
            </w:pPr>
            <w:r w:rsidRPr="00F3668A">
              <w:rPr>
                <w:rFonts w:cs="Arial"/>
              </w:rPr>
              <w:t xml:space="preserve">Système de projection des coordonnées </w:t>
            </w:r>
          </w:p>
          <w:p w:rsidR="001F2AEE" w:rsidRPr="00F3668A" w:rsidRDefault="008F1098" w:rsidP="001F2AEE">
            <w:pPr>
              <w:pStyle w:val="Paragraphedeliste"/>
              <w:numPr>
                <w:ilvl w:val="0"/>
                <w:numId w:val="26"/>
              </w:numPr>
              <w:rPr>
                <w:rFonts w:cs="Arial"/>
              </w:rPr>
            </w:pPr>
            <w:r w:rsidRPr="00F3668A">
              <w:rPr>
                <w:rFonts w:cs="Arial"/>
              </w:rPr>
              <w:t>LAMB2E</w:t>
            </w:r>
          </w:p>
          <w:p w:rsidR="00A269BF" w:rsidRPr="00F3668A" w:rsidRDefault="00A269BF" w:rsidP="00A269BF">
            <w:pPr>
              <w:pStyle w:val="Paragraphedeliste"/>
              <w:numPr>
                <w:ilvl w:val="0"/>
                <w:numId w:val="26"/>
              </w:numPr>
              <w:rPr>
                <w:rFonts w:cs="Arial"/>
                <w:sz w:val="16"/>
                <w:szCs w:val="16"/>
              </w:rPr>
            </w:pPr>
            <w:r w:rsidRPr="00F3668A">
              <w:rPr>
                <w:rFonts w:cs="Arial"/>
              </w:rPr>
              <w:t>WGS84UN20</w:t>
            </w:r>
          </w:p>
          <w:p w:rsidR="00A269BF" w:rsidRPr="00F3668A" w:rsidRDefault="00A269BF" w:rsidP="00A269BF">
            <w:pPr>
              <w:pStyle w:val="Paragraphedeliste"/>
              <w:numPr>
                <w:ilvl w:val="0"/>
                <w:numId w:val="26"/>
              </w:numPr>
              <w:rPr>
                <w:rFonts w:cs="Arial"/>
                <w:sz w:val="16"/>
                <w:szCs w:val="16"/>
              </w:rPr>
            </w:pPr>
            <w:r w:rsidRPr="00F3668A">
              <w:rPr>
                <w:rFonts w:cs="Arial"/>
              </w:rPr>
              <w:t>RGFG95UN22</w:t>
            </w:r>
          </w:p>
          <w:p w:rsidR="001F2AEE" w:rsidRDefault="00A269BF" w:rsidP="001F2AEE">
            <w:pPr>
              <w:pStyle w:val="Paragraphedeliste"/>
              <w:numPr>
                <w:ilvl w:val="0"/>
                <w:numId w:val="26"/>
              </w:numPr>
              <w:rPr>
                <w:rFonts w:cs="Arial"/>
              </w:rPr>
            </w:pPr>
            <w:r w:rsidRPr="00F3668A">
              <w:rPr>
                <w:rFonts w:cs="Arial"/>
              </w:rPr>
              <w:t>RGR92US40</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coord_x</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Coordonnée X de l’appui (exprimée dans le système de projection défini dans le champ type_projection)</w:t>
            </w:r>
          </w:p>
        </w:tc>
      </w:tr>
      <w:tr w:rsidR="008F1098" w:rsidRPr="009E64AD" w:rsidTr="00671F7C">
        <w:trPr>
          <w:cantSplit/>
          <w:jc w:val="center"/>
        </w:trPr>
        <w:tc>
          <w:tcPr>
            <w:tcW w:w="1773" w:type="dxa"/>
            <w:tcBorders>
              <w:top w:val="single" w:sz="6" w:space="0" w:color="auto"/>
              <w:bottom w:val="single" w:sz="6" w:space="0" w:color="auto"/>
            </w:tcBorders>
            <w:shd w:val="clear" w:color="auto" w:fill="auto"/>
          </w:tcPr>
          <w:p w:rsidR="008F1098" w:rsidRPr="009E64AD" w:rsidRDefault="008F1098" w:rsidP="005917A8">
            <w:pPr>
              <w:rPr>
                <w:rFonts w:cs="Arial"/>
              </w:rPr>
            </w:pPr>
            <w:r w:rsidRPr="001040D2">
              <w:rPr>
                <w:rFonts w:cs="Arial"/>
              </w:rPr>
              <w:t>coord_y</w:t>
            </w:r>
          </w:p>
        </w:tc>
        <w:tc>
          <w:tcPr>
            <w:tcW w:w="1843" w:type="dxa"/>
            <w:tcBorders>
              <w:top w:val="single" w:sz="6" w:space="0" w:color="auto"/>
              <w:bottom w:val="single" w:sz="6" w:space="0" w:color="auto"/>
            </w:tcBorders>
            <w:shd w:val="clear" w:color="auto" w:fill="auto"/>
          </w:tcPr>
          <w:p w:rsidR="008F1098" w:rsidRPr="009E64AD" w:rsidRDefault="008F1098" w:rsidP="005917A8">
            <w:pPr>
              <w:jc w:val="center"/>
              <w:rPr>
                <w:rFonts w:cs="Arial"/>
                <w:lang w:eastAsia="en-US"/>
              </w:rPr>
            </w:pPr>
            <w:r w:rsidRPr="001040D2">
              <w:rPr>
                <w:rFonts w:cs="Arial"/>
                <w:lang w:eastAsia="en-US"/>
              </w:rPr>
              <w:t>numérique</w:t>
            </w:r>
          </w:p>
        </w:tc>
        <w:tc>
          <w:tcPr>
            <w:tcW w:w="6237" w:type="dxa"/>
            <w:tcBorders>
              <w:top w:val="single" w:sz="6" w:space="0" w:color="auto"/>
              <w:bottom w:val="single" w:sz="6" w:space="0" w:color="auto"/>
            </w:tcBorders>
            <w:shd w:val="clear" w:color="auto" w:fill="auto"/>
            <w:vAlign w:val="center"/>
          </w:tcPr>
          <w:p w:rsidR="008F1098" w:rsidRPr="009E64AD" w:rsidRDefault="008F1098" w:rsidP="005917A8">
            <w:pPr>
              <w:rPr>
                <w:rFonts w:cs="Arial"/>
              </w:rPr>
            </w:pPr>
            <w:r w:rsidRPr="001040D2">
              <w:rPr>
                <w:rFonts w:cs="Arial"/>
              </w:rPr>
              <w:t>Coordonnée Y de l’appui (exprimée dans le système de projection défini dans le champ type_projection)</w:t>
            </w:r>
          </w:p>
        </w:tc>
      </w:tr>
    </w:tbl>
    <w:p w:rsidR="008F1098" w:rsidRPr="009E64AD" w:rsidRDefault="008F1098" w:rsidP="008F1098">
      <w:pPr>
        <w:rPr>
          <w:rFonts w:cs="Arial"/>
          <w:highlight w:val="yellow"/>
        </w:rPr>
      </w:pPr>
    </w:p>
    <w:p w:rsidR="00F16011" w:rsidRDefault="00F16011" w:rsidP="00F16011">
      <w:pPr>
        <w:rPr>
          <w:rFonts w:cs="Arial"/>
        </w:rPr>
      </w:pPr>
      <w:r w:rsidRPr="001D749C">
        <w:rPr>
          <w:rFonts w:cs="Arial"/>
        </w:rPr>
        <w:t>Le séparateur des données du fichier d’import est le point virgule (‘;’).</w:t>
      </w:r>
    </w:p>
    <w:p w:rsidR="00E65BD3" w:rsidRDefault="00E65BD3" w:rsidP="00E65BD3">
      <w:pPr>
        <w:rPr>
          <w:highlight w:val="yellow"/>
        </w:rPr>
      </w:pPr>
    </w:p>
    <w:p w:rsidR="00F508C7" w:rsidRPr="001D749C" w:rsidRDefault="00F508C7" w:rsidP="00F508C7">
      <w:pPr>
        <w:pStyle w:val="Titre4"/>
        <w:rPr>
          <w:rFonts w:cs="Arial"/>
        </w:rPr>
      </w:pPr>
      <w:bookmarkStart w:id="680" w:name="_Toc426723607"/>
      <w:r>
        <w:rPr>
          <w:rFonts w:cs="Arial"/>
        </w:rPr>
        <w:t>Traitements</w:t>
      </w:r>
      <w:bookmarkEnd w:id="680"/>
    </w:p>
    <w:p w:rsidR="00F508C7" w:rsidRPr="00EE777E" w:rsidRDefault="00F508C7" w:rsidP="00E65BD3">
      <w:r>
        <w:t xml:space="preserve">L’import </w:t>
      </w:r>
      <w:r w:rsidR="00BB1A72">
        <w:t>des appuis</w:t>
      </w:r>
      <w:r>
        <w:t xml:space="preserve"> est effectué via la</w:t>
      </w:r>
      <w:r w:rsidR="00BD6C7E">
        <w:t xml:space="preserve"> </w:t>
      </w:r>
      <w:hyperlink w:anchor="_Méthode_importCSVAppuis" w:history="1">
        <w:r w:rsidR="00BD6C7E" w:rsidRPr="00BD6C7E">
          <w:rPr>
            <w:rStyle w:val="Lienhypertexte"/>
          </w:rPr>
          <w:t>Méthode importCSVAppuis</w:t>
        </w:r>
      </w:hyperlink>
      <w:r>
        <w:rPr>
          <w:b/>
        </w:rPr>
        <w:t>.</w:t>
      </w:r>
    </w:p>
    <w:p w:rsidR="003007F0" w:rsidRDefault="003007F0"/>
    <w:p w:rsidR="00AA068E" w:rsidRDefault="00AA068E" w:rsidP="00AA068E">
      <w:pPr>
        <w:pStyle w:val="Titre3"/>
        <w:rPr>
          <w:rFonts w:cs="Arial"/>
        </w:rPr>
      </w:pPr>
      <w:bookmarkStart w:id="681" w:name="_Toc426723608"/>
      <w:r>
        <w:rPr>
          <w:rFonts w:cs="Arial"/>
        </w:rPr>
        <w:t>Import des données GC Non Orange</w:t>
      </w:r>
      <w:bookmarkEnd w:id="681"/>
    </w:p>
    <w:p w:rsidR="00AA068E" w:rsidRPr="00AA068E" w:rsidRDefault="00AA068E" w:rsidP="00AA068E">
      <w:pPr>
        <w:rPr>
          <w:rFonts w:cs="Arial"/>
        </w:rPr>
      </w:pPr>
      <w:r w:rsidRPr="00AA068E">
        <w:rPr>
          <w:rFonts w:cs="Arial"/>
        </w:rPr>
        <w:t>Le service Rest importShape effectue le traitement suivant si le PIT est « GCNONORANGE » :</w:t>
      </w:r>
    </w:p>
    <w:p w:rsidR="00AA068E" w:rsidRPr="00AA068E" w:rsidRDefault="00DE341A" w:rsidP="00AA068E">
      <w:pPr>
        <w:pStyle w:val="Paragraphedeliste"/>
        <w:numPr>
          <w:ilvl w:val="0"/>
          <w:numId w:val="26"/>
        </w:numPr>
        <w:rPr>
          <w:rFonts w:cs="Arial"/>
        </w:rPr>
      </w:pPr>
      <w:r w:rsidRPr="00DE341A">
        <w:rPr>
          <w:rFonts w:cs="Arial"/>
        </w:rPr>
        <w:lastRenderedPageBreak/>
        <w:t xml:space="preserve">Suppression des données dont le layer est « Chambre » et le PIT est GCNONORANGE : </w:t>
      </w:r>
    </w:p>
    <w:p w:rsidR="00AA068E" w:rsidRPr="00AA068E" w:rsidRDefault="00DE341A" w:rsidP="00AA068E">
      <w:pPr>
        <w:pStyle w:val="Paragraphedeliste"/>
        <w:numPr>
          <w:ilvl w:val="1"/>
          <w:numId w:val="26"/>
        </w:numPr>
        <w:rPr>
          <w:rFonts w:cs="Arial"/>
        </w:rPr>
      </w:pPr>
      <w:r w:rsidRPr="00DE341A">
        <w:rPr>
          <w:rFonts w:cs="Arial"/>
        </w:rPr>
        <w:t>basée sur le code de la commune (champ code_com)</w:t>
      </w:r>
    </w:p>
    <w:p w:rsidR="00AA068E" w:rsidRPr="00AA068E" w:rsidRDefault="00DE341A" w:rsidP="00AA068E">
      <w:pPr>
        <w:pStyle w:val="Paragraphedeliste"/>
        <w:numPr>
          <w:ilvl w:val="0"/>
          <w:numId w:val="26"/>
        </w:numPr>
        <w:rPr>
          <w:rFonts w:cs="Arial"/>
        </w:rPr>
      </w:pPr>
      <w:r w:rsidRPr="00DE341A">
        <w:rPr>
          <w:rFonts w:cs="Arial"/>
        </w:rPr>
        <w:t>Suppression des données dont le layer est « Itinéraire » et le PIT est GCNONORANGE :</w:t>
      </w:r>
    </w:p>
    <w:p w:rsidR="00AA068E" w:rsidRPr="00AA068E" w:rsidRDefault="00DE341A" w:rsidP="00AA068E">
      <w:pPr>
        <w:pStyle w:val="Paragraphedeliste"/>
        <w:numPr>
          <w:ilvl w:val="1"/>
          <w:numId w:val="26"/>
        </w:numPr>
        <w:rPr>
          <w:rFonts w:cs="Arial"/>
        </w:rPr>
      </w:pPr>
      <w:r w:rsidRPr="00DE341A">
        <w:rPr>
          <w:rFonts w:cs="Arial"/>
        </w:rPr>
        <w:t>basée sur l’intersection spatiale avec la la commune d’import</w:t>
      </w:r>
    </w:p>
    <w:p w:rsidR="00AA068E" w:rsidRPr="00AA068E" w:rsidRDefault="00AA068E" w:rsidP="00AA068E">
      <w:pPr>
        <w:rPr>
          <w:rFonts w:cs="Arial"/>
        </w:rPr>
      </w:pPr>
      <w:r w:rsidRPr="00AA068E">
        <w:rPr>
          <w:rFonts w:cs="Arial"/>
        </w:rPr>
        <w:t xml:space="preserve"> </w:t>
      </w:r>
    </w:p>
    <w:p w:rsidR="00AA068E" w:rsidRPr="00AA068E" w:rsidRDefault="00DE341A" w:rsidP="00AA068E">
      <w:pPr>
        <w:pStyle w:val="Titre4"/>
      </w:pPr>
      <w:bookmarkStart w:id="682" w:name="_Toc426723609"/>
      <w:r w:rsidRPr="00DE341A">
        <w:t>Envoi aux traitements différés</w:t>
      </w:r>
      <w:bookmarkEnd w:id="682"/>
      <w:r w:rsidRPr="00DE341A">
        <w:t xml:space="preserve"> </w:t>
      </w:r>
    </w:p>
    <w:p w:rsidR="00AA068E" w:rsidRPr="00AA068E" w:rsidRDefault="00DE341A" w:rsidP="00AA068E">
      <w:pPr>
        <w:rPr>
          <w:rFonts w:cs="Arial"/>
        </w:rPr>
      </w:pPr>
      <w:r w:rsidRPr="00DE341A">
        <w:rPr>
          <w:rFonts w:cs="Arial"/>
        </w:rPr>
        <w:t>Afin de vérifier l’unicité des traitements par commune</w:t>
      </w:r>
      <w:r w:rsidR="00462425" w:rsidRPr="00462425">
        <w:rPr>
          <w:rFonts w:cs="Arial"/>
          <w:i/>
        </w:rPr>
        <w:t xml:space="preserve"> </w:t>
      </w:r>
      <w:r w:rsidR="00462425" w:rsidRPr="001B2386">
        <w:rPr>
          <w:rFonts w:cs="Arial"/>
          <w:i/>
        </w:rPr>
        <w:t>(</w:t>
      </w:r>
      <w:r w:rsidR="00462425" w:rsidRPr="007C33E1">
        <w:rPr>
          <w:rFonts w:cs="Arial"/>
          <w:b/>
          <w:i/>
        </w:rPr>
        <w:t xml:space="preserve">cf. </w:t>
      </w:r>
      <w:fldSimple w:instr=" REF _Ref408584742 \h  \* MERGEFORMAT ">
        <w:r w:rsidR="00675435" w:rsidRPr="00675435">
          <w:rPr>
            <w:rFonts w:cs="Arial"/>
            <w:b/>
          </w:rPr>
          <w:t>Unicité des traitements par commune</w:t>
        </w:r>
      </w:fldSimple>
      <w:r w:rsidR="00462425" w:rsidRPr="001B2386">
        <w:rPr>
          <w:rFonts w:cs="Arial"/>
          <w:i/>
        </w:rPr>
        <w:t>)</w:t>
      </w:r>
      <w:r w:rsidRPr="00DE341A">
        <w:rPr>
          <w:rFonts w:cs="Arial"/>
        </w:rPr>
        <w:t>, la liste des communes sélectionnées pour l’import permet de renseigner le champ code_com de la table des traitements différés.</w:t>
      </w:r>
    </w:p>
    <w:p w:rsidR="00AA068E" w:rsidRPr="000E6811" w:rsidRDefault="00DE341A" w:rsidP="00AA068E">
      <w:pPr>
        <w:shd w:val="clear" w:color="auto" w:fill="FFFFFF"/>
        <w:spacing w:before="0" w:after="0"/>
        <w:ind w:firstLine="708"/>
        <w:rPr>
          <w:rFonts w:cs="Arial"/>
        </w:rPr>
      </w:pPr>
      <w:r w:rsidRPr="00DE341A">
        <w:rPr>
          <w:rFonts w:cs="Arial"/>
        </w:rPr>
        <w:t>Ex : code_com=35238,45125,12458</w:t>
      </w:r>
    </w:p>
    <w:p w:rsidR="00AA068E" w:rsidRDefault="00AA068E" w:rsidP="00AA068E">
      <w:pPr>
        <w:rPr>
          <w:rFonts w:cs="Arial"/>
        </w:rPr>
      </w:pPr>
      <w:r>
        <w:rPr>
          <w:rFonts w:cs="Arial"/>
        </w:rPr>
        <w:t xml:space="preserve">Les autres champs  envoyés aux traitements différés </w:t>
      </w:r>
      <w:r w:rsidRPr="001D749C">
        <w:rPr>
          <w:rFonts w:cs="Arial"/>
        </w:rPr>
        <w:t>reste</w:t>
      </w:r>
      <w:r>
        <w:rPr>
          <w:rFonts w:cs="Arial"/>
        </w:rPr>
        <w:t>nt</w:t>
      </w:r>
      <w:r w:rsidRPr="001D749C">
        <w:rPr>
          <w:rFonts w:cs="Arial"/>
        </w:rPr>
        <w:t xml:space="preserve"> inchangé</w:t>
      </w:r>
      <w:r>
        <w:rPr>
          <w:rFonts w:cs="Arial"/>
        </w:rPr>
        <w:t>s</w:t>
      </w:r>
      <w:r w:rsidRPr="001D749C">
        <w:rPr>
          <w:rFonts w:cs="Arial"/>
        </w:rPr>
        <w:t xml:space="preserve"> par rapport aux versions précédentes. </w:t>
      </w:r>
    </w:p>
    <w:p w:rsidR="008374E7" w:rsidRPr="001D749C" w:rsidRDefault="008374E7" w:rsidP="008374E7">
      <w:pPr>
        <w:pStyle w:val="Titre4"/>
        <w:rPr>
          <w:rFonts w:cs="Arial"/>
        </w:rPr>
      </w:pPr>
      <w:bookmarkStart w:id="683" w:name="_Toc412218424"/>
      <w:bookmarkStart w:id="684" w:name="_Toc412222325"/>
      <w:bookmarkStart w:id="685" w:name="_Toc412222778"/>
      <w:bookmarkStart w:id="686" w:name="_Toc412223472"/>
      <w:bookmarkStart w:id="687" w:name="_Toc412218425"/>
      <w:bookmarkStart w:id="688" w:name="_Toc426723610"/>
      <w:bookmarkEnd w:id="683"/>
      <w:bookmarkEnd w:id="684"/>
      <w:bookmarkEnd w:id="685"/>
      <w:bookmarkEnd w:id="686"/>
      <w:bookmarkEnd w:id="687"/>
      <w:r>
        <w:rPr>
          <w:rFonts w:cs="Arial"/>
        </w:rPr>
        <w:t>Traitements</w:t>
      </w:r>
      <w:bookmarkEnd w:id="688"/>
    </w:p>
    <w:p w:rsidR="008374E7" w:rsidRDefault="008374E7" w:rsidP="008374E7">
      <w:r>
        <w:t xml:space="preserve">L’import GC Non Orange est effectué via la </w:t>
      </w:r>
      <w:hyperlink w:anchor="_Méthode_importShp" w:history="1">
        <w:r w:rsidRPr="004C7A6C">
          <w:rPr>
            <w:rStyle w:val="Lienhypertexte"/>
          </w:rPr>
          <w:t>Méthode importShp</w:t>
        </w:r>
      </w:hyperlink>
      <w:r>
        <w:rPr>
          <w:b/>
        </w:rPr>
        <w:t>.</w:t>
      </w:r>
    </w:p>
    <w:p w:rsidR="00732702" w:rsidRDefault="00732702">
      <w:bookmarkStart w:id="689" w:name="_Toc412222327"/>
      <w:bookmarkStart w:id="690" w:name="_Toc412222780"/>
      <w:bookmarkStart w:id="691" w:name="_Toc412223474"/>
      <w:bookmarkStart w:id="692" w:name="_Widget_de_téléchargement"/>
      <w:bookmarkStart w:id="693" w:name="_Ref408584648"/>
      <w:bookmarkEnd w:id="689"/>
      <w:bookmarkEnd w:id="690"/>
      <w:bookmarkEnd w:id="691"/>
      <w:bookmarkEnd w:id="692"/>
    </w:p>
    <w:p w:rsidR="003007F0" w:rsidRDefault="004F3751">
      <w:pPr>
        <w:pStyle w:val="Titre3"/>
      </w:pPr>
      <w:bookmarkStart w:id="694" w:name="_Ref422414888"/>
      <w:bookmarkStart w:id="695" w:name="_Toc426723611"/>
      <w:r>
        <w:t>Widget de téléchargement</w:t>
      </w:r>
      <w:bookmarkEnd w:id="693"/>
      <w:bookmarkEnd w:id="694"/>
      <w:bookmarkEnd w:id="695"/>
    </w:p>
    <w:p w:rsidR="002846C7" w:rsidRPr="001D749C" w:rsidRDefault="002846C7" w:rsidP="002846C7">
      <w:pPr>
        <w:jc w:val="left"/>
        <w:rPr>
          <w:rFonts w:cs="Arial"/>
        </w:rPr>
        <w:sectPr w:rsidR="002846C7" w:rsidRPr="001D749C" w:rsidSect="00E20F95">
          <w:pgSz w:w="11906" w:h="16838" w:code="9"/>
          <w:pgMar w:top="1134" w:right="1134" w:bottom="1134" w:left="1134" w:header="680" w:footer="509" w:gutter="0"/>
          <w:cols w:space="720"/>
        </w:sectPr>
      </w:pPr>
      <w:r w:rsidRPr="001D749C">
        <w:rPr>
          <w:rFonts w:cs="Arial"/>
        </w:rPr>
        <w:t xml:space="preserve">Le menu de téléchargement est configuré de la façon suivante : </w:t>
      </w:r>
    </w:p>
    <w:p w:rsidR="002846C7" w:rsidRPr="001D749C" w:rsidRDefault="002846C7" w:rsidP="002846C7">
      <w:pPr>
        <w:rPr>
          <w:rFonts w:cs="Arial"/>
          <w:sz w:val="22"/>
        </w:rPr>
      </w:pPr>
    </w:p>
    <w:tbl>
      <w:tblPr>
        <w:tblW w:w="3583" w:type="dxa"/>
        <w:jc w:val="center"/>
        <w:tblInd w:w="55" w:type="dxa"/>
        <w:tblCellMar>
          <w:left w:w="70" w:type="dxa"/>
          <w:right w:w="70" w:type="dxa"/>
        </w:tblCellMar>
        <w:tblLook w:val="04A0"/>
      </w:tblPr>
      <w:tblGrid>
        <w:gridCol w:w="730"/>
        <w:gridCol w:w="2853"/>
      </w:tblGrid>
      <w:tr w:rsidR="002846C7" w:rsidRPr="001D749C" w:rsidTr="00590D32">
        <w:trPr>
          <w:trHeight w:val="255"/>
          <w:jc w:val="center"/>
        </w:trPr>
        <w:tc>
          <w:tcPr>
            <w:tcW w:w="73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2846C7" w:rsidRPr="001D749C" w:rsidRDefault="002846C7" w:rsidP="00590D32">
            <w:pPr>
              <w:rPr>
                <w:rFonts w:cs="Arial"/>
                <w:color w:val="000000"/>
              </w:rPr>
            </w:pPr>
            <w:r w:rsidRPr="001D749C">
              <w:rPr>
                <w:rFonts w:cs="Arial"/>
                <w:color w:val="000000"/>
              </w:rPr>
              <w:t>Rang</w:t>
            </w:r>
          </w:p>
        </w:tc>
        <w:tc>
          <w:tcPr>
            <w:tcW w:w="2853" w:type="dxa"/>
            <w:tcBorders>
              <w:top w:val="single" w:sz="4" w:space="0" w:color="auto"/>
              <w:left w:val="nil"/>
              <w:bottom w:val="single" w:sz="4" w:space="0" w:color="auto"/>
              <w:right w:val="single" w:sz="4" w:space="0" w:color="auto"/>
            </w:tcBorders>
            <w:shd w:val="clear" w:color="000000" w:fill="D9D9D9"/>
            <w:noWrap/>
            <w:vAlign w:val="bottom"/>
            <w:hideMark/>
          </w:tcPr>
          <w:p w:rsidR="002846C7" w:rsidRPr="001D749C" w:rsidRDefault="002846C7" w:rsidP="00590D32">
            <w:pPr>
              <w:rPr>
                <w:rFonts w:cs="Arial"/>
                <w:color w:val="000000"/>
              </w:rPr>
            </w:pPr>
            <w:r w:rsidRPr="001D749C">
              <w:rPr>
                <w:rFonts w:cs="Arial"/>
                <w:color w:val="000000"/>
              </w:rPr>
              <w:t>Compte-rendu</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1</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Câbles IPON</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2</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PT IPON</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3</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IMB Supprimés</w:t>
            </w:r>
          </w:p>
        </w:tc>
      </w:tr>
      <w:tr w:rsidR="002846C7" w:rsidRPr="001D749C" w:rsidTr="00590D32">
        <w:trPr>
          <w:trHeight w:val="255"/>
          <w:jc w:val="center"/>
        </w:trPr>
        <w:tc>
          <w:tcPr>
            <w:tcW w:w="7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4</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IMB Mise à jour EL</w:t>
            </w:r>
          </w:p>
        </w:tc>
      </w:tr>
      <w:tr w:rsidR="002846C7" w:rsidRPr="001D749C" w:rsidTr="00590D32">
        <w:trPr>
          <w:trHeight w:val="255"/>
          <w:jc w:val="center"/>
        </w:trPr>
        <w:tc>
          <w:tcPr>
            <w:tcW w:w="7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5</w:t>
            </w:r>
          </w:p>
        </w:tc>
        <w:tc>
          <w:tcPr>
            <w:tcW w:w="2853" w:type="dxa"/>
            <w:tcBorders>
              <w:top w:val="single" w:sz="4" w:space="0" w:color="auto"/>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IMB Mise à jour adresses</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6</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IMB supprimés en masse</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7</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IMB Import</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8</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Appui import</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9</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PIT Import</w:t>
            </w:r>
          </w:p>
        </w:tc>
      </w:tr>
      <w:tr w:rsidR="002846C7" w:rsidRPr="001D749C" w:rsidTr="00590D32">
        <w:trPr>
          <w:trHeight w:val="255"/>
          <w:jc w:val="center"/>
        </w:trPr>
        <w:tc>
          <w:tcPr>
            <w:tcW w:w="730" w:type="dxa"/>
            <w:tcBorders>
              <w:top w:val="nil"/>
              <w:left w:val="single" w:sz="4" w:space="0" w:color="auto"/>
              <w:bottom w:val="single" w:sz="4" w:space="0" w:color="auto"/>
              <w:right w:val="single" w:sz="4" w:space="0" w:color="auto"/>
            </w:tcBorders>
            <w:shd w:val="clear" w:color="auto" w:fill="auto"/>
            <w:noWrap/>
            <w:vAlign w:val="bottom"/>
            <w:hideMark/>
          </w:tcPr>
          <w:p w:rsidR="002846C7" w:rsidRPr="001D749C" w:rsidRDefault="002846C7" w:rsidP="00590D32">
            <w:pPr>
              <w:jc w:val="right"/>
              <w:rPr>
                <w:rFonts w:cs="Arial"/>
                <w:color w:val="000000"/>
              </w:rPr>
            </w:pPr>
            <w:r w:rsidRPr="001D749C">
              <w:rPr>
                <w:rFonts w:cs="Arial"/>
                <w:color w:val="000000"/>
              </w:rPr>
              <w:t>10</w:t>
            </w:r>
          </w:p>
        </w:tc>
        <w:tc>
          <w:tcPr>
            <w:tcW w:w="2853" w:type="dxa"/>
            <w:tcBorders>
              <w:top w:val="nil"/>
              <w:left w:val="nil"/>
              <w:bottom w:val="single" w:sz="4" w:space="0" w:color="auto"/>
              <w:right w:val="single" w:sz="4" w:space="0" w:color="auto"/>
            </w:tcBorders>
            <w:shd w:val="clear" w:color="auto" w:fill="auto"/>
            <w:noWrap/>
            <w:vAlign w:val="bottom"/>
            <w:hideMark/>
          </w:tcPr>
          <w:p w:rsidR="002846C7" w:rsidRPr="001D749C" w:rsidRDefault="002846C7" w:rsidP="00590D32">
            <w:pPr>
              <w:rPr>
                <w:rFonts w:cs="Arial"/>
                <w:color w:val="000000"/>
              </w:rPr>
            </w:pPr>
            <w:r w:rsidRPr="001D749C">
              <w:rPr>
                <w:rFonts w:cs="Arial"/>
                <w:color w:val="000000"/>
              </w:rPr>
              <w:t>CR non</w:t>
            </w:r>
            <w:r>
              <w:rPr>
                <w:rFonts w:cs="Arial"/>
                <w:color w:val="000000"/>
              </w:rPr>
              <w:t>Orange</w:t>
            </w:r>
            <w:r w:rsidRPr="001D749C">
              <w:rPr>
                <w:rFonts w:cs="Arial"/>
                <w:color w:val="000000"/>
              </w:rPr>
              <w:t xml:space="preserve"> Import</w:t>
            </w:r>
          </w:p>
        </w:tc>
      </w:tr>
    </w:tbl>
    <w:p w:rsidR="002846C7" w:rsidRPr="001D749C" w:rsidRDefault="002846C7" w:rsidP="002846C7">
      <w:pPr>
        <w:rPr>
          <w:rFonts w:cs="Arial"/>
        </w:rPr>
      </w:pPr>
    </w:p>
    <w:p w:rsidR="002846C7" w:rsidRPr="001D749C" w:rsidRDefault="00237576" w:rsidP="00DA7E89">
      <w:pPr>
        <w:rPr>
          <w:rFonts w:cs="Arial"/>
        </w:rPr>
        <w:sectPr w:rsidR="002846C7" w:rsidRPr="001D749C" w:rsidSect="00E20F95">
          <w:type w:val="continuous"/>
          <w:pgSz w:w="11906" w:h="16838" w:code="9"/>
          <w:pgMar w:top="1134" w:right="1134" w:bottom="1134" w:left="1134" w:header="680" w:footer="509" w:gutter="0"/>
          <w:cols w:num="2" w:space="720"/>
        </w:sectPr>
      </w:pPr>
      <w:r>
        <w:rPr>
          <w:rFonts w:cs="Arial"/>
          <w:noProof/>
        </w:rPr>
        <w:lastRenderedPageBreak/>
        <w:drawing>
          <wp:inline distT="0" distB="0" distL="0" distR="0">
            <wp:extent cx="2882513" cy="3600000"/>
            <wp:effectExtent l="19050" t="0" r="0" b="0"/>
            <wp:docPr id="7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882513" cy="3600000"/>
                    </a:xfrm>
                    <a:prstGeom prst="rect">
                      <a:avLst/>
                    </a:prstGeom>
                  </pic:spPr>
                </pic:pic>
              </a:graphicData>
            </a:graphic>
          </wp:inline>
        </w:drawing>
      </w:r>
    </w:p>
    <w:p w:rsidR="004817D2" w:rsidRDefault="004817D2" w:rsidP="004817D2">
      <w:r>
        <w:lastRenderedPageBreak/>
        <w:t xml:space="preserve">Pour lister les fichiers d’un répertoire ou télécharger un fichier, l’IHM effectue un appel au servlet de téléchargement </w:t>
      </w:r>
      <w:r w:rsidRPr="004F1020">
        <w:rPr>
          <w:b/>
        </w:rPr>
        <w:t>com.francetelecom.restfmksrv.servlet.FileDownloadServlet</w:t>
      </w:r>
      <w:r>
        <w:t>.</w:t>
      </w:r>
    </w:p>
    <w:p w:rsidR="004817D2" w:rsidRDefault="004817D2" w:rsidP="004817D2">
      <w:r w:rsidRPr="00323ACC">
        <w:t xml:space="preserve">La servlet de téléchargement est décrite dans le </w:t>
      </w:r>
      <w:r w:rsidR="001E7178" w:rsidRPr="003D7080">
        <w:t xml:space="preserve">paragraphe </w:t>
      </w:r>
      <w:hyperlink w:anchor="_Servlet_de_téléchargement" w:history="1">
        <w:r w:rsidR="003D7080" w:rsidRPr="003D7080">
          <w:rPr>
            <w:rStyle w:val="Lienhypertexte"/>
          </w:rPr>
          <w:t>Servlet de téléchargement</w:t>
        </w:r>
      </w:hyperlink>
      <w:r w:rsidR="001E7178" w:rsidRPr="003D7080">
        <w:t>.</w:t>
      </w:r>
    </w:p>
    <w:p w:rsidR="003007F0" w:rsidRDefault="003007F0"/>
    <w:p w:rsidR="003007F0" w:rsidRDefault="00DB613C">
      <w:pPr>
        <w:pStyle w:val="Titre2"/>
        <w:keepLines w:val="0"/>
        <w:tabs>
          <w:tab w:val="clear" w:pos="720"/>
          <w:tab w:val="left" w:pos="3969"/>
        </w:tabs>
        <w:spacing w:before="60" w:line="240" w:lineRule="exact"/>
        <w:ind w:left="567" w:hanging="567"/>
        <w:jc w:val="both"/>
        <w:rPr>
          <w:rFonts w:cs="Arial"/>
        </w:rPr>
      </w:pPr>
      <w:bookmarkStart w:id="696" w:name="_Toc426723612"/>
      <w:r>
        <w:rPr>
          <w:rFonts w:cs="Arial"/>
        </w:rPr>
        <w:t>Gestion des droits</w:t>
      </w:r>
      <w:bookmarkEnd w:id="696"/>
    </w:p>
    <w:p w:rsidR="00790D7D" w:rsidRPr="00F6348C" w:rsidRDefault="00790D7D" w:rsidP="00790D7D">
      <w:pPr>
        <w:rPr>
          <w:b/>
          <w:i/>
        </w:rPr>
      </w:pPr>
      <w:r w:rsidRPr="00446C92">
        <w:rPr>
          <w:b/>
          <w:i/>
        </w:rPr>
        <w:t>Cette partie ne présente pas encore de description.</w:t>
      </w:r>
    </w:p>
    <w:p w:rsidR="003007F0" w:rsidRDefault="003007F0"/>
    <w:p w:rsidR="00B93630" w:rsidRDefault="00B93630" w:rsidP="00B93630">
      <w:pPr>
        <w:pStyle w:val="Titre2"/>
        <w:keepLines w:val="0"/>
        <w:tabs>
          <w:tab w:val="clear" w:pos="720"/>
        </w:tabs>
        <w:spacing w:before="60" w:line="240" w:lineRule="exact"/>
        <w:ind w:left="567" w:hanging="567"/>
        <w:jc w:val="both"/>
        <w:rPr>
          <w:rFonts w:cs="Arial"/>
        </w:rPr>
      </w:pPr>
      <w:bookmarkStart w:id="697" w:name="_Toc426723613"/>
      <w:r>
        <w:rPr>
          <w:rFonts w:cs="Arial"/>
        </w:rPr>
        <w:lastRenderedPageBreak/>
        <w:t>Interactions entre les widgets</w:t>
      </w:r>
      <w:bookmarkEnd w:id="236"/>
      <w:bookmarkEnd w:id="697"/>
    </w:p>
    <w:p w:rsidR="00B93630" w:rsidRDefault="00B93630" w:rsidP="00B93630">
      <w:pPr>
        <w:pStyle w:val="Titre3"/>
        <w:rPr>
          <w:rFonts w:cs="Arial"/>
        </w:rPr>
      </w:pPr>
      <w:bookmarkStart w:id="698" w:name="_Dessin_et_sélection"/>
      <w:bookmarkStart w:id="699" w:name="_Ref392145125"/>
      <w:bookmarkStart w:id="700" w:name="_Toc393377246"/>
      <w:bookmarkStart w:id="701" w:name="_Toc426723614"/>
      <w:bookmarkEnd w:id="698"/>
      <w:r w:rsidRPr="00B6708A">
        <w:rPr>
          <w:rFonts w:cs="Arial"/>
        </w:rPr>
        <w:t>Dessin et sélection</w:t>
      </w:r>
      <w:bookmarkEnd w:id="699"/>
      <w:bookmarkEnd w:id="700"/>
      <w:bookmarkEnd w:id="701"/>
    </w:p>
    <w:p w:rsidR="00B93630" w:rsidRDefault="00B93630" w:rsidP="00B93630">
      <w:r>
        <w:t>Lorsque l’utilisateur effectue une action d’édition (dessin ou repositionnement), si un autre Widget effectue une action d’édition sur la carte alors un message indique à l’utilisateur qu’il doit au préalable arrêter l’action en cours sur l’autre Widget avant de pouvoir dessiner.</w:t>
      </w:r>
    </w:p>
    <w:p w:rsidR="00B93630" w:rsidRDefault="00B93630" w:rsidP="00B93630"/>
    <w:p w:rsidR="00B93630" w:rsidRDefault="00B93630" w:rsidP="00B93630">
      <w:r>
        <w:t xml:space="preserve">Ce mécanisme est effectué par la position d’un verrou avant le démarrage de l’action grâce à la méthode </w:t>
      </w:r>
      <w:r w:rsidRPr="00F865A8">
        <w:rPr>
          <w:i/>
        </w:rPr>
        <w:t>EditionTool.lockWidgetForEdition(String widgetName)</w:t>
      </w:r>
      <w:r>
        <w:t>.</w:t>
      </w:r>
    </w:p>
    <w:p w:rsidR="00B93630" w:rsidRDefault="00B93630" w:rsidP="00B93630"/>
    <w:p w:rsidR="00B93630" w:rsidRDefault="00B93630" w:rsidP="00B93630">
      <w:r>
        <w:t>La liste des Widgets concernés par ce mécanisme est la suivante :</w:t>
      </w:r>
    </w:p>
    <w:p w:rsidR="00B93630" w:rsidRDefault="00B93630" w:rsidP="00B93630">
      <w:pPr>
        <w:pStyle w:val="Paragraphedeliste"/>
        <w:numPr>
          <w:ilvl w:val="0"/>
          <w:numId w:val="13"/>
        </w:numPr>
      </w:pPr>
      <w:r>
        <w:t>Outil de mesure</w:t>
      </w:r>
    </w:p>
    <w:p w:rsidR="00B93630" w:rsidRDefault="00B93630" w:rsidP="00B93630">
      <w:pPr>
        <w:pStyle w:val="Paragraphedeliste"/>
        <w:numPr>
          <w:ilvl w:val="0"/>
          <w:numId w:val="13"/>
        </w:numPr>
      </w:pPr>
      <w:r>
        <w:t>Zones de gestion</w:t>
      </w:r>
    </w:p>
    <w:p w:rsidR="00B93630" w:rsidRDefault="00B93630" w:rsidP="00B93630">
      <w:pPr>
        <w:pStyle w:val="Paragraphedeliste"/>
        <w:numPr>
          <w:ilvl w:val="0"/>
          <w:numId w:val="13"/>
        </w:numPr>
      </w:pPr>
      <w:r>
        <w:t>Projets</w:t>
      </w:r>
    </w:p>
    <w:p w:rsidR="00B93630" w:rsidRDefault="00B93630" w:rsidP="00B93630">
      <w:pPr>
        <w:pStyle w:val="Paragraphedeliste"/>
        <w:numPr>
          <w:ilvl w:val="0"/>
          <w:numId w:val="13"/>
        </w:numPr>
      </w:pPr>
      <w:r>
        <w:t>Repositionnement immeubles</w:t>
      </w:r>
    </w:p>
    <w:p w:rsidR="00B93630" w:rsidRDefault="00B93630" w:rsidP="00B93630">
      <w:pPr>
        <w:pStyle w:val="Paragraphedeliste"/>
        <w:numPr>
          <w:ilvl w:val="0"/>
          <w:numId w:val="13"/>
        </w:numPr>
      </w:pPr>
      <w:r>
        <w:t>Zones de recalage</w:t>
      </w:r>
    </w:p>
    <w:p w:rsidR="00B93630" w:rsidRDefault="00B93630" w:rsidP="00B93630"/>
    <w:p w:rsidR="00D50CD9" w:rsidRDefault="00D50CD9">
      <w:pPr>
        <w:spacing w:before="0" w:after="0"/>
        <w:jc w:val="left"/>
        <w:rPr>
          <w:rFonts w:cs="Arial"/>
        </w:rPr>
      </w:pPr>
      <w:bookmarkStart w:id="702" w:name="_Toc361321941"/>
      <w:bookmarkStart w:id="703" w:name="_Toc361324591"/>
      <w:bookmarkStart w:id="704" w:name="_Toc361326431"/>
      <w:bookmarkStart w:id="705" w:name="_Toc362363754"/>
      <w:bookmarkStart w:id="706" w:name="_Toc362363937"/>
      <w:bookmarkStart w:id="707" w:name="_Toc385596383"/>
      <w:bookmarkStart w:id="708" w:name="_Toc385596384"/>
      <w:bookmarkStart w:id="709" w:name="_Toc385596385"/>
      <w:bookmarkStart w:id="710" w:name="_Toc385596386"/>
      <w:bookmarkStart w:id="711" w:name="_Toc385596387"/>
      <w:bookmarkStart w:id="712" w:name="_Toc385596388"/>
      <w:bookmarkStart w:id="713" w:name="_Toc385596389"/>
      <w:bookmarkStart w:id="714" w:name="_Toc385596390"/>
      <w:bookmarkStart w:id="715" w:name="_Toc385596391"/>
      <w:bookmarkStart w:id="716" w:name="_Toc385596392"/>
      <w:bookmarkStart w:id="717" w:name="_Toc385596393"/>
      <w:bookmarkStart w:id="718" w:name="_Toc385596394"/>
      <w:bookmarkStart w:id="719" w:name="_Toc385596395"/>
      <w:bookmarkStart w:id="720" w:name="_Ref361236388"/>
      <w:bookmarkStart w:id="721" w:name="_Toc360116039"/>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r>
        <w:rPr>
          <w:rFonts w:cs="Arial"/>
        </w:rPr>
        <w:br w:type="page"/>
      </w:r>
    </w:p>
    <w:p w:rsidR="00751087" w:rsidRDefault="00751087" w:rsidP="00751087">
      <w:pPr>
        <w:pStyle w:val="Titre2"/>
      </w:pPr>
      <w:bookmarkStart w:id="722" w:name="_Toc426723615"/>
      <w:r>
        <w:lastRenderedPageBreak/>
        <w:t>Interface</w:t>
      </w:r>
      <w:r w:rsidR="00330876">
        <w:t>s</w:t>
      </w:r>
      <w:r>
        <w:t xml:space="preserve"> avec d’autres systèmes</w:t>
      </w:r>
      <w:bookmarkEnd w:id="722"/>
    </w:p>
    <w:p w:rsidR="001F2AEE" w:rsidRDefault="00767D78" w:rsidP="00EE4600">
      <w:pPr>
        <w:jc w:val="center"/>
      </w:pPr>
      <w:r>
        <w:lastRenderedPageBreak/>
        <w:t>Le document suivant est à titre indicatif, il permet de visualiser l’organisation des interfaces entrantes et sortantes de Geofibre.</w:t>
      </w:r>
      <w:bookmarkStart w:id="723" w:name="_Toc408407702"/>
      <w:bookmarkStart w:id="724" w:name="_Toc408413483"/>
      <w:bookmarkStart w:id="725" w:name="_Toc393377358"/>
      <w:bookmarkEnd w:id="723"/>
      <w:bookmarkEnd w:id="724"/>
      <w:r w:rsidR="00F77B5C">
        <w:rPr>
          <w:noProof/>
        </w:rPr>
        <w:drawing>
          <wp:inline distT="0" distB="0" distL="0" distR="0">
            <wp:extent cx="5819775" cy="8232101"/>
            <wp:effectExtent l="19050" t="0" r="9525" b="0"/>
            <wp:docPr id="12" name="Image 11" descr="Visio-GEOFIBRE_G1R6-S1F3_DOM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GEOFIBRE_G1R6-S1F3_DOMs-page-001.jpg"/>
                    <pic:cNvPicPr/>
                  </pic:nvPicPr>
                  <pic:blipFill>
                    <a:blip r:embed="rId139" cstate="print"/>
                    <a:stretch>
                      <a:fillRect/>
                    </a:stretch>
                  </pic:blipFill>
                  <pic:spPr>
                    <a:xfrm>
                      <a:off x="0" y="0"/>
                      <a:ext cx="5815551" cy="8226126"/>
                    </a:xfrm>
                    <a:prstGeom prst="rect">
                      <a:avLst/>
                    </a:prstGeom>
                  </pic:spPr>
                </pic:pic>
              </a:graphicData>
            </a:graphic>
          </wp:inline>
        </w:drawing>
      </w:r>
    </w:p>
    <w:p w:rsidR="00122C0B" w:rsidRDefault="00122C0B" w:rsidP="00D50CD9">
      <w:pPr>
        <w:pStyle w:val="Titre3"/>
        <w:rPr>
          <w:rFonts w:cs="Arial"/>
        </w:rPr>
      </w:pPr>
      <w:bookmarkStart w:id="726" w:name="_Toc426723616"/>
      <w:r>
        <w:rPr>
          <w:rFonts w:cs="Arial"/>
        </w:rPr>
        <w:lastRenderedPageBreak/>
        <w:t>Gestion des fichiers</w:t>
      </w:r>
      <w:bookmarkEnd w:id="726"/>
      <w:r>
        <w:rPr>
          <w:rFonts w:cs="Arial"/>
        </w:rPr>
        <w:t xml:space="preserve"> </w:t>
      </w:r>
    </w:p>
    <w:p w:rsidR="00B93BED" w:rsidRPr="00F3668A" w:rsidRDefault="00B93BED" w:rsidP="00B93BED">
      <w:pPr>
        <w:rPr>
          <w:rFonts w:cs="Arial"/>
          <w:lang w:val="en-US"/>
        </w:rPr>
      </w:pPr>
      <w:r w:rsidRPr="00F3668A">
        <w:rPr>
          <w:rFonts w:cs="Arial"/>
          <w:lang w:val="en-US"/>
        </w:rPr>
        <w:t>Note :</w:t>
      </w:r>
    </w:p>
    <w:tbl>
      <w:tblPr>
        <w:tblStyle w:val="Grilledutableau"/>
        <w:tblW w:w="0" w:type="auto"/>
        <w:tblLook w:val="04A0"/>
      </w:tblPr>
      <w:tblGrid>
        <w:gridCol w:w="9242"/>
      </w:tblGrid>
      <w:tr w:rsidR="00B93BED" w:rsidRPr="00F3668A" w:rsidTr="00521274">
        <w:tc>
          <w:tcPr>
            <w:tcW w:w="9778" w:type="dxa"/>
          </w:tcPr>
          <w:p w:rsidR="00B93BED" w:rsidRPr="00F3668A" w:rsidRDefault="00B93BED" w:rsidP="00521274">
            <w:pPr>
              <w:rPr>
                <w:rFonts w:cs="Arial"/>
              </w:rPr>
            </w:pPr>
            <w:r w:rsidRPr="00F3668A">
              <w:rPr>
                <w:rFonts w:cs="Arial"/>
              </w:rPr>
              <w:t xml:space="preserve">La référence à </w:t>
            </w:r>
            <w:r w:rsidRPr="00F3668A">
              <w:rPr>
                <w:rFonts w:cs="Arial"/>
                <w:b/>
              </w:rPr>
              <w:t>ZONE</w:t>
            </w:r>
            <w:r w:rsidRPr="00F3668A">
              <w:rPr>
                <w:rFonts w:cs="Arial"/>
              </w:rPr>
              <w:t xml:space="preserve"> prend les valeurs suivantes : </w:t>
            </w:r>
          </w:p>
          <w:p w:rsidR="00B93BED" w:rsidRPr="00F3668A" w:rsidRDefault="00B93BED" w:rsidP="00B93BED">
            <w:pPr>
              <w:pStyle w:val="Paragraphedeliste"/>
              <w:numPr>
                <w:ilvl w:val="0"/>
                <w:numId w:val="13"/>
              </w:numPr>
              <w:rPr>
                <w:rFonts w:cs="Arial"/>
              </w:rPr>
            </w:pPr>
            <w:r w:rsidRPr="00F3668A">
              <w:rPr>
                <w:rFonts w:cs="Arial"/>
              </w:rPr>
              <w:t>metropole</w:t>
            </w:r>
          </w:p>
          <w:p w:rsidR="00B93BED" w:rsidRPr="00F3668A" w:rsidRDefault="00B93BED" w:rsidP="00B93BED">
            <w:pPr>
              <w:pStyle w:val="Paragraphedeliste"/>
              <w:numPr>
                <w:ilvl w:val="0"/>
                <w:numId w:val="13"/>
              </w:numPr>
              <w:rPr>
                <w:rFonts w:cs="Arial"/>
              </w:rPr>
            </w:pPr>
            <w:r w:rsidRPr="00F3668A">
              <w:rPr>
                <w:rFonts w:cs="Arial"/>
              </w:rPr>
              <w:t>guadeloupe</w:t>
            </w:r>
          </w:p>
          <w:p w:rsidR="00B93BED" w:rsidRPr="00F3668A" w:rsidRDefault="00B93BED" w:rsidP="00B93BED">
            <w:pPr>
              <w:pStyle w:val="Paragraphedeliste"/>
              <w:numPr>
                <w:ilvl w:val="0"/>
                <w:numId w:val="13"/>
              </w:numPr>
              <w:rPr>
                <w:rFonts w:cs="Arial"/>
              </w:rPr>
            </w:pPr>
            <w:r w:rsidRPr="00F3668A">
              <w:rPr>
                <w:rFonts w:cs="Arial"/>
              </w:rPr>
              <w:t>martinique</w:t>
            </w:r>
          </w:p>
          <w:p w:rsidR="00B93BED" w:rsidRPr="00F3668A" w:rsidRDefault="00B93BED" w:rsidP="00B93BED">
            <w:pPr>
              <w:pStyle w:val="Paragraphedeliste"/>
              <w:numPr>
                <w:ilvl w:val="0"/>
                <w:numId w:val="13"/>
              </w:numPr>
              <w:rPr>
                <w:rFonts w:cs="Arial"/>
              </w:rPr>
            </w:pPr>
            <w:r w:rsidRPr="00F3668A">
              <w:rPr>
                <w:rFonts w:cs="Arial"/>
              </w:rPr>
              <w:t>guyane</w:t>
            </w:r>
          </w:p>
          <w:p w:rsidR="00B93BED" w:rsidRPr="00F3668A" w:rsidRDefault="00B93BED" w:rsidP="00B93BED">
            <w:pPr>
              <w:pStyle w:val="Paragraphedeliste"/>
              <w:numPr>
                <w:ilvl w:val="0"/>
                <w:numId w:val="13"/>
              </w:numPr>
              <w:jc w:val="left"/>
              <w:rPr>
                <w:rFonts w:cs="Arial"/>
              </w:rPr>
            </w:pPr>
            <w:r w:rsidRPr="00F3668A">
              <w:rPr>
                <w:rFonts w:cs="Arial"/>
              </w:rPr>
              <w:t>reunion</w:t>
            </w:r>
          </w:p>
          <w:p w:rsidR="00B93BED" w:rsidRPr="00F3668A" w:rsidRDefault="00B93BED" w:rsidP="00521274">
            <w:pPr>
              <w:pStyle w:val="Paragraphedeliste"/>
              <w:ind w:left="1428"/>
              <w:jc w:val="left"/>
              <w:rPr>
                <w:rFonts w:cs="Arial"/>
              </w:rPr>
            </w:pPr>
          </w:p>
          <w:p w:rsidR="00B93BED" w:rsidRPr="00F3668A" w:rsidRDefault="00B93BED" w:rsidP="00521274">
            <w:pPr>
              <w:rPr>
                <w:rFonts w:cs="Arial"/>
              </w:rPr>
            </w:pPr>
            <w:r w:rsidRPr="00F3668A">
              <w:rPr>
                <w:rFonts w:cs="Arial"/>
              </w:rPr>
              <w:t xml:space="preserve">Les références à </w:t>
            </w:r>
            <w:r w:rsidRPr="00F3668A">
              <w:rPr>
                <w:rFonts w:cs="Arial"/>
                <w:b/>
              </w:rPr>
              <w:t>INSTANCEGFI</w:t>
            </w:r>
            <w:r w:rsidRPr="00F3668A">
              <w:rPr>
                <w:rFonts w:cs="Arial"/>
              </w:rPr>
              <w:t xml:space="preserve"> prennent les valeurs suivantes : </w:t>
            </w:r>
          </w:p>
          <w:p w:rsidR="00B93BED" w:rsidRPr="00F3668A" w:rsidRDefault="00B93BED" w:rsidP="00B93BED">
            <w:pPr>
              <w:pStyle w:val="Paragraphedeliste"/>
              <w:numPr>
                <w:ilvl w:val="0"/>
                <w:numId w:val="13"/>
              </w:numPr>
              <w:spacing w:before="0" w:after="0"/>
              <w:jc w:val="left"/>
              <w:rPr>
                <w:rFonts w:cs="Arial"/>
              </w:rPr>
            </w:pPr>
            <w:r w:rsidRPr="00F3668A">
              <w:rPr>
                <w:rFonts w:cs="Arial"/>
                <w:b/>
              </w:rPr>
              <w:t>METRO</w:t>
            </w:r>
            <w:r w:rsidRPr="00F3668A">
              <w:rPr>
                <w:rFonts w:cs="Arial"/>
              </w:rPr>
              <w:t xml:space="preserve"> pour la métropole</w:t>
            </w:r>
          </w:p>
          <w:p w:rsidR="00B93BED" w:rsidRPr="00F3668A" w:rsidRDefault="00B93BED" w:rsidP="00B93BED">
            <w:pPr>
              <w:pStyle w:val="Paragraphedeliste"/>
              <w:numPr>
                <w:ilvl w:val="0"/>
                <w:numId w:val="13"/>
              </w:numPr>
              <w:spacing w:before="0" w:after="0"/>
              <w:jc w:val="left"/>
              <w:rPr>
                <w:rFonts w:cs="Arial"/>
              </w:rPr>
            </w:pPr>
            <w:r w:rsidRPr="00F3668A">
              <w:rPr>
                <w:rFonts w:cs="Arial"/>
                <w:b/>
              </w:rPr>
              <w:t>GUAD</w:t>
            </w:r>
            <w:r w:rsidRPr="00F3668A">
              <w:rPr>
                <w:rFonts w:cs="Arial"/>
              </w:rPr>
              <w:t xml:space="preserve"> pour la Guadeloupe</w:t>
            </w:r>
          </w:p>
          <w:p w:rsidR="00B93BED" w:rsidRPr="00F3668A" w:rsidRDefault="00B93BED" w:rsidP="00B93BED">
            <w:pPr>
              <w:pStyle w:val="Paragraphedeliste"/>
              <w:numPr>
                <w:ilvl w:val="0"/>
                <w:numId w:val="13"/>
              </w:numPr>
              <w:spacing w:before="0" w:after="0"/>
              <w:jc w:val="left"/>
              <w:rPr>
                <w:rFonts w:cs="Arial"/>
              </w:rPr>
            </w:pPr>
            <w:r w:rsidRPr="00F3668A">
              <w:rPr>
                <w:rFonts w:cs="Arial"/>
                <w:b/>
              </w:rPr>
              <w:t>MARTI</w:t>
            </w:r>
            <w:r w:rsidRPr="00F3668A">
              <w:rPr>
                <w:rFonts w:cs="Arial"/>
              </w:rPr>
              <w:t xml:space="preserve"> pour la Martinique</w:t>
            </w:r>
          </w:p>
          <w:p w:rsidR="00B93BED" w:rsidRPr="00F3668A" w:rsidRDefault="00B93BED" w:rsidP="00B93BED">
            <w:pPr>
              <w:pStyle w:val="Paragraphedeliste"/>
              <w:numPr>
                <w:ilvl w:val="0"/>
                <w:numId w:val="13"/>
              </w:numPr>
              <w:spacing w:before="0" w:after="0"/>
              <w:jc w:val="left"/>
              <w:rPr>
                <w:rFonts w:cs="Arial"/>
              </w:rPr>
            </w:pPr>
            <w:r w:rsidRPr="00F3668A">
              <w:rPr>
                <w:rFonts w:cs="Arial"/>
                <w:b/>
              </w:rPr>
              <w:t>GUYANE</w:t>
            </w:r>
            <w:r w:rsidRPr="00F3668A">
              <w:rPr>
                <w:rFonts w:cs="Arial"/>
              </w:rPr>
              <w:t xml:space="preserve"> pour la Guyane</w:t>
            </w:r>
          </w:p>
          <w:p w:rsidR="00B93BED" w:rsidRPr="00F3668A" w:rsidRDefault="00B93BED" w:rsidP="00B93BED">
            <w:pPr>
              <w:pStyle w:val="Paragraphedeliste"/>
              <w:numPr>
                <w:ilvl w:val="0"/>
                <w:numId w:val="13"/>
              </w:numPr>
              <w:jc w:val="left"/>
              <w:rPr>
                <w:rFonts w:cs="Arial"/>
              </w:rPr>
            </w:pPr>
            <w:r w:rsidRPr="00F3668A">
              <w:rPr>
                <w:rFonts w:cs="Arial"/>
                <w:b/>
              </w:rPr>
              <w:t>REUNION</w:t>
            </w:r>
            <w:r w:rsidRPr="00F3668A">
              <w:rPr>
                <w:rFonts w:cs="Arial"/>
              </w:rPr>
              <w:t xml:space="preserve"> pour la Réunion</w:t>
            </w:r>
          </w:p>
        </w:tc>
      </w:tr>
    </w:tbl>
    <w:p w:rsidR="00B93BED" w:rsidRPr="00F3668A" w:rsidRDefault="00B93BED" w:rsidP="00122C0B">
      <w:pPr>
        <w:jc w:val="left"/>
        <w:rPr>
          <w:rFonts w:cs="Arial"/>
        </w:rPr>
      </w:pPr>
    </w:p>
    <w:p w:rsidR="00D44A27" w:rsidRPr="00F3668A" w:rsidRDefault="00087A79" w:rsidP="00122C0B">
      <w:pPr>
        <w:jc w:val="left"/>
        <w:rPr>
          <w:rFonts w:cs="Arial"/>
        </w:rPr>
      </w:pPr>
      <w:r w:rsidRPr="00F3668A">
        <w:rPr>
          <w:rFonts w:cs="Arial"/>
        </w:rPr>
        <w:t xml:space="preserve">Les références à &lt;PATH&gt; dans les </w:t>
      </w:r>
      <w:r w:rsidR="00D44A27" w:rsidRPr="00F3668A">
        <w:rPr>
          <w:rFonts w:cs="Arial"/>
        </w:rPr>
        <w:t>chapitre</w:t>
      </w:r>
      <w:r w:rsidRPr="00F3668A">
        <w:rPr>
          <w:rFonts w:cs="Arial"/>
        </w:rPr>
        <w:t>s</w:t>
      </w:r>
      <w:r w:rsidR="00D44A27" w:rsidRPr="00F3668A">
        <w:rPr>
          <w:rFonts w:cs="Arial"/>
        </w:rPr>
        <w:t xml:space="preserve"> </w:t>
      </w:r>
      <w:r w:rsidRPr="00F3668A">
        <w:rPr>
          <w:rFonts w:cs="Arial"/>
        </w:rPr>
        <w:t xml:space="preserve">suivants </w:t>
      </w:r>
      <w:r w:rsidR="00D44A27" w:rsidRPr="00F3668A">
        <w:rPr>
          <w:rFonts w:cs="Arial"/>
        </w:rPr>
        <w:t>font référence à</w:t>
      </w:r>
      <w:r w:rsidR="00122C0B" w:rsidRPr="00F3668A">
        <w:rPr>
          <w:rFonts w:cs="Arial"/>
        </w:rPr>
        <w:t xml:space="preserve"> l’arborescence </w:t>
      </w:r>
      <w:r w:rsidR="00D44A27" w:rsidRPr="00F3668A">
        <w:rPr>
          <w:rFonts w:cs="Arial"/>
        </w:rPr>
        <w:t xml:space="preserve">de fichier dans laquelle </w:t>
      </w:r>
      <w:r w:rsidR="002443BB" w:rsidRPr="00F3668A">
        <w:rPr>
          <w:rFonts w:cs="Arial"/>
        </w:rPr>
        <w:t>s’effectuent</w:t>
      </w:r>
      <w:r w:rsidR="00D44A27" w:rsidRPr="00F3668A">
        <w:rPr>
          <w:rFonts w:cs="Arial"/>
        </w:rPr>
        <w:t xml:space="preserve"> les traitements. </w:t>
      </w:r>
      <w:r w:rsidR="00362C1D" w:rsidRPr="00F3668A">
        <w:rPr>
          <w:rFonts w:cs="Arial"/>
        </w:rPr>
        <w:t>Cette valeur &lt;PATH&gt; varie en fonction des instances Geofibre.</w:t>
      </w:r>
    </w:p>
    <w:p w:rsidR="001F2AEE" w:rsidRPr="00F3668A" w:rsidRDefault="004B7C82" w:rsidP="001F2AEE">
      <w:pPr>
        <w:ind w:firstLine="708"/>
        <w:jc w:val="left"/>
        <w:rPr>
          <w:rFonts w:cs="Arial"/>
        </w:rPr>
      </w:pPr>
      <w:r w:rsidRPr="00F3668A">
        <w:rPr>
          <w:rFonts w:cs="Arial"/>
        </w:rPr>
        <w:t>&lt;PATH&gt; = /var/opt/data/flat/gfias1/webbdd/</w:t>
      </w:r>
      <w:r w:rsidRPr="00F3668A">
        <w:rPr>
          <w:rFonts w:cs="Arial"/>
          <w:b/>
        </w:rPr>
        <w:t>ZONE</w:t>
      </w:r>
    </w:p>
    <w:p w:rsidR="00DA3C0F" w:rsidRPr="00F3668A" w:rsidRDefault="00DA3C0F" w:rsidP="00DA3C0F">
      <w:pPr>
        <w:jc w:val="left"/>
        <w:rPr>
          <w:rFonts w:cs="Arial"/>
        </w:rPr>
      </w:pPr>
    </w:p>
    <w:p w:rsidR="009264AB" w:rsidRDefault="009264AB">
      <w:pPr>
        <w:spacing w:before="0" w:after="0"/>
        <w:jc w:val="left"/>
        <w:rPr>
          <w:rFonts w:cs="Arial"/>
          <w:b/>
          <w:color w:val="0000FF"/>
          <w:sz w:val="18"/>
          <w:u w:val="single"/>
        </w:rPr>
      </w:pPr>
      <w:r>
        <w:rPr>
          <w:rFonts w:cs="Arial"/>
        </w:rPr>
        <w:br w:type="page"/>
      </w:r>
    </w:p>
    <w:p w:rsidR="00D50CD9" w:rsidRPr="00F3668A" w:rsidRDefault="002729CA" w:rsidP="00D50CD9">
      <w:pPr>
        <w:pStyle w:val="Titre3"/>
        <w:rPr>
          <w:rFonts w:cs="Arial"/>
        </w:rPr>
      </w:pPr>
      <w:bookmarkStart w:id="727" w:name="_Toc426723617"/>
      <w:r w:rsidRPr="00F3668A">
        <w:rPr>
          <w:rFonts w:cs="Arial"/>
        </w:rPr>
        <w:lastRenderedPageBreak/>
        <w:t xml:space="preserve">Geofibre vers </w:t>
      </w:r>
      <w:r w:rsidR="00751087" w:rsidRPr="00F3668A">
        <w:rPr>
          <w:rFonts w:cs="Arial"/>
        </w:rPr>
        <w:t xml:space="preserve">IPON : </w:t>
      </w:r>
      <w:r w:rsidR="00D50CD9" w:rsidRPr="00F3668A">
        <w:rPr>
          <w:rFonts w:cs="Arial"/>
        </w:rPr>
        <w:t>Export des sites techniques</w:t>
      </w:r>
      <w:bookmarkEnd w:id="725"/>
      <w:bookmarkEnd w:id="727"/>
    </w:p>
    <w:p w:rsidR="00D50CD9" w:rsidRPr="00F3668A" w:rsidRDefault="00D50CD9" w:rsidP="00D50CD9">
      <w:pPr>
        <w:jc w:val="left"/>
        <w:rPr>
          <w:rFonts w:cs="Arial"/>
        </w:rPr>
      </w:pPr>
      <w:r w:rsidRPr="00F3668A">
        <w:rPr>
          <w:rFonts w:cs="Arial"/>
        </w:rPr>
        <w:t>Pour réaliser ce besoin, un champ tag_ipon est présent en BDD pour tous les types de sites à envoyer à IPON (Appui ERDF, Appui FTTH, Armoire, Autre, Cd vidéo, Chambre FTTH, Mairie, Shelter, SR</w:t>
      </w:r>
      <w:r w:rsidR="00942D1E" w:rsidRPr="00F3668A">
        <w:rPr>
          <w:rFonts w:cs="Arial"/>
        </w:rPr>
        <w:t xml:space="preserve"> </w:t>
      </w:r>
      <w:r w:rsidRPr="00F3668A">
        <w:rPr>
          <w:rFonts w:cs="Arial"/>
        </w:rPr>
        <w:t>F</w:t>
      </w:r>
      <w:r w:rsidR="00942D1E" w:rsidRPr="00F3668A">
        <w:rPr>
          <w:rFonts w:cs="Arial"/>
        </w:rPr>
        <w:t>T</w:t>
      </w:r>
      <w:r w:rsidRPr="00F3668A">
        <w:rPr>
          <w:rFonts w:cs="Arial"/>
        </w:rPr>
        <w:t>TH). Ce champ sert  à tagger les sites selon qu’ils soient à exporter ou non. Les valeurs possibles pour ce champ sont :</w:t>
      </w:r>
    </w:p>
    <w:p w:rsidR="00D50CD9" w:rsidRPr="00F3668A" w:rsidRDefault="00D50CD9" w:rsidP="00D50CD9">
      <w:pPr>
        <w:numPr>
          <w:ilvl w:val="0"/>
          <w:numId w:val="8"/>
        </w:numPr>
        <w:spacing w:before="0" w:after="0"/>
        <w:jc w:val="left"/>
        <w:rPr>
          <w:rFonts w:cs="Arial"/>
        </w:rPr>
      </w:pPr>
      <w:r w:rsidRPr="00F3668A">
        <w:rPr>
          <w:rFonts w:cs="Arial"/>
        </w:rPr>
        <w:t>0 : non transmis</w:t>
      </w:r>
    </w:p>
    <w:p w:rsidR="00D50CD9" w:rsidRPr="00F3668A" w:rsidRDefault="00D50CD9" w:rsidP="00D50CD9">
      <w:pPr>
        <w:numPr>
          <w:ilvl w:val="0"/>
          <w:numId w:val="8"/>
        </w:numPr>
        <w:spacing w:before="0" w:after="0"/>
        <w:jc w:val="left"/>
        <w:rPr>
          <w:rFonts w:cs="Arial"/>
        </w:rPr>
      </w:pPr>
      <w:r w:rsidRPr="00F3668A">
        <w:rPr>
          <w:rFonts w:cs="Arial"/>
        </w:rPr>
        <w:t>1 : à envoyer à IPON car modifié</w:t>
      </w:r>
    </w:p>
    <w:p w:rsidR="00D50CD9" w:rsidRPr="00F3668A" w:rsidRDefault="00D50CD9" w:rsidP="00D50CD9">
      <w:pPr>
        <w:numPr>
          <w:ilvl w:val="0"/>
          <w:numId w:val="8"/>
        </w:numPr>
        <w:spacing w:before="0" w:after="0"/>
        <w:jc w:val="left"/>
        <w:rPr>
          <w:rFonts w:cs="Arial"/>
        </w:rPr>
      </w:pPr>
      <w:r w:rsidRPr="00F3668A">
        <w:rPr>
          <w:rFonts w:cs="Arial"/>
        </w:rPr>
        <w:t>2 : à envoyer à IPON car traversé </w:t>
      </w:r>
    </w:p>
    <w:p w:rsidR="00D50CD9" w:rsidRPr="00F3668A" w:rsidRDefault="00D50CD9" w:rsidP="00D50CD9">
      <w:pPr>
        <w:numPr>
          <w:ilvl w:val="0"/>
          <w:numId w:val="8"/>
        </w:numPr>
        <w:spacing w:before="0" w:after="0"/>
        <w:jc w:val="left"/>
        <w:rPr>
          <w:rFonts w:cs="Arial"/>
        </w:rPr>
      </w:pPr>
      <w:r w:rsidRPr="00F3668A">
        <w:rPr>
          <w:rFonts w:cs="Arial"/>
        </w:rPr>
        <w:t>3 : déjà envoyé</w:t>
      </w:r>
    </w:p>
    <w:p w:rsidR="00D50CD9" w:rsidRPr="00F3668A" w:rsidRDefault="00D50CD9" w:rsidP="00D50CD9">
      <w:pPr>
        <w:jc w:val="left"/>
        <w:rPr>
          <w:rFonts w:cs="Arial"/>
        </w:rPr>
      </w:pPr>
      <w:r w:rsidRPr="00F3668A">
        <w:rPr>
          <w:rFonts w:cs="Arial"/>
        </w:rPr>
        <w:t>Ce champ est blacklisté pour l’identifier et le widget des sites supports afin de ne pas être visible par les utilisateurs.</w:t>
      </w:r>
    </w:p>
    <w:p w:rsidR="00D50CD9" w:rsidRPr="00F3668A" w:rsidRDefault="00D50CD9" w:rsidP="00D50CD9">
      <w:pPr>
        <w:jc w:val="left"/>
        <w:rPr>
          <w:rFonts w:cs="Arial"/>
        </w:rPr>
      </w:pPr>
    </w:p>
    <w:p w:rsidR="00D50CD9" w:rsidRPr="00F3668A" w:rsidRDefault="0086332E" w:rsidP="00D50CD9">
      <w:pPr>
        <w:jc w:val="left"/>
        <w:rPr>
          <w:rFonts w:cs="Arial"/>
        </w:rPr>
      </w:pPr>
      <w:r w:rsidRPr="00F3668A">
        <w:rPr>
          <w:rFonts w:cs="Arial"/>
        </w:rPr>
        <w:t>La fréquence d’</w:t>
      </w:r>
      <w:r w:rsidR="00D50CD9" w:rsidRPr="00F3668A">
        <w:rPr>
          <w:rFonts w:cs="Arial"/>
        </w:rPr>
        <w:t xml:space="preserve">envoi des fichiers vers IPON est </w:t>
      </w:r>
      <w:r w:rsidRPr="00F3668A">
        <w:rPr>
          <w:rFonts w:cs="Arial"/>
        </w:rPr>
        <w:t xml:space="preserve">décrite dans le document d’interface </w:t>
      </w:r>
      <w:fldSimple w:instr=" REF R09_CI_IPON \h  \* MERGEFORMAT ">
        <w:r w:rsidR="00675435" w:rsidRPr="00675435">
          <w:rPr>
            <w:rFonts w:cs="Arial"/>
            <w:b/>
          </w:rPr>
          <w:t>[R9]</w:t>
        </w:r>
      </w:fldSimple>
      <w:r w:rsidR="00D50CD9" w:rsidRPr="00F3668A">
        <w:rPr>
          <w:rFonts w:cs="Arial"/>
        </w:rPr>
        <w:t> :</w:t>
      </w:r>
    </w:p>
    <w:p w:rsidR="00D50CD9" w:rsidRPr="00F3668A" w:rsidRDefault="00D50CD9" w:rsidP="00D50CD9">
      <w:pPr>
        <w:jc w:val="left"/>
        <w:rPr>
          <w:rFonts w:cs="Arial"/>
        </w:rPr>
      </w:pPr>
    </w:p>
    <w:p w:rsidR="001F2AEE" w:rsidRPr="00F3668A" w:rsidRDefault="00E8336C" w:rsidP="00B96262">
      <w:pPr>
        <w:pStyle w:val="Titre4"/>
      </w:pPr>
      <w:bookmarkStart w:id="728" w:name="_Toc426723618"/>
      <w:r w:rsidRPr="00F3668A">
        <w:t>Format du fichier</w:t>
      </w:r>
      <w:bookmarkEnd w:id="728"/>
    </w:p>
    <w:p w:rsidR="001F2AEE" w:rsidRDefault="00E8336C" w:rsidP="001F2AEE">
      <w:pPr>
        <w:jc w:val="left"/>
        <w:rPr>
          <w:rFonts w:cs="Arial"/>
        </w:rPr>
      </w:pPr>
      <w:r w:rsidRPr="00F3668A">
        <w:rPr>
          <w:rFonts w:cs="Arial"/>
        </w:rPr>
        <w:t>Les champs contenus dans le fichier</w:t>
      </w:r>
      <w:r w:rsidR="001F2AEE" w:rsidRPr="00F3668A">
        <w:rPr>
          <w:rFonts w:cs="Arial"/>
          <w:i/>
          <w:u w:val="single"/>
        </w:rPr>
        <w:t>geofibre2ipon_INSTANCEGFI_Site_AAAAMMJJhhmmss.csv</w:t>
      </w:r>
      <w:r w:rsidRPr="00F3668A">
        <w:rPr>
          <w:rFonts w:cs="Arial"/>
        </w:rPr>
        <w:t xml:space="preserve"> sont décrits dans le tableau suivant :</w:t>
      </w:r>
      <w:r w:rsidRPr="001D749C">
        <w:rPr>
          <w:rFonts w:cs="Arial"/>
        </w:rPr>
        <w:t xml:space="preserve"> </w:t>
      </w:r>
    </w:p>
    <w:p w:rsidR="001F2AEE" w:rsidRDefault="001F2AEE" w:rsidP="001F2AEE">
      <w:pPr>
        <w:jc w:val="left"/>
        <w:rPr>
          <w:rFonts w:cs="Arial"/>
        </w:rPr>
      </w:pPr>
    </w:p>
    <w:tbl>
      <w:tblPr>
        <w:tblW w:w="10065"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tblPr>
      <w:tblGrid>
        <w:gridCol w:w="1701"/>
        <w:gridCol w:w="1701"/>
        <w:gridCol w:w="993"/>
        <w:gridCol w:w="567"/>
        <w:gridCol w:w="5103"/>
      </w:tblGrid>
      <w:tr w:rsidR="00E8336C" w:rsidRPr="009E64AD" w:rsidTr="00E8336C">
        <w:trPr>
          <w:cantSplit/>
          <w:tblHeader/>
        </w:trPr>
        <w:tc>
          <w:tcPr>
            <w:tcW w:w="1701" w:type="dxa"/>
            <w:tcBorders>
              <w:top w:val="single" w:sz="12" w:space="0" w:color="auto"/>
              <w:bottom w:val="single" w:sz="6" w:space="0" w:color="auto"/>
            </w:tcBorders>
            <w:shd w:val="clear" w:color="auto" w:fill="C0C0C0"/>
          </w:tcPr>
          <w:p w:rsidR="00E8336C" w:rsidRPr="009E64AD" w:rsidRDefault="00E8336C" w:rsidP="00235FA0">
            <w:pPr>
              <w:jc w:val="center"/>
              <w:rPr>
                <w:rFonts w:cs="Arial"/>
              </w:rPr>
            </w:pPr>
            <w:r w:rsidRPr="001040D2">
              <w:rPr>
                <w:rFonts w:cs="Arial"/>
              </w:rPr>
              <w:t>Champ</w:t>
            </w:r>
          </w:p>
        </w:tc>
        <w:tc>
          <w:tcPr>
            <w:tcW w:w="1701" w:type="dxa"/>
            <w:tcBorders>
              <w:top w:val="single" w:sz="12" w:space="0" w:color="auto"/>
              <w:bottom w:val="single" w:sz="6" w:space="0" w:color="auto"/>
            </w:tcBorders>
            <w:shd w:val="clear" w:color="auto" w:fill="C0C0C0"/>
          </w:tcPr>
          <w:p w:rsidR="00E8336C" w:rsidRPr="009E64AD" w:rsidRDefault="00E8336C" w:rsidP="00235FA0">
            <w:pPr>
              <w:jc w:val="center"/>
              <w:rPr>
                <w:rFonts w:cs="Arial"/>
              </w:rPr>
            </w:pPr>
            <w:r w:rsidRPr="001040D2">
              <w:rPr>
                <w:rFonts w:cs="Arial"/>
              </w:rPr>
              <w:t>Type</w:t>
            </w:r>
          </w:p>
        </w:tc>
        <w:tc>
          <w:tcPr>
            <w:tcW w:w="993" w:type="dxa"/>
            <w:tcBorders>
              <w:top w:val="single" w:sz="12" w:space="0" w:color="auto"/>
              <w:bottom w:val="single" w:sz="6" w:space="0" w:color="auto"/>
            </w:tcBorders>
            <w:shd w:val="clear" w:color="auto" w:fill="C0C0C0"/>
          </w:tcPr>
          <w:p w:rsidR="00E8336C" w:rsidRPr="009E64AD" w:rsidRDefault="00E8336C" w:rsidP="00235FA0">
            <w:pPr>
              <w:jc w:val="center"/>
              <w:rPr>
                <w:rFonts w:cs="Arial"/>
              </w:rPr>
            </w:pPr>
            <w:r w:rsidRPr="001040D2">
              <w:rPr>
                <w:rFonts w:cs="Arial"/>
              </w:rPr>
              <w:t>Longueur</w:t>
            </w:r>
          </w:p>
        </w:tc>
        <w:tc>
          <w:tcPr>
            <w:tcW w:w="567" w:type="dxa"/>
            <w:tcBorders>
              <w:top w:val="single" w:sz="12" w:space="0" w:color="auto"/>
              <w:bottom w:val="single" w:sz="6" w:space="0" w:color="auto"/>
            </w:tcBorders>
            <w:shd w:val="clear" w:color="auto" w:fill="C0C0C0"/>
          </w:tcPr>
          <w:p w:rsidR="00E8336C" w:rsidRPr="009E64AD" w:rsidRDefault="00E8336C" w:rsidP="00235FA0">
            <w:pPr>
              <w:jc w:val="center"/>
              <w:rPr>
                <w:rFonts w:cs="Arial"/>
              </w:rPr>
            </w:pPr>
            <w:r w:rsidRPr="001040D2">
              <w:rPr>
                <w:rFonts w:cs="Arial"/>
              </w:rPr>
              <w:t>O/F</w:t>
            </w:r>
          </w:p>
        </w:tc>
        <w:tc>
          <w:tcPr>
            <w:tcW w:w="5103" w:type="dxa"/>
            <w:tcBorders>
              <w:top w:val="single" w:sz="12" w:space="0" w:color="auto"/>
              <w:bottom w:val="single" w:sz="6" w:space="0" w:color="auto"/>
            </w:tcBorders>
            <w:shd w:val="clear" w:color="auto" w:fill="C0C0C0"/>
          </w:tcPr>
          <w:p w:rsidR="00E8336C" w:rsidRPr="009E64AD" w:rsidRDefault="00E8336C" w:rsidP="00235FA0">
            <w:pPr>
              <w:jc w:val="center"/>
              <w:rPr>
                <w:rFonts w:cs="Arial"/>
              </w:rPr>
            </w:pPr>
            <w:r w:rsidRPr="001040D2">
              <w:rPr>
                <w:rFonts w:cs="Arial"/>
              </w:rPr>
              <w:t>Description</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id_ftth</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10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O</w:t>
            </w:r>
          </w:p>
        </w:tc>
        <w:tc>
          <w:tcPr>
            <w:tcW w:w="5103" w:type="dxa"/>
            <w:tcBorders>
              <w:top w:val="single" w:sz="6" w:space="0" w:color="auto"/>
              <w:bottom w:val="single" w:sz="6" w:space="0" w:color="auto"/>
            </w:tcBorders>
            <w:shd w:val="clear" w:color="auto" w:fill="auto"/>
            <w:vAlign w:val="center"/>
          </w:tcPr>
          <w:p w:rsidR="001403EA" w:rsidRDefault="00E8336C">
            <w:pPr>
              <w:rPr>
                <w:rFonts w:cs="Arial"/>
              </w:rPr>
            </w:pPr>
            <w:r w:rsidRPr="001040D2">
              <w:rPr>
                <w:rFonts w:cs="Arial"/>
              </w:rPr>
              <w:t>Identifiant FTTH dans G</w:t>
            </w:r>
            <w:r w:rsidR="00330876">
              <w:rPr>
                <w:rFonts w:cs="Arial"/>
              </w:rPr>
              <w:t>e</w:t>
            </w:r>
            <w:r w:rsidRPr="001040D2">
              <w:rPr>
                <w:rFonts w:cs="Arial"/>
              </w:rPr>
              <w:t>oFibre (ex : 1277561)</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nom com</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100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E8336C" w:rsidRPr="009E64AD" w:rsidRDefault="00E8336C" w:rsidP="00235FA0">
            <w:pPr>
              <w:rPr>
                <w:rFonts w:cs="Arial"/>
              </w:rPr>
            </w:pPr>
            <w:r w:rsidRPr="001040D2">
              <w:rPr>
                <w:rFonts w:cs="Arial"/>
              </w:rPr>
              <w:t>Nom de la commune hébergeant le site</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code_com</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5</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O</w:t>
            </w:r>
          </w:p>
        </w:tc>
        <w:tc>
          <w:tcPr>
            <w:tcW w:w="5103" w:type="dxa"/>
            <w:tcBorders>
              <w:top w:val="single" w:sz="6" w:space="0" w:color="auto"/>
              <w:bottom w:val="single" w:sz="6" w:space="0" w:color="auto"/>
            </w:tcBorders>
            <w:shd w:val="clear" w:color="auto" w:fill="auto"/>
            <w:vAlign w:val="center"/>
          </w:tcPr>
          <w:p w:rsidR="00E8336C" w:rsidRPr="009E64AD" w:rsidRDefault="00E8336C" w:rsidP="00235FA0">
            <w:pPr>
              <w:rPr>
                <w:rFonts w:cs="Arial"/>
              </w:rPr>
            </w:pPr>
            <w:r w:rsidRPr="001040D2">
              <w:rPr>
                <w:rFonts w:cs="Arial"/>
              </w:rPr>
              <w:t>Code INSEE de la commune hébergeant le site</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nom voie</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100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1403EA" w:rsidRDefault="00E8336C">
            <w:pPr>
              <w:rPr>
                <w:rFonts w:cs="Arial"/>
              </w:rPr>
            </w:pPr>
            <w:r w:rsidRPr="001040D2">
              <w:rPr>
                <w:rFonts w:cs="Arial"/>
              </w:rPr>
              <w:t xml:space="preserve">Nom de la voie </w:t>
            </w:r>
            <w:r w:rsidR="00330876" w:rsidRPr="001040D2">
              <w:rPr>
                <w:rFonts w:cs="Arial"/>
              </w:rPr>
              <w:t>o</w:t>
            </w:r>
            <w:r w:rsidR="00330876">
              <w:rPr>
                <w:rFonts w:cs="Arial"/>
              </w:rPr>
              <w:t>ù</w:t>
            </w:r>
            <w:r w:rsidR="00330876" w:rsidRPr="001040D2">
              <w:rPr>
                <w:rFonts w:cs="Arial"/>
              </w:rPr>
              <w:t xml:space="preserve"> </w:t>
            </w:r>
            <w:r w:rsidRPr="001040D2">
              <w:rPr>
                <w:rFonts w:cs="Arial"/>
              </w:rPr>
              <w:t>est situé le site</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code_voie</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4</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O</w:t>
            </w:r>
          </w:p>
        </w:tc>
        <w:tc>
          <w:tcPr>
            <w:tcW w:w="5103" w:type="dxa"/>
            <w:tcBorders>
              <w:top w:val="single" w:sz="6" w:space="0" w:color="auto"/>
              <w:bottom w:val="single" w:sz="6" w:space="0" w:color="auto"/>
            </w:tcBorders>
            <w:shd w:val="clear" w:color="auto" w:fill="auto"/>
            <w:vAlign w:val="center"/>
          </w:tcPr>
          <w:p w:rsidR="001403EA" w:rsidRDefault="00E8336C">
            <w:pPr>
              <w:rPr>
                <w:rFonts w:cs="Arial"/>
              </w:rPr>
            </w:pPr>
            <w:r w:rsidRPr="001040D2">
              <w:rPr>
                <w:rFonts w:cs="Arial"/>
              </w:rPr>
              <w:t xml:space="preserve">Code RIVOLI de la voie </w:t>
            </w:r>
            <w:r w:rsidR="00330876" w:rsidRPr="001040D2">
              <w:rPr>
                <w:rFonts w:cs="Arial"/>
              </w:rPr>
              <w:t>o</w:t>
            </w:r>
            <w:r w:rsidR="00330876">
              <w:rPr>
                <w:rFonts w:cs="Arial"/>
              </w:rPr>
              <w:t>ù</w:t>
            </w:r>
            <w:r w:rsidR="00330876" w:rsidRPr="001040D2">
              <w:rPr>
                <w:rFonts w:cs="Arial"/>
              </w:rPr>
              <w:t xml:space="preserve"> </w:t>
            </w:r>
            <w:r w:rsidRPr="001040D2">
              <w:rPr>
                <w:rFonts w:cs="Arial"/>
              </w:rPr>
              <w:t>est situé le site</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num_voie</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260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1403EA" w:rsidRDefault="00E8336C">
            <w:pPr>
              <w:rPr>
                <w:rFonts w:cs="Arial"/>
              </w:rPr>
            </w:pPr>
            <w:r w:rsidRPr="001040D2">
              <w:rPr>
                <w:rFonts w:cs="Arial"/>
              </w:rPr>
              <w:t xml:space="preserve">Numéro  et complément de la voie </w:t>
            </w:r>
            <w:r w:rsidR="00330876" w:rsidRPr="001040D2">
              <w:rPr>
                <w:rFonts w:cs="Arial"/>
              </w:rPr>
              <w:t>o</w:t>
            </w:r>
            <w:r w:rsidR="00330876">
              <w:rPr>
                <w:rFonts w:cs="Arial"/>
              </w:rPr>
              <w:t>ù</w:t>
            </w:r>
            <w:r w:rsidR="00330876" w:rsidRPr="001040D2">
              <w:rPr>
                <w:rFonts w:cs="Arial"/>
              </w:rPr>
              <w:t xml:space="preserve"> </w:t>
            </w:r>
            <w:r w:rsidRPr="001040D2">
              <w:rPr>
                <w:rFonts w:cs="Arial"/>
              </w:rPr>
              <w:t>est situé le site</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x</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30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1403EA" w:rsidRDefault="00330876">
            <w:pPr>
              <w:rPr>
                <w:rFonts w:cs="Arial"/>
              </w:rPr>
            </w:pPr>
            <w:r>
              <w:rPr>
                <w:rFonts w:cs="Arial"/>
              </w:rPr>
              <w:t>Coordonnées X du site support</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y</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30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1403EA" w:rsidRDefault="00330876">
            <w:pPr>
              <w:rPr>
                <w:rFonts w:cs="Arial"/>
              </w:rPr>
            </w:pPr>
            <w:r>
              <w:rPr>
                <w:rFonts w:cs="Arial"/>
              </w:rPr>
              <w:t>Coordonnées Y du site support</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F3668A" w:rsidRDefault="00E8336C" w:rsidP="00235FA0">
            <w:pPr>
              <w:rPr>
                <w:rFonts w:cs="Arial"/>
              </w:rPr>
            </w:pPr>
            <w:r w:rsidRPr="00F3668A">
              <w:rPr>
                <w:rFonts w:cs="Arial"/>
              </w:rPr>
              <w:t>projection</w:t>
            </w:r>
          </w:p>
        </w:tc>
        <w:tc>
          <w:tcPr>
            <w:tcW w:w="1701" w:type="dxa"/>
            <w:tcBorders>
              <w:top w:val="single" w:sz="6" w:space="0" w:color="auto"/>
              <w:bottom w:val="single" w:sz="6" w:space="0" w:color="auto"/>
            </w:tcBorders>
            <w:shd w:val="clear" w:color="auto" w:fill="auto"/>
          </w:tcPr>
          <w:p w:rsidR="00E8336C" w:rsidRPr="00F3668A" w:rsidRDefault="00E8336C" w:rsidP="00235FA0">
            <w:pPr>
              <w:jc w:val="center"/>
              <w:rPr>
                <w:rFonts w:cs="Arial"/>
                <w:lang w:eastAsia="en-US"/>
              </w:rPr>
            </w:pPr>
            <w:r w:rsidRPr="00F3668A">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F3668A" w:rsidRDefault="00E8336C" w:rsidP="00235FA0">
            <w:pPr>
              <w:jc w:val="center"/>
              <w:rPr>
                <w:rFonts w:cs="Arial"/>
                <w:lang w:eastAsia="en-US"/>
              </w:rPr>
            </w:pPr>
            <w:r w:rsidRPr="00F3668A">
              <w:rPr>
                <w:rFonts w:cs="Arial"/>
                <w:lang w:eastAsia="en-US"/>
              </w:rPr>
              <w:t>50</w:t>
            </w:r>
          </w:p>
        </w:tc>
        <w:tc>
          <w:tcPr>
            <w:tcW w:w="567" w:type="dxa"/>
            <w:tcBorders>
              <w:top w:val="single" w:sz="6" w:space="0" w:color="auto"/>
              <w:bottom w:val="single" w:sz="6" w:space="0" w:color="auto"/>
            </w:tcBorders>
            <w:shd w:val="clear" w:color="auto" w:fill="auto"/>
            <w:vAlign w:val="center"/>
          </w:tcPr>
          <w:p w:rsidR="00E8336C" w:rsidRPr="00F3668A" w:rsidRDefault="00E8336C" w:rsidP="00235FA0">
            <w:pPr>
              <w:jc w:val="center"/>
              <w:rPr>
                <w:rFonts w:cs="Arial"/>
              </w:rPr>
            </w:pPr>
            <w:r w:rsidRPr="00F3668A">
              <w:rPr>
                <w:rFonts w:cs="Arial"/>
              </w:rPr>
              <w:t>F</w:t>
            </w:r>
          </w:p>
        </w:tc>
        <w:tc>
          <w:tcPr>
            <w:tcW w:w="5103" w:type="dxa"/>
            <w:tcBorders>
              <w:top w:val="single" w:sz="6" w:space="0" w:color="auto"/>
              <w:bottom w:val="single" w:sz="6" w:space="0" w:color="auto"/>
            </w:tcBorders>
            <w:shd w:val="clear" w:color="auto" w:fill="auto"/>
            <w:vAlign w:val="center"/>
          </w:tcPr>
          <w:p w:rsidR="00D30757" w:rsidRPr="00F3668A" w:rsidRDefault="00D30757" w:rsidP="00D30757">
            <w:pPr>
              <w:rPr>
                <w:rFonts w:cs="Arial"/>
              </w:rPr>
            </w:pPr>
            <w:r w:rsidRPr="00F3668A">
              <w:rPr>
                <w:rFonts w:cs="Arial"/>
              </w:rPr>
              <w:t xml:space="preserve">Système de projection des coordonnées : </w:t>
            </w:r>
          </w:p>
          <w:p w:rsidR="00D30757" w:rsidRPr="00F3668A" w:rsidRDefault="00D30757" w:rsidP="00D30757">
            <w:pPr>
              <w:pStyle w:val="Paragraphedeliste"/>
              <w:numPr>
                <w:ilvl w:val="0"/>
                <w:numId w:val="26"/>
              </w:numPr>
              <w:rPr>
                <w:rFonts w:cs="Arial"/>
                <w:sz w:val="16"/>
                <w:szCs w:val="16"/>
              </w:rPr>
            </w:pPr>
            <w:r w:rsidRPr="00F3668A">
              <w:rPr>
                <w:rFonts w:cs="Arial"/>
              </w:rPr>
              <w:t>Lambert 2 Etendu</w:t>
            </w:r>
          </w:p>
          <w:p w:rsidR="00D30757" w:rsidRPr="00F3668A" w:rsidRDefault="00727B28" w:rsidP="00D30757">
            <w:pPr>
              <w:pStyle w:val="Paragraphedeliste"/>
              <w:numPr>
                <w:ilvl w:val="0"/>
                <w:numId w:val="26"/>
              </w:numPr>
              <w:rPr>
                <w:rFonts w:cs="Arial"/>
                <w:sz w:val="16"/>
                <w:szCs w:val="16"/>
              </w:rPr>
            </w:pPr>
            <w:r w:rsidRPr="00F3668A">
              <w:rPr>
                <w:rFonts w:cs="Arial"/>
              </w:rPr>
              <w:t>WGS84UN20</w:t>
            </w:r>
          </w:p>
          <w:p w:rsidR="00D30757" w:rsidRPr="00F3668A" w:rsidRDefault="00727B28" w:rsidP="00D30757">
            <w:pPr>
              <w:pStyle w:val="Paragraphedeliste"/>
              <w:numPr>
                <w:ilvl w:val="0"/>
                <w:numId w:val="26"/>
              </w:numPr>
              <w:rPr>
                <w:rFonts w:cs="Arial"/>
                <w:sz w:val="16"/>
                <w:szCs w:val="16"/>
              </w:rPr>
            </w:pPr>
            <w:r w:rsidRPr="00F3668A">
              <w:rPr>
                <w:rFonts w:cs="Arial"/>
              </w:rPr>
              <w:t>RGFG95UN22</w:t>
            </w:r>
          </w:p>
          <w:p w:rsidR="001F2AEE" w:rsidRPr="00F3668A" w:rsidRDefault="00727B28" w:rsidP="001F2AEE">
            <w:pPr>
              <w:pStyle w:val="Paragraphedeliste"/>
              <w:numPr>
                <w:ilvl w:val="0"/>
                <w:numId w:val="26"/>
              </w:numPr>
              <w:rPr>
                <w:rFonts w:cs="Arial"/>
              </w:rPr>
            </w:pPr>
            <w:r w:rsidRPr="00F3668A">
              <w:rPr>
                <w:rFonts w:cs="Arial"/>
              </w:rPr>
              <w:t>RGR92US40</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type</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20</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O</w:t>
            </w:r>
          </w:p>
        </w:tc>
        <w:tc>
          <w:tcPr>
            <w:tcW w:w="5103" w:type="dxa"/>
            <w:tcBorders>
              <w:top w:val="single" w:sz="6" w:space="0" w:color="auto"/>
              <w:bottom w:val="single" w:sz="6" w:space="0" w:color="auto"/>
            </w:tcBorders>
            <w:shd w:val="clear" w:color="auto" w:fill="auto"/>
            <w:vAlign w:val="center"/>
          </w:tcPr>
          <w:p w:rsidR="00E8336C" w:rsidRPr="009E64AD" w:rsidRDefault="00E8336C" w:rsidP="00235FA0">
            <w:pPr>
              <w:rPr>
                <w:rFonts w:cs="Arial"/>
              </w:rPr>
            </w:pPr>
            <w:r w:rsidRPr="001040D2">
              <w:rPr>
                <w:rFonts w:cs="Arial"/>
              </w:rPr>
              <w:t>Type du site technique parmi :</w:t>
            </w:r>
          </w:p>
          <w:p w:rsidR="00E8336C" w:rsidRPr="009E64AD" w:rsidRDefault="00E8336C" w:rsidP="00E8336C">
            <w:pPr>
              <w:widowControl w:val="0"/>
              <w:numPr>
                <w:ilvl w:val="0"/>
                <w:numId w:val="162"/>
              </w:numPr>
              <w:spacing w:before="0" w:after="0"/>
              <w:jc w:val="left"/>
              <w:rPr>
                <w:rFonts w:cs="Arial"/>
              </w:rPr>
            </w:pPr>
            <w:r w:rsidRPr="001040D2">
              <w:rPr>
                <w:rFonts w:cs="Arial"/>
              </w:rPr>
              <w:t>ARMOIRE</w:t>
            </w:r>
          </w:p>
          <w:p w:rsidR="00E8336C" w:rsidRPr="009E64AD" w:rsidRDefault="00E8336C" w:rsidP="00E8336C">
            <w:pPr>
              <w:widowControl w:val="0"/>
              <w:numPr>
                <w:ilvl w:val="0"/>
                <w:numId w:val="162"/>
              </w:numPr>
              <w:spacing w:before="0" w:after="0"/>
              <w:jc w:val="left"/>
              <w:rPr>
                <w:rFonts w:cs="Arial"/>
              </w:rPr>
            </w:pPr>
            <w:r w:rsidRPr="001040D2">
              <w:rPr>
                <w:rFonts w:cs="Arial"/>
              </w:rPr>
              <w:t>CHAMBRE</w:t>
            </w:r>
          </w:p>
          <w:p w:rsidR="00E8336C" w:rsidRPr="009E64AD" w:rsidRDefault="00E8336C" w:rsidP="00E8336C">
            <w:pPr>
              <w:widowControl w:val="0"/>
              <w:numPr>
                <w:ilvl w:val="0"/>
                <w:numId w:val="162"/>
              </w:numPr>
              <w:spacing w:before="0" w:after="0"/>
              <w:jc w:val="left"/>
              <w:rPr>
                <w:rFonts w:cs="Arial"/>
              </w:rPr>
            </w:pPr>
            <w:r w:rsidRPr="001040D2">
              <w:rPr>
                <w:rFonts w:cs="Arial"/>
              </w:rPr>
              <w:t>APPUI</w:t>
            </w:r>
          </w:p>
          <w:p w:rsidR="00E8336C" w:rsidRPr="009E64AD" w:rsidRDefault="00E8336C" w:rsidP="00E8336C">
            <w:pPr>
              <w:widowControl w:val="0"/>
              <w:numPr>
                <w:ilvl w:val="0"/>
                <w:numId w:val="162"/>
              </w:numPr>
              <w:spacing w:before="0" w:after="0"/>
              <w:jc w:val="left"/>
              <w:rPr>
                <w:rFonts w:cs="Arial"/>
              </w:rPr>
            </w:pPr>
            <w:r w:rsidRPr="001040D2">
              <w:rPr>
                <w:rFonts w:cs="Arial"/>
              </w:rPr>
              <w:t>PIECE TECHNIQUE (pour SR, SH, MA, VD, AU)</w:t>
            </w:r>
          </w:p>
          <w:p w:rsidR="00E8336C" w:rsidRPr="009E64AD" w:rsidRDefault="00E8336C" w:rsidP="00235FA0">
            <w:pPr>
              <w:rPr>
                <w:rFonts w:cs="Arial"/>
              </w:rPr>
            </w:pPr>
          </w:p>
          <w:p w:rsidR="00E8336C" w:rsidRPr="009E64AD" w:rsidRDefault="00E8336C" w:rsidP="00235FA0">
            <w:pPr>
              <w:rPr>
                <w:rFonts w:cs="Arial"/>
              </w:rPr>
            </w:pPr>
            <w:r w:rsidRPr="001040D2">
              <w:rPr>
                <w:rFonts w:cs="Arial"/>
              </w:rPr>
              <w:t>Les NRA FTTH ne seront pas transmis</w:t>
            </w:r>
          </w:p>
          <w:p w:rsidR="00E8336C" w:rsidRPr="009E64AD" w:rsidRDefault="00E8336C" w:rsidP="00235FA0">
            <w:pPr>
              <w:rPr>
                <w:rFonts w:cs="Arial"/>
                <w:b/>
                <w:bCs/>
                <w:color w:val="FF0000"/>
              </w:rPr>
            </w:pP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implant</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3</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E8336C" w:rsidRPr="009E64AD" w:rsidRDefault="00330876" w:rsidP="00235FA0">
            <w:pPr>
              <w:rPr>
                <w:rFonts w:cs="Arial"/>
              </w:rPr>
            </w:pPr>
            <w:r>
              <w:rPr>
                <w:rFonts w:cs="Arial"/>
              </w:rPr>
              <w:t xml:space="preserve">Champ </w:t>
            </w:r>
            <w:r w:rsidR="00FE4E1D" w:rsidRPr="00FE4E1D">
              <w:rPr>
                <w:rFonts w:cs="Arial"/>
              </w:rPr>
              <w:t>ref_chambre pour les sites de type CHAMBRE</w:t>
            </w:r>
            <w:r>
              <w:rPr>
                <w:rFonts w:cs="Arial"/>
              </w:rPr>
              <w:t>, vide pour les autres</w:t>
            </w:r>
            <w:r w:rsidR="00FE4E1D" w:rsidRPr="00FE4E1D">
              <w:rPr>
                <w:rFonts w:cs="Arial"/>
              </w:rPr>
              <w:t>,</w:t>
            </w:r>
            <w:r>
              <w:rPr>
                <w:rFonts w:ascii="Consolas" w:hAnsi="Consolas" w:cs="Consolas"/>
                <w:color w:val="2A00FF"/>
              </w:rPr>
              <w:t xml:space="preserve"> </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id_metier_site</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13</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O</w:t>
            </w:r>
          </w:p>
        </w:tc>
        <w:tc>
          <w:tcPr>
            <w:tcW w:w="5103" w:type="dxa"/>
            <w:tcBorders>
              <w:top w:val="single" w:sz="6" w:space="0" w:color="auto"/>
              <w:bottom w:val="single" w:sz="6" w:space="0" w:color="auto"/>
            </w:tcBorders>
            <w:shd w:val="clear" w:color="auto" w:fill="auto"/>
            <w:vAlign w:val="center"/>
          </w:tcPr>
          <w:p w:rsidR="00E8336C" w:rsidRPr="009E64AD" w:rsidRDefault="005E0113" w:rsidP="00E8336C">
            <w:pPr>
              <w:widowControl w:val="0"/>
              <w:numPr>
                <w:ilvl w:val="0"/>
                <w:numId w:val="163"/>
              </w:numPr>
              <w:spacing w:before="0" w:after="0"/>
              <w:jc w:val="left"/>
              <w:rPr>
                <w:rFonts w:cs="Arial"/>
              </w:rPr>
            </w:pPr>
            <w:r>
              <w:rPr>
                <w:rFonts w:cs="Arial"/>
              </w:rPr>
              <w:t>ID métier du site support extrait</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t>nom_nra</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3</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E8336C" w:rsidRPr="009E64AD" w:rsidRDefault="00E8336C" w:rsidP="00235FA0">
            <w:pPr>
              <w:rPr>
                <w:rFonts w:cs="Arial"/>
              </w:rPr>
            </w:pPr>
            <w:r w:rsidRPr="001040D2">
              <w:rPr>
                <w:rFonts w:cs="Arial"/>
              </w:rPr>
              <w:t xml:space="preserve">Nom du NRA auquel le site est rattaché </w:t>
            </w:r>
          </w:p>
        </w:tc>
      </w:tr>
      <w:tr w:rsidR="00E8336C" w:rsidRPr="009E64AD" w:rsidTr="00E8336C">
        <w:trPr>
          <w:cantSplit/>
        </w:trPr>
        <w:tc>
          <w:tcPr>
            <w:tcW w:w="1701" w:type="dxa"/>
            <w:tcBorders>
              <w:top w:val="single" w:sz="6" w:space="0" w:color="auto"/>
              <w:bottom w:val="single" w:sz="6" w:space="0" w:color="auto"/>
            </w:tcBorders>
            <w:shd w:val="clear" w:color="auto" w:fill="auto"/>
          </w:tcPr>
          <w:p w:rsidR="00E8336C" w:rsidRPr="009E64AD" w:rsidRDefault="00E8336C" w:rsidP="00235FA0">
            <w:pPr>
              <w:rPr>
                <w:rFonts w:cs="Arial"/>
              </w:rPr>
            </w:pPr>
            <w:r w:rsidRPr="001040D2">
              <w:rPr>
                <w:rFonts w:cs="Arial"/>
              </w:rPr>
              <w:lastRenderedPageBreak/>
              <w:t>id_metier_nra</w:t>
            </w:r>
          </w:p>
        </w:tc>
        <w:tc>
          <w:tcPr>
            <w:tcW w:w="1701"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6"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6</w:t>
            </w:r>
          </w:p>
        </w:tc>
        <w:tc>
          <w:tcPr>
            <w:tcW w:w="567" w:type="dxa"/>
            <w:tcBorders>
              <w:top w:val="single" w:sz="6" w:space="0" w:color="auto"/>
              <w:bottom w:val="single" w:sz="6"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6" w:space="0" w:color="auto"/>
            </w:tcBorders>
            <w:shd w:val="clear" w:color="auto" w:fill="auto"/>
            <w:vAlign w:val="center"/>
          </w:tcPr>
          <w:p w:rsidR="00E8336C" w:rsidRPr="009E64AD" w:rsidRDefault="00E8336C" w:rsidP="00235FA0">
            <w:pPr>
              <w:rPr>
                <w:rFonts w:cs="Arial"/>
              </w:rPr>
            </w:pPr>
            <w:r w:rsidRPr="001040D2">
              <w:rPr>
                <w:rFonts w:cs="Arial"/>
              </w:rPr>
              <w:t>Identifiant du NRA auquel le site est rattaché</w:t>
            </w:r>
          </w:p>
          <w:p w:rsidR="00E8336C" w:rsidRPr="009E64AD" w:rsidRDefault="00E8336C" w:rsidP="00235FA0">
            <w:pPr>
              <w:rPr>
                <w:rFonts w:cs="Arial"/>
              </w:rPr>
            </w:pPr>
            <w:r w:rsidRPr="001040D2">
              <w:rPr>
                <w:rFonts w:cs="Arial"/>
              </w:rPr>
              <w:t>Ex : CM7VIL</w:t>
            </w:r>
          </w:p>
        </w:tc>
      </w:tr>
      <w:tr w:rsidR="00E8336C" w:rsidRPr="009E64AD" w:rsidTr="00E8336C">
        <w:trPr>
          <w:cantSplit/>
        </w:trPr>
        <w:tc>
          <w:tcPr>
            <w:tcW w:w="1701" w:type="dxa"/>
            <w:tcBorders>
              <w:top w:val="single" w:sz="6" w:space="0" w:color="auto"/>
              <w:bottom w:val="single" w:sz="12" w:space="0" w:color="auto"/>
            </w:tcBorders>
            <w:shd w:val="clear" w:color="auto" w:fill="auto"/>
          </w:tcPr>
          <w:p w:rsidR="00E8336C" w:rsidRPr="009E64AD" w:rsidRDefault="00E8336C" w:rsidP="00235FA0">
            <w:pPr>
              <w:rPr>
                <w:rFonts w:cs="Arial"/>
              </w:rPr>
            </w:pPr>
            <w:r w:rsidRPr="001040D2">
              <w:rPr>
                <w:rFonts w:cs="Arial"/>
              </w:rPr>
              <w:t>code_insee_nra</w:t>
            </w:r>
          </w:p>
        </w:tc>
        <w:tc>
          <w:tcPr>
            <w:tcW w:w="1701" w:type="dxa"/>
            <w:tcBorders>
              <w:top w:val="single" w:sz="6" w:space="0" w:color="auto"/>
              <w:bottom w:val="single" w:sz="12"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alphanumérique</w:t>
            </w:r>
          </w:p>
        </w:tc>
        <w:tc>
          <w:tcPr>
            <w:tcW w:w="993" w:type="dxa"/>
            <w:tcBorders>
              <w:top w:val="single" w:sz="6" w:space="0" w:color="auto"/>
              <w:bottom w:val="single" w:sz="12" w:space="0" w:color="auto"/>
            </w:tcBorders>
            <w:shd w:val="clear" w:color="auto" w:fill="auto"/>
          </w:tcPr>
          <w:p w:rsidR="00E8336C" w:rsidRPr="009E64AD" w:rsidRDefault="00E8336C" w:rsidP="00235FA0">
            <w:pPr>
              <w:jc w:val="center"/>
              <w:rPr>
                <w:rFonts w:cs="Arial"/>
                <w:lang w:eastAsia="en-US"/>
              </w:rPr>
            </w:pPr>
            <w:r w:rsidRPr="001040D2">
              <w:rPr>
                <w:rFonts w:cs="Arial"/>
                <w:lang w:eastAsia="en-US"/>
              </w:rPr>
              <w:t>5</w:t>
            </w:r>
          </w:p>
        </w:tc>
        <w:tc>
          <w:tcPr>
            <w:tcW w:w="567" w:type="dxa"/>
            <w:tcBorders>
              <w:top w:val="single" w:sz="6" w:space="0" w:color="auto"/>
              <w:bottom w:val="single" w:sz="12" w:space="0" w:color="auto"/>
            </w:tcBorders>
            <w:shd w:val="clear" w:color="auto" w:fill="auto"/>
            <w:vAlign w:val="center"/>
          </w:tcPr>
          <w:p w:rsidR="00E8336C" w:rsidRPr="009E64AD" w:rsidRDefault="00E8336C" w:rsidP="00235FA0">
            <w:pPr>
              <w:jc w:val="center"/>
              <w:rPr>
                <w:rFonts w:cs="Arial"/>
              </w:rPr>
            </w:pPr>
            <w:r w:rsidRPr="001040D2">
              <w:rPr>
                <w:rFonts w:cs="Arial"/>
              </w:rPr>
              <w:t>F</w:t>
            </w:r>
          </w:p>
        </w:tc>
        <w:tc>
          <w:tcPr>
            <w:tcW w:w="5103" w:type="dxa"/>
            <w:tcBorders>
              <w:top w:val="single" w:sz="6" w:space="0" w:color="auto"/>
              <w:bottom w:val="single" w:sz="12" w:space="0" w:color="auto"/>
            </w:tcBorders>
            <w:shd w:val="clear" w:color="auto" w:fill="auto"/>
            <w:vAlign w:val="center"/>
          </w:tcPr>
          <w:p w:rsidR="00E8336C" w:rsidRPr="009E64AD" w:rsidRDefault="00E8336C" w:rsidP="00235FA0">
            <w:pPr>
              <w:rPr>
                <w:rFonts w:cs="Arial"/>
              </w:rPr>
            </w:pPr>
            <w:r w:rsidRPr="001040D2">
              <w:rPr>
                <w:rFonts w:cs="Arial"/>
              </w:rPr>
              <w:t>Code INSEE du NRA auquel le site est rattaché</w:t>
            </w:r>
          </w:p>
        </w:tc>
      </w:tr>
    </w:tbl>
    <w:p w:rsidR="00E8336C" w:rsidRPr="001D749C" w:rsidRDefault="00E8336C" w:rsidP="00E8336C">
      <w:pPr>
        <w:rPr>
          <w:rFonts w:cs="Arial"/>
        </w:rPr>
      </w:pPr>
    </w:p>
    <w:p w:rsidR="00E8336C" w:rsidRDefault="00E8336C" w:rsidP="00E8336C">
      <w:pPr>
        <w:pStyle w:val="P2"/>
        <w:spacing w:before="20" w:after="20"/>
        <w:ind w:left="0"/>
        <w:rPr>
          <w:rFonts w:cs="Arial"/>
          <w:b/>
          <w:bCs/>
          <w:u w:val="single"/>
        </w:rPr>
      </w:pPr>
      <w:r w:rsidRPr="00322412">
        <w:rPr>
          <w:rFonts w:cs="Arial"/>
          <w:b/>
          <w:bCs/>
          <w:u w:val="single"/>
        </w:rPr>
        <w:t>Remarque</w:t>
      </w:r>
      <w:r>
        <w:rPr>
          <w:rFonts w:cs="Arial"/>
          <w:b/>
          <w:bCs/>
          <w:u w:val="single"/>
        </w:rPr>
        <w:t>s</w:t>
      </w:r>
      <w:r w:rsidRPr="00322412">
        <w:rPr>
          <w:rFonts w:cs="Arial"/>
          <w:b/>
          <w:bCs/>
          <w:u w:val="single"/>
        </w:rPr>
        <w:t> :</w:t>
      </w:r>
    </w:p>
    <w:p w:rsidR="00E8336C" w:rsidRDefault="00E8336C" w:rsidP="00E8336C">
      <w:pPr>
        <w:pStyle w:val="Paragraphedeliste"/>
        <w:numPr>
          <w:ilvl w:val="0"/>
          <w:numId w:val="26"/>
        </w:numPr>
        <w:rPr>
          <w:rFonts w:cs="Arial"/>
        </w:rPr>
      </w:pPr>
      <w:r w:rsidRPr="004C7E3A">
        <w:rPr>
          <w:rFonts w:cs="Arial"/>
        </w:rPr>
        <w:t>Le séparateur de champ est un ; (point-virgule).</w:t>
      </w:r>
    </w:p>
    <w:p w:rsidR="00E8336C" w:rsidRDefault="00E8336C" w:rsidP="00E8336C">
      <w:pPr>
        <w:pStyle w:val="Paragraphedeliste"/>
        <w:numPr>
          <w:ilvl w:val="0"/>
          <w:numId w:val="26"/>
        </w:numPr>
        <w:rPr>
          <w:rFonts w:cs="Arial"/>
        </w:rPr>
      </w:pPr>
      <w:r w:rsidRPr="004C7E3A">
        <w:rPr>
          <w:rFonts w:cs="Arial"/>
        </w:rPr>
        <w:t>Le fichier ne contient pas de ligne d’entête.</w:t>
      </w:r>
    </w:p>
    <w:p w:rsidR="00E8336C" w:rsidRPr="00BC208E" w:rsidRDefault="00E8336C" w:rsidP="00D50CD9">
      <w:pPr>
        <w:jc w:val="left"/>
        <w:rPr>
          <w:rFonts w:cs="Arial"/>
        </w:rPr>
      </w:pPr>
    </w:p>
    <w:p w:rsidR="00D50CD9" w:rsidRPr="001D749C" w:rsidRDefault="00D50CD9" w:rsidP="00D50CD9">
      <w:pPr>
        <w:pStyle w:val="Titre4"/>
        <w:rPr>
          <w:rStyle w:val="Emphaseple"/>
          <w:rFonts w:cs="Arial"/>
          <w:i w:val="0"/>
          <w:iCs w:val="0"/>
          <w:color w:val="0000FF"/>
        </w:rPr>
      </w:pPr>
      <w:bookmarkStart w:id="729" w:name="_Toc393377359"/>
      <w:bookmarkStart w:id="730" w:name="_Toc426723619"/>
      <w:r w:rsidRPr="001D749C">
        <w:rPr>
          <w:rStyle w:val="Emphaseple"/>
          <w:rFonts w:cs="Arial"/>
          <w:i w:val="0"/>
          <w:iCs w:val="0"/>
          <w:color w:val="0000FF"/>
        </w:rPr>
        <w:t>Sites à envoyer à IPON car liés à un projet</w:t>
      </w:r>
      <w:bookmarkEnd w:id="729"/>
      <w:bookmarkEnd w:id="730"/>
    </w:p>
    <w:p w:rsidR="00D50CD9" w:rsidRPr="001D749C" w:rsidRDefault="00D50CD9" w:rsidP="00D50CD9">
      <w:pPr>
        <w:jc w:val="left"/>
        <w:rPr>
          <w:rFonts w:cs="Arial"/>
        </w:rPr>
      </w:pPr>
      <w:r w:rsidRPr="001D749C">
        <w:rPr>
          <w:rFonts w:cs="Arial"/>
        </w:rPr>
        <w:t>Les sites à transmettre sont les sites nouvellement  associés à un projet ou supports d’un PF nouvellement associés à un projet (ces sites sont appelés les sites liés à un projet) pour lesquels :</w:t>
      </w:r>
    </w:p>
    <w:p w:rsidR="00D50CD9" w:rsidRPr="001D749C" w:rsidRDefault="00D50CD9" w:rsidP="00D50CD9">
      <w:pPr>
        <w:numPr>
          <w:ilvl w:val="0"/>
          <w:numId w:val="7"/>
        </w:numPr>
        <w:spacing w:before="0" w:after="0"/>
        <w:jc w:val="left"/>
        <w:rPr>
          <w:rFonts w:cs="Arial"/>
        </w:rPr>
      </w:pPr>
      <w:r w:rsidRPr="001D749C">
        <w:rPr>
          <w:rFonts w:cs="Arial"/>
        </w:rPr>
        <w:t>L’adresse a été modifiée,</w:t>
      </w:r>
    </w:p>
    <w:p w:rsidR="00D50CD9" w:rsidRPr="001D749C" w:rsidRDefault="00D50CD9" w:rsidP="00D50CD9">
      <w:pPr>
        <w:numPr>
          <w:ilvl w:val="0"/>
          <w:numId w:val="7"/>
        </w:numPr>
        <w:spacing w:before="0" w:after="0"/>
        <w:jc w:val="left"/>
        <w:rPr>
          <w:rFonts w:cs="Arial"/>
        </w:rPr>
      </w:pPr>
      <w:r w:rsidRPr="001D749C">
        <w:rPr>
          <w:rFonts w:cs="Arial"/>
        </w:rPr>
        <w:t>Le PF supporté a été associé à un projet,</w:t>
      </w:r>
    </w:p>
    <w:p w:rsidR="00D50CD9" w:rsidRPr="001D749C" w:rsidRDefault="00D50CD9" w:rsidP="00D50CD9">
      <w:pPr>
        <w:numPr>
          <w:ilvl w:val="0"/>
          <w:numId w:val="7"/>
        </w:numPr>
        <w:spacing w:before="0" w:after="0"/>
        <w:jc w:val="left"/>
        <w:rPr>
          <w:rFonts w:cs="Arial"/>
        </w:rPr>
      </w:pPr>
      <w:r w:rsidRPr="001D749C">
        <w:rPr>
          <w:rFonts w:cs="Arial"/>
        </w:rPr>
        <w:t>Le PF a été déplacé sur un autre site support.</w:t>
      </w:r>
    </w:p>
    <w:p w:rsidR="00D50CD9" w:rsidRPr="001D749C" w:rsidRDefault="00D50CD9" w:rsidP="00D50CD9">
      <w:pPr>
        <w:jc w:val="left"/>
        <w:rPr>
          <w:rFonts w:cs="Arial"/>
        </w:rPr>
      </w:pPr>
      <w:r w:rsidRPr="001D749C">
        <w:rPr>
          <w:rFonts w:cs="Arial"/>
        </w:rPr>
        <w:t>Lors d’une modification de site support lié à un projet, si l’adresse a changé, le champ tag_ipon est valorisé à 1.</w:t>
      </w:r>
    </w:p>
    <w:p w:rsidR="00D50CD9" w:rsidRPr="001D749C" w:rsidRDefault="00D50CD9" w:rsidP="00D50CD9">
      <w:pPr>
        <w:jc w:val="left"/>
        <w:rPr>
          <w:rFonts w:cs="Arial"/>
        </w:rPr>
      </w:pPr>
      <w:r w:rsidRPr="001D749C">
        <w:rPr>
          <w:rFonts w:cs="Arial"/>
        </w:rPr>
        <w:t>Lors de l’association d’un PF à un projet, le champ tag_ipon de son site support est valorisé à 1.</w:t>
      </w:r>
    </w:p>
    <w:p w:rsidR="00D50CD9" w:rsidRPr="001D749C" w:rsidRDefault="00D50CD9" w:rsidP="00D50CD9">
      <w:pPr>
        <w:jc w:val="left"/>
        <w:rPr>
          <w:rFonts w:cs="Arial"/>
        </w:rPr>
      </w:pPr>
      <w:r w:rsidRPr="001D749C">
        <w:rPr>
          <w:rFonts w:cs="Arial"/>
        </w:rPr>
        <w:t>Lors du déplacement d’un PF lié à un projet d’un site à un autre, le champ tag_ipon du nouveau site est valorisé à 1.</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31" w:name="_Toc393377360"/>
      <w:bookmarkStart w:id="732" w:name="_Toc426723620"/>
      <w:r w:rsidRPr="001D749C">
        <w:rPr>
          <w:rStyle w:val="Emphaseple"/>
          <w:rFonts w:cs="Arial"/>
          <w:i w:val="0"/>
          <w:iCs w:val="0"/>
          <w:color w:val="0000FF"/>
        </w:rPr>
        <w:t>Impact des impératifs IPON</w:t>
      </w:r>
      <w:bookmarkEnd w:id="731"/>
      <w:bookmarkEnd w:id="732"/>
    </w:p>
    <w:p w:rsidR="00D50CD9" w:rsidRPr="001D749C" w:rsidRDefault="00D50CD9" w:rsidP="00D50CD9">
      <w:pPr>
        <w:jc w:val="left"/>
        <w:rPr>
          <w:rFonts w:cs="Arial"/>
        </w:rPr>
      </w:pPr>
      <w:r w:rsidRPr="001D749C">
        <w:rPr>
          <w:rFonts w:cs="Arial"/>
        </w:rPr>
        <w:t>Le code rivoli étant obligatoire à l’import dans IPON :</w:t>
      </w:r>
    </w:p>
    <w:p w:rsidR="00D50CD9" w:rsidRPr="001D749C" w:rsidRDefault="00D50CD9" w:rsidP="00D50CD9">
      <w:pPr>
        <w:jc w:val="left"/>
        <w:rPr>
          <w:rFonts w:cs="Arial"/>
        </w:rPr>
      </w:pPr>
      <w:r w:rsidRPr="001D749C">
        <w:rPr>
          <w:rFonts w:cs="Arial"/>
        </w:rPr>
        <w:t xml:space="preserve">Les PF ne peuvent être créés ou déplacés que sur des sites supports dont le code rivoli est valorisé. Lors de la création d’un PF ou de la modification du site support associé à un PF, si le site support n’est pas encore dupliqué et qu’il n’a pas de code rivoli, la duplication s’effectue, mais une popup apparait indiquant que le choix de ce site n’est pas possible. Le fonctionnement du widget des Points Fonctionnels est modifié afin d’afficher une popup et d’empêcher l’action lors de la création d’un PF ou d’un changement de site support lorsque le site support cible n’a pas de code rivoli renseigné. </w:t>
      </w:r>
    </w:p>
    <w:p w:rsidR="00D50CD9" w:rsidRPr="001D749C" w:rsidRDefault="00D50CD9" w:rsidP="00D50CD9">
      <w:pPr>
        <w:jc w:val="left"/>
        <w:rPr>
          <w:rFonts w:cs="Arial"/>
        </w:rPr>
      </w:pPr>
      <w:r w:rsidRPr="001D749C">
        <w:rPr>
          <w:rFonts w:cs="Arial"/>
        </w:rPr>
        <w:t>Si un seul site est support est remonté par l’identifier, on affiche une popup indiquant que l’action est impossible car le site support n’a pas de code rivoli. Si l’identifier remonte plusieurs résultats, on affiche tous les résultats sans les filtrer et, sur sélection d’un site support sans code rivoli, on affiche une popup indiquant que l’action est impossible car le site support n’a pas de code rivoli.</w:t>
      </w:r>
    </w:p>
    <w:p w:rsidR="00D50CD9" w:rsidRPr="001D749C" w:rsidRDefault="00D50CD9" w:rsidP="00D50CD9">
      <w:pPr>
        <w:jc w:val="left"/>
        <w:rPr>
          <w:rFonts w:cs="Arial"/>
        </w:rPr>
      </w:pPr>
      <w:r w:rsidRPr="001D749C">
        <w:rPr>
          <w:rFonts w:cs="Arial"/>
        </w:rPr>
        <w:t>Le widget Projets est également impacté :</w:t>
      </w:r>
    </w:p>
    <w:p w:rsidR="00D50CD9" w:rsidRPr="001D749C" w:rsidRDefault="00D50CD9" w:rsidP="00D50CD9">
      <w:pPr>
        <w:numPr>
          <w:ilvl w:val="0"/>
          <w:numId w:val="12"/>
        </w:numPr>
        <w:spacing w:before="0" w:after="0"/>
        <w:jc w:val="left"/>
        <w:rPr>
          <w:rFonts w:cs="Arial"/>
        </w:rPr>
      </w:pPr>
      <w:r w:rsidRPr="001D749C">
        <w:rPr>
          <w:rFonts w:cs="Arial"/>
        </w:rPr>
        <w:t>Lors de la création d’un projet, si l’utilisateur sélectionne des types de PF à ajouter au projet, une popup est affichée listant les PF qui sont sur des sites supports  un code rivoli non renseigné. Les PF sont tout de même associés au projet.</w:t>
      </w:r>
    </w:p>
    <w:p w:rsidR="00D50CD9" w:rsidRPr="001D749C" w:rsidRDefault="00D50CD9" w:rsidP="00D50CD9">
      <w:pPr>
        <w:numPr>
          <w:ilvl w:val="0"/>
          <w:numId w:val="12"/>
        </w:numPr>
        <w:spacing w:before="0" w:after="0"/>
        <w:jc w:val="left"/>
        <w:rPr>
          <w:rFonts w:cs="Arial"/>
        </w:rPr>
      </w:pPr>
      <w:r w:rsidRPr="001D749C">
        <w:rPr>
          <w:rFonts w:cs="Arial"/>
        </w:rPr>
        <w:t>Lors de l’ajout d’un PF à un projet, une popup s’affiche indiquant que le site support a son code rivoli non renseigné. Le PF est tout de même associé au projet.</w:t>
      </w:r>
    </w:p>
    <w:p w:rsidR="00D50CD9" w:rsidRPr="001D749C" w:rsidRDefault="00D50CD9" w:rsidP="00D50CD9">
      <w:pPr>
        <w:numPr>
          <w:ilvl w:val="0"/>
          <w:numId w:val="12"/>
        </w:numPr>
        <w:spacing w:before="0" w:after="0"/>
        <w:jc w:val="left"/>
        <w:rPr>
          <w:rFonts w:cs="Arial"/>
        </w:rPr>
      </w:pPr>
      <w:r w:rsidRPr="001D749C">
        <w:rPr>
          <w:rFonts w:cs="Arial"/>
        </w:rPr>
        <w:t>Lors de l’ajout d’un site support à un projet, une popup s’affiche indiquant que le site support a son code rivoli non renseigné. Le site support est tout de même associé au projet.</w:t>
      </w:r>
    </w:p>
    <w:p w:rsidR="00D50CD9" w:rsidRPr="001D749C" w:rsidRDefault="00D50CD9" w:rsidP="00D50CD9">
      <w:pPr>
        <w:ind w:left="360"/>
        <w:jc w:val="left"/>
        <w:rPr>
          <w:rFonts w:cs="Arial"/>
        </w:rPr>
      </w:pPr>
    </w:p>
    <w:p w:rsidR="00D50CD9" w:rsidRPr="001D749C" w:rsidRDefault="00D50CD9" w:rsidP="00D50CD9">
      <w:pPr>
        <w:jc w:val="left"/>
        <w:rPr>
          <w:rFonts w:cs="Arial"/>
        </w:rPr>
      </w:pPr>
      <w:r w:rsidRPr="001D749C">
        <w:rPr>
          <w:rFonts w:cs="Arial"/>
        </w:rPr>
        <w:t>Si il arrive que des sites supports soient taggés pour transmission à IPON alors que leur code rivoli n’est pas renseigné, une trace est générée dans le compte-rendu d’extraction et le site n’est pas envoyé mais reste taggé comme à envoyer à IPON jusqu’à correction du code rivoli et envoi automatique à IPON.</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33" w:name="_Toc393377361"/>
      <w:bookmarkStart w:id="734" w:name="_Toc426723621"/>
      <w:r w:rsidRPr="001D749C">
        <w:rPr>
          <w:rStyle w:val="Emphaseple"/>
          <w:rFonts w:cs="Arial"/>
          <w:i w:val="0"/>
          <w:iCs w:val="0"/>
          <w:color w:val="0000FF"/>
        </w:rPr>
        <w:t>Traitement complémentaire (à la demande utilisateur)</w:t>
      </w:r>
      <w:bookmarkEnd w:id="733"/>
      <w:bookmarkEnd w:id="734"/>
    </w:p>
    <w:p w:rsidR="00D50CD9" w:rsidRPr="001D749C" w:rsidRDefault="00D50CD9" w:rsidP="00D50CD9">
      <w:pPr>
        <w:jc w:val="left"/>
        <w:rPr>
          <w:rFonts w:cs="Arial"/>
        </w:rPr>
      </w:pPr>
      <w:r w:rsidRPr="001D749C">
        <w:rPr>
          <w:rFonts w:cs="Arial"/>
        </w:rPr>
        <w:t>Au niveau du projet, il est demandé d’offrir la possibilité à l’utilisateur d’extraire et d’envoyer à IPON l’ensemble des sites traversés par les parcours/câbles du projet.</w:t>
      </w:r>
    </w:p>
    <w:p w:rsidR="00D50CD9" w:rsidRPr="001D749C" w:rsidRDefault="00D50CD9" w:rsidP="00D50CD9">
      <w:pPr>
        <w:jc w:val="left"/>
        <w:rPr>
          <w:rFonts w:cs="Arial"/>
        </w:rPr>
      </w:pPr>
      <w:r w:rsidRPr="001D749C">
        <w:rPr>
          <w:rFonts w:cs="Arial"/>
        </w:rPr>
        <w:lastRenderedPageBreak/>
        <w:t>Pour traiter ce besoin, il est nécessaire de rajouter une case à cocher dans l’IHM des projets sous la liste des objets associés au projet, le texte « inclure les sites traversés à l’export automatique vers IPON » étant positionné à côté. Lors de l’enregistrement du projet, l’état de cette case est mémorisé et tous les sites supports extrémités des parcours associés au projet et des parcours composant les câbles associés au projet sont taggés.</w:t>
      </w:r>
    </w:p>
    <w:p w:rsidR="00D50CD9" w:rsidRPr="001D749C" w:rsidRDefault="00D50CD9" w:rsidP="00D50CD9">
      <w:pPr>
        <w:jc w:val="left"/>
        <w:rPr>
          <w:rFonts w:cs="Arial"/>
        </w:rPr>
      </w:pPr>
      <w:r w:rsidRPr="001D749C">
        <w:rPr>
          <w:rFonts w:cs="Arial"/>
        </w:rPr>
        <w:t>Pour mémoriser l’état de cette case à cocher, un champ envoi_sites_traverses de type  booléen est présent en BDD dans la table ftth_projet valorisé à false par défaut.</w:t>
      </w:r>
    </w:p>
    <w:p w:rsidR="00D50CD9" w:rsidRPr="001D749C" w:rsidRDefault="00D50CD9" w:rsidP="00D50CD9">
      <w:pPr>
        <w:jc w:val="left"/>
        <w:rPr>
          <w:rFonts w:cs="Arial"/>
        </w:rPr>
      </w:pPr>
      <w:r w:rsidRPr="001D749C">
        <w:rPr>
          <w:rFonts w:cs="Arial"/>
        </w:rPr>
        <w:t>Le texte d’information « Seuls les sites traversés dont le code Rivoli a été renseigné seront automatiquement exportés vers IPON pendant la nuit. » est également affiché lors du survol d’un pictogramme information placé à côté de la case à cocher et du texte associé.</w:t>
      </w:r>
    </w:p>
    <w:p w:rsidR="00D50CD9" w:rsidRPr="001D749C" w:rsidRDefault="00D50CD9" w:rsidP="00D50CD9">
      <w:pPr>
        <w:jc w:val="left"/>
        <w:rPr>
          <w:rFonts w:cs="Arial"/>
        </w:rPr>
      </w:pPr>
    </w:p>
    <w:p w:rsidR="00D50CD9" w:rsidRPr="001D749C" w:rsidRDefault="00D50CD9" w:rsidP="00D50CD9">
      <w:pPr>
        <w:jc w:val="left"/>
        <w:rPr>
          <w:rFonts w:cs="Arial"/>
        </w:rPr>
      </w:pPr>
      <w:r w:rsidRPr="001D749C">
        <w:rPr>
          <w:rFonts w:cs="Arial"/>
        </w:rPr>
        <w:t>Pour des raisons de volumétrie, il est demandé d’avoir la possibilité de paramétrer l’export pour que ces sites traversés ne soient transmis que dans l’extraction du soir.</w:t>
      </w:r>
    </w:p>
    <w:p w:rsidR="00D50CD9" w:rsidRPr="001D749C" w:rsidRDefault="00D50CD9" w:rsidP="00D50CD9">
      <w:pPr>
        <w:jc w:val="left"/>
        <w:rPr>
          <w:rFonts w:cs="Arial"/>
        </w:rPr>
      </w:pPr>
      <w:r w:rsidRPr="001D749C">
        <w:rPr>
          <w:rFonts w:cs="Arial"/>
        </w:rPr>
        <w:t>Afin de satisfaire, ce besoin, les sites à transmettre car traversés ont leur champ tag_ipon valorisé à 2 (à envoyer à IPON car traversé) et les exports du midi et du soir sont différents.</w:t>
      </w:r>
    </w:p>
    <w:p w:rsidR="00D50CD9" w:rsidRPr="001D749C" w:rsidRDefault="00D50CD9" w:rsidP="00D50CD9">
      <w:pPr>
        <w:jc w:val="left"/>
        <w:rPr>
          <w:rFonts w:cs="Arial"/>
        </w:rPr>
      </w:pPr>
    </w:p>
    <w:p w:rsidR="00D50CD9" w:rsidRPr="001D749C" w:rsidRDefault="00D50CD9" w:rsidP="00D50CD9">
      <w:pPr>
        <w:jc w:val="left"/>
        <w:rPr>
          <w:rFonts w:cs="Arial"/>
        </w:rPr>
      </w:pPr>
      <w:r w:rsidRPr="001D749C">
        <w:rPr>
          <w:rFonts w:cs="Arial"/>
        </w:rPr>
        <w:t>Si un site est à la fois traversé et associé à un projet directement, ou associé à un PF lui-même associé au projet, dans ce cas là, le tag_ipon doit être égal à 1 (l’association projet prend le dessus sur le fait qu’il soit traversé).</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35" w:name="_Toc393377362"/>
      <w:bookmarkStart w:id="736" w:name="_Toc426723622"/>
      <w:r w:rsidRPr="001D749C">
        <w:rPr>
          <w:rStyle w:val="Emphaseple"/>
          <w:rFonts w:cs="Arial"/>
          <w:i w:val="0"/>
          <w:iCs w:val="0"/>
          <w:color w:val="0000FF"/>
        </w:rPr>
        <w:t>Modification d’adresse sur un site déjà transmis à IPON</w:t>
      </w:r>
      <w:bookmarkEnd w:id="735"/>
      <w:bookmarkEnd w:id="736"/>
    </w:p>
    <w:p w:rsidR="00D50CD9" w:rsidRPr="001D749C" w:rsidRDefault="00D50CD9" w:rsidP="00D50CD9">
      <w:pPr>
        <w:jc w:val="left"/>
        <w:rPr>
          <w:rFonts w:cs="Arial"/>
        </w:rPr>
      </w:pPr>
      <w:r w:rsidRPr="001D749C">
        <w:rPr>
          <w:rFonts w:cs="Arial"/>
        </w:rPr>
        <w:t>Les modifications des sites réalisées en dehors de l’association à un projet doivent également être transmises vers IPON si les sites ont déjà été transmis à IPON.</w:t>
      </w:r>
    </w:p>
    <w:p w:rsidR="00D50CD9" w:rsidRPr="001D749C" w:rsidRDefault="00D50CD9" w:rsidP="00D50CD9">
      <w:pPr>
        <w:jc w:val="left"/>
        <w:rPr>
          <w:rFonts w:cs="Arial"/>
        </w:rPr>
      </w:pPr>
      <w:r w:rsidRPr="001D749C">
        <w:rPr>
          <w:rFonts w:cs="Arial"/>
        </w:rPr>
        <w:t>Un site est considéré comme modifié si un des champs suivants est modifié :</w:t>
      </w:r>
    </w:p>
    <w:p w:rsidR="00D50CD9" w:rsidRPr="001D749C" w:rsidRDefault="00D50CD9" w:rsidP="00D50CD9">
      <w:pPr>
        <w:numPr>
          <w:ilvl w:val="0"/>
          <w:numId w:val="10"/>
        </w:numPr>
        <w:spacing w:before="0" w:after="0"/>
        <w:jc w:val="left"/>
        <w:rPr>
          <w:rFonts w:cs="Arial"/>
        </w:rPr>
      </w:pPr>
      <w:r w:rsidRPr="001D749C">
        <w:rPr>
          <w:rFonts w:cs="Arial"/>
        </w:rPr>
        <w:t>code_com</w:t>
      </w:r>
    </w:p>
    <w:p w:rsidR="00D50CD9" w:rsidRPr="001D749C" w:rsidRDefault="00D50CD9" w:rsidP="00D50CD9">
      <w:pPr>
        <w:numPr>
          <w:ilvl w:val="0"/>
          <w:numId w:val="10"/>
        </w:numPr>
        <w:spacing w:before="0" w:after="0"/>
        <w:jc w:val="left"/>
        <w:rPr>
          <w:rFonts w:cs="Arial"/>
        </w:rPr>
      </w:pPr>
      <w:r w:rsidRPr="001D749C">
        <w:rPr>
          <w:rFonts w:cs="Arial"/>
        </w:rPr>
        <w:t>code_voie</w:t>
      </w:r>
    </w:p>
    <w:p w:rsidR="00D50CD9" w:rsidRPr="001D749C" w:rsidRDefault="00D50CD9" w:rsidP="00D50CD9">
      <w:pPr>
        <w:numPr>
          <w:ilvl w:val="0"/>
          <w:numId w:val="10"/>
        </w:numPr>
        <w:spacing w:before="0" w:after="0"/>
        <w:jc w:val="left"/>
        <w:rPr>
          <w:rFonts w:cs="Arial"/>
        </w:rPr>
      </w:pPr>
      <w:r w:rsidRPr="001D749C">
        <w:rPr>
          <w:rFonts w:cs="Arial"/>
        </w:rPr>
        <w:t>num_voie</w:t>
      </w:r>
    </w:p>
    <w:p w:rsidR="00D50CD9" w:rsidRPr="001D749C" w:rsidRDefault="00D50CD9" w:rsidP="00D50CD9">
      <w:pPr>
        <w:numPr>
          <w:ilvl w:val="0"/>
          <w:numId w:val="10"/>
        </w:numPr>
        <w:spacing w:before="0" w:after="0"/>
        <w:jc w:val="left"/>
        <w:rPr>
          <w:rFonts w:cs="Arial"/>
        </w:rPr>
      </w:pPr>
      <w:r w:rsidRPr="001D749C">
        <w:rPr>
          <w:rFonts w:cs="Arial"/>
        </w:rPr>
        <w:t>lib_num_cplt_adr</w:t>
      </w:r>
    </w:p>
    <w:p w:rsidR="00D50CD9" w:rsidRPr="001D749C" w:rsidRDefault="00D50CD9" w:rsidP="00D50CD9">
      <w:pPr>
        <w:numPr>
          <w:ilvl w:val="0"/>
          <w:numId w:val="10"/>
        </w:numPr>
        <w:spacing w:before="0" w:after="0"/>
        <w:jc w:val="left"/>
        <w:rPr>
          <w:rFonts w:cs="Arial"/>
        </w:rPr>
      </w:pPr>
      <w:r w:rsidRPr="001D749C">
        <w:rPr>
          <w:rFonts w:cs="Arial"/>
        </w:rPr>
        <w:t>code_nra</w:t>
      </w:r>
    </w:p>
    <w:p w:rsidR="00D50CD9" w:rsidRPr="001D749C" w:rsidRDefault="00D50CD9" w:rsidP="00D50CD9">
      <w:pPr>
        <w:jc w:val="left"/>
        <w:rPr>
          <w:rFonts w:cs="Arial"/>
        </w:rPr>
      </w:pPr>
      <w:r w:rsidRPr="001D749C">
        <w:rPr>
          <w:rFonts w:cs="Arial"/>
        </w:rPr>
        <w:t>Il faut donc apporter une modification au niveau du widget des sites supports afin de repasser, lors de l’enregistrement d’un site, le champ tag_ipon à 1 si il était à 3 et qu’un des champs listés ci-dessus a été modifié.</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37" w:name="_Toc393377363"/>
      <w:bookmarkStart w:id="738" w:name="_Toc426723623"/>
      <w:r w:rsidRPr="001D749C">
        <w:rPr>
          <w:rStyle w:val="Emphaseple"/>
          <w:rFonts w:cs="Arial"/>
          <w:i w:val="0"/>
          <w:iCs w:val="0"/>
          <w:color w:val="0000FF"/>
        </w:rPr>
        <w:t>Précisions sur l’extraction automatique</w:t>
      </w:r>
      <w:bookmarkEnd w:id="737"/>
      <w:bookmarkEnd w:id="738"/>
    </w:p>
    <w:p w:rsidR="00D50CD9" w:rsidRPr="001D749C" w:rsidRDefault="00D50CD9" w:rsidP="00D50CD9">
      <w:pPr>
        <w:jc w:val="left"/>
        <w:rPr>
          <w:rFonts w:cs="Arial"/>
        </w:rPr>
      </w:pPr>
      <w:r w:rsidRPr="001D749C">
        <w:rPr>
          <w:rFonts w:cs="Arial"/>
        </w:rPr>
        <w:t>L’extraction automatique est gérée par un mécanisme différent de l’extraction manuelle car la volumétrie est beaucoup plus importante. Pour cela, un nouvel outil d’extraction en java est développé afin de prendre en paramètre un certain nombre de tags pour savoir quels sites extraire (extraction des sites taggés à 1 le midi et des sites taggés à 1 ou 2 le soir) et de générer un fichier csv contenant toutes les données à transmettre à IPON.</w:t>
      </w:r>
    </w:p>
    <w:p w:rsidR="00D50CD9" w:rsidRPr="00F3668A" w:rsidRDefault="00D50CD9" w:rsidP="00D50CD9">
      <w:pPr>
        <w:jc w:val="left"/>
        <w:rPr>
          <w:rFonts w:cs="Arial"/>
        </w:rPr>
      </w:pPr>
      <w:r w:rsidRPr="00F3668A">
        <w:rPr>
          <w:rFonts w:cs="Arial"/>
        </w:rPr>
        <w:t>Tous les fichiers exportés via ce script ont leur champ tag_ipon valorisé à 3.</w:t>
      </w:r>
    </w:p>
    <w:p w:rsidR="00D50CD9" w:rsidRPr="00F3668A" w:rsidRDefault="00D50CD9" w:rsidP="00D50CD9">
      <w:pPr>
        <w:jc w:val="left"/>
        <w:rPr>
          <w:rFonts w:cs="Arial"/>
        </w:rPr>
      </w:pPr>
      <w:r w:rsidRPr="00F3668A">
        <w:rPr>
          <w:rFonts w:cs="Arial"/>
        </w:rPr>
        <w:t>Le fichier</w:t>
      </w:r>
      <w:r w:rsidR="00122C0B" w:rsidRPr="00F3668A">
        <w:rPr>
          <w:rFonts w:cs="Arial"/>
        </w:rPr>
        <w:t xml:space="preserve"> geofibre2ipon</w:t>
      </w:r>
      <w:r w:rsidR="00951B22" w:rsidRPr="00F3668A">
        <w:rPr>
          <w:rFonts w:cs="Arial"/>
        </w:rPr>
        <w:t xml:space="preserve">_ INSTANCE_GFI </w:t>
      </w:r>
      <w:r w:rsidR="00122C0B" w:rsidRPr="00F3668A">
        <w:rPr>
          <w:rFonts w:cs="Arial"/>
        </w:rPr>
        <w:t>_Site</w:t>
      </w:r>
      <w:r w:rsidR="00167CEF" w:rsidRPr="00F3668A">
        <w:rPr>
          <w:rFonts w:cs="Arial"/>
        </w:rPr>
        <w:t>_</w:t>
      </w:r>
      <w:r w:rsidR="00122C0B" w:rsidRPr="00F3668A">
        <w:rPr>
          <w:rFonts w:cs="Arial"/>
        </w:rPr>
        <w:t>AAAAMMJJhhmmss.csv</w:t>
      </w:r>
      <w:r w:rsidRPr="00F3668A">
        <w:rPr>
          <w:rFonts w:cs="Arial"/>
        </w:rPr>
        <w:t xml:space="preserve"> </w:t>
      </w:r>
      <w:r w:rsidR="00122C0B" w:rsidRPr="00F3668A">
        <w:rPr>
          <w:rFonts w:cs="Arial"/>
        </w:rPr>
        <w:t xml:space="preserve">est </w:t>
      </w:r>
      <w:r w:rsidRPr="00F3668A">
        <w:rPr>
          <w:rFonts w:cs="Arial"/>
        </w:rPr>
        <w:t xml:space="preserve">généré </w:t>
      </w:r>
      <w:r w:rsidR="00122C0B" w:rsidRPr="00F3668A">
        <w:rPr>
          <w:rFonts w:cs="Arial"/>
        </w:rPr>
        <w:t xml:space="preserve">sous </w:t>
      </w:r>
      <w:r w:rsidR="001F2AEE" w:rsidRPr="00F3668A">
        <w:rPr>
          <w:rFonts w:cs="Arial"/>
        </w:rPr>
        <w:t>&lt;PATH&gt;</w:t>
      </w:r>
      <w:r w:rsidR="00122C0B" w:rsidRPr="00F3668A">
        <w:rPr>
          <w:rFonts w:cs="Arial"/>
        </w:rPr>
        <w:t>/outcft/ipon</w:t>
      </w:r>
      <w:r w:rsidR="00E27922" w:rsidRPr="00F3668A">
        <w:rPr>
          <w:rFonts w:cs="Arial"/>
        </w:rPr>
        <w:t>/extractSiteSupport</w:t>
      </w:r>
      <w:r w:rsidR="00122C0B" w:rsidRPr="00F3668A">
        <w:rPr>
          <w:rFonts w:cs="Arial"/>
        </w:rPr>
        <w:t xml:space="preserve"> </w:t>
      </w:r>
    </w:p>
    <w:p w:rsidR="00951B22" w:rsidRPr="00F3668A" w:rsidRDefault="00951B22" w:rsidP="00951B22">
      <w:pPr>
        <w:pStyle w:val="Paragraphedeliste"/>
        <w:ind w:left="1428"/>
        <w:jc w:val="left"/>
        <w:rPr>
          <w:rFonts w:cs="Arial"/>
        </w:rPr>
      </w:pPr>
    </w:p>
    <w:p w:rsidR="00951B22" w:rsidRPr="00F3668A" w:rsidRDefault="00951B22" w:rsidP="00951B22">
      <w:pPr>
        <w:jc w:val="left"/>
        <w:rPr>
          <w:rFonts w:cs="Arial"/>
        </w:rPr>
      </w:pPr>
      <w:r w:rsidRPr="00F3668A">
        <w:rPr>
          <w:rFonts w:cs="Arial"/>
        </w:rPr>
        <w:t>Les fichiers sont archivés après l’envoi vers IPON sous : &lt;PATH&gt;/outcft/ipon/</w:t>
      </w:r>
      <w:r w:rsidRPr="00F3668A">
        <w:rPr>
          <w:rFonts w:cs="Arial"/>
          <w:b/>
        </w:rPr>
        <w:t>archive</w:t>
      </w:r>
      <w:r w:rsidRPr="00F3668A">
        <w:rPr>
          <w:rFonts w:cs="Arial"/>
        </w:rPr>
        <w:t xml:space="preserve">. </w:t>
      </w:r>
    </w:p>
    <w:p w:rsidR="00D50CD9" w:rsidRPr="00F3668A" w:rsidRDefault="00D50CD9" w:rsidP="00D50CD9">
      <w:pPr>
        <w:jc w:val="left"/>
        <w:rPr>
          <w:rFonts w:cs="Arial"/>
        </w:rPr>
      </w:pPr>
    </w:p>
    <w:p w:rsidR="00D50CD9" w:rsidRPr="00F3668A" w:rsidRDefault="00D50CD9" w:rsidP="00D50CD9">
      <w:pPr>
        <w:jc w:val="left"/>
        <w:rPr>
          <w:rFonts w:cs="Arial"/>
        </w:rPr>
      </w:pPr>
      <w:r w:rsidRPr="00F3668A">
        <w:rPr>
          <w:rFonts w:cs="Arial"/>
        </w:rPr>
        <w:t>Un script ksh de lancement de cette extraction est également développé pour être appelé via DollarU aux heures précisées plus haut.</w:t>
      </w:r>
    </w:p>
    <w:p w:rsidR="00D50CD9" w:rsidRPr="00F3668A" w:rsidRDefault="00D50CD9" w:rsidP="00D50CD9">
      <w:pPr>
        <w:jc w:val="left"/>
        <w:rPr>
          <w:rFonts w:cs="Arial"/>
        </w:rPr>
      </w:pPr>
    </w:p>
    <w:p w:rsidR="00D50CD9" w:rsidRPr="00F3668A" w:rsidRDefault="00D50CD9" w:rsidP="00D50CD9">
      <w:pPr>
        <w:jc w:val="left"/>
        <w:rPr>
          <w:rFonts w:cs="Arial"/>
        </w:rPr>
      </w:pPr>
      <w:r w:rsidRPr="00F3668A">
        <w:rPr>
          <w:rFonts w:cs="Arial"/>
        </w:rPr>
        <w:t>Un compte-rendu est généré à chaque extraction et indique les sites qui n’ont pas pu être exportés car n’ayant pas de code rivoli renseigné. Ce compte-rendu est accessible dans le menu Exports.</w:t>
      </w:r>
    </w:p>
    <w:p w:rsidR="00D50CD9" w:rsidRPr="00F3668A" w:rsidRDefault="00D50CD9" w:rsidP="00D50CD9">
      <w:pPr>
        <w:jc w:val="left"/>
        <w:rPr>
          <w:rFonts w:cs="Arial"/>
        </w:rPr>
      </w:pPr>
    </w:p>
    <w:p w:rsidR="00D50CD9" w:rsidRPr="00F3668A" w:rsidRDefault="00D50CD9" w:rsidP="00D50CD9">
      <w:pPr>
        <w:jc w:val="left"/>
        <w:rPr>
          <w:rFonts w:cs="Arial"/>
        </w:rPr>
      </w:pPr>
      <w:r w:rsidRPr="00F3668A">
        <w:rPr>
          <w:rFonts w:cs="Arial"/>
        </w:rPr>
        <w:lastRenderedPageBreak/>
        <w:t>Le format de ce Compte-rendu est de la forme :</w:t>
      </w:r>
    </w:p>
    <w:p w:rsidR="00D50CD9" w:rsidRPr="00F3668A" w:rsidRDefault="00D50CD9" w:rsidP="00D50CD9">
      <w:pPr>
        <w:jc w:val="left"/>
        <w:rPr>
          <w:rFonts w:cs="Arial"/>
        </w:rPr>
      </w:pPr>
      <w:r w:rsidRPr="00F3668A">
        <w:rPr>
          <w:rFonts w:cs="Arial"/>
        </w:rPr>
        <w:t xml:space="preserve">Date de rejet ; code_insee ; code projet ; type de site ; identifiant du site ; </w:t>
      </w:r>
    </w:p>
    <w:p w:rsidR="00D50CD9" w:rsidRPr="00F3668A" w:rsidRDefault="00D50CD9" w:rsidP="00D50CD9">
      <w:pPr>
        <w:jc w:val="left"/>
        <w:rPr>
          <w:rFonts w:cs="Arial"/>
        </w:rPr>
      </w:pPr>
    </w:p>
    <w:p w:rsidR="00D50CD9" w:rsidRPr="00F3668A" w:rsidRDefault="00D50CD9" w:rsidP="00D50CD9">
      <w:pPr>
        <w:jc w:val="left"/>
        <w:rPr>
          <w:rFonts w:cs="Arial"/>
        </w:rPr>
      </w:pPr>
      <w:r w:rsidRPr="00F3668A">
        <w:rPr>
          <w:rFonts w:cs="Arial"/>
        </w:rPr>
        <w:t>Le compte-rendu est accessible pour les rôles suivants :</w:t>
      </w:r>
    </w:p>
    <w:p w:rsidR="00D50CD9" w:rsidRPr="00F3668A" w:rsidRDefault="00D50CD9" w:rsidP="00D50CD9">
      <w:pPr>
        <w:numPr>
          <w:ilvl w:val="0"/>
          <w:numId w:val="11"/>
        </w:numPr>
        <w:spacing w:before="0" w:after="0"/>
        <w:jc w:val="left"/>
        <w:rPr>
          <w:rFonts w:cs="Arial"/>
        </w:rPr>
      </w:pPr>
      <w:r w:rsidRPr="00F3668A">
        <w:rPr>
          <w:rFonts w:cs="Arial"/>
        </w:rPr>
        <w:t>Soutien</w:t>
      </w:r>
    </w:p>
    <w:p w:rsidR="00D50CD9" w:rsidRPr="00F3668A" w:rsidRDefault="00D50CD9" w:rsidP="00D50CD9">
      <w:pPr>
        <w:numPr>
          <w:ilvl w:val="0"/>
          <w:numId w:val="11"/>
        </w:numPr>
        <w:spacing w:before="0" w:after="0"/>
        <w:jc w:val="left"/>
        <w:rPr>
          <w:rFonts w:cs="Arial"/>
        </w:rPr>
      </w:pPr>
      <w:r w:rsidRPr="00F3668A">
        <w:rPr>
          <w:rFonts w:cs="Arial"/>
        </w:rPr>
        <w:t>Sous-traitant</w:t>
      </w:r>
    </w:p>
    <w:p w:rsidR="00D50CD9" w:rsidRPr="00F3668A" w:rsidRDefault="00D50CD9" w:rsidP="00D50CD9">
      <w:pPr>
        <w:numPr>
          <w:ilvl w:val="0"/>
          <w:numId w:val="11"/>
        </w:numPr>
        <w:spacing w:before="0" w:after="0"/>
        <w:jc w:val="left"/>
        <w:rPr>
          <w:rFonts w:cs="Arial"/>
        </w:rPr>
      </w:pPr>
      <w:r w:rsidRPr="00F3668A">
        <w:rPr>
          <w:rFonts w:cs="Arial"/>
        </w:rPr>
        <w:t>Chargé d’affaires</w:t>
      </w:r>
    </w:p>
    <w:p w:rsidR="00D50CD9" w:rsidRPr="00F3668A" w:rsidRDefault="00D50CD9" w:rsidP="00D50CD9">
      <w:pPr>
        <w:numPr>
          <w:ilvl w:val="0"/>
          <w:numId w:val="11"/>
        </w:numPr>
        <w:spacing w:before="0" w:after="0"/>
        <w:jc w:val="left"/>
        <w:rPr>
          <w:rFonts w:cs="Arial"/>
        </w:rPr>
      </w:pPr>
      <w:r w:rsidRPr="00F3668A">
        <w:rPr>
          <w:rFonts w:cs="Arial"/>
        </w:rPr>
        <w:t>Administrateur</w:t>
      </w:r>
    </w:p>
    <w:p w:rsidR="00D50CD9" w:rsidRPr="00F3668A" w:rsidRDefault="00D50CD9" w:rsidP="00D50CD9">
      <w:pPr>
        <w:numPr>
          <w:ilvl w:val="0"/>
          <w:numId w:val="11"/>
        </w:numPr>
        <w:spacing w:before="0" w:after="0"/>
        <w:jc w:val="left"/>
        <w:rPr>
          <w:rFonts w:cs="Arial"/>
        </w:rPr>
      </w:pPr>
      <w:r w:rsidRPr="00F3668A">
        <w:rPr>
          <w:rFonts w:cs="Arial"/>
        </w:rPr>
        <w:t>Administrateur national</w:t>
      </w:r>
    </w:p>
    <w:p w:rsidR="00D50CD9" w:rsidRPr="00F3668A" w:rsidRDefault="00D50CD9" w:rsidP="00D50CD9">
      <w:pPr>
        <w:jc w:val="left"/>
        <w:rPr>
          <w:rFonts w:cs="Arial"/>
        </w:rPr>
      </w:pPr>
    </w:p>
    <w:p w:rsidR="00EB5729" w:rsidRDefault="00D50CD9" w:rsidP="00EB5729">
      <w:r w:rsidRPr="00F3668A">
        <w:t>Le compte-rendu contient l’ensemble des données</w:t>
      </w:r>
      <w:r w:rsidR="00C612CA" w:rsidRPr="00F3668A">
        <w:t xml:space="preserve"> </w:t>
      </w:r>
      <w:r w:rsidR="001F2AEE" w:rsidRPr="00F3668A">
        <w:t>de l’instance</w:t>
      </w:r>
      <w:r w:rsidRPr="00F3668A">
        <w:t xml:space="preserve"> non transmises à IPON.</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39" w:name="_Toc393377364"/>
      <w:bookmarkStart w:id="740" w:name="_Ref408302244"/>
      <w:bookmarkStart w:id="741" w:name="_Ref408302247"/>
      <w:bookmarkStart w:id="742" w:name="_Toc426723624"/>
      <w:r w:rsidRPr="001D749C">
        <w:rPr>
          <w:rStyle w:val="Emphaseple"/>
          <w:rFonts w:cs="Arial"/>
          <w:i w:val="0"/>
          <w:iCs w:val="0"/>
          <w:color w:val="0000FF"/>
        </w:rPr>
        <w:t>Extraction manuelle</w:t>
      </w:r>
      <w:bookmarkEnd w:id="739"/>
      <w:bookmarkEnd w:id="740"/>
      <w:bookmarkEnd w:id="741"/>
      <w:bookmarkEnd w:id="742"/>
    </w:p>
    <w:p w:rsidR="00D50CD9" w:rsidRPr="001D749C" w:rsidRDefault="00D50CD9" w:rsidP="00D50CD9">
      <w:pPr>
        <w:jc w:val="left"/>
        <w:rPr>
          <w:rFonts w:cs="Arial"/>
        </w:rPr>
      </w:pPr>
      <w:r w:rsidRPr="001D749C">
        <w:rPr>
          <w:rFonts w:cs="Arial"/>
        </w:rPr>
        <w:t>L’extraction manuelle est disponible uniquement pour les administrateurs locaux et nationaux.</w:t>
      </w:r>
    </w:p>
    <w:p w:rsidR="00D50CD9" w:rsidRPr="001D749C" w:rsidRDefault="00D50CD9" w:rsidP="00D50CD9">
      <w:pPr>
        <w:jc w:val="left"/>
        <w:rPr>
          <w:rFonts w:cs="Arial"/>
        </w:rPr>
      </w:pPr>
      <w:r w:rsidRPr="001D749C">
        <w:rPr>
          <w:rFonts w:cs="Arial"/>
        </w:rPr>
        <w:t>Tout site extrait manuellement est considéré comme « transmis à IPON ».</w:t>
      </w:r>
    </w:p>
    <w:p w:rsidR="00D50CD9" w:rsidRPr="001D749C" w:rsidRDefault="00D50CD9" w:rsidP="00D50CD9">
      <w:pPr>
        <w:jc w:val="left"/>
        <w:rPr>
          <w:rFonts w:cs="Arial"/>
        </w:rPr>
      </w:pPr>
      <w:r w:rsidRPr="001D749C">
        <w:rPr>
          <w:rFonts w:cs="Arial"/>
        </w:rPr>
        <w:t>Il faut donc modifier le processus d’extraction manuelle afin de tagger tous les sites extraits, leur champ tag_ipon est valorisé à 3 (déjà envoyé).</w:t>
      </w:r>
    </w:p>
    <w:p w:rsidR="00D50CD9" w:rsidRPr="001D749C" w:rsidRDefault="00D50CD9" w:rsidP="00D50CD9">
      <w:pPr>
        <w:jc w:val="left"/>
        <w:rPr>
          <w:rFonts w:cs="Arial"/>
        </w:rPr>
      </w:pPr>
    </w:p>
    <w:p w:rsidR="00D50CD9" w:rsidRPr="001D749C" w:rsidRDefault="00D50CD9" w:rsidP="00D50CD9">
      <w:pPr>
        <w:jc w:val="left"/>
        <w:rPr>
          <w:rFonts w:cs="Arial"/>
        </w:rPr>
      </w:pPr>
      <w:r w:rsidRPr="001D749C">
        <w:rPr>
          <w:rFonts w:cs="Arial"/>
        </w:rPr>
        <w:t>Une extraction manuelle peut se faire au même moment qu’un extraction automatique. Dans cas, plusieurs cas sont possibles :</w:t>
      </w:r>
    </w:p>
    <w:p w:rsidR="00D50CD9" w:rsidRPr="001D749C" w:rsidRDefault="00D50CD9" w:rsidP="00D50CD9">
      <w:pPr>
        <w:pStyle w:val="Paragraphedeliste"/>
        <w:numPr>
          <w:ilvl w:val="0"/>
          <w:numId w:val="23"/>
        </w:numPr>
        <w:jc w:val="left"/>
        <w:rPr>
          <w:rFonts w:cs="Arial"/>
        </w:rPr>
      </w:pPr>
      <w:r w:rsidRPr="001D749C">
        <w:rPr>
          <w:rFonts w:cs="Arial"/>
        </w:rPr>
        <w:t>Les traitements sur le site sont exactement en même temps : le site sera dans les deux fichiers</w:t>
      </w:r>
    </w:p>
    <w:p w:rsidR="00D50CD9" w:rsidRPr="001D749C" w:rsidRDefault="00D50CD9" w:rsidP="00D50CD9">
      <w:pPr>
        <w:pStyle w:val="Paragraphedeliste"/>
        <w:numPr>
          <w:ilvl w:val="0"/>
          <w:numId w:val="23"/>
        </w:numPr>
        <w:jc w:val="left"/>
        <w:rPr>
          <w:rFonts w:cs="Arial"/>
        </w:rPr>
      </w:pPr>
      <w:r w:rsidRPr="001D749C">
        <w:rPr>
          <w:rFonts w:cs="Arial"/>
        </w:rPr>
        <w:t>Si le traitement automatique sur le site est exécuté juste avant le traitement manuel : le site sera dans les deux fichiers</w:t>
      </w:r>
    </w:p>
    <w:p w:rsidR="00D50CD9" w:rsidRPr="001D749C" w:rsidRDefault="00D50CD9" w:rsidP="00D50CD9">
      <w:pPr>
        <w:pStyle w:val="Paragraphedeliste"/>
        <w:numPr>
          <w:ilvl w:val="0"/>
          <w:numId w:val="23"/>
        </w:numPr>
        <w:jc w:val="left"/>
        <w:rPr>
          <w:rFonts w:cs="Arial"/>
        </w:rPr>
      </w:pPr>
      <w:r w:rsidRPr="001D749C">
        <w:rPr>
          <w:rFonts w:cs="Arial"/>
        </w:rPr>
        <w:t>Si le traitement manuel sur le site est exécuté juste avant le traitement manuel : le site ne sera que dans le fichier extrait manuellement</w:t>
      </w:r>
    </w:p>
    <w:p w:rsidR="00D50CD9" w:rsidRPr="001D749C" w:rsidRDefault="00D50CD9" w:rsidP="00D50CD9">
      <w:pPr>
        <w:jc w:val="left"/>
        <w:rPr>
          <w:rFonts w:cs="Arial"/>
        </w:rPr>
      </w:pPr>
    </w:p>
    <w:p w:rsidR="00D50CD9" w:rsidRDefault="00D50CD9" w:rsidP="00D50CD9">
      <w:pPr>
        <w:jc w:val="left"/>
        <w:rPr>
          <w:rFonts w:cs="Arial"/>
        </w:rPr>
      </w:pPr>
      <w:r w:rsidRPr="001D749C">
        <w:rPr>
          <w:rFonts w:cs="Arial"/>
        </w:rPr>
        <w:t>Précision : GeoFibre  considère qu’un site est transmis alors qu’il n’a pas forcément été intégré dans IPON.  Si ce site est associé à un projet (directement ou via un PF) alors il n’est pas transmis à IPON si aucune modification sur code_com, code_voie, complément_num_voie, nom_nra, code_insee_nra (fonctionnement en delta) ne lui a été apportée.</w:t>
      </w:r>
    </w:p>
    <w:p w:rsidR="00D50CD9" w:rsidRPr="001D749C" w:rsidRDefault="00D50CD9" w:rsidP="00D50CD9">
      <w:pPr>
        <w:jc w:val="left"/>
        <w:rPr>
          <w:rFonts w:cs="Arial"/>
        </w:rPr>
      </w:pPr>
    </w:p>
    <w:p w:rsidR="00D50CD9" w:rsidRPr="001D749C" w:rsidRDefault="00D50CD9" w:rsidP="00D50CD9">
      <w:pPr>
        <w:pStyle w:val="Titre4"/>
        <w:rPr>
          <w:rStyle w:val="Emphaseple"/>
          <w:rFonts w:cs="Arial"/>
          <w:i w:val="0"/>
          <w:iCs w:val="0"/>
          <w:color w:val="0000FF"/>
        </w:rPr>
      </w:pPr>
      <w:bookmarkStart w:id="743" w:name="_Toc393377365"/>
      <w:bookmarkStart w:id="744" w:name="_Toc426723625"/>
      <w:r w:rsidRPr="001D749C">
        <w:rPr>
          <w:rStyle w:val="Emphaseple"/>
          <w:rFonts w:cs="Arial"/>
          <w:i w:val="0"/>
          <w:iCs w:val="0"/>
          <w:color w:val="0000FF"/>
        </w:rPr>
        <w:t>Configuration d’un filtre</w:t>
      </w:r>
      <w:bookmarkEnd w:id="743"/>
      <w:bookmarkEnd w:id="744"/>
    </w:p>
    <w:p w:rsidR="00D50CD9" w:rsidRPr="001D749C" w:rsidRDefault="00D50CD9" w:rsidP="00D50CD9">
      <w:pPr>
        <w:jc w:val="left"/>
        <w:rPr>
          <w:rFonts w:cs="Arial"/>
        </w:rPr>
      </w:pPr>
      <w:r w:rsidRPr="001D749C">
        <w:rPr>
          <w:rFonts w:cs="Arial"/>
        </w:rPr>
        <w:t xml:space="preserve">Un filtre préprogrammé est </w:t>
      </w:r>
      <w:r>
        <w:rPr>
          <w:rFonts w:cs="Arial"/>
        </w:rPr>
        <w:t>présent</w:t>
      </w:r>
      <w:r w:rsidRPr="001D749C">
        <w:rPr>
          <w:rFonts w:cs="Arial"/>
        </w:rPr>
        <w:t xml:space="preserve"> en BDD afin d’être utilisable par les utilisateurs. Tous les sites supports sans code rivoli sont donc affichés via ce filtre.</w:t>
      </w:r>
    </w:p>
    <w:p w:rsidR="00D50CD9" w:rsidRPr="001D749C" w:rsidRDefault="00D50CD9" w:rsidP="00D50CD9">
      <w:pPr>
        <w:jc w:val="left"/>
        <w:rPr>
          <w:rFonts w:cs="Arial"/>
        </w:rPr>
      </w:pPr>
    </w:p>
    <w:p w:rsidR="00D50CD9" w:rsidRDefault="00D50CD9" w:rsidP="00D50CD9">
      <w:pPr>
        <w:pStyle w:val="Titre4"/>
      </w:pPr>
      <w:bookmarkStart w:id="745" w:name="_Toc393377366"/>
      <w:bookmarkStart w:id="746" w:name="_Toc426723626"/>
      <w:r>
        <w:t>Traitement des données avant export</w:t>
      </w:r>
      <w:bookmarkEnd w:id="745"/>
      <w:bookmarkEnd w:id="746"/>
    </w:p>
    <w:p w:rsidR="00D50CD9" w:rsidRPr="00AF702F" w:rsidRDefault="00D50CD9" w:rsidP="00D50CD9">
      <w:r>
        <w:t>Quel que soit le mode d’export (manuel ou automatique), les données sont traitées avant envoi à IPON afin de remplacer</w:t>
      </w:r>
      <w:r w:rsidR="00161CE8">
        <w:t xml:space="preserve"> dans les champs extraits</w:t>
      </w:r>
      <w:r>
        <w:t xml:space="preserve"> tous les retours chariot par des espaces et les points virgules par des virgules.</w:t>
      </w:r>
    </w:p>
    <w:p w:rsidR="00D50CD9" w:rsidRDefault="00D50CD9" w:rsidP="00D50CD9">
      <w:pPr>
        <w:rPr>
          <w:rFonts w:cs="Arial"/>
        </w:rPr>
      </w:pPr>
      <w:r>
        <w:br w:type="page"/>
      </w:r>
    </w:p>
    <w:p w:rsidR="002B6D50" w:rsidRPr="002B6D50" w:rsidRDefault="002B6D50" w:rsidP="002B6D50"/>
    <w:p w:rsidR="0073066E" w:rsidRPr="001D749C" w:rsidRDefault="002729CA" w:rsidP="0073066E">
      <w:pPr>
        <w:pStyle w:val="Titre3"/>
        <w:rPr>
          <w:rFonts w:cs="Arial"/>
        </w:rPr>
      </w:pPr>
      <w:bookmarkStart w:id="747" w:name="_Toc348505357"/>
      <w:bookmarkStart w:id="748" w:name="_Ref386631785"/>
      <w:bookmarkStart w:id="749" w:name="_Ref386631789"/>
      <w:bookmarkStart w:id="750" w:name="_Toc393377367"/>
      <w:bookmarkStart w:id="751" w:name="_Toc426723627"/>
      <w:r>
        <w:rPr>
          <w:rFonts w:cs="Arial"/>
        </w:rPr>
        <w:t>Geofibre vers IPON </w:t>
      </w:r>
      <w:r w:rsidR="00751087">
        <w:rPr>
          <w:rFonts w:cs="Arial"/>
        </w:rPr>
        <w:t xml:space="preserve">: </w:t>
      </w:r>
      <w:r w:rsidR="0073066E" w:rsidRPr="001D749C">
        <w:rPr>
          <w:rFonts w:cs="Arial"/>
        </w:rPr>
        <w:t>Flux PM/PA</w:t>
      </w:r>
      <w:bookmarkEnd w:id="747"/>
      <w:bookmarkEnd w:id="748"/>
      <w:bookmarkEnd w:id="749"/>
      <w:bookmarkEnd w:id="750"/>
      <w:bookmarkEnd w:id="751"/>
      <w:r w:rsidR="00751087">
        <w:rPr>
          <w:rFonts w:cs="Arial"/>
        </w:rPr>
        <w:t xml:space="preserve"> </w:t>
      </w:r>
    </w:p>
    <w:bookmarkStart w:id="752" w:name="_MON_1474875546"/>
    <w:bookmarkEnd w:id="752"/>
    <w:p w:rsidR="001F2AEE" w:rsidRDefault="00A85F7D" w:rsidP="001F2AEE">
      <w:pPr>
        <w:jc w:val="left"/>
        <w:rPr>
          <w:rFonts w:cs="Arial"/>
        </w:rPr>
      </w:pPr>
      <w:r w:rsidRPr="001F27C9">
        <w:rPr>
          <w:rFonts w:cs="Arial"/>
        </w:rPr>
        <w:object w:dxaOrig="1551" w:dyaOrig="991">
          <v:shape id="_x0000_i1033" type="#_x0000_t75" style="width:77pt;height:49.4pt" o:ole="">
            <v:imagedata r:id="rId140" o:title=""/>
          </v:shape>
          <o:OLEObject Type="Embed" ProgID="Word.Document.8" ShapeID="_x0000_i1033" DrawAspect="Icon" ObjectID="_1501403377" r:id="rId141">
            <o:FieldCodes>\s</o:FieldCodes>
          </o:OLEObject>
        </w:object>
      </w:r>
    </w:p>
    <w:p w:rsidR="00E8109F" w:rsidRPr="00B734A8" w:rsidRDefault="0020075E" w:rsidP="00E8109F">
      <w:pPr>
        <w:pStyle w:val="Titre4"/>
        <w:rPr>
          <w:rFonts w:cs="Arial"/>
        </w:rPr>
      </w:pPr>
      <w:bookmarkStart w:id="753" w:name="_Toc393377368"/>
      <w:bookmarkStart w:id="754" w:name="_Toc426723628"/>
      <w:r>
        <w:rPr>
          <w:rFonts w:cs="Arial"/>
        </w:rPr>
        <w:t>Gestion des points fonctionnels (PF)</w:t>
      </w:r>
      <w:bookmarkEnd w:id="753"/>
      <w:bookmarkEnd w:id="754"/>
    </w:p>
    <w:p w:rsidR="003972C9" w:rsidRPr="00B734A8" w:rsidRDefault="0020075E" w:rsidP="003972C9">
      <w:pPr>
        <w:pStyle w:val="Titre5"/>
      </w:pPr>
      <w:bookmarkStart w:id="755" w:name="_Gestion_des_statuts"/>
      <w:bookmarkStart w:id="756" w:name="_Ref400637501"/>
      <w:bookmarkEnd w:id="755"/>
      <w:r>
        <w:t>Gestion des statuts des points fonctionnels (PF)</w:t>
      </w:r>
      <w:bookmarkEnd w:id="756"/>
    </w:p>
    <w:p w:rsidR="00E8109F" w:rsidRPr="00B734A8" w:rsidRDefault="0020075E" w:rsidP="00E8109F">
      <w:pPr>
        <w:jc w:val="left"/>
        <w:rPr>
          <w:rFonts w:cs="Arial"/>
        </w:rPr>
      </w:pPr>
      <w:r>
        <w:rPr>
          <w:rFonts w:cs="Arial"/>
        </w:rPr>
        <w:t xml:space="preserve">Dans la version 1 </w:t>
      </w:r>
      <w:r>
        <w:rPr>
          <w:rFonts w:cs="Arial"/>
          <w:i/>
        </w:rPr>
        <w:t>(extractpmpatigre)</w:t>
      </w:r>
      <w:r>
        <w:rPr>
          <w:rFonts w:cs="Arial"/>
        </w:rPr>
        <w:t xml:space="preserve"> de la requête d’extraction du flux PMPAe, tous les changements de statuts appliqués aux points fonctionnels éligibles au flux PMPA, déclenchent leur prise en compte dans la mécanique d’export du flux PMPA. </w:t>
      </w:r>
    </w:p>
    <w:p w:rsidR="00E8109F" w:rsidRPr="00B734A8" w:rsidRDefault="0020075E" w:rsidP="00E8109F">
      <w:pPr>
        <w:jc w:val="left"/>
        <w:rPr>
          <w:rFonts w:cs="Arial"/>
        </w:rPr>
      </w:pPr>
      <w:r>
        <w:rPr>
          <w:rFonts w:cs="Arial"/>
        </w:rPr>
        <w:t xml:space="preserve">A partir de la version 2 </w:t>
      </w:r>
      <w:r>
        <w:rPr>
          <w:rFonts w:cs="Arial"/>
          <w:i/>
        </w:rPr>
        <w:t>(extractpmpatigre_v2)</w:t>
      </w:r>
      <w:r>
        <w:rPr>
          <w:rFonts w:cs="Arial"/>
        </w:rPr>
        <w:t xml:space="preserve">, les statuts Géofibre sont homogénéisés avec les statuts IPON. Les statuts « E (en cours) », « P (projeté) »  et « D (déployé) » sont « regroupés » dans leur correspondance IPON, « PROJETE », et ceci uniquement dans la mécanique d’export du flux PMPA. Les changements suivants dans Geofibre n’entraînent plus l’envoi systématique vers IPON : </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Planifié vers en cours</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Planifié vers déployé</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En cours vers déployé</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En cours vers planifié</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Déployé vers planifié</w:t>
      </w:r>
    </w:p>
    <w:p w:rsidR="00E8109F" w:rsidRPr="00B734A8" w:rsidRDefault="0020075E" w:rsidP="00E8109F">
      <w:pPr>
        <w:pStyle w:val="Explorateurdedocuments"/>
        <w:numPr>
          <w:ilvl w:val="0"/>
          <w:numId w:val="37"/>
        </w:numPr>
        <w:jc w:val="left"/>
        <w:rPr>
          <w:rFonts w:ascii="Arial" w:hAnsi="Arial" w:cs="Arial"/>
          <w:sz w:val="18"/>
          <w:szCs w:val="18"/>
        </w:rPr>
      </w:pPr>
      <w:r>
        <w:rPr>
          <w:rFonts w:ascii="Arial" w:hAnsi="Arial" w:cs="Arial"/>
          <w:sz w:val="18"/>
          <w:szCs w:val="18"/>
        </w:rPr>
        <w:t>Déployé vers en cours</w:t>
      </w:r>
    </w:p>
    <w:p w:rsidR="00E8109F" w:rsidRPr="00B734A8" w:rsidRDefault="00E8109F" w:rsidP="00E8109F">
      <w:pPr>
        <w:ind w:firstLine="360"/>
        <w:jc w:val="left"/>
        <w:rPr>
          <w:rFonts w:cs="Arial"/>
        </w:rPr>
      </w:pPr>
    </w:p>
    <w:p w:rsidR="00E8109F" w:rsidRPr="00B734A8" w:rsidRDefault="0020075E" w:rsidP="00E8109F">
      <w:pPr>
        <w:pStyle w:val="Titre5"/>
        <w:rPr>
          <w:rFonts w:cs="Arial"/>
        </w:rPr>
      </w:pPr>
      <w:r>
        <w:rPr>
          <w:rFonts w:cs="Arial"/>
        </w:rPr>
        <w:t>Gestion du statut « Initialisé »</w:t>
      </w:r>
    </w:p>
    <w:p w:rsidR="00E8109F" w:rsidRPr="00B734A8" w:rsidRDefault="0020075E" w:rsidP="00E8109F">
      <w:pPr>
        <w:rPr>
          <w:rFonts w:cs="Arial"/>
        </w:rPr>
      </w:pPr>
      <w:r>
        <w:rPr>
          <w:rFonts w:cs="Arial"/>
        </w:rPr>
        <w:t>Lors de la modification d’un PF de type PA, PMR ou  PMZ, au statut « en cours », « projeté », « déployé » ou « à déposer », on retire le statut « Initialisé » de la liste déroulante des statuts disponibles.</w:t>
      </w:r>
    </w:p>
    <w:p w:rsidR="00EB5729" w:rsidRPr="00B734A8" w:rsidRDefault="0020075E" w:rsidP="00EB5729">
      <w:r>
        <w:t>Les types de PF contrôlés sont paramétrables en base de données.</w:t>
      </w:r>
    </w:p>
    <w:p w:rsidR="006469A0" w:rsidRPr="00B734A8" w:rsidRDefault="006469A0" w:rsidP="00EB5729"/>
    <w:p w:rsidR="006469A0" w:rsidRPr="00B734A8" w:rsidRDefault="0020075E" w:rsidP="006469A0">
      <w:pPr>
        <w:pStyle w:val="Titre5"/>
        <w:rPr>
          <w:rFonts w:cs="Arial"/>
        </w:rPr>
      </w:pPr>
      <w:r>
        <w:rPr>
          <w:rFonts w:cs="Arial"/>
        </w:rPr>
        <w:t xml:space="preserve">Contrôle de la présence d’une Zone Marketing </w:t>
      </w:r>
    </w:p>
    <w:p w:rsidR="006469A0" w:rsidRPr="00B734A8" w:rsidRDefault="0020075E" w:rsidP="006469A0">
      <w:pPr>
        <w:rPr>
          <w:rFonts w:cs="Arial"/>
        </w:rPr>
      </w:pPr>
      <w:r>
        <w:rPr>
          <w:rFonts w:cs="Arial"/>
        </w:rPr>
        <w:t xml:space="preserve">Les points fonctionnels de type PMZ ou PMR n’ayant jamais été envoyés à IPON intègre le flux PMPA si le site support porteur du point fonctionnel intersecte une zone marketing ayant : </w:t>
      </w:r>
    </w:p>
    <w:p w:rsidR="001F2AEE" w:rsidRPr="00B734A8" w:rsidRDefault="0020075E" w:rsidP="001F2AEE">
      <w:pPr>
        <w:pStyle w:val="Paragraphedeliste"/>
        <w:numPr>
          <w:ilvl w:val="0"/>
          <w:numId w:val="155"/>
        </w:numPr>
        <w:spacing w:before="0" w:after="200" w:line="276" w:lineRule="auto"/>
        <w:jc w:val="left"/>
        <w:rPr>
          <w:rFonts w:cs="Arial"/>
        </w:rPr>
      </w:pPr>
      <w:r>
        <w:rPr>
          <w:rFonts w:cs="Arial"/>
        </w:rPr>
        <w:t>Un numéro de lot différent de « NULL » ou « 00 »</w:t>
      </w:r>
    </w:p>
    <w:p w:rsidR="001F2AEE" w:rsidRPr="00B734A8" w:rsidRDefault="0020075E" w:rsidP="001F2AEE">
      <w:pPr>
        <w:pStyle w:val="Paragraphedeliste"/>
        <w:numPr>
          <w:ilvl w:val="0"/>
          <w:numId w:val="155"/>
        </w:numPr>
        <w:spacing w:before="0" w:after="200" w:line="276" w:lineRule="auto"/>
        <w:jc w:val="left"/>
        <w:rPr>
          <w:rFonts w:cs="Arial"/>
        </w:rPr>
      </w:pPr>
      <w:r>
        <w:rPr>
          <w:rFonts w:cs="Arial"/>
        </w:rPr>
        <w:t>Un code commune renseigné</w:t>
      </w:r>
    </w:p>
    <w:p w:rsidR="001F2AEE" w:rsidRPr="00B734A8" w:rsidRDefault="0020075E" w:rsidP="001F2AEE">
      <w:pPr>
        <w:pStyle w:val="Paragraphedeliste"/>
        <w:numPr>
          <w:ilvl w:val="0"/>
          <w:numId w:val="155"/>
        </w:numPr>
        <w:spacing w:before="0" w:after="200" w:line="276" w:lineRule="auto"/>
        <w:jc w:val="left"/>
        <w:rPr>
          <w:rFonts w:cs="Arial"/>
        </w:rPr>
      </w:pPr>
      <w:r>
        <w:rPr>
          <w:rFonts w:cs="Arial"/>
        </w:rPr>
        <w:t>Une année de programmation non nulle</w:t>
      </w:r>
    </w:p>
    <w:p w:rsidR="006469A0" w:rsidRPr="00B734A8" w:rsidRDefault="0020075E" w:rsidP="006469A0">
      <w:pPr>
        <w:rPr>
          <w:rFonts w:cs="Arial"/>
        </w:rPr>
      </w:pPr>
      <w:r>
        <w:rPr>
          <w:rFonts w:cs="Arial"/>
        </w:rPr>
        <w:t xml:space="preserve">Remarque : Avant la G1R4C1, les PMR n’étaient pas soumis aux contrôles sur les zones marketing : </w:t>
      </w:r>
    </w:p>
    <w:p w:rsidR="006469A0" w:rsidRPr="00B734A8" w:rsidRDefault="0020075E" w:rsidP="006469A0">
      <w:pPr>
        <w:pStyle w:val="Paragraphedeliste"/>
        <w:numPr>
          <w:ilvl w:val="0"/>
          <w:numId w:val="155"/>
        </w:numPr>
        <w:rPr>
          <w:rFonts w:cs="Arial"/>
        </w:rPr>
      </w:pPr>
      <w:r>
        <w:rPr>
          <w:rFonts w:cs="Arial"/>
        </w:rPr>
        <w:t>Possibilité pour un PMR d’être en dehors d’une ZM</w:t>
      </w:r>
    </w:p>
    <w:p w:rsidR="006469A0" w:rsidRPr="00B734A8" w:rsidRDefault="0020075E" w:rsidP="006469A0">
      <w:pPr>
        <w:pStyle w:val="Paragraphedeliste"/>
        <w:numPr>
          <w:ilvl w:val="0"/>
          <w:numId w:val="155"/>
        </w:numPr>
        <w:rPr>
          <w:rFonts w:cs="Arial"/>
        </w:rPr>
      </w:pPr>
      <w:r>
        <w:rPr>
          <w:rFonts w:cs="Arial"/>
        </w:rPr>
        <w:t>Ou présent sur une ZM n’ayant pas les informations obligatoires (mentionnées ci-dessus).</w:t>
      </w:r>
    </w:p>
    <w:p w:rsidR="001F2AEE" w:rsidRPr="00B734A8" w:rsidRDefault="001F2AEE" w:rsidP="001F2AEE">
      <w:pPr>
        <w:pStyle w:val="Paragraphedeliste"/>
        <w:ind w:left="1065"/>
        <w:rPr>
          <w:rFonts w:cs="Arial"/>
        </w:rPr>
      </w:pPr>
    </w:p>
    <w:p w:rsidR="006469A0" w:rsidRPr="00B734A8" w:rsidRDefault="0020075E" w:rsidP="006469A0">
      <w:pPr>
        <w:rPr>
          <w:rFonts w:cs="Arial"/>
        </w:rPr>
      </w:pPr>
      <w:r>
        <w:rPr>
          <w:rFonts w:cs="Arial"/>
        </w:rPr>
        <w:t>Les points fonctionnels ayant déjà été envoyés à IPON ne sont pas concernés par les contrôles sur les zones marketing. Cette restriction permet d’envoyer des PMR « pré-G1R4C1 ».</w:t>
      </w:r>
    </w:p>
    <w:p w:rsidR="006469A0" w:rsidRPr="00B734A8" w:rsidRDefault="0020075E" w:rsidP="006469A0">
      <w:pPr>
        <w:rPr>
          <w:rFonts w:cs="Arial"/>
        </w:rPr>
      </w:pPr>
      <w:r>
        <w:rPr>
          <w:rFonts w:cs="Arial"/>
        </w:rPr>
        <w:t>A partir de la G1R4C1, il n’est pas possible, via l’IHM, de déplacer un PMR en dehors d’une ZM ou de modifier une ZM pour exclure un PMR.</w:t>
      </w:r>
    </w:p>
    <w:p w:rsidR="006469A0" w:rsidRPr="00B734A8" w:rsidRDefault="006469A0" w:rsidP="00EB5729"/>
    <w:p w:rsidR="00E8109F" w:rsidRPr="00B734A8" w:rsidRDefault="0020075E" w:rsidP="00E8109F">
      <w:pPr>
        <w:pStyle w:val="Titre5"/>
        <w:rPr>
          <w:rFonts w:cs="Arial"/>
          <w:b/>
        </w:rPr>
      </w:pPr>
      <w:bookmarkStart w:id="757" w:name="_Prise_en_compte"/>
      <w:bookmarkStart w:id="758" w:name="_Ref388609274"/>
      <w:bookmarkEnd w:id="757"/>
      <w:r>
        <w:rPr>
          <w:rFonts w:cs="Arial"/>
        </w:rPr>
        <w:t>Prise en compte des points fonctionnels forcés</w:t>
      </w:r>
      <w:bookmarkEnd w:id="758"/>
      <w:r>
        <w:rPr>
          <w:rFonts w:cs="Arial"/>
        </w:rPr>
        <w:t xml:space="preserve"> </w:t>
      </w:r>
    </w:p>
    <w:p w:rsidR="00E8109F" w:rsidRPr="00B734A8" w:rsidRDefault="0020075E" w:rsidP="00E8109F">
      <w:pPr>
        <w:rPr>
          <w:rFonts w:cs="Arial"/>
        </w:rPr>
      </w:pPr>
      <w:r>
        <w:rPr>
          <w:rFonts w:cs="Arial"/>
        </w:rPr>
        <w:t xml:space="preserve">A partir de la version 4 </w:t>
      </w:r>
      <w:r>
        <w:rPr>
          <w:rFonts w:cs="Arial"/>
          <w:i/>
        </w:rPr>
        <w:t>(extractpmpatigre_v4)</w:t>
      </w:r>
      <w:r>
        <w:rPr>
          <w:rFonts w:cs="Arial"/>
        </w:rPr>
        <w:t xml:space="preserve"> de la requête d’extraction du flux PMPA, </w:t>
      </w:r>
      <w:r>
        <w:t xml:space="preserve"> les points fonctionnels dont le champ geofibre.ftth_pf.forcage (</w:t>
      </w:r>
      <w:r>
        <w:rPr>
          <w:rFonts w:cs="Arial"/>
        </w:rPr>
        <w:t xml:space="preserve">cf. </w:t>
      </w:r>
      <w:hyperlink w:anchor="_Champ_forcage" w:history="1">
        <w:r>
          <w:rPr>
            <w:rStyle w:val="Lienhypertexte"/>
            <w:rFonts w:cs="Arial"/>
          </w:rPr>
          <w:t>Champ forcage</w:t>
        </w:r>
      </w:hyperlink>
      <w:r w:rsidRPr="0020075E">
        <w:rPr>
          <w:rFonts w:cs="Arial"/>
        </w:rPr>
        <w:t>)</w:t>
      </w:r>
      <w:r w:rsidRPr="0020075E">
        <w:t xml:space="preserve"> est valorisé à « F » sont pris en compte </w:t>
      </w:r>
      <w:r w:rsidRPr="0020075E">
        <w:rPr>
          <w:rFonts w:cs="Arial"/>
        </w:rPr>
        <w:t xml:space="preserve">dans la mécanique d’export du flux PMPA. </w:t>
      </w:r>
    </w:p>
    <w:p w:rsidR="00E8109F" w:rsidRDefault="0020075E" w:rsidP="00E8109F">
      <w:pPr>
        <w:rPr>
          <w:rFonts w:cs="Arial"/>
        </w:rPr>
      </w:pPr>
      <w:r w:rsidRPr="0020075E">
        <w:rPr>
          <w:rFonts w:cs="Arial"/>
        </w:rPr>
        <w:lastRenderedPageBreak/>
        <w:t xml:space="preserve">Les règles du chapitre </w:t>
      </w:r>
      <w:hyperlink w:anchor="_Gestion_des_statuts" w:history="1">
        <w:r>
          <w:rPr>
            <w:rStyle w:val="Lienhypertexte"/>
            <w:rFonts w:cs="Arial"/>
          </w:rPr>
          <w:t>Gestion des statuts des points fonctionnels (PF)</w:t>
        </w:r>
      </w:hyperlink>
      <w:r w:rsidRPr="0020075E">
        <w:rPr>
          <w:rFonts w:cs="Arial"/>
        </w:rPr>
        <w:t xml:space="preserve"> ne sont pas appliquées pour les points fonctionnels forcés.</w:t>
      </w:r>
    </w:p>
    <w:p w:rsidR="003C315F" w:rsidRDefault="003C315F">
      <w:pPr>
        <w:jc w:val="left"/>
        <w:rPr>
          <w:rFonts w:cs="Arial"/>
          <w:highlight w:val="yellow"/>
        </w:rPr>
      </w:pPr>
    </w:p>
    <w:p w:rsidR="0073066E" w:rsidRPr="001D749C" w:rsidRDefault="0073066E" w:rsidP="0073066E">
      <w:pPr>
        <w:jc w:val="left"/>
        <w:rPr>
          <w:rFonts w:cs="Arial"/>
        </w:rPr>
      </w:pPr>
    </w:p>
    <w:p w:rsidR="0073066E" w:rsidRPr="001D749C" w:rsidRDefault="0073066E" w:rsidP="0073066E">
      <w:pPr>
        <w:pStyle w:val="Titre4"/>
        <w:rPr>
          <w:rFonts w:cs="Arial"/>
        </w:rPr>
      </w:pPr>
      <w:bookmarkStart w:id="759" w:name="_Toc393377370"/>
      <w:bookmarkStart w:id="760" w:name="_Toc426723630"/>
      <w:r w:rsidRPr="001D749C">
        <w:rPr>
          <w:rFonts w:cs="Arial"/>
        </w:rPr>
        <w:t>Gestion des zones marketing (ZM)</w:t>
      </w:r>
      <w:bookmarkEnd w:id="759"/>
      <w:bookmarkEnd w:id="760"/>
    </w:p>
    <w:p w:rsidR="0073066E" w:rsidRPr="001D749C" w:rsidRDefault="0073066E" w:rsidP="0073066E">
      <w:pPr>
        <w:pStyle w:val="Titre5"/>
        <w:rPr>
          <w:rFonts w:cs="Arial"/>
        </w:rPr>
      </w:pPr>
      <w:r w:rsidRPr="001D749C">
        <w:rPr>
          <w:rFonts w:cs="Arial"/>
        </w:rPr>
        <w:t>Gestion des modifications géométriques des ZM et des PF contenus dans des ZM</w:t>
      </w:r>
    </w:p>
    <w:p w:rsidR="0073066E" w:rsidRPr="001D749C" w:rsidRDefault="0073066E" w:rsidP="0073066E">
      <w:pPr>
        <w:pStyle w:val="Titre6"/>
        <w:rPr>
          <w:rFonts w:cs="Arial"/>
        </w:rPr>
      </w:pPr>
      <w:r w:rsidRPr="001D749C">
        <w:rPr>
          <w:rFonts w:cs="Arial"/>
        </w:rPr>
        <w:t>Modification géométrique d’une ZM</w:t>
      </w:r>
    </w:p>
    <w:p w:rsidR="0073066E" w:rsidRPr="001D749C" w:rsidRDefault="0073066E" w:rsidP="0073066E">
      <w:pPr>
        <w:rPr>
          <w:rFonts w:cs="Arial"/>
        </w:rPr>
      </w:pPr>
      <w:r w:rsidRPr="001D749C">
        <w:rPr>
          <w:rFonts w:cs="Arial"/>
        </w:rPr>
        <w:t>Lors de la modification d’une ZM, une vérification est faite pour empêcher d’exclure géographiquement un site support d’un PF de type PMZ</w:t>
      </w:r>
      <w:r w:rsidR="006469A0">
        <w:rPr>
          <w:rFonts w:cs="Arial"/>
        </w:rPr>
        <w:t xml:space="preserve"> ou PMR</w:t>
      </w:r>
      <w:r w:rsidRPr="001D749C">
        <w:rPr>
          <w:rFonts w:cs="Arial"/>
        </w:rPr>
        <w:t xml:space="preserve">, au statut « en cours » ou « déployé », préalablement contenu dans cette zone et déjà envoyé à IPON. </w:t>
      </w:r>
    </w:p>
    <w:p w:rsidR="0073066E" w:rsidRPr="001D749C" w:rsidRDefault="0073066E" w:rsidP="0073066E">
      <w:pPr>
        <w:rPr>
          <w:rFonts w:cs="Arial"/>
        </w:rPr>
      </w:pPr>
      <w:r w:rsidRPr="001D749C">
        <w:rPr>
          <w:rFonts w:cs="Arial"/>
        </w:rPr>
        <w:t>Dans ce cas de figure, une popup avertit l’utilisateur qu’il ne peut pas réaliser cette manipulation avec le message suivant :</w:t>
      </w:r>
      <w:r w:rsidRPr="001D749C">
        <w:rPr>
          <w:rFonts w:cs="Arial"/>
          <w:color w:val="2A00FF"/>
        </w:rPr>
        <w:t xml:space="preserve"> « </w:t>
      </w:r>
      <w:r w:rsidRPr="001D749C">
        <w:rPr>
          <w:rFonts w:cs="Arial"/>
        </w:rPr>
        <w:t>La zone marketing ne peut pas être enregistrée car un ou plusieurs sites supports associés lors de l'extraction de flux PM-PA ne sont plus dans son emprise</w:t>
      </w:r>
      <w:r w:rsidRPr="001D749C">
        <w:rPr>
          <w:rFonts w:cs="Arial"/>
          <w:color w:val="2A00FF"/>
        </w:rPr>
        <w:t> ».</w:t>
      </w:r>
    </w:p>
    <w:p w:rsidR="00EB5729" w:rsidRDefault="0073066E" w:rsidP="00EB5729">
      <w:r w:rsidRPr="001D749C">
        <w:t>Les types de PF ainsi que les statuts contrôlés sont paramétrables en base de données.</w:t>
      </w:r>
    </w:p>
    <w:p w:rsidR="00EB5729" w:rsidRDefault="00EB5729" w:rsidP="00EB5729"/>
    <w:p w:rsidR="0073066E" w:rsidRPr="001D749C" w:rsidRDefault="0073066E" w:rsidP="0073066E">
      <w:pPr>
        <w:pStyle w:val="Titre6"/>
        <w:rPr>
          <w:rFonts w:cs="Arial"/>
        </w:rPr>
      </w:pPr>
      <w:r w:rsidRPr="001D749C">
        <w:rPr>
          <w:rFonts w:cs="Arial"/>
        </w:rPr>
        <w:t>Suppression d’une ZM</w:t>
      </w:r>
    </w:p>
    <w:p w:rsidR="0073066E" w:rsidRPr="001D749C" w:rsidRDefault="0073066E" w:rsidP="0073066E">
      <w:pPr>
        <w:rPr>
          <w:rFonts w:cs="Arial"/>
        </w:rPr>
      </w:pPr>
      <w:r w:rsidRPr="001D749C">
        <w:rPr>
          <w:rFonts w:cs="Arial"/>
        </w:rPr>
        <w:t>Lors de la suppression d’une ZM, une vérification est faite pour vérifier la présence de site support d’un PF de type PMZ</w:t>
      </w:r>
      <w:r w:rsidR="006469A0">
        <w:rPr>
          <w:rFonts w:cs="Arial"/>
        </w:rPr>
        <w:t xml:space="preserve"> ou PMR</w:t>
      </w:r>
      <w:r w:rsidRPr="001D749C">
        <w:rPr>
          <w:rFonts w:cs="Arial"/>
        </w:rPr>
        <w:t xml:space="preserve">, au statut « en cours » ou « déployé », préalablement contenu dans cette zone et déjà envoyé à IPON. </w:t>
      </w:r>
    </w:p>
    <w:p w:rsidR="0073066E" w:rsidRPr="001D749C" w:rsidRDefault="0073066E" w:rsidP="0073066E">
      <w:pPr>
        <w:rPr>
          <w:rFonts w:cs="Arial"/>
        </w:rPr>
      </w:pPr>
      <w:r w:rsidRPr="001D749C">
        <w:rPr>
          <w:rFonts w:cs="Arial"/>
        </w:rPr>
        <w:t>Dans ce cas de figure, une popup avertit l’utilisateur qu’il ne peut pas réaliser cette manipulation avec le message suivant :</w:t>
      </w:r>
      <w:r w:rsidRPr="001D749C">
        <w:rPr>
          <w:rFonts w:cs="Arial"/>
          <w:color w:val="2A00FF"/>
        </w:rPr>
        <w:t xml:space="preserve"> « </w:t>
      </w:r>
      <w:r w:rsidRPr="001D749C">
        <w:rPr>
          <w:rFonts w:cs="Arial"/>
        </w:rPr>
        <w:t>La zone marketing ne peut pas être supprimée car un ou plusieurs sites supports associés lors de l'extraction de flux PM-PA sont dans son emprise</w:t>
      </w:r>
      <w:r w:rsidRPr="001D749C">
        <w:rPr>
          <w:rFonts w:cs="Arial"/>
          <w:color w:val="2A00FF"/>
        </w:rPr>
        <w:t> ».</w:t>
      </w:r>
    </w:p>
    <w:p w:rsidR="00EB5729" w:rsidRDefault="0073066E" w:rsidP="00EB5729">
      <w:r w:rsidRPr="001D749C">
        <w:t>Les types de PF ainsi que les statuts contrôlés sont paramétrables en base de données.</w:t>
      </w:r>
    </w:p>
    <w:p w:rsidR="0073066E" w:rsidRPr="001D749C" w:rsidRDefault="0073066E" w:rsidP="0073066E">
      <w:pPr>
        <w:rPr>
          <w:rFonts w:cs="Arial"/>
        </w:rPr>
      </w:pPr>
    </w:p>
    <w:p w:rsidR="0073066E" w:rsidRPr="001D749C" w:rsidRDefault="0073066E" w:rsidP="0073066E">
      <w:pPr>
        <w:pStyle w:val="Titre6"/>
        <w:rPr>
          <w:rFonts w:cs="Arial"/>
          <w:lang w:val="fr-FR"/>
        </w:rPr>
      </w:pPr>
      <w:r w:rsidRPr="001D749C">
        <w:rPr>
          <w:rFonts w:cs="Arial"/>
          <w:lang w:val="fr-FR"/>
        </w:rPr>
        <w:t>Modification géométrique du site support d’un PF de type PMZ</w:t>
      </w:r>
      <w:r w:rsidR="006469A0">
        <w:rPr>
          <w:rFonts w:cs="Arial"/>
          <w:lang w:val="fr-FR"/>
        </w:rPr>
        <w:t xml:space="preserve"> ou PMR</w:t>
      </w:r>
      <w:r w:rsidRPr="001D749C">
        <w:rPr>
          <w:rFonts w:cs="Arial"/>
          <w:lang w:val="fr-FR"/>
        </w:rPr>
        <w:t>, contenu dans une ZM</w:t>
      </w:r>
    </w:p>
    <w:p w:rsidR="0073066E" w:rsidRPr="001D749C" w:rsidRDefault="0073066E" w:rsidP="0073066E">
      <w:pPr>
        <w:rPr>
          <w:rFonts w:cs="Arial"/>
        </w:rPr>
      </w:pPr>
      <w:r w:rsidRPr="001D749C">
        <w:rPr>
          <w:rFonts w:cs="Arial"/>
        </w:rPr>
        <w:t>Lors du déplacement du site support d’un PF de type PMZ</w:t>
      </w:r>
      <w:r w:rsidR="006469A0">
        <w:rPr>
          <w:rFonts w:cs="Arial"/>
        </w:rPr>
        <w:t xml:space="preserve"> ou PMR</w:t>
      </w:r>
      <w:r w:rsidRPr="001D749C">
        <w:rPr>
          <w:rFonts w:cs="Arial"/>
        </w:rPr>
        <w:t xml:space="preserve">, au statut « en cours » ou « déployé », déjà envoyé à IPON et situé sur une ZM, une vérification est faite pour valider qu’il est toujours présent sur une ZM. </w:t>
      </w:r>
    </w:p>
    <w:p w:rsidR="00EB5729" w:rsidRDefault="0073066E" w:rsidP="00EB5729">
      <w:r w:rsidRPr="001D749C">
        <w:t>Dans ce cas de figure, une popup avertit l’utilisateur qu’il ne peut pas réaliser cette manipulation.</w:t>
      </w:r>
    </w:p>
    <w:p w:rsidR="00EB5729" w:rsidRDefault="0073066E" w:rsidP="00EB5729">
      <w:r w:rsidRPr="001D749C">
        <w:t>Les types de PF ainsi que les statuts contrôlés sont paramétrables en base de données.</w:t>
      </w:r>
    </w:p>
    <w:p w:rsidR="0073066E" w:rsidRPr="001D749C" w:rsidRDefault="0073066E" w:rsidP="0073066E">
      <w:pPr>
        <w:ind w:firstLine="708"/>
        <w:rPr>
          <w:rFonts w:cs="Arial"/>
        </w:rPr>
      </w:pPr>
    </w:p>
    <w:p w:rsidR="0073066E" w:rsidRPr="001D749C" w:rsidRDefault="0073066E" w:rsidP="0073066E">
      <w:pPr>
        <w:pStyle w:val="Titre6"/>
        <w:rPr>
          <w:rFonts w:cs="Arial"/>
          <w:lang w:val="fr-FR"/>
        </w:rPr>
      </w:pPr>
      <w:r w:rsidRPr="001D749C">
        <w:rPr>
          <w:rFonts w:cs="Arial"/>
          <w:lang w:val="fr-FR"/>
        </w:rPr>
        <w:t>Changement de site support d’un PF de type PMZ</w:t>
      </w:r>
      <w:r w:rsidR="006469A0">
        <w:rPr>
          <w:rFonts w:cs="Arial"/>
          <w:lang w:val="fr-FR"/>
        </w:rPr>
        <w:t xml:space="preserve"> ou PMR</w:t>
      </w:r>
      <w:r w:rsidRPr="001D749C">
        <w:rPr>
          <w:rFonts w:cs="Arial"/>
          <w:lang w:val="fr-FR"/>
        </w:rPr>
        <w:t>, contenu dans une ZM</w:t>
      </w:r>
    </w:p>
    <w:p w:rsidR="0073066E" w:rsidRPr="001D749C" w:rsidRDefault="0073066E" w:rsidP="0073066E">
      <w:pPr>
        <w:rPr>
          <w:rFonts w:cs="Arial"/>
        </w:rPr>
      </w:pPr>
      <w:r w:rsidRPr="001D749C">
        <w:rPr>
          <w:rFonts w:cs="Arial"/>
        </w:rPr>
        <w:t>Lors du changement de site support d’un PF de type PMZ</w:t>
      </w:r>
      <w:r w:rsidR="006469A0">
        <w:rPr>
          <w:rFonts w:cs="Arial"/>
        </w:rPr>
        <w:t xml:space="preserve"> ou PMR</w:t>
      </w:r>
      <w:r w:rsidRPr="001D749C">
        <w:rPr>
          <w:rFonts w:cs="Arial"/>
        </w:rPr>
        <w:t xml:space="preserve">, au statut « en cours » ou « déployé », déjà envoyé à IPON et situé sur une ZM, une vérification est faite pour valider que le nouveau site support est lui aussi présent sur une ZM. </w:t>
      </w:r>
    </w:p>
    <w:p w:rsidR="00EB5729" w:rsidRDefault="0073066E" w:rsidP="00EB5729">
      <w:r w:rsidRPr="001D749C">
        <w:t>Dans ce cas de figure, une popup avertit l’utilisateur qu’il ne peut pas réaliser cette manipulation.</w:t>
      </w:r>
    </w:p>
    <w:p w:rsidR="00EB5729" w:rsidRDefault="0073066E" w:rsidP="00EB5729">
      <w:r w:rsidRPr="001D749C">
        <w:t>Les types de PF ainsi que les statuts contrôlés sont paramétrables en base de données.</w:t>
      </w:r>
    </w:p>
    <w:p w:rsidR="00EB5729" w:rsidRDefault="00EB5729" w:rsidP="00EB5729"/>
    <w:p w:rsidR="0073066E" w:rsidRPr="00B734A8" w:rsidRDefault="0073066E" w:rsidP="0073066E">
      <w:pPr>
        <w:rPr>
          <w:rFonts w:cs="Arial"/>
        </w:rPr>
      </w:pPr>
    </w:p>
    <w:p w:rsidR="0073066E" w:rsidRPr="00B734A8" w:rsidRDefault="0020075E" w:rsidP="0073066E">
      <w:pPr>
        <w:pStyle w:val="Titre4"/>
        <w:rPr>
          <w:rFonts w:cs="Arial"/>
        </w:rPr>
      </w:pPr>
      <w:bookmarkStart w:id="761" w:name="_Toc393377371"/>
      <w:bookmarkStart w:id="762" w:name="_Toc426723631"/>
      <w:r w:rsidRPr="0020075E">
        <w:rPr>
          <w:rFonts w:cs="Arial"/>
        </w:rPr>
        <w:t>Gestion des immeubles</w:t>
      </w:r>
      <w:bookmarkEnd w:id="761"/>
      <w:bookmarkEnd w:id="762"/>
    </w:p>
    <w:p w:rsidR="0073066E" w:rsidRPr="00B734A8" w:rsidRDefault="0020075E" w:rsidP="0073066E">
      <w:pPr>
        <w:rPr>
          <w:rFonts w:cs="Arial"/>
        </w:rPr>
      </w:pPr>
      <w:r w:rsidRPr="0020075E">
        <w:rPr>
          <w:rFonts w:cs="Arial"/>
        </w:rPr>
        <w:t xml:space="preserve">Certaines actions effectuées sur les immeubles déclenchent l’envoi des points fonctionnels associés et « transmissibles », dans le flux PMPA. </w:t>
      </w:r>
    </w:p>
    <w:p w:rsidR="0073066E" w:rsidRPr="00B734A8" w:rsidRDefault="0020075E" w:rsidP="0073066E">
      <w:pPr>
        <w:rPr>
          <w:rFonts w:cs="Arial"/>
        </w:rPr>
      </w:pPr>
      <w:r w:rsidRPr="0020075E">
        <w:rPr>
          <w:rFonts w:cs="Arial"/>
        </w:rPr>
        <w:t xml:space="preserve">Ces actions sont listées ci-dessous : </w:t>
      </w:r>
    </w:p>
    <w:p w:rsidR="0073066E" w:rsidRPr="00B734A8" w:rsidRDefault="0020075E" w:rsidP="0073066E">
      <w:pPr>
        <w:pStyle w:val="Paragraphedeliste"/>
        <w:numPr>
          <w:ilvl w:val="0"/>
          <w:numId w:val="26"/>
        </w:numPr>
        <w:rPr>
          <w:rFonts w:cs="Arial"/>
        </w:rPr>
      </w:pPr>
      <w:r w:rsidRPr="0020075E">
        <w:rPr>
          <w:rFonts w:cs="Arial"/>
        </w:rPr>
        <w:t>L’import d’un immeuble dans la zone de couverture d’un point fonctionnel</w:t>
      </w:r>
    </w:p>
    <w:p w:rsidR="0073066E" w:rsidRPr="00B734A8" w:rsidRDefault="0020075E" w:rsidP="0073066E">
      <w:pPr>
        <w:pStyle w:val="Paragraphedeliste"/>
        <w:numPr>
          <w:ilvl w:val="0"/>
          <w:numId w:val="26"/>
        </w:numPr>
        <w:rPr>
          <w:rFonts w:cs="Arial"/>
        </w:rPr>
      </w:pPr>
      <w:r w:rsidRPr="0020075E">
        <w:rPr>
          <w:rFonts w:cs="Arial"/>
        </w:rPr>
        <w:t>La suppression d’un immeuble contenu dans la zone de couverture d’un point fonctionnel</w:t>
      </w:r>
    </w:p>
    <w:p w:rsidR="0073066E" w:rsidRPr="00B734A8" w:rsidRDefault="0020075E" w:rsidP="0073066E">
      <w:pPr>
        <w:pStyle w:val="Paragraphedeliste"/>
        <w:numPr>
          <w:ilvl w:val="0"/>
          <w:numId w:val="26"/>
        </w:numPr>
        <w:rPr>
          <w:rFonts w:cs="Arial"/>
        </w:rPr>
      </w:pPr>
      <w:r w:rsidRPr="0020075E">
        <w:rPr>
          <w:rFonts w:cs="Arial"/>
        </w:rPr>
        <w:t>Le déplacement géographique d’un immeuble vers une zone de couverture différente de celle où il se situait précédemment.</w:t>
      </w:r>
    </w:p>
    <w:p w:rsidR="0073066E" w:rsidRPr="00B734A8" w:rsidRDefault="0020075E" w:rsidP="0073066E">
      <w:pPr>
        <w:pStyle w:val="Paragraphedeliste"/>
        <w:numPr>
          <w:ilvl w:val="0"/>
          <w:numId w:val="26"/>
        </w:numPr>
        <w:rPr>
          <w:rFonts w:cs="Arial"/>
        </w:rPr>
      </w:pPr>
      <w:r w:rsidRPr="0020075E">
        <w:rPr>
          <w:rFonts w:cs="Arial"/>
        </w:rPr>
        <w:t>La modification du nombre d’équivalent logement d’un immeuble contenu dans la zone de couverture d’un point fonctionnel</w:t>
      </w:r>
    </w:p>
    <w:p w:rsidR="0073066E" w:rsidRPr="00B734A8" w:rsidRDefault="0073066E" w:rsidP="0073066E">
      <w:pPr>
        <w:rPr>
          <w:rFonts w:cs="Arial"/>
        </w:rPr>
      </w:pPr>
    </w:p>
    <w:p w:rsidR="0073066E" w:rsidRPr="00B734A8" w:rsidRDefault="0020075E" w:rsidP="0073066E">
      <w:pPr>
        <w:rPr>
          <w:rFonts w:cs="Arial"/>
        </w:rPr>
      </w:pPr>
      <w:r w:rsidRPr="0020075E">
        <w:rPr>
          <w:rFonts w:cs="Arial"/>
        </w:rPr>
        <w:t xml:space="preserve">La modification d’un élément d’adresse d’un immeuble contenu dans la zone de couverture d’un point fonctionnel « transmissible » déclenche l’envoi de celui ci dans le flux PMPA. </w:t>
      </w:r>
    </w:p>
    <w:p w:rsidR="0073066E" w:rsidRPr="00B734A8" w:rsidRDefault="0020075E" w:rsidP="0073066E">
      <w:pPr>
        <w:rPr>
          <w:rFonts w:cs="Arial"/>
        </w:rPr>
      </w:pPr>
      <w:r w:rsidRPr="0020075E">
        <w:rPr>
          <w:rFonts w:cs="Arial"/>
        </w:rPr>
        <w:t xml:space="preserve">A partir de la version 3 </w:t>
      </w:r>
      <w:r w:rsidRPr="0020075E">
        <w:rPr>
          <w:rFonts w:cs="Arial"/>
          <w:i/>
        </w:rPr>
        <w:t>(extractpmpatigre_v3)</w:t>
      </w:r>
      <w:r w:rsidRPr="0020075E">
        <w:rPr>
          <w:rFonts w:cs="Arial"/>
        </w:rPr>
        <w:t xml:space="preserve"> de la requête d’extraction du flux PMPA, les éléments d’adresse déclencheurs sont listés ci-dessous : </w:t>
      </w:r>
    </w:p>
    <w:p w:rsidR="0073066E" w:rsidRPr="00B734A8" w:rsidRDefault="0020075E" w:rsidP="0073066E">
      <w:pPr>
        <w:pStyle w:val="Paragraphedeliste"/>
        <w:numPr>
          <w:ilvl w:val="0"/>
          <w:numId w:val="26"/>
        </w:numPr>
        <w:rPr>
          <w:rFonts w:cs="Arial"/>
        </w:rPr>
      </w:pPr>
      <w:r w:rsidRPr="0020075E">
        <w:rPr>
          <w:rFonts w:cs="Arial"/>
        </w:rPr>
        <w:t>num_voie</w:t>
      </w:r>
    </w:p>
    <w:p w:rsidR="00E8109F" w:rsidRPr="00B734A8" w:rsidRDefault="0020075E" w:rsidP="00E8109F">
      <w:pPr>
        <w:pStyle w:val="Paragraphedeliste"/>
        <w:numPr>
          <w:ilvl w:val="0"/>
          <w:numId w:val="26"/>
        </w:numPr>
        <w:rPr>
          <w:rFonts w:cs="Arial"/>
        </w:rPr>
      </w:pPr>
      <w:r w:rsidRPr="0020075E">
        <w:rPr>
          <w:rFonts w:cs="Arial"/>
        </w:rPr>
        <w:t>lib_num_cplt_adr</w:t>
      </w:r>
    </w:p>
    <w:p w:rsidR="0073066E" w:rsidRPr="00B734A8" w:rsidRDefault="0020075E" w:rsidP="0073066E">
      <w:pPr>
        <w:pStyle w:val="Paragraphedeliste"/>
        <w:numPr>
          <w:ilvl w:val="0"/>
          <w:numId w:val="26"/>
        </w:numPr>
        <w:rPr>
          <w:rFonts w:cs="Arial"/>
        </w:rPr>
      </w:pPr>
      <w:r w:rsidRPr="0020075E">
        <w:rPr>
          <w:rFonts w:cs="Arial"/>
        </w:rPr>
        <w:t>type_voie</w:t>
      </w:r>
    </w:p>
    <w:p w:rsidR="0073066E" w:rsidRPr="00B734A8" w:rsidRDefault="0020075E" w:rsidP="0073066E">
      <w:pPr>
        <w:pStyle w:val="Paragraphedeliste"/>
        <w:numPr>
          <w:ilvl w:val="0"/>
          <w:numId w:val="26"/>
        </w:numPr>
        <w:rPr>
          <w:rFonts w:cs="Arial"/>
        </w:rPr>
      </w:pPr>
      <w:r w:rsidRPr="0020075E">
        <w:rPr>
          <w:rFonts w:cs="Arial"/>
        </w:rPr>
        <w:t>nom_voie</w:t>
      </w:r>
    </w:p>
    <w:p w:rsidR="0073066E" w:rsidRPr="00B734A8" w:rsidRDefault="0020075E" w:rsidP="0073066E">
      <w:pPr>
        <w:pStyle w:val="Paragraphedeliste"/>
        <w:numPr>
          <w:ilvl w:val="0"/>
          <w:numId w:val="26"/>
        </w:numPr>
        <w:rPr>
          <w:rFonts w:cs="Arial"/>
        </w:rPr>
      </w:pPr>
      <w:r w:rsidRPr="0020075E">
        <w:rPr>
          <w:rFonts w:cs="Arial"/>
        </w:rPr>
        <w:t>code_com</w:t>
      </w:r>
    </w:p>
    <w:p w:rsidR="0073066E" w:rsidRPr="00B734A8" w:rsidRDefault="0020075E" w:rsidP="0073066E">
      <w:pPr>
        <w:pStyle w:val="Paragraphedeliste"/>
        <w:numPr>
          <w:ilvl w:val="0"/>
          <w:numId w:val="26"/>
        </w:numPr>
        <w:rPr>
          <w:rFonts w:cs="Arial"/>
        </w:rPr>
      </w:pPr>
      <w:r w:rsidRPr="0020075E">
        <w:rPr>
          <w:rFonts w:cs="Arial"/>
        </w:rPr>
        <w:t>nom_com</w:t>
      </w:r>
    </w:p>
    <w:p w:rsidR="0073066E" w:rsidRPr="00B734A8" w:rsidRDefault="0073066E" w:rsidP="0073066E">
      <w:pPr>
        <w:rPr>
          <w:rFonts w:cs="Arial"/>
        </w:rPr>
      </w:pPr>
    </w:p>
    <w:p w:rsidR="0073066E" w:rsidRPr="00B734A8" w:rsidRDefault="0020075E" w:rsidP="0073066E">
      <w:pPr>
        <w:rPr>
          <w:rFonts w:cs="Arial"/>
        </w:rPr>
      </w:pPr>
      <w:r w:rsidRPr="0020075E">
        <w:rPr>
          <w:rFonts w:cs="Arial"/>
        </w:rPr>
        <w:t xml:space="preserve">Le déclenchement d’un PF par modification des éléments d’adresses d’au moins un des immeubles situés dans sa zone de contour entraîne la modification du champ zone_contour de la table ftth_pf, ainsi qu’une particularité dans la gestion du </w:t>
      </w:r>
      <w:hyperlink w:anchor="_Champ_«_Modif_zone_contour" w:history="1">
        <w:r>
          <w:rPr>
            <w:rStyle w:val="Lienhypertexte"/>
            <w:rFonts w:cs="Arial"/>
          </w:rPr>
          <w:t>Champ « Modif_zone_contour » dans l’export PMPA</w:t>
        </w:r>
      </w:hyperlink>
      <w:r w:rsidRPr="0020075E">
        <w:rPr>
          <w:rFonts w:cs="Arial"/>
        </w:rPr>
        <w:t>. Les zones de contour existantes ne sont pas mises à jour. Elles sont recalculées au fil des envois de PF du flux PMPA. Le champ « modif_zone_contour » de l’export PMPA est à O(ui) pour son 1</w:t>
      </w:r>
      <w:r w:rsidRPr="0020075E">
        <w:rPr>
          <w:rFonts w:cs="Arial"/>
          <w:vertAlign w:val="superscript"/>
        </w:rPr>
        <w:t>er</w:t>
      </w:r>
      <w:r w:rsidRPr="0020075E">
        <w:rPr>
          <w:rFonts w:cs="Arial"/>
        </w:rPr>
        <w:t xml:space="preserve"> envoi après la mise en place de cette nouvelle définition.</w:t>
      </w:r>
    </w:p>
    <w:p w:rsidR="0073066E" w:rsidRPr="00B734A8" w:rsidRDefault="0073066E" w:rsidP="0073066E">
      <w:pPr>
        <w:tabs>
          <w:tab w:val="left" w:pos="3540"/>
        </w:tabs>
        <w:rPr>
          <w:rFonts w:cs="Arial"/>
        </w:rPr>
      </w:pPr>
    </w:p>
    <w:p w:rsidR="0073066E" w:rsidRPr="00B734A8" w:rsidRDefault="0020075E" w:rsidP="0073066E">
      <w:pPr>
        <w:pStyle w:val="Titre4"/>
        <w:rPr>
          <w:rFonts w:cs="Arial"/>
        </w:rPr>
      </w:pPr>
      <w:bookmarkStart w:id="763" w:name="_Toc361144445"/>
      <w:bookmarkStart w:id="764" w:name="_Toc393377372"/>
      <w:bookmarkStart w:id="765" w:name="_Toc426723632"/>
      <w:r w:rsidRPr="0020075E">
        <w:rPr>
          <w:rFonts w:cs="Arial"/>
        </w:rPr>
        <w:t>Champs construits pour l’export PMPA</w:t>
      </w:r>
      <w:bookmarkEnd w:id="763"/>
      <w:bookmarkEnd w:id="764"/>
      <w:bookmarkEnd w:id="765"/>
    </w:p>
    <w:p w:rsidR="0073066E" w:rsidRPr="00B734A8" w:rsidRDefault="0020075E" w:rsidP="0073066E">
      <w:pPr>
        <w:pStyle w:val="Titre5"/>
        <w:rPr>
          <w:rFonts w:cs="Arial"/>
        </w:rPr>
      </w:pPr>
      <w:bookmarkStart w:id="766" w:name="_Champ_«_Modif_zone_contour"/>
      <w:bookmarkStart w:id="767" w:name="_Ref361329146"/>
      <w:bookmarkEnd w:id="766"/>
      <w:r w:rsidRPr="0020075E">
        <w:rPr>
          <w:rFonts w:cs="Arial"/>
        </w:rPr>
        <w:t>Champ « Modif_zone_contour » dans l’export PMPA</w:t>
      </w:r>
      <w:bookmarkEnd w:id="767"/>
      <w:r w:rsidRPr="0020075E">
        <w:rPr>
          <w:rFonts w:cs="Arial"/>
        </w:rPr>
        <w:t> </w:t>
      </w:r>
    </w:p>
    <w:p w:rsidR="0073066E" w:rsidRPr="00B734A8" w:rsidRDefault="0020075E" w:rsidP="0073066E">
      <w:pPr>
        <w:jc w:val="left"/>
        <w:rPr>
          <w:rFonts w:cs="Arial"/>
        </w:rPr>
      </w:pPr>
      <w:r w:rsidRPr="0020075E">
        <w:rPr>
          <w:rFonts w:cs="Arial"/>
        </w:rPr>
        <w:t xml:space="preserve">A partir de la version 2 </w:t>
      </w:r>
      <w:r w:rsidRPr="0020075E">
        <w:rPr>
          <w:rFonts w:cs="Arial"/>
          <w:i/>
        </w:rPr>
        <w:t>(extractpmpatigre_v2)</w:t>
      </w:r>
      <w:r w:rsidRPr="0020075E">
        <w:rPr>
          <w:rFonts w:cs="Arial"/>
        </w:rPr>
        <w:t xml:space="preserve"> de la requête d’extraction du flux PMPA, le champ « Modif_zone_contour » est présent dans l’export. Ce champ prend les valeurs suivantes : </w:t>
      </w:r>
    </w:p>
    <w:p w:rsidR="0073066E" w:rsidRPr="00B734A8" w:rsidRDefault="0020075E" w:rsidP="0073066E">
      <w:pPr>
        <w:pStyle w:val="Explorateurdedocuments"/>
        <w:numPr>
          <w:ilvl w:val="0"/>
          <w:numId w:val="26"/>
        </w:numPr>
        <w:jc w:val="left"/>
        <w:rPr>
          <w:rFonts w:ascii="Arial" w:hAnsi="Arial" w:cs="Arial"/>
        </w:rPr>
      </w:pPr>
      <w:r w:rsidRPr="0020075E">
        <w:rPr>
          <w:rFonts w:ascii="Arial" w:hAnsi="Arial" w:cs="Arial"/>
        </w:rPr>
        <w:t xml:space="preserve">« O » : La zone de contour est modifiée par rapport à l’envoi précédent. Le champ« zone_contour » est renseigné avec la nouvelle valeur. </w:t>
      </w:r>
    </w:p>
    <w:p w:rsidR="0073066E" w:rsidRPr="00B734A8" w:rsidRDefault="0020075E" w:rsidP="0073066E">
      <w:pPr>
        <w:pStyle w:val="Explorateurdedocuments"/>
        <w:numPr>
          <w:ilvl w:val="0"/>
          <w:numId w:val="26"/>
        </w:numPr>
        <w:jc w:val="left"/>
        <w:rPr>
          <w:rFonts w:ascii="Arial" w:hAnsi="Arial" w:cs="Arial"/>
        </w:rPr>
      </w:pPr>
      <w:r w:rsidRPr="0020075E">
        <w:rPr>
          <w:rFonts w:ascii="Arial" w:hAnsi="Arial" w:cs="Arial"/>
        </w:rPr>
        <w:t xml:space="preserve">« N » : La zone de contour n’est pas modifiée par rapport à l’envoi précédent. Le champ « zone de contour », n’est pas renseigné. </w:t>
      </w:r>
    </w:p>
    <w:p w:rsidR="0073066E" w:rsidRPr="00B734A8" w:rsidRDefault="0073066E" w:rsidP="0073066E">
      <w:pPr>
        <w:ind w:left="720"/>
        <w:jc w:val="left"/>
        <w:rPr>
          <w:rFonts w:cs="Arial"/>
        </w:rPr>
      </w:pPr>
    </w:p>
    <w:p w:rsidR="0073066E" w:rsidRPr="00B734A8" w:rsidRDefault="0020075E" w:rsidP="0073066E">
      <w:pPr>
        <w:jc w:val="left"/>
        <w:rPr>
          <w:rFonts w:cs="Arial"/>
        </w:rPr>
      </w:pPr>
      <w:r w:rsidRPr="0020075E">
        <w:rPr>
          <w:rFonts w:cs="Arial"/>
        </w:rPr>
        <w:t>Afin d’identifier ces changements, le champ « zone_contour » est présent dans la table geofibre.ftth_pf. La valeur du champ  « Modif_zone_contour » est déterminée en comparant ce champ avec la zone de contour courante du PF.</w:t>
      </w:r>
    </w:p>
    <w:p w:rsidR="0073066E" w:rsidRPr="00B734A8" w:rsidRDefault="0073066E" w:rsidP="0073066E">
      <w:pPr>
        <w:ind w:firstLine="360"/>
        <w:jc w:val="left"/>
        <w:rPr>
          <w:rFonts w:cs="Arial"/>
        </w:rPr>
      </w:pPr>
    </w:p>
    <w:p w:rsidR="0073066E" w:rsidRPr="00B734A8" w:rsidRDefault="0020075E" w:rsidP="0073066E">
      <w:pPr>
        <w:jc w:val="left"/>
        <w:rPr>
          <w:rFonts w:cs="Arial"/>
        </w:rPr>
      </w:pPr>
      <w:r w:rsidRPr="0020075E">
        <w:rPr>
          <w:rFonts w:cs="Arial"/>
        </w:rPr>
        <w:t xml:space="preserve">Voir </w:t>
      </w:r>
      <w:hyperlink w:anchor="_Mécanique_de_mise_1" w:history="1">
        <w:r>
          <w:rPr>
            <w:rStyle w:val="Lienhypertexte"/>
            <w:rFonts w:cs="Arial"/>
          </w:rPr>
          <w:t>Mécanique de mise à jour de la zone de contour</w:t>
        </w:r>
      </w:hyperlink>
    </w:p>
    <w:p w:rsidR="00775C90" w:rsidRPr="00B734A8" w:rsidRDefault="00775C90" w:rsidP="0073066E">
      <w:pPr>
        <w:jc w:val="left"/>
        <w:rPr>
          <w:rFonts w:cs="Arial"/>
        </w:rPr>
      </w:pPr>
    </w:p>
    <w:p w:rsidR="00DC642A" w:rsidRPr="00B734A8" w:rsidRDefault="0020075E" w:rsidP="00DC642A">
      <w:pPr>
        <w:jc w:val="left"/>
        <w:rPr>
          <w:rFonts w:cs="Arial"/>
        </w:rPr>
      </w:pPr>
      <w:r w:rsidRPr="0020075E">
        <w:rPr>
          <w:rFonts w:cs="Arial"/>
        </w:rPr>
        <w:t xml:space="preserve">Note : Les points fonctionnels forcés </w:t>
      </w:r>
      <w:r w:rsidRPr="0020075E">
        <w:rPr>
          <w:rFonts w:cs="Arial"/>
          <w:i/>
        </w:rPr>
        <w:t xml:space="preserve">(cf. </w:t>
      </w:r>
      <w:hyperlink w:anchor="_Champ_forcage" w:history="1">
        <w:r>
          <w:rPr>
            <w:rStyle w:val="Lienhypertexte"/>
            <w:rFonts w:cs="Arial"/>
            <w:i/>
          </w:rPr>
          <w:t>Champ forcage</w:t>
        </w:r>
      </w:hyperlink>
      <w:r w:rsidRPr="0020075E">
        <w:rPr>
          <w:rFonts w:cs="Arial"/>
          <w:i/>
        </w:rPr>
        <w:t xml:space="preserve">) </w:t>
      </w:r>
      <w:r w:rsidRPr="0020075E">
        <w:rPr>
          <w:rFonts w:cs="Arial"/>
        </w:rPr>
        <w:t>sont envoyés avec le champ « modif_zone_contour » valorisé à « O ».</w:t>
      </w:r>
    </w:p>
    <w:p w:rsidR="00DC642A" w:rsidRPr="00B734A8" w:rsidRDefault="00DC642A" w:rsidP="0073066E">
      <w:pPr>
        <w:jc w:val="left"/>
        <w:rPr>
          <w:rFonts w:cs="Arial"/>
        </w:rPr>
      </w:pPr>
    </w:p>
    <w:p w:rsidR="0073066E" w:rsidRPr="00B734A8" w:rsidRDefault="0020075E" w:rsidP="0073066E">
      <w:pPr>
        <w:pStyle w:val="Titre5"/>
        <w:rPr>
          <w:rFonts w:cs="Arial"/>
        </w:rPr>
      </w:pPr>
      <w:r w:rsidRPr="0020075E">
        <w:rPr>
          <w:rFonts w:cs="Arial"/>
        </w:rPr>
        <w:t>Zone de contour envoyée à IPON</w:t>
      </w:r>
    </w:p>
    <w:p w:rsidR="00DC642A" w:rsidRPr="00B734A8" w:rsidRDefault="0020075E" w:rsidP="00DC642A">
      <w:pPr>
        <w:rPr>
          <w:rFonts w:cs="Arial"/>
        </w:rPr>
      </w:pPr>
      <w:r w:rsidRPr="0020075E">
        <w:rPr>
          <w:rFonts w:cs="Arial"/>
        </w:rPr>
        <w:t>Lorsque le champ « modif_zone_contour » est valorisé à « O », la zone de contour du point fonctionnel est transmise dans le flux PMPA.</w:t>
      </w:r>
    </w:p>
    <w:p w:rsidR="00DC642A" w:rsidRPr="00B734A8" w:rsidRDefault="00DC642A" w:rsidP="0073066E">
      <w:pPr>
        <w:rPr>
          <w:rFonts w:cs="Arial"/>
        </w:rPr>
      </w:pPr>
    </w:p>
    <w:p w:rsidR="0073066E" w:rsidRPr="00B734A8" w:rsidRDefault="0020075E" w:rsidP="0073066E">
      <w:pPr>
        <w:rPr>
          <w:rFonts w:cs="Arial"/>
        </w:rPr>
      </w:pPr>
      <w:r w:rsidRPr="0020075E">
        <w:rPr>
          <w:rFonts w:cs="Arial"/>
        </w:rPr>
        <w:t xml:space="preserve">A partir de la version 3 </w:t>
      </w:r>
      <w:r w:rsidRPr="0020075E">
        <w:rPr>
          <w:rFonts w:cs="Arial"/>
          <w:i/>
        </w:rPr>
        <w:t>(extractpmpatigre_v3)</w:t>
      </w:r>
      <w:r w:rsidRPr="0020075E">
        <w:rPr>
          <w:rFonts w:cs="Arial"/>
        </w:rPr>
        <w:t xml:space="preserve"> de la requête d’extraction du flux PMPA, la zone de contour envoyée à IPON est composée des champs suivants :</w:t>
      </w:r>
    </w:p>
    <w:p w:rsidR="0073066E" w:rsidRPr="00B734A8" w:rsidRDefault="0020075E" w:rsidP="0073066E">
      <w:pPr>
        <w:pStyle w:val="Paragraphedeliste"/>
        <w:numPr>
          <w:ilvl w:val="0"/>
          <w:numId w:val="27"/>
        </w:numPr>
        <w:rPr>
          <w:rFonts w:cs="Arial"/>
        </w:rPr>
      </w:pPr>
      <w:r w:rsidRPr="0020075E">
        <w:rPr>
          <w:rFonts w:cs="Arial"/>
        </w:rPr>
        <w:t xml:space="preserve">id_metier_site </w:t>
      </w:r>
      <w:r w:rsidRPr="0020075E">
        <w:rPr>
          <w:rFonts w:cs="Arial"/>
        </w:rPr>
        <w:tab/>
        <w:t>(Obligatoire)</w:t>
      </w:r>
    </w:p>
    <w:p w:rsidR="0073066E" w:rsidRPr="00B734A8" w:rsidRDefault="0020075E" w:rsidP="0073066E">
      <w:pPr>
        <w:pStyle w:val="Paragraphedeliste"/>
        <w:numPr>
          <w:ilvl w:val="0"/>
          <w:numId w:val="27"/>
        </w:numPr>
        <w:rPr>
          <w:rFonts w:cs="Arial"/>
        </w:rPr>
      </w:pPr>
      <w:r w:rsidRPr="0020075E">
        <w:rPr>
          <w:rFonts w:cs="Arial"/>
        </w:rPr>
        <w:t xml:space="preserve">num_voie, </w:t>
      </w:r>
      <w:r w:rsidRPr="0020075E">
        <w:rPr>
          <w:rFonts w:cs="Arial"/>
        </w:rPr>
        <w:tab/>
      </w:r>
      <w:r w:rsidRPr="0020075E">
        <w:rPr>
          <w:rFonts w:cs="Arial"/>
        </w:rPr>
        <w:tab/>
        <w:t>(Facultatif)</w:t>
      </w:r>
    </w:p>
    <w:p w:rsidR="00804AEF" w:rsidRPr="00B734A8" w:rsidRDefault="0020075E" w:rsidP="00804AEF">
      <w:pPr>
        <w:pStyle w:val="Paragraphedeliste"/>
        <w:numPr>
          <w:ilvl w:val="0"/>
          <w:numId w:val="27"/>
        </w:numPr>
        <w:rPr>
          <w:rFonts w:cs="Arial"/>
        </w:rPr>
      </w:pPr>
      <w:r w:rsidRPr="0020075E">
        <w:rPr>
          <w:rFonts w:cs="Arial"/>
        </w:rPr>
        <w:t>lib_num_cplt_adr</w:t>
      </w:r>
      <w:r w:rsidRPr="0020075E">
        <w:rPr>
          <w:rFonts w:cs="Arial"/>
        </w:rPr>
        <w:tab/>
        <w:t>(Facultatif)</w:t>
      </w:r>
    </w:p>
    <w:p w:rsidR="0073066E" w:rsidRPr="00B734A8" w:rsidRDefault="0020075E" w:rsidP="0073066E">
      <w:pPr>
        <w:pStyle w:val="Paragraphedeliste"/>
        <w:numPr>
          <w:ilvl w:val="0"/>
          <w:numId w:val="27"/>
        </w:numPr>
        <w:rPr>
          <w:rFonts w:cs="Arial"/>
        </w:rPr>
      </w:pPr>
      <w:r w:rsidRPr="0020075E">
        <w:rPr>
          <w:rFonts w:cs="Arial"/>
        </w:rPr>
        <w:t>type_voie</w:t>
      </w:r>
      <w:r w:rsidRPr="0020075E">
        <w:rPr>
          <w:rFonts w:cs="Arial"/>
        </w:rPr>
        <w:tab/>
      </w:r>
      <w:r w:rsidRPr="0020075E">
        <w:rPr>
          <w:rFonts w:cs="Arial"/>
        </w:rPr>
        <w:tab/>
        <w:t>(Facultatif)</w:t>
      </w:r>
    </w:p>
    <w:p w:rsidR="0073066E" w:rsidRPr="00B734A8" w:rsidRDefault="0020075E" w:rsidP="0073066E">
      <w:pPr>
        <w:pStyle w:val="Paragraphedeliste"/>
        <w:numPr>
          <w:ilvl w:val="0"/>
          <w:numId w:val="27"/>
        </w:numPr>
        <w:rPr>
          <w:rFonts w:cs="Arial"/>
        </w:rPr>
      </w:pPr>
      <w:r w:rsidRPr="0020075E">
        <w:rPr>
          <w:rFonts w:cs="Arial"/>
        </w:rPr>
        <w:t>nom_voie,</w:t>
      </w:r>
      <w:r w:rsidRPr="0020075E">
        <w:rPr>
          <w:rFonts w:cs="Arial"/>
        </w:rPr>
        <w:tab/>
      </w:r>
      <w:r w:rsidRPr="0020075E">
        <w:rPr>
          <w:rFonts w:cs="Arial"/>
        </w:rPr>
        <w:tab/>
        <w:t>(Facultatif)</w:t>
      </w:r>
    </w:p>
    <w:p w:rsidR="0073066E" w:rsidRPr="00B734A8" w:rsidRDefault="0020075E" w:rsidP="0073066E">
      <w:pPr>
        <w:pStyle w:val="Paragraphedeliste"/>
        <w:numPr>
          <w:ilvl w:val="0"/>
          <w:numId w:val="27"/>
        </w:numPr>
        <w:rPr>
          <w:rFonts w:cs="Arial"/>
        </w:rPr>
      </w:pPr>
      <w:r w:rsidRPr="0020075E">
        <w:rPr>
          <w:rFonts w:cs="Arial"/>
        </w:rPr>
        <w:t>code_com,</w:t>
      </w:r>
      <w:r w:rsidRPr="0020075E">
        <w:rPr>
          <w:rFonts w:cs="Arial"/>
        </w:rPr>
        <w:tab/>
      </w:r>
      <w:r w:rsidRPr="0020075E">
        <w:rPr>
          <w:rFonts w:cs="Arial"/>
        </w:rPr>
        <w:tab/>
        <w:t>(Facultatif)</w:t>
      </w:r>
    </w:p>
    <w:p w:rsidR="0073066E" w:rsidRPr="00B734A8" w:rsidRDefault="0020075E" w:rsidP="0073066E">
      <w:pPr>
        <w:pStyle w:val="Paragraphedeliste"/>
        <w:numPr>
          <w:ilvl w:val="0"/>
          <w:numId w:val="27"/>
        </w:numPr>
        <w:rPr>
          <w:rFonts w:cs="Arial"/>
        </w:rPr>
      </w:pPr>
      <w:r w:rsidRPr="0020075E">
        <w:rPr>
          <w:rFonts w:cs="Arial"/>
        </w:rPr>
        <w:t>nom_com,</w:t>
      </w:r>
      <w:r w:rsidRPr="0020075E">
        <w:rPr>
          <w:rFonts w:cs="Arial"/>
        </w:rPr>
        <w:tab/>
      </w:r>
      <w:r w:rsidRPr="0020075E">
        <w:rPr>
          <w:rFonts w:cs="Arial"/>
        </w:rPr>
        <w:tab/>
        <w:t>(Facultatif)</w:t>
      </w:r>
    </w:p>
    <w:p w:rsidR="0073066E" w:rsidRPr="00B734A8" w:rsidRDefault="0020075E" w:rsidP="0073066E">
      <w:pPr>
        <w:pStyle w:val="Paragraphedeliste"/>
        <w:numPr>
          <w:ilvl w:val="0"/>
          <w:numId w:val="27"/>
        </w:numPr>
        <w:rPr>
          <w:rFonts w:cs="Arial"/>
        </w:rPr>
      </w:pPr>
      <w:r w:rsidRPr="0020075E">
        <w:rPr>
          <w:rFonts w:cs="Arial"/>
        </w:rPr>
        <w:t xml:space="preserve">nb_logements </w:t>
      </w:r>
      <w:r w:rsidRPr="0020075E">
        <w:rPr>
          <w:rFonts w:cs="Arial"/>
        </w:rPr>
        <w:tab/>
        <w:t>(Obligatoire)</w:t>
      </w:r>
    </w:p>
    <w:p w:rsidR="0073066E" w:rsidRPr="00B734A8" w:rsidRDefault="0073066E" w:rsidP="0073066E">
      <w:pPr>
        <w:pStyle w:val="Paragraphedeliste"/>
        <w:ind w:left="1065"/>
        <w:rPr>
          <w:rFonts w:cs="Arial"/>
        </w:rPr>
      </w:pPr>
    </w:p>
    <w:p w:rsidR="0073066E" w:rsidRPr="00B734A8" w:rsidRDefault="0020075E" w:rsidP="0073066E">
      <w:pPr>
        <w:rPr>
          <w:rFonts w:cs="Arial"/>
        </w:rPr>
      </w:pPr>
      <w:r w:rsidRPr="0020075E">
        <w:rPr>
          <w:rFonts w:cs="Arial"/>
        </w:rPr>
        <w:lastRenderedPageBreak/>
        <w:t>Ces informations sont agencées sous la forme :</w:t>
      </w:r>
    </w:p>
    <w:p w:rsidR="0073066E" w:rsidRPr="00B734A8" w:rsidRDefault="0020075E" w:rsidP="0073066E">
      <w:pPr>
        <w:rPr>
          <w:rFonts w:cs="Arial"/>
        </w:rPr>
      </w:pPr>
      <w:r w:rsidRPr="0020075E">
        <w:rPr>
          <w:rFonts w:cs="Arial"/>
        </w:rPr>
        <w:t>id_metier_site|num_voie lib_num_cplt_adr type_voie nom_voie code_com nom_com|nb_logements</w:t>
      </w:r>
    </w:p>
    <w:p w:rsidR="0073066E" w:rsidRPr="00B734A8" w:rsidRDefault="0073066E" w:rsidP="0073066E">
      <w:pPr>
        <w:rPr>
          <w:rFonts w:cs="Arial"/>
          <w:sz w:val="22"/>
        </w:rPr>
      </w:pPr>
    </w:p>
    <w:p w:rsidR="0073066E" w:rsidRPr="00B734A8" w:rsidRDefault="0020075E" w:rsidP="0073066E">
      <w:pPr>
        <w:rPr>
          <w:rFonts w:cs="Arial"/>
        </w:rPr>
      </w:pPr>
      <w:r w:rsidRPr="0020075E">
        <w:rPr>
          <w:rFonts w:cs="Arial"/>
        </w:rPr>
        <w:t>Si un immeuble est « au format « pré-G1R3 (G1R2) », le type_voie ne sera pas renseigné.</w:t>
      </w:r>
    </w:p>
    <w:p w:rsidR="0073066E" w:rsidRPr="00B734A8" w:rsidRDefault="0073066E" w:rsidP="0073066E">
      <w:pPr>
        <w:rPr>
          <w:rFonts w:cs="Arial"/>
        </w:rPr>
      </w:pPr>
    </w:p>
    <w:p w:rsidR="00B84383" w:rsidRPr="00B734A8" w:rsidRDefault="0020075E" w:rsidP="0073066E">
      <w:pPr>
        <w:rPr>
          <w:rFonts w:cs="Arial"/>
        </w:rPr>
      </w:pPr>
      <w:r w:rsidRPr="0020075E">
        <w:rPr>
          <w:rFonts w:cs="Arial"/>
        </w:rPr>
        <w:t xml:space="preserve">Le changement de définition de la zone de contour entraîne une particularité dans : </w:t>
      </w:r>
    </w:p>
    <w:p w:rsidR="00B84383" w:rsidRPr="00B734A8" w:rsidRDefault="0020075E" w:rsidP="00B84383">
      <w:pPr>
        <w:pStyle w:val="Paragraphedeliste"/>
        <w:numPr>
          <w:ilvl w:val="0"/>
          <w:numId w:val="27"/>
        </w:numPr>
        <w:rPr>
          <w:rFonts w:cs="Arial"/>
        </w:rPr>
      </w:pPr>
      <w:r w:rsidRPr="0020075E">
        <w:rPr>
          <w:rFonts w:cs="Arial"/>
        </w:rPr>
        <w:t xml:space="preserve">la gestion de </w:t>
      </w:r>
      <w:hyperlink w:anchor="_Zone_de_contour" w:history="1">
        <w:r>
          <w:rPr>
            <w:rStyle w:val="Lienhypertexte"/>
            <w:rFonts w:cs="Arial"/>
          </w:rPr>
          <w:t>Zone de contour</w:t>
        </w:r>
      </w:hyperlink>
      <w:r w:rsidRPr="0020075E">
        <w:rPr>
          <w:rFonts w:cs="Arial"/>
        </w:rPr>
        <w:t xml:space="preserve">, ainsi qu’une particularité dans </w:t>
      </w:r>
    </w:p>
    <w:p w:rsidR="00B84383" w:rsidRPr="00B734A8" w:rsidRDefault="0020075E" w:rsidP="00B84383">
      <w:pPr>
        <w:pStyle w:val="Paragraphedeliste"/>
        <w:numPr>
          <w:ilvl w:val="0"/>
          <w:numId w:val="27"/>
        </w:numPr>
        <w:rPr>
          <w:rFonts w:cs="Arial"/>
        </w:rPr>
      </w:pPr>
      <w:r w:rsidRPr="0020075E">
        <w:rPr>
          <w:rFonts w:cs="Arial"/>
        </w:rPr>
        <w:t xml:space="preserve">la gestion du </w:t>
      </w:r>
      <w:hyperlink w:anchor="_Champ_«_Modif_zone_contour" w:history="1">
        <w:r>
          <w:rPr>
            <w:rStyle w:val="Lienhypertexte"/>
            <w:rFonts w:cs="Arial"/>
          </w:rPr>
          <w:t>Champ « Modif_zone_contour » dans l’export PMPA</w:t>
        </w:r>
      </w:hyperlink>
      <w:r w:rsidRPr="0020075E">
        <w:rPr>
          <w:rFonts w:cs="Arial"/>
        </w:rPr>
        <w:t xml:space="preserve">. </w:t>
      </w:r>
    </w:p>
    <w:p w:rsidR="0073066E" w:rsidRPr="00B734A8" w:rsidRDefault="0020075E" w:rsidP="00B84383">
      <w:pPr>
        <w:rPr>
          <w:rFonts w:cs="Arial"/>
        </w:rPr>
      </w:pPr>
      <w:r w:rsidRPr="0020075E">
        <w:rPr>
          <w:rFonts w:cs="Arial"/>
        </w:rPr>
        <w:t>Les zones de contour existantes ne sont pas mises à jour. Elles sont recalculées au fil des envois de PF du flux PMPA. Le champ « modif_zone_contour » de l’export PMPA est à O(ui) pour son 1</w:t>
      </w:r>
      <w:r w:rsidRPr="0020075E">
        <w:rPr>
          <w:rFonts w:cs="Arial"/>
          <w:vertAlign w:val="superscript"/>
        </w:rPr>
        <w:t>er</w:t>
      </w:r>
      <w:r w:rsidRPr="0020075E">
        <w:rPr>
          <w:rFonts w:cs="Arial"/>
        </w:rPr>
        <w:t xml:space="preserve"> envoi après la mise en place de cette nouvelle définition.</w:t>
      </w:r>
    </w:p>
    <w:p w:rsidR="0073066E" w:rsidRPr="001D749C" w:rsidRDefault="0020075E" w:rsidP="0073066E">
      <w:pPr>
        <w:rPr>
          <w:rFonts w:cs="Arial"/>
        </w:rPr>
      </w:pPr>
      <w:r w:rsidRPr="0020075E">
        <w:rPr>
          <w:rFonts w:cs="Arial"/>
        </w:rPr>
        <w:t xml:space="preserve"> (le champ type_voie ayant été rajouté).</w:t>
      </w:r>
    </w:p>
    <w:p w:rsidR="0073066E" w:rsidRPr="001D749C" w:rsidRDefault="0073066E" w:rsidP="0073066E">
      <w:pPr>
        <w:jc w:val="left"/>
        <w:rPr>
          <w:rFonts w:cs="Arial"/>
        </w:rPr>
      </w:pPr>
    </w:p>
    <w:p w:rsidR="0073066E" w:rsidRPr="001D749C" w:rsidRDefault="0073066E" w:rsidP="0073066E">
      <w:pPr>
        <w:pStyle w:val="Titre4"/>
        <w:rPr>
          <w:rFonts w:cs="Arial"/>
        </w:rPr>
      </w:pPr>
      <w:bookmarkStart w:id="768" w:name="_Toc393377373"/>
      <w:bookmarkStart w:id="769" w:name="_Toc426723633"/>
      <w:r w:rsidRPr="001D749C">
        <w:rPr>
          <w:rFonts w:cs="Arial"/>
        </w:rPr>
        <w:t>Modélisation de la base de données</w:t>
      </w:r>
      <w:bookmarkEnd w:id="768"/>
      <w:bookmarkEnd w:id="769"/>
    </w:p>
    <w:p w:rsidR="00EB5729" w:rsidRDefault="00EB5729" w:rsidP="00EB5729">
      <w:bookmarkStart w:id="770" w:name="_Table_assoc_zone_obj_export_attr"/>
      <w:bookmarkStart w:id="771" w:name="_Zone_de_contour"/>
      <w:bookmarkStart w:id="772" w:name="_Table_geofibre.car_zone_mkt_audit"/>
      <w:bookmarkStart w:id="773" w:name="_Ref349920532"/>
      <w:bookmarkEnd w:id="770"/>
      <w:bookmarkEnd w:id="771"/>
      <w:bookmarkEnd w:id="772"/>
    </w:p>
    <w:p w:rsidR="00852FDD" w:rsidRDefault="00852FDD" w:rsidP="00EB5729"/>
    <w:p w:rsidR="0073066E" w:rsidRPr="001D749C" w:rsidRDefault="0073066E" w:rsidP="0073066E">
      <w:pPr>
        <w:pStyle w:val="Titre5"/>
        <w:rPr>
          <w:rFonts w:cs="Arial"/>
        </w:rPr>
      </w:pPr>
      <w:r w:rsidRPr="001D749C">
        <w:rPr>
          <w:rFonts w:cs="Arial"/>
        </w:rPr>
        <w:t>Table geofibre.ftth_pf</w:t>
      </w:r>
    </w:p>
    <w:bookmarkEnd w:id="773"/>
    <w:p w:rsidR="0073066E" w:rsidRPr="001D749C" w:rsidRDefault="0073066E" w:rsidP="0073066E">
      <w:pPr>
        <w:pStyle w:val="Titre6"/>
        <w:rPr>
          <w:rFonts w:cs="Arial"/>
        </w:rPr>
      </w:pPr>
      <w:r w:rsidRPr="001D749C">
        <w:rPr>
          <w:rFonts w:cs="Arial"/>
          <w:lang w:val="fr-FR"/>
        </w:rPr>
        <w:t>Champ date_pmpa</w:t>
      </w:r>
    </w:p>
    <w:p w:rsidR="0073066E" w:rsidRPr="001D749C" w:rsidRDefault="0073066E" w:rsidP="0073066E">
      <w:pPr>
        <w:rPr>
          <w:rFonts w:cs="Arial"/>
        </w:rPr>
      </w:pPr>
      <w:r w:rsidRPr="001D749C">
        <w:rPr>
          <w:rFonts w:cs="Arial"/>
        </w:rPr>
        <w:t>Lors de la transmission d’un PF via le flux PMPA, ce champ est renseigné avec la date d’envoi. Ceci permet d’identifier les PF déjà transmis à IPON.</w:t>
      </w:r>
    </w:p>
    <w:p w:rsidR="00EB5729" w:rsidRDefault="0073066E" w:rsidP="00EB5729">
      <w:r w:rsidRPr="001D749C">
        <w:t>Ce champ n’est pas visible dans l’IHM.</w:t>
      </w:r>
    </w:p>
    <w:p w:rsidR="00804AEF" w:rsidRDefault="00804AEF" w:rsidP="00804AEF">
      <w:pPr>
        <w:pStyle w:val="Titre6"/>
        <w:rPr>
          <w:rFonts w:cs="Arial"/>
          <w:lang w:val="fr-FR"/>
        </w:rPr>
      </w:pPr>
      <w:bookmarkStart w:id="774" w:name="_Champ_forcage"/>
      <w:bookmarkStart w:id="775" w:name="_Ref385239565"/>
      <w:bookmarkEnd w:id="774"/>
      <w:r w:rsidRPr="001D749C">
        <w:rPr>
          <w:rFonts w:cs="Arial"/>
          <w:lang w:val="fr-FR"/>
        </w:rPr>
        <w:t xml:space="preserve">Champ </w:t>
      </w:r>
      <w:r>
        <w:rPr>
          <w:rFonts w:cs="Arial"/>
          <w:lang w:val="fr-FR"/>
        </w:rPr>
        <w:t>forcage</w:t>
      </w:r>
      <w:bookmarkEnd w:id="775"/>
    </w:p>
    <w:p w:rsidR="00804AEF" w:rsidRPr="001D749C" w:rsidRDefault="00804AEF" w:rsidP="00804AEF">
      <w:pPr>
        <w:rPr>
          <w:rFonts w:cs="Arial"/>
        </w:rPr>
      </w:pPr>
      <w:r w:rsidRPr="00E043E5">
        <w:rPr>
          <w:rFonts w:cs="Arial"/>
        </w:rPr>
        <w:t xml:space="preserve">L’attribut « Forçage » est valorisé à F si le PF doit être transmis vers IPON. Il est remis à « Null » s’il est transmis. S’il </w:t>
      </w:r>
      <w:r>
        <w:rPr>
          <w:rFonts w:cs="Arial"/>
        </w:rPr>
        <w:t xml:space="preserve">est valorisé à F et qu’il </w:t>
      </w:r>
      <w:r w:rsidRPr="00E043E5">
        <w:rPr>
          <w:rFonts w:cs="Arial"/>
        </w:rPr>
        <w:t>n’est pas transmis, alors il est valorisé à N.</w:t>
      </w:r>
      <w:r w:rsidRPr="001D749C">
        <w:rPr>
          <w:rFonts w:cs="Arial"/>
        </w:rPr>
        <w:t xml:space="preserve"> Ceci permet d’identifier les PF </w:t>
      </w:r>
      <w:r>
        <w:rPr>
          <w:rFonts w:cs="Arial"/>
        </w:rPr>
        <w:t xml:space="preserve">non transmis </w:t>
      </w:r>
      <w:r w:rsidRPr="001D749C">
        <w:rPr>
          <w:rFonts w:cs="Arial"/>
        </w:rPr>
        <w:t>à IPON.</w:t>
      </w:r>
    </w:p>
    <w:p w:rsidR="00EB5729" w:rsidRDefault="00804AEF" w:rsidP="00EB5729">
      <w:r w:rsidRPr="001D749C">
        <w:t>Ce champ n’est pas visible dans l’IHM.</w:t>
      </w:r>
    </w:p>
    <w:p w:rsidR="0073066E" w:rsidRPr="001D749C" w:rsidRDefault="0073066E" w:rsidP="0073066E">
      <w:pPr>
        <w:rPr>
          <w:rFonts w:cs="Arial"/>
        </w:rPr>
      </w:pPr>
    </w:p>
    <w:p w:rsidR="00554B9E" w:rsidRPr="00F3668A" w:rsidRDefault="00554B9E">
      <w:pPr>
        <w:spacing w:before="0" w:after="0"/>
        <w:jc w:val="left"/>
      </w:pPr>
      <w:bookmarkStart w:id="776" w:name="_Mécanique_de_mise"/>
      <w:bookmarkStart w:id="777" w:name="_Mécanique_de_mise_1"/>
      <w:bookmarkEnd w:id="776"/>
      <w:bookmarkEnd w:id="777"/>
    </w:p>
    <w:p w:rsidR="003C0F14" w:rsidRPr="00B734A8" w:rsidRDefault="0020075E" w:rsidP="003C0F14">
      <w:pPr>
        <w:pStyle w:val="Titre4"/>
        <w:rPr>
          <w:rFonts w:cs="Arial"/>
        </w:rPr>
      </w:pPr>
      <w:bookmarkStart w:id="778" w:name="_Toc426723636"/>
      <w:r w:rsidRPr="0020075E">
        <w:rPr>
          <w:rFonts w:cs="Arial"/>
        </w:rPr>
        <w:t>Génération du fichier</w:t>
      </w:r>
      <w:bookmarkEnd w:id="778"/>
    </w:p>
    <w:p w:rsidR="003C0F14" w:rsidRPr="00B734A8" w:rsidRDefault="003C0F14" w:rsidP="00EB5729"/>
    <w:tbl>
      <w:tblPr>
        <w:tblStyle w:val="Grilledutableau"/>
        <w:tblW w:w="0" w:type="auto"/>
        <w:tblLook w:val="04A0"/>
      </w:tblPr>
      <w:tblGrid>
        <w:gridCol w:w="9242"/>
      </w:tblGrid>
      <w:tr w:rsidR="003C0F14" w:rsidRPr="00B734A8" w:rsidTr="00B1796E">
        <w:tc>
          <w:tcPr>
            <w:tcW w:w="9778" w:type="dxa"/>
          </w:tcPr>
          <w:p w:rsidR="003C0F14" w:rsidRPr="00B734A8" w:rsidRDefault="003C0F14" w:rsidP="00B1796E">
            <w:pPr>
              <w:pStyle w:val="P2"/>
              <w:spacing w:before="20" w:after="20"/>
              <w:ind w:left="0"/>
              <w:rPr>
                <w:rFonts w:cs="Arial"/>
                <w:b/>
                <w:u w:val="single"/>
              </w:rPr>
            </w:pPr>
          </w:p>
          <w:p w:rsidR="003C0F14" w:rsidRPr="00B734A8" w:rsidRDefault="0020075E" w:rsidP="00B1796E">
            <w:pPr>
              <w:pStyle w:val="P2"/>
              <w:spacing w:before="20" w:after="20"/>
              <w:ind w:left="0"/>
              <w:rPr>
                <w:rFonts w:cs="Arial"/>
                <w:b/>
                <w:u w:val="single"/>
              </w:rPr>
            </w:pPr>
            <w:r w:rsidRPr="0020075E">
              <w:rPr>
                <w:rFonts w:cs="Arial"/>
                <w:b/>
                <w:u w:val="single"/>
              </w:rPr>
              <w:t>Le script extractData.ksh effectue cette extraction avec le paramètre extractPMPA :</w:t>
            </w:r>
          </w:p>
          <w:p w:rsidR="003C0F14" w:rsidRPr="00B734A8" w:rsidRDefault="003C0F14" w:rsidP="00B1796E">
            <w:pPr>
              <w:pStyle w:val="P2"/>
              <w:spacing w:before="20" w:after="20"/>
              <w:ind w:left="0"/>
              <w:rPr>
                <w:rFonts w:cs="Arial"/>
                <w:b/>
                <w:u w:val="single"/>
              </w:rPr>
            </w:pPr>
          </w:p>
          <w:p w:rsidR="003C0F14" w:rsidRPr="00B734A8" w:rsidRDefault="0020075E" w:rsidP="00B1796E">
            <w:pPr>
              <w:pStyle w:val="P2"/>
              <w:spacing w:before="20" w:after="20"/>
              <w:ind w:left="0"/>
              <w:rPr>
                <w:rFonts w:cs="Arial"/>
                <w:b/>
                <w:u w:val="single"/>
              </w:rPr>
            </w:pPr>
            <w:r w:rsidRPr="0020075E">
              <w:rPr>
                <w:rFonts w:cs="Arial"/>
              </w:rPr>
              <w:t>/opt/application/gfias1/current/BDDEXPL/bin/</w:t>
            </w:r>
          </w:p>
          <w:p w:rsidR="003C0F14" w:rsidRPr="00B734A8" w:rsidRDefault="003C0F14" w:rsidP="00B1796E">
            <w:pPr>
              <w:pStyle w:val="P2"/>
              <w:spacing w:before="20" w:after="20"/>
              <w:ind w:left="0"/>
              <w:rPr>
                <w:rFonts w:cs="Arial"/>
                <w:b/>
                <w:u w:val="single"/>
              </w:rPr>
            </w:pPr>
          </w:p>
        </w:tc>
      </w:tr>
    </w:tbl>
    <w:p w:rsidR="003C0F14" w:rsidRPr="00B734A8" w:rsidRDefault="003C0F14" w:rsidP="003C0F14">
      <w:pPr>
        <w:pStyle w:val="P2"/>
        <w:spacing w:before="20" w:after="20"/>
        <w:ind w:left="0"/>
        <w:rPr>
          <w:rFonts w:cs="Arial"/>
          <w:b/>
          <w:u w:val="single"/>
        </w:rPr>
      </w:pPr>
    </w:p>
    <w:p w:rsidR="00B1796E" w:rsidRPr="00B734A8" w:rsidRDefault="0020075E" w:rsidP="00B96262">
      <w:pPr>
        <w:rPr>
          <w:rFonts w:cs="Arial"/>
        </w:rPr>
      </w:pPr>
      <w:r w:rsidRPr="0020075E">
        <w:rPr>
          <w:rFonts w:cs="Arial"/>
        </w:rPr>
        <w:t>Les fichiers geofibre2ipon</w:t>
      </w:r>
      <w:r w:rsidRPr="0020075E">
        <w:rPr>
          <w:rFonts w:cs="Arial"/>
          <w:i/>
          <w:u w:val="single"/>
        </w:rPr>
        <w:t>_INSTANCEGFI_PF_AAAAMMJJhhmmss.csv</w:t>
      </w:r>
      <w:r w:rsidRPr="0020075E">
        <w:rPr>
          <w:rFonts w:cs="Arial"/>
        </w:rPr>
        <w:t xml:space="preserve"> sont générés sous : &lt;PATH&gt;/outcft/ipon/pm</w:t>
      </w:r>
    </w:p>
    <w:p w:rsidR="00B96262" w:rsidRPr="00B734A8" w:rsidRDefault="00B96262" w:rsidP="00B96262">
      <w:pPr>
        <w:rPr>
          <w:rFonts w:cs="Arial"/>
        </w:rPr>
      </w:pPr>
    </w:p>
    <w:p w:rsidR="003C0F14" w:rsidRPr="00B734A8" w:rsidRDefault="0020075E" w:rsidP="00B96262">
      <w:pPr>
        <w:rPr>
          <w:rFonts w:cs="Arial"/>
        </w:rPr>
      </w:pPr>
      <w:r w:rsidRPr="0020075E">
        <w:rPr>
          <w:rFonts w:cs="Arial"/>
        </w:rPr>
        <w:t>Les fichiers sont archivés après l’envoi vers IPON sous : &lt;PATH&gt;/outcft/ipon/</w:t>
      </w:r>
      <w:r w:rsidRPr="0020075E">
        <w:rPr>
          <w:rFonts w:cs="Arial"/>
          <w:b/>
        </w:rPr>
        <w:t>archive</w:t>
      </w:r>
      <w:r w:rsidRPr="0020075E">
        <w:rPr>
          <w:rFonts w:cs="Arial"/>
        </w:rPr>
        <w:t xml:space="preserve">. </w:t>
      </w:r>
    </w:p>
    <w:p w:rsidR="00EB5729" w:rsidRPr="00F3668A" w:rsidRDefault="00EB5729" w:rsidP="00EB5729"/>
    <w:p w:rsidR="009264AB" w:rsidRDefault="009264AB">
      <w:pPr>
        <w:spacing w:before="0" w:after="0"/>
        <w:jc w:val="left"/>
        <w:rPr>
          <w:b/>
          <w:color w:val="0000FF"/>
          <w:sz w:val="18"/>
          <w:u w:val="single"/>
        </w:rPr>
      </w:pPr>
      <w:bookmarkStart w:id="779" w:name="_Toc412223501"/>
      <w:bookmarkStart w:id="780" w:name="_Toc404012387"/>
      <w:bookmarkStart w:id="781" w:name="_Toc404012386"/>
      <w:r>
        <w:br w:type="page"/>
      </w:r>
    </w:p>
    <w:p w:rsidR="0086332E" w:rsidRDefault="0086332E" w:rsidP="0086332E">
      <w:pPr>
        <w:pStyle w:val="Titre3"/>
      </w:pPr>
      <w:bookmarkStart w:id="782" w:name="_Toc426723637"/>
      <w:r w:rsidRPr="00F3668A">
        <w:lastRenderedPageBreak/>
        <w:t>IPON vers Geofibre : Câbles IPON</w:t>
      </w:r>
      <w:bookmarkEnd w:id="779"/>
      <w:bookmarkEnd w:id="782"/>
    </w:p>
    <w:p w:rsidR="0081012B" w:rsidRDefault="0085789F" w:rsidP="0081012B">
      <w:pPr>
        <w:rPr>
          <w:lang w:val="en-US"/>
        </w:rPr>
      </w:pPr>
      <w:r w:rsidRPr="0085789F">
        <w:rPr>
          <w:lang w:val="en-US"/>
        </w:rPr>
      </w:r>
      <w:r>
        <w:rPr>
          <w:lang w:val="en-US"/>
        </w:rPr>
        <w:pict>
          <v:roundrect id="_x0000_s1053" alt="Le code permettant la gestion ce cet item est présent dans les packages suivants&#10;&#10;" style="width:472.5pt;height:103.1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53">
              <w:txbxContent>
                <w:p w:rsidR="00CB59E8" w:rsidRPr="00D724D6" w:rsidRDefault="00CB59E8" w:rsidP="0081012B">
                  <w:pPr>
                    <w:rPr>
                      <w:b/>
                      <w:color w:val="365F91" w:themeColor="accent1" w:themeShade="BF"/>
                    </w:rPr>
                  </w:pP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E20F95" w:rsidTr="00370A70">
                    <w:tc>
                      <w:tcPr>
                        <w:tcW w:w="9001" w:type="dxa"/>
                        <w:shd w:val="clear" w:color="auto" w:fill="B8CCE4" w:themeFill="accent1" w:themeFillTint="66"/>
                      </w:tcPr>
                      <w:p w:rsidR="00CB59E8" w:rsidRPr="005B75E8" w:rsidRDefault="00CB59E8" w:rsidP="00370A70">
                        <w:pPr>
                          <w:rPr>
                            <w:b/>
                          </w:rPr>
                        </w:pPr>
                        <w:r w:rsidRPr="00C16527">
                          <w:rPr>
                            <w:b/>
                          </w:rPr>
                          <w:t xml:space="preserve">Back : </w:t>
                        </w:r>
                      </w:p>
                      <w:p w:rsidR="00CB59E8" w:rsidRPr="00AF4C71" w:rsidRDefault="00CB59E8" w:rsidP="00370A70">
                        <w:pPr>
                          <w:rPr>
                            <w:b/>
                          </w:rPr>
                        </w:pPr>
                        <w:r w:rsidRPr="00AF4C71">
                          <w:rPr>
                            <w:b/>
                          </w:rPr>
                          <w:t>|----- /gfi-expl-bdd-traitement/src/main/java/com/francetelecom/cable/*</w:t>
                        </w:r>
                      </w:p>
                      <w:p w:rsidR="00CB59E8" w:rsidRPr="00C16527" w:rsidRDefault="00CB59E8" w:rsidP="00C16527">
                        <w:pPr>
                          <w:rPr>
                            <w:b/>
                            <w:i/>
                            <w:caps/>
                            <w:color w:val="0000FF"/>
                            <w:sz w:val="22"/>
                          </w:rPr>
                        </w:pPr>
                        <w:r w:rsidRPr="00AF4C71">
                          <w:rPr>
                            <w:b/>
                          </w:rPr>
                          <w:t>|----- /gfi-expl/gfi-expl-sources/src/main/BDD/corbeille/bin/misterBin.ksh</w:t>
                        </w:r>
                      </w:p>
                    </w:tc>
                  </w:tr>
                </w:tbl>
                <w:p w:rsidR="00CB59E8" w:rsidRPr="005B75E8" w:rsidRDefault="00CB59E8" w:rsidP="0081012B"/>
              </w:txbxContent>
            </v:textbox>
            <w10:wrap type="none"/>
            <w10:anchorlock/>
          </v:roundrect>
        </w:pict>
      </w:r>
    </w:p>
    <w:p w:rsidR="0081012B" w:rsidRDefault="0081012B" w:rsidP="0081012B">
      <w:pPr>
        <w:rPr>
          <w:rFonts w:cs="Arial"/>
          <w:b/>
          <w:u w:val="single"/>
        </w:rPr>
      </w:pPr>
    </w:p>
    <w:p w:rsidR="0081012B" w:rsidRPr="00F3668A" w:rsidRDefault="0081012B" w:rsidP="0081012B">
      <w:pPr>
        <w:rPr>
          <w:rFonts w:cs="Arial"/>
        </w:rPr>
      </w:pPr>
      <w:r w:rsidRPr="002726F9">
        <w:rPr>
          <w:rFonts w:cs="Arial"/>
          <w:b/>
          <w:u w:val="single"/>
        </w:rPr>
        <w:t xml:space="preserve">Rappel du besoin : </w:t>
      </w:r>
      <w:r w:rsidR="0086332E" w:rsidRPr="00F3668A">
        <w:rPr>
          <w:rFonts w:cs="Arial"/>
        </w:rPr>
        <w:t>IPON est le référentiel des câbles</w:t>
      </w:r>
      <w:r w:rsidR="00E3732F">
        <w:rPr>
          <w:rFonts w:cs="Arial"/>
        </w:rPr>
        <w:t xml:space="preserve"> Orange </w:t>
      </w:r>
      <w:r w:rsidR="00E3732F" w:rsidRPr="00C16527">
        <w:rPr>
          <w:rFonts w:cs="Arial"/>
          <w:highlight w:val="green"/>
        </w:rPr>
        <w:t>et RIP</w:t>
      </w:r>
      <w:r w:rsidR="0086332E" w:rsidRPr="00F3668A">
        <w:rPr>
          <w:rFonts w:cs="Arial"/>
        </w:rPr>
        <w:t>. Les modifications dans le référentiel sont transmises à Geofibre de manière automatique par flux CFT</w:t>
      </w:r>
      <w:r>
        <w:rPr>
          <w:rFonts w:cs="Arial"/>
        </w:rPr>
        <w:t xml:space="preserve"> pour alimenter la corbeille IPON</w:t>
      </w:r>
      <w:r w:rsidRPr="00F3668A">
        <w:rPr>
          <w:rFonts w:cs="Arial"/>
        </w:rPr>
        <w:t>.</w:t>
      </w:r>
    </w:p>
    <w:p w:rsidR="0081012B" w:rsidRPr="002726F9" w:rsidRDefault="0081012B" w:rsidP="0081012B">
      <w:r w:rsidRPr="002726F9">
        <w:t>La corbeille est mise à jour quotidiennement en fonction des câbles reçus d’IPON, des câbles la composant et des données Geofibre.</w:t>
      </w:r>
    </w:p>
    <w:p w:rsidR="0081012B" w:rsidRPr="002726F9" w:rsidRDefault="0081012B" w:rsidP="0081012B">
      <w:r w:rsidRPr="002726F9">
        <w:t>Pour les câbles restants dans la corbeille, il faut vérifier si les sites sont toujours présents dans Geofibre.</w:t>
      </w:r>
    </w:p>
    <w:p w:rsidR="0081012B" w:rsidRDefault="0081012B" w:rsidP="0081012B">
      <w:r w:rsidRPr="002726F9">
        <w:t>Pour les câbles provenant d’IPON, il faut mettre à jour la corbeille et/ou Geofibre de manière différente s’il s’agit d’une création, d’une modification ou d’une suppression.</w:t>
      </w:r>
    </w:p>
    <w:p w:rsidR="00E3732F" w:rsidRPr="00F3668A" w:rsidRDefault="00E3732F" w:rsidP="0086332E">
      <w:pPr>
        <w:rPr>
          <w:rFonts w:cs="Arial"/>
        </w:rPr>
      </w:pPr>
    </w:p>
    <w:p w:rsidR="0086332E" w:rsidRPr="00F3668A" w:rsidRDefault="0086332E" w:rsidP="0086332E">
      <w:pPr>
        <w:pStyle w:val="Titre4"/>
      </w:pPr>
      <w:bookmarkStart w:id="783" w:name="_Ref424047168"/>
      <w:bookmarkStart w:id="784" w:name="_Toc426723638"/>
      <w:r w:rsidRPr="00F3668A">
        <w:t>Format du fichier</w:t>
      </w:r>
      <w:bookmarkEnd w:id="783"/>
      <w:bookmarkEnd w:id="784"/>
    </w:p>
    <w:p w:rsidR="0081012B" w:rsidRPr="00F3668A" w:rsidRDefault="0081012B" w:rsidP="0081012B">
      <w:pPr>
        <w:keepNext/>
        <w:rPr>
          <w:rFonts w:cs="Arial"/>
        </w:rPr>
      </w:pPr>
      <w:r w:rsidRPr="00686E3A">
        <w:rPr>
          <w:rFonts w:cs="Arial"/>
          <w:highlight w:val="green"/>
        </w:rPr>
        <w:t xml:space="preserve">Les champs contenus dans les fichiers envoyés par ipon sont décrits dans le document d’interface </w:t>
      </w:r>
      <w:fldSimple w:instr=" REF R09_CI_IPON \h  \* MERGEFORMAT ">
        <w:r w:rsidR="00675435" w:rsidRPr="00675435">
          <w:rPr>
            <w:rFonts w:cs="Arial"/>
            <w:b/>
            <w:highlight w:val="green"/>
          </w:rPr>
          <w:t>[R9]</w:t>
        </w:r>
      </w:fldSimple>
      <w:r w:rsidRPr="00686E3A">
        <w:rPr>
          <w:rFonts w:cs="Arial"/>
          <w:highlight w:val="green"/>
        </w:rPr>
        <w:t>.</w:t>
      </w:r>
      <w:r w:rsidRPr="00F3668A">
        <w:rPr>
          <w:rFonts w:cs="Arial"/>
        </w:rPr>
        <w:t xml:space="preserve"> </w:t>
      </w:r>
    </w:p>
    <w:p w:rsidR="0081012B" w:rsidRDefault="0081012B" w:rsidP="0081012B">
      <w:pPr>
        <w:jc w:val="left"/>
        <w:rPr>
          <w:rFonts w:cs="Arial"/>
        </w:rPr>
      </w:pPr>
    </w:p>
    <w:p w:rsidR="0081012B" w:rsidRDefault="0081012B" w:rsidP="0081012B">
      <w:pPr>
        <w:jc w:val="left"/>
        <w:rPr>
          <w:rFonts w:cs="Arial"/>
        </w:rPr>
      </w:pPr>
      <w:r w:rsidRPr="005A1CE0">
        <w:rPr>
          <w:rFonts w:cs="Arial"/>
        </w:rPr>
        <w:t>Le fichier porte le</w:t>
      </w:r>
      <w:r w:rsidR="005C30B0">
        <w:rPr>
          <w:rFonts w:cs="Arial"/>
        </w:rPr>
        <w:t>s</w:t>
      </w:r>
      <w:r w:rsidRPr="005A1CE0">
        <w:rPr>
          <w:rFonts w:cs="Arial"/>
        </w:rPr>
        <w:t xml:space="preserve"> nom</w:t>
      </w:r>
      <w:r w:rsidR="005C30B0">
        <w:rPr>
          <w:rFonts w:cs="Arial"/>
        </w:rPr>
        <w:t>s</w:t>
      </w:r>
      <w:r w:rsidRPr="005A1CE0">
        <w:rPr>
          <w:rFonts w:cs="Arial"/>
        </w:rPr>
        <w:t xml:space="preserve"> suivant</w:t>
      </w:r>
      <w:r w:rsidR="005C30B0">
        <w:rPr>
          <w:rFonts w:cs="Arial"/>
        </w:rPr>
        <w:t>s</w:t>
      </w:r>
      <w:r w:rsidRPr="005A1CE0">
        <w:rPr>
          <w:rFonts w:cs="Arial"/>
        </w:rPr>
        <w:t> :</w:t>
      </w:r>
    </w:p>
    <w:p w:rsidR="00BF285D" w:rsidRPr="00BF285D" w:rsidRDefault="0081012B" w:rsidP="0081012B">
      <w:pPr>
        <w:pStyle w:val="Paragraphedeliste"/>
        <w:numPr>
          <w:ilvl w:val="0"/>
          <w:numId w:val="26"/>
        </w:numPr>
        <w:ind w:left="851"/>
        <w:rPr>
          <w:rFonts w:cs="Arial"/>
        </w:rPr>
      </w:pPr>
      <w:r>
        <w:rPr>
          <w:rFonts w:cs="Arial"/>
          <w:b/>
        </w:rPr>
        <w:t xml:space="preserve">Référentiel </w:t>
      </w:r>
      <w:r w:rsidRPr="00E14D48">
        <w:rPr>
          <w:rFonts w:cs="Arial"/>
          <w:b/>
        </w:rPr>
        <w:t>Orange :</w:t>
      </w:r>
    </w:p>
    <w:p w:rsidR="0058656B" w:rsidRDefault="00BF285D">
      <w:pPr>
        <w:pStyle w:val="Paragraphedeliste"/>
        <w:numPr>
          <w:ilvl w:val="1"/>
          <w:numId w:val="26"/>
        </w:numPr>
        <w:rPr>
          <w:rFonts w:cs="Arial"/>
        </w:rPr>
      </w:pPr>
      <w:r w:rsidRPr="00F3668A">
        <w:rPr>
          <w:rFonts w:cs="Arial"/>
        </w:rPr>
        <w:t>ipon2geofibre_Cable_</w:t>
      </w:r>
      <w:r w:rsidRPr="00F3668A">
        <w:rPr>
          <w:rFonts w:cs="Arial"/>
          <w:b/>
          <w:i/>
        </w:rPr>
        <w:t>AAAAMMJJhhmmss</w:t>
      </w:r>
      <w:r w:rsidRPr="00F3668A">
        <w:rPr>
          <w:rFonts w:cs="Arial"/>
        </w:rPr>
        <w:t>_</w:t>
      </w:r>
      <w:r w:rsidRPr="00F3668A">
        <w:rPr>
          <w:rFonts w:cs="Arial"/>
          <w:b/>
          <w:i/>
          <w:color w:val="002060"/>
        </w:rPr>
        <w:t>XXXX</w:t>
      </w:r>
      <w:r w:rsidRPr="00F3668A">
        <w:rPr>
          <w:rFonts w:cs="Arial"/>
        </w:rPr>
        <w:t>.csv</w:t>
      </w:r>
    </w:p>
    <w:p w:rsidR="0058656B" w:rsidRDefault="0081012B">
      <w:pPr>
        <w:pStyle w:val="Paragraphedeliste"/>
        <w:numPr>
          <w:ilvl w:val="1"/>
          <w:numId w:val="26"/>
        </w:numPr>
        <w:rPr>
          <w:rFonts w:cs="Arial"/>
        </w:rPr>
      </w:pPr>
      <w:r w:rsidRPr="00E14D48">
        <w:rPr>
          <w:rFonts w:cs="Arial"/>
          <w:highlight w:val="green"/>
        </w:rPr>
        <w:t>ORANGE_</w:t>
      </w:r>
      <w:r w:rsidRPr="00F3668A">
        <w:rPr>
          <w:rFonts w:cs="Arial"/>
        </w:rPr>
        <w:t>ipon2geofibre_Cable_</w:t>
      </w:r>
      <w:r w:rsidRPr="00F3668A">
        <w:rPr>
          <w:rFonts w:cs="Arial"/>
          <w:b/>
          <w:i/>
        </w:rPr>
        <w:t>AAAAMMJJhhmmss</w:t>
      </w:r>
      <w:r w:rsidRPr="00F3668A">
        <w:rPr>
          <w:rFonts w:cs="Arial"/>
        </w:rPr>
        <w:t>_</w:t>
      </w:r>
      <w:r w:rsidRPr="00F3668A">
        <w:rPr>
          <w:rFonts w:cs="Arial"/>
          <w:b/>
          <w:i/>
          <w:color w:val="002060"/>
        </w:rPr>
        <w:t>XXXX</w:t>
      </w:r>
      <w:r w:rsidRPr="00F3668A">
        <w:rPr>
          <w:rFonts w:cs="Arial"/>
        </w:rPr>
        <w:t>.csv</w:t>
      </w:r>
    </w:p>
    <w:p w:rsidR="0058656B" w:rsidRDefault="0058656B">
      <w:pPr>
        <w:rPr>
          <w:rFonts w:cs="Arial"/>
        </w:rPr>
      </w:pPr>
    </w:p>
    <w:p w:rsidR="0081012B" w:rsidRPr="007F2FBC" w:rsidRDefault="0081012B" w:rsidP="0081012B">
      <w:pPr>
        <w:pStyle w:val="Paragraphedeliste"/>
        <w:numPr>
          <w:ilvl w:val="0"/>
          <w:numId w:val="26"/>
        </w:numPr>
        <w:ind w:left="851"/>
        <w:rPr>
          <w:rFonts w:cs="Arial"/>
          <w:highlight w:val="green"/>
        </w:rPr>
      </w:pPr>
      <w:r>
        <w:rPr>
          <w:rFonts w:cs="Arial"/>
          <w:b/>
          <w:highlight w:val="green"/>
        </w:rPr>
        <w:t>Référentiel RIP :</w:t>
      </w:r>
      <w:r>
        <w:rPr>
          <w:rFonts w:cs="Arial"/>
          <w:highlight w:val="green"/>
        </w:rPr>
        <w:tab/>
        <w:t>RIP_</w:t>
      </w:r>
      <w:r w:rsidRPr="0035491A">
        <w:rPr>
          <w:rFonts w:cs="Arial"/>
          <w:highlight w:val="green"/>
        </w:rPr>
        <w:t>ipon2geofibre_Cable_</w:t>
      </w:r>
      <w:r w:rsidRPr="0035491A">
        <w:rPr>
          <w:rFonts w:cs="Arial"/>
          <w:b/>
          <w:i/>
          <w:highlight w:val="green"/>
        </w:rPr>
        <w:t>AAAAMMJJhhmmss</w:t>
      </w:r>
      <w:r w:rsidRPr="0035491A">
        <w:rPr>
          <w:rFonts w:cs="Arial"/>
          <w:highlight w:val="green"/>
        </w:rPr>
        <w:t>_</w:t>
      </w:r>
      <w:r w:rsidRPr="0035491A">
        <w:rPr>
          <w:rFonts w:cs="Arial"/>
          <w:b/>
          <w:i/>
          <w:color w:val="002060"/>
          <w:highlight w:val="green"/>
        </w:rPr>
        <w:t>XXXX</w:t>
      </w:r>
      <w:r w:rsidRPr="0035491A">
        <w:rPr>
          <w:rFonts w:cs="Arial"/>
          <w:highlight w:val="green"/>
        </w:rPr>
        <w:t>.csv</w:t>
      </w:r>
    </w:p>
    <w:p w:rsidR="0081012B" w:rsidRDefault="0081012B" w:rsidP="0081012B">
      <w:pPr>
        <w:pStyle w:val="Paragraphedeliste"/>
        <w:ind w:left="1065"/>
        <w:rPr>
          <w:rFonts w:cs="Arial"/>
        </w:rPr>
      </w:pPr>
    </w:p>
    <w:p w:rsidR="0081012B" w:rsidRDefault="0081012B" w:rsidP="0081012B">
      <w:r>
        <w:t xml:space="preserve">où </w:t>
      </w:r>
    </w:p>
    <w:p w:rsidR="0081012B" w:rsidRPr="007D14BD" w:rsidRDefault="0081012B" w:rsidP="0081012B">
      <w:pPr>
        <w:pStyle w:val="Paragraphedeliste"/>
        <w:numPr>
          <w:ilvl w:val="0"/>
          <w:numId w:val="26"/>
        </w:numPr>
        <w:ind w:left="851"/>
        <w:rPr>
          <w:rFonts w:cs="Arial"/>
        </w:rPr>
      </w:pPr>
      <w:r w:rsidRPr="007D14BD">
        <w:rPr>
          <w:rFonts w:cs="Arial"/>
          <w:b/>
        </w:rPr>
        <w:t xml:space="preserve">AAAAMMJJhhmmss </w:t>
      </w:r>
      <w:r w:rsidRPr="007D14BD">
        <w:rPr>
          <w:rFonts w:cs="Arial"/>
        </w:rPr>
        <w:t>est la date de génération du fichier</w:t>
      </w:r>
    </w:p>
    <w:p w:rsidR="0081012B" w:rsidRPr="007D14BD" w:rsidRDefault="0081012B" w:rsidP="0081012B">
      <w:pPr>
        <w:pStyle w:val="Paragraphedeliste"/>
        <w:numPr>
          <w:ilvl w:val="0"/>
          <w:numId w:val="26"/>
        </w:numPr>
        <w:ind w:left="851"/>
        <w:rPr>
          <w:rFonts w:cs="Arial"/>
          <w:b/>
        </w:rPr>
      </w:pPr>
      <w:r w:rsidRPr="007D14BD">
        <w:rPr>
          <w:rFonts w:cs="Arial"/>
          <w:b/>
        </w:rPr>
        <w:t xml:space="preserve">XXXX </w:t>
      </w:r>
      <w:r w:rsidRPr="007D14BD">
        <w:rPr>
          <w:rFonts w:cs="Arial"/>
        </w:rPr>
        <w:t>est un numéro d’ordonnancement éventuellement complété par des zéros sur la gauche.</w:t>
      </w:r>
      <w:bookmarkStart w:id="785" w:name="_Toc329075128"/>
      <w:bookmarkEnd w:id="785"/>
      <w:r w:rsidRPr="007D14BD">
        <w:rPr>
          <w:rFonts w:cs="Arial"/>
          <w:b/>
        </w:rPr>
        <w:t xml:space="preserve"> </w:t>
      </w:r>
    </w:p>
    <w:p w:rsidR="0086332E" w:rsidRPr="00F3668A" w:rsidRDefault="0086332E" w:rsidP="0086332E">
      <w:pPr>
        <w:rPr>
          <w:rFonts w:cs="Arial"/>
        </w:rPr>
      </w:pPr>
    </w:p>
    <w:p w:rsidR="0086332E" w:rsidRPr="00F3668A" w:rsidRDefault="0086332E" w:rsidP="0086332E">
      <w:pPr>
        <w:pStyle w:val="P2"/>
        <w:spacing w:before="20" w:after="20"/>
        <w:ind w:left="0"/>
        <w:rPr>
          <w:rFonts w:cs="Arial"/>
          <w:b/>
          <w:bCs/>
          <w:u w:val="single"/>
        </w:rPr>
      </w:pPr>
      <w:r w:rsidRPr="00F3668A">
        <w:rPr>
          <w:rFonts w:cs="Arial"/>
          <w:b/>
          <w:bCs/>
          <w:u w:val="single"/>
        </w:rPr>
        <w:t>Remarques :</w:t>
      </w:r>
    </w:p>
    <w:p w:rsidR="0086332E" w:rsidRPr="00F3668A" w:rsidRDefault="0086332E" w:rsidP="0086332E">
      <w:pPr>
        <w:pStyle w:val="Paragraphedeliste"/>
        <w:numPr>
          <w:ilvl w:val="0"/>
          <w:numId w:val="26"/>
        </w:numPr>
        <w:jc w:val="left"/>
        <w:rPr>
          <w:rFonts w:cs="Arial"/>
        </w:rPr>
      </w:pPr>
      <w:r w:rsidRPr="00F3668A">
        <w:rPr>
          <w:rFonts w:cs="Arial"/>
        </w:rPr>
        <w:t>Le séparateur de champ est un ; (point-virgule).</w:t>
      </w:r>
    </w:p>
    <w:p w:rsidR="0086332E" w:rsidRDefault="0086332E" w:rsidP="0086332E">
      <w:pPr>
        <w:pStyle w:val="Paragraphedeliste"/>
        <w:numPr>
          <w:ilvl w:val="0"/>
          <w:numId w:val="26"/>
        </w:numPr>
        <w:jc w:val="left"/>
        <w:rPr>
          <w:rFonts w:cs="Arial"/>
        </w:rPr>
      </w:pPr>
      <w:r w:rsidRPr="00F3668A">
        <w:rPr>
          <w:rFonts w:cs="Arial"/>
        </w:rPr>
        <w:t>Le fichier ne contient pas de ligne d’entête.</w:t>
      </w:r>
    </w:p>
    <w:p w:rsidR="0081012B" w:rsidRDefault="0081012B" w:rsidP="0081012B">
      <w:pPr>
        <w:pStyle w:val="Paragraphedeliste"/>
        <w:numPr>
          <w:ilvl w:val="0"/>
          <w:numId w:val="26"/>
        </w:numPr>
      </w:pPr>
      <w:r>
        <w:t xml:space="preserve">Ce fichier contient l’ensemble des données métropole et DOM. </w:t>
      </w:r>
    </w:p>
    <w:p w:rsidR="00C868EF" w:rsidRDefault="00C868EF" w:rsidP="0081012B">
      <w:pPr>
        <w:pStyle w:val="Paragraphedeliste"/>
        <w:numPr>
          <w:ilvl w:val="0"/>
          <w:numId w:val="26"/>
        </w:numPr>
      </w:pPr>
      <w:r w:rsidRPr="00D572EF">
        <w:rPr>
          <w:highlight w:val="green"/>
        </w:rPr>
        <w:t>Si plusieurs fichiers existent en même temps dans le répertoire d’entrée, ils</w:t>
      </w:r>
      <w:r w:rsidR="000E43F4" w:rsidRPr="00D572EF">
        <w:rPr>
          <w:highlight w:val="green"/>
        </w:rPr>
        <w:t xml:space="preserve"> sont</w:t>
      </w:r>
      <w:r w:rsidRPr="00D572EF">
        <w:rPr>
          <w:highlight w:val="green"/>
        </w:rPr>
        <w:t xml:space="preserve"> </w:t>
      </w:r>
      <w:r w:rsidR="00D2195D" w:rsidRPr="00D572EF">
        <w:rPr>
          <w:highlight w:val="green"/>
        </w:rPr>
        <w:t>priorisés</w:t>
      </w:r>
      <w:r w:rsidRPr="00D572EF">
        <w:rPr>
          <w:highlight w:val="green"/>
        </w:rPr>
        <w:t xml:space="preserve">  en fonction de leur</w:t>
      </w:r>
      <w:r w:rsidR="00D2195D" w:rsidRPr="00D572EF">
        <w:rPr>
          <w:highlight w:val="green"/>
        </w:rPr>
        <w:t>s</w:t>
      </w:r>
      <w:r w:rsidRPr="00D572EF">
        <w:rPr>
          <w:highlight w:val="green"/>
        </w:rPr>
        <w:t xml:space="preserve"> date</w:t>
      </w:r>
      <w:r w:rsidR="00D2195D" w:rsidRPr="00D572EF">
        <w:rPr>
          <w:highlight w:val="green"/>
        </w:rPr>
        <w:t>s</w:t>
      </w:r>
      <w:r w:rsidRPr="00D572EF">
        <w:rPr>
          <w:highlight w:val="green"/>
        </w:rPr>
        <w:t xml:space="preserve"> de création. Le script traite les fichiers du plus vieux au plus récent. Les numéros d’</w:t>
      </w:r>
      <w:r w:rsidR="0036131A" w:rsidRPr="00D572EF">
        <w:rPr>
          <w:highlight w:val="green"/>
        </w:rPr>
        <w:t>ordonnancement</w:t>
      </w:r>
      <w:r w:rsidRPr="00D572EF">
        <w:rPr>
          <w:highlight w:val="green"/>
        </w:rPr>
        <w:t xml:space="preserve"> « </w:t>
      </w:r>
      <w:r w:rsidRPr="00D572EF">
        <w:rPr>
          <w:rFonts w:cs="Arial"/>
          <w:b/>
          <w:highlight w:val="green"/>
        </w:rPr>
        <w:t>XXXX</w:t>
      </w:r>
      <w:r w:rsidRPr="00D572EF">
        <w:rPr>
          <w:highlight w:val="green"/>
        </w:rPr>
        <w:t xml:space="preserve"> » des fichiers doivent donc </w:t>
      </w:r>
      <w:r w:rsidR="00D2195D" w:rsidRPr="00D572EF">
        <w:rPr>
          <w:highlight w:val="green"/>
        </w:rPr>
        <w:t>correspondre aux dates de création des fichiers dans le sens où le fichier le plus vieux a le petit numéro d’</w:t>
      </w:r>
      <w:r w:rsidR="0036131A" w:rsidRPr="00D572EF">
        <w:rPr>
          <w:highlight w:val="green"/>
        </w:rPr>
        <w:t>ordonnancement</w:t>
      </w:r>
      <w:r w:rsidR="00D2195D" w:rsidRPr="00D572EF">
        <w:rPr>
          <w:highlight w:val="green"/>
        </w:rPr>
        <w:t xml:space="preserve"> et ainsi de suite</w:t>
      </w:r>
      <w:r w:rsidR="00605390" w:rsidRPr="00D572EF">
        <w:rPr>
          <w:highlight w:val="green"/>
        </w:rPr>
        <w:t>…</w:t>
      </w:r>
    </w:p>
    <w:p w:rsidR="0081012B" w:rsidRPr="00F3668A" w:rsidRDefault="0081012B" w:rsidP="0081012B">
      <w:pPr>
        <w:pStyle w:val="Paragraphedeliste"/>
        <w:ind w:left="1065"/>
        <w:jc w:val="left"/>
        <w:rPr>
          <w:rFonts w:cs="Arial"/>
        </w:rPr>
      </w:pPr>
    </w:p>
    <w:p w:rsidR="0086332E" w:rsidRPr="00F3668A" w:rsidRDefault="0086332E" w:rsidP="0086332E"/>
    <w:p w:rsidR="0086332E" w:rsidRPr="00F3668A" w:rsidRDefault="0081012B" w:rsidP="0086332E">
      <w:pPr>
        <w:pStyle w:val="Titre4"/>
      </w:pPr>
      <w:bookmarkStart w:id="786" w:name="_Toc426723639"/>
      <w:r>
        <w:t>Pré-t</w:t>
      </w:r>
      <w:r w:rsidRPr="00F3668A">
        <w:t>raitements</w:t>
      </w:r>
      <w:bookmarkEnd w:id="786"/>
    </w:p>
    <w:p w:rsidR="0086332E" w:rsidRPr="00F3668A" w:rsidRDefault="0086332E" w:rsidP="0086332E">
      <w:pPr>
        <w:pStyle w:val="Titre5"/>
      </w:pPr>
      <w:r w:rsidRPr="00F3668A">
        <w:t>Réception</w:t>
      </w:r>
    </w:p>
    <w:p w:rsidR="006F24FB" w:rsidRPr="00F3668A" w:rsidRDefault="006F24FB" w:rsidP="006F24FB">
      <w:pPr>
        <w:jc w:val="left"/>
        <w:rPr>
          <w:rFonts w:cs="Arial"/>
        </w:rPr>
      </w:pPr>
      <w:r w:rsidRPr="00F3668A">
        <w:t>Le</w:t>
      </w:r>
      <w:r w:rsidR="006E79D5">
        <w:t>s</w:t>
      </w:r>
      <w:r w:rsidRPr="00F3668A">
        <w:t xml:space="preserve"> fichier</w:t>
      </w:r>
      <w:r w:rsidR="006E79D5">
        <w:t>s</w:t>
      </w:r>
      <w:r w:rsidRPr="00F3668A">
        <w:t xml:space="preserve"> recu</w:t>
      </w:r>
      <w:r w:rsidR="006E79D5">
        <w:t>s</w:t>
      </w:r>
      <w:r w:rsidRPr="00F3668A">
        <w:t xml:space="preserve"> par l’interface CFT </w:t>
      </w:r>
      <w:r w:rsidR="006E79D5">
        <w:rPr>
          <w:rFonts w:cs="Arial"/>
        </w:rPr>
        <w:t>sont</w:t>
      </w:r>
      <w:r w:rsidR="006E79D5" w:rsidRPr="00F3668A">
        <w:rPr>
          <w:rFonts w:cs="Arial"/>
        </w:rPr>
        <w:t xml:space="preserve"> </w:t>
      </w:r>
      <w:r w:rsidRPr="00F3668A">
        <w:rPr>
          <w:rFonts w:cs="Arial"/>
        </w:rPr>
        <w:t>présent</w:t>
      </w:r>
      <w:r w:rsidR="006E79D5">
        <w:rPr>
          <w:rFonts w:cs="Arial"/>
        </w:rPr>
        <w:t>s</w:t>
      </w:r>
      <w:r w:rsidRPr="00F3668A">
        <w:rPr>
          <w:rFonts w:cs="Arial"/>
        </w:rPr>
        <w:t xml:space="preserve"> sous : </w:t>
      </w:r>
    </w:p>
    <w:p w:rsidR="0086332E" w:rsidRPr="00F3668A" w:rsidRDefault="0086332E" w:rsidP="0086332E">
      <w:pPr>
        <w:jc w:val="left"/>
        <w:rPr>
          <w:rFonts w:cs="Arial"/>
          <w:b/>
          <w:lang w:val="en-US"/>
        </w:rPr>
      </w:pPr>
      <w:r w:rsidRPr="00F3668A">
        <w:rPr>
          <w:rFonts w:cs="Arial"/>
          <w:b/>
          <w:lang w:val="en-US"/>
        </w:rPr>
        <w:lastRenderedPageBreak/>
        <w:t>/var/opt/data/flat/gfias1/webbdd/commun/incft/ipon/cable</w:t>
      </w:r>
    </w:p>
    <w:p w:rsidR="00E27922" w:rsidRPr="00F3668A" w:rsidRDefault="00E27922" w:rsidP="0086332E">
      <w:pPr>
        <w:jc w:val="left"/>
        <w:rPr>
          <w:rFonts w:cs="Arial"/>
          <w:b/>
          <w:lang w:val="en-US"/>
        </w:rPr>
      </w:pPr>
    </w:p>
    <w:p w:rsidR="0086332E" w:rsidRPr="00F3668A" w:rsidRDefault="0086332E" w:rsidP="0086332E">
      <w:pPr>
        <w:pStyle w:val="Titre5"/>
      </w:pPr>
      <w:r w:rsidRPr="00F3668A">
        <w:t>Découpe du fichier</w:t>
      </w:r>
    </w:p>
    <w:p w:rsidR="0086332E" w:rsidRPr="00F3668A" w:rsidRDefault="006E79D5" w:rsidP="0086332E">
      <w:pPr>
        <w:jc w:val="left"/>
      </w:pPr>
      <w:r w:rsidRPr="00E14D48">
        <w:rPr>
          <w:highlight w:val="green"/>
        </w:rPr>
        <w:t>Chaque fichier présent dans le répertoire de réception</w:t>
      </w:r>
      <w:r>
        <w:t xml:space="preserve"> mentionné ci-dessus </w:t>
      </w:r>
      <w:r w:rsidR="0086332E" w:rsidRPr="00F3668A">
        <w:t xml:space="preserve">est découpé </w:t>
      </w:r>
      <w:r>
        <w:t>avant traitement pour ne contenir que les données de l’instance Geofibre sur laquelle il va être importé. Cette découpe porte</w:t>
      </w:r>
      <w:r w:rsidRPr="00F3668A">
        <w:t xml:space="preserve"> </w:t>
      </w:r>
      <w:r w:rsidR="001A08F1" w:rsidRPr="00F3668A">
        <w:t xml:space="preserve">sur le champ « code_insee » </w:t>
      </w:r>
      <w:r w:rsidR="0086332E" w:rsidRPr="00F3668A">
        <w:t xml:space="preserve">par le </w:t>
      </w:r>
      <w:hyperlink w:anchor="_Script_de_découpe" w:history="1">
        <w:r w:rsidR="0086332E" w:rsidRPr="00F3668A">
          <w:rPr>
            <w:rStyle w:val="Lienhypertexte"/>
          </w:rPr>
          <w:t>Script de découpe de fichier texte</w:t>
        </w:r>
      </w:hyperlink>
      <w:r w:rsidR="0086332E" w:rsidRPr="00F3668A">
        <w:t xml:space="preserve"> dans les répertoires :</w:t>
      </w:r>
    </w:p>
    <w:p w:rsidR="0086332E" w:rsidRDefault="0086332E" w:rsidP="0086332E">
      <w:pPr>
        <w:jc w:val="left"/>
        <w:rPr>
          <w:rFonts w:cs="Arial"/>
          <w:b/>
        </w:rPr>
      </w:pPr>
      <w:r w:rsidRPr="00F3668A">
        <w:rPr>
          <w:rFonts w:cs="Arial"/>
          <w:b/>
        </w:rPr>
        <w:t>&lt;PATH&gt;/incft/ipon/cable</w:t>
      </w:r>
    </w:p>
    <w:p w:rsidR="006E79D5" w:rsidRDefault="006E79D5" w:rsidP="006E79D5">
      <w:r>
        <w:t xml:space="preserve">Remarque : Le nom des fichiers découpés est identique au fichier d’entrée, seule l’arborescence de stockage (temporaire) diffère. </w:t>
      </w:r>
    </w:p>
    <w:p w:rsidR="006E79D5" w:rsidRPr="00F3668A" w:rsidRDefault="006E79D5" w:rsidP="0086332E">
      <w:pPr>
        <w:jc w:val="left"/>
        <w:rPr>
          <w:b/>
        </w:rPr>
      </w:pPr>
    </w:p>
    <w:p w:rsidR="0086332E" w:rsidRPr="00F3668A" w:rsidRDefault="0086332E" w:rsidP="0086332E">
      <w:pPr>
        <w:jc w:val="left"/>
        <w:rPr>
          <w:rFonts w:cs="Arial"/>
        </w:rPr>
      </w:pPr>
    </w:p>
    <w:p w:rsidR="0086332E" w:rsidRDefault="0086332E" w:rsidP="0086332E">
      <w:pPr>
        <w:jc w:val="left"/>
        <w:rPr>
          <w:rFonts w:cs="Arial"/>
        </w:rPr>
      </w:pPr>
      <w:r w:rsidRPr="00F3668A">
        <w:rPr>
          <w:rFonts w:cs="Arial"/>
        </w:rPr>
        <w:t>Le</w:t>
      </w:r>
      <w:r w:rsidR="006E79D5">
        <w:rPr>
          <w:rFonts w:cs="Arial"/>
        </w:rPr>
        <w:t>s</w:t>
      </w:r>
      <w:r w:rsidRPr="00F3668A">
        <w:rPr>
          <w:rFonts w:cs="Arial"/>
        </w:rPr>
        <w:t xml:space="preserve"> fichier</w:t>
      </w:r>
      <w:r w:rsidR="006E79D5">
        <w:rPr>
          <w:rFonts w:cs="Arial"/>
        </w:rPr>
        <w:t>s</w:t>
      </w:r>
      <w:r w:rsidRPr="00F3668A">
        <w:rPr>
          <w:rFonts w:cs="Arial"/>
        </w:rPr>
        <w:t xml:space="preserve"> </w:t>
      </w:r>
      <w:r w:rsidR="006E79D5">
        <w:rPr>
          <w:rFonts w:cs="Arial"/>
        </w:rPr>
        <w:t>d’origine sont</w:t>
      </w:r>
      <w:r w:rsidRPr="00F3668A">
        <w:rPr>
          <w:rFonts w:cs="Arial"/>
        </w:rPr>
        <w:t xml:space="preserve"> archivé</w:t>
      </w:r>
      <w:r w:rsidR="006E79D5">
        <w:rPr>
          <w:rFonts w:cs="Arial"/>
        </w:rPr>
        <w:t>s</w:t>
      </w:r>
      <w:r w:rsidRPr="00F3668A">
        <w:rPr>
          <w:rFonts w:cs="Arial"/>
        </w:rPr>
        <w:t xml:space="preserve"> après découpe sous : /var/opt/data/flat/gfias1/webbdd/commun/incft/ipon/</w:t>
      </w:r>
      <w:r w:rsidRPr="00F3668A">
        <w:rPr>
          <w:rFonts w:cs="Arial"/>
          <w:b/>
        </w:rPr>
        <w:t>archive</w:t>
      </w:r>
      <w:r w:rsidRPr="00F3668A">
        <w:rPr>
          <w:rFonts w:cs="Arial"/>
        </w:rPr>
        <w:t xml:space="preserve">. </w:t>
      </w:r>
    </w:p>
    <w:p w:rsidR="006E79D5" w:rsidRPr="00C16527" w:rsidRDefault="006E79D5" w:rsidP="006E79D5">
      <w:pPr>
        <w:pStyle w:val="Titre4"/>
      </w:pPr>
      <w:bookmarkStart w:id="787" w:name="_Toc426723640"/>
      <w:r w:rsidRPr="00C16527">
        <w:t>Lancement de l’import</w:t>
      </w:r>
      <w:bookmarkEnd w:id="787"/>
    </w:p>
    <w:p w:rsidR="006E79D5" w:rsidRDefault="006E79D5" w:rsidP="006E79D5">
      <w:r w:rsidRPr="00C16527">
        <w:t xml:space="preserve">L’import des </w:t>
      </w:r>
      <w:r w:rsidR="00E23540">
        <w:t>cables IPON</w:t>
      </w:r>
      <w:r w:rsidRPr="00C16527">
        <w:t xml:space="preserve"> se fait via </w:t>
      </w:r>
      <w:r w:rsidR="00C81135" w:rsidRPr="00C16527">
        <w:t>l</w:t>
      </w:r>
      <w:r w:rsidR="00C81135">
        <w:t>a</w:t>
      </w:r>
      <w:r w:rsidR="00C81135" w:rsidRPr="00C16527">
        <w:t xml:space="preserve"> </w:t>
      </w:r>
      <w:r w:rsidRPr="00C16527">
        <w:t xml:space="preserve">commande suivante : </w:t>
      </w:r>
    </w:p>
    <w:p w:rsidR="006E79D5" w:rsidRPr="005A1CE0" w:rsidRDefault="006E79D5" w:rsidP="006E79D5"/>
    <w:tbl>
      <w:tblPr>
        <w:tblStyle w:val="Grilledutableau"/>
        <w:tblW w:w="0" w:type="auto"/>
        <w:tblLook w:val="04A0"/>
      </w:tblPr>
      <w:tblGrid>
        <w:gridCol w:w="9242"/>
      </w:tblGrid>
      <w:tr w:rsidR="006E79D5" w:rsidTr="00884BF6">
        <w:tc>
          <w:tcPr>
            <w:tcW w:w="9778" w:type="dxa"/>
          </w:tcPr>
          <w:p w:rsidR="006E79D5" w:rsidRDefault="006E79D5" w:rsidP="00884BF6">
            <w:pPr>
              <w:rPr>
                <w:b/>
              </w:rPr>
            </w:pPr>
            <w:r w:rsidRPr="00E52CB8">
              <w:rPr>
                <w:b/>
              </w:rPr>
              <w:t xml:space="preserve">~/.profile </w:t>
            </w:r>
            <w:r w:rsidRPr="00E52CB8">
              <w:rPr>
                <w:b/>
                <w:i/>
              </w:rPr>
              <w:t>&lt;pgserver_zone&gt;</w:t>
            </w:r>
            <w:r w:rsidRPr="00E52CB8">
              <w:rPr>
                <w:b/>
              </w:rPr>
              <w:t>; $EXPL/bin/</w:t>
            </w:r>
            <w:r>
              <w:t xml:space="preserve"> </w:t>
            </w:r>
            <w:r w:rsidRPr="00E3732F">
              <w:rPr>
                <w:b/>
              </w:rPr>
              <w:t>misterBin.ksh</w:t>
            </w:r>
            <w:r>
              <w:rPr>
                <w:b/>
              </w:rPr>
              <w:t xml:space="preserve"> </w:t>
            </w:r>
            <w:r w:rsidR="00C81135">
              <w:rPr>
                <w:b/>
              </w:rPr>
              <w:t>i</w:t>
            </w:r>
            <w:r>
              <w:rPr>
                <w:b/>
              </w:rPr>
              <w:t xml:space="preserve"> </w:t>
            </w:r>
            <w:r w:rsidRPr="00506B04">
              <w:rPr>
                <w:b/>
                <w:i/>
                <w:highlight w:val="green"/>
              </w:rPr>
              <w:t>&lt;referentiel&gt;</w:t>
            </w:r>
          </w:p>
          <w:p w:rsidR="006E79D5" w:rsidRPr="00E52CB8" w:rsidRDefault="006E79D5" w:rsidP="00884BF6">
            <w:pPr>
              <w:rPr>
                <w:b/>
              </w:rPr>
            </w:pPr>
          </w:p>
          <w:p w:rsidR="006E79D5" w:rsidRDefault="006E79D5" w:rsidP="00884BF6">
            <w:r>
              <w:t xml:space="preserve">     avec </w:t>
            </w:r>
            <w:r w:rsidRPr="00E52CB8">
              <w:rPr>
                <w:b/>
                <w:i/>
              </w:rPr>
              <w:t>&lt;pgserver_zone&gt;</w:t>
            </w:r>
            <w:r>
              <w:t xml:space="preserve"> :</w:t>
            </w:r>
          </w:p>
          <w:p w:rsidR="006E79D5" w:rsidRDefault="006E79D5" w:rsidP="006E79D5">
            <w:pPr>
              <w:pStyle w:val="Paragraphedeliste"/>
              <w:numPr>
                <w:ilvl w:val="0"/>
                <w:numId w:val="26"/>
              </w:numPr>
            </w:pPr>
            <w:r w:rsidRPr="00E52CB8">
              <w:rPr>
                <w:b/>
              </w:rPr>
              <w:t>pgserver01</w:t>
            </w:r>
            <w:r>
              <w:t>, pour la Métropole</w:t>
            </w:r>
          </w:p>
          <w:p w:rsidR="006E79D5" w:rsidRDefault="006E79D5" w:rsidP="006E79D5">
            <w:pPr>
              <w:pStyle w:val="Paragraphedeliste"/>
              <w:numPr>
                <w:ilvl w:val="0"/>
                <w:numId w:val="26"/>
              </w:numPr>
            </w:pPr>
            <w:r w:rsidRPr="00E52CB8">
              <w:rPr>
                <w:b/>
              </w:rPr>
              <w:t>pgservreu</w:t>
            </w:r>
            <w:r>
              <w:t>,   pour la Réunion</w:t>
            </w:r>
          </w:p>
          <w:p w:rsidR="006E79D5" w:rsidRDefault="006E79D5" w:rsidP="006E79D5">
            <w:pPr>
              <w:pStyle w:val="Paragraphedeliste"/>
              <w:numPr>
                <w:ilvl w:val="0"/>
                <w:numId w:val="26"/>
              </w:numPr>
            </w:pPr>
            <w:r w:rsidRPr="00E52CB8">
              <w:rPr>
                <w:b/>
              </w:rPr>
              <w:t>pgservgua</w:t>
            </w:r>
            <w:r>
              <w:t>,  pour la Guadeloupe</w:t>
            </w:r>
          </w:p>
          <w:p w:rsidR="006E79D5" w:rsidRDefault="006E79D5" w:rsidP="006E79D5">
            <w:pPr>
              <w:pStyle w:val="Paragraphedeliste"/>
              <w:numPr>
                <w:ilvl w:val="0"/>
                <w:numId w:val="26"/>
              </w:numPr>
            </w:pPr>
            <w:r w:rsidRPr="00E52CB8">
              <w:rPr>
                <w:b/>
              </w:rPr>
              <w:t>pgservguy</w:t>
            </w:r>
            <w:r>
              <w:t>,  pour la Guyane</w:t>
            </w:r>
          </w:p>
          <w:p w:rsidR="006E79D5" w:rsidRDefault="006E79D5" w:rsidP="00884BF6">
            <w:pPr>
              <w:pStyle w:val="Paragraphedeliste"/>
              <w:ind w:left="1065"/>
              <w:rPr>
                <w:b/>
              </w:rPr>
            </w:pPr>
            <w:r w:rsidRPr="00E52CB8">
              <w:rPr>
                <w:b/>
              </w:rPr>
              <w:t>pgservmar</w:t>
            </w:r>
            <w:r>
              <w:t>,  pour la Martinique</w:t>
            </w:r>
          </w:p>
          <w:p w:rsidR="006E79D5" w:rsidRPr="00825A3B" w:rsidRDefault="006E79D5" w:rsidP="00884BF6">
            <w:pPr>
              <w:rPr>
                <w:highlight w:val="green"/>
              </w:rPr>
            </w:pPr>
            <w:r>
              <w:t xml:space="preserve">     </w:t>
            </w:r>
            <w:r w:rsidRPr="00C16527">
              <w:rPr>
                <w:highlight w:val="green"/>
              </w:rPr>
              <w:t xml:space="preserve">et </w:t>
            </w:r>
            <w:r w:rsidRPr="00C16527">
              <w:rPr>
                <w:b/>
                <w:i/>
                <w:highlight w:val="green"/>
              </w:rPr>
              <w:t>&lt;</w:t>
            </w:r>
            <w:r>
              <w:rPr>
                <w:b/>
                <w:i/>
                <w:highlight w:val="green"/>
              </w:rPr>
              <w:t>reflerentiel</w:t>
            </w:r>
            <w:r w:rsidRPr="00C16527">
              <w:rPr>
                <w:b/>
                <w:i/>
                <w:highlight w:val="green"/>
              </w:rPr>
              <w:t>&gt;</w:t>
            </w:r>
            <w:r w:rsidRPr="00C16527">
              <w:rPr>
                <w:highlight w:val="green"/>
              </w:rPr>
              <w:t xml:space="preserve"> : </w:t>
            </w:r>
          </w:p>
          <w:p w:rsidR="006E79D5" w:rsidRPr="00825A3B" w:rsidRDefault="006E79D5" w:rsidP="006E79D5">
            <w:pPr>
              <w:pStyle w:val="Paragraphedeliste"/>
              <w:numPr>
                <w:ilvl w:val="0"/>
                <w:numId w:val="26"/>
              </w:numPr>
              <w:rPr>
                <w:highlight w:val="green"/>
              </w:rPr>
            </w:pPr>
            <w:r w:rsidRPr="00C16527">
              <w:rPr>
                <w:highlight w:val="green"/>
              </w:rPr>
              <w:t>orange</w:t>
            </w:r>
          </w:p>
          <w:p w:rsidR="006E79D5" w:rsidRDefault="006E79D5" w:rsidP="006E79D5">
            <w:pPr>
              <w:pStyle w:val="Paragraphedeliste"/>
              <w:numPr>
                <w:ilvl w:val="0"/>
                <w:numId w:val="26"/>
              </w:numPr>
            </w:pPr>
            <w:r w:rsidRPr="00C16527">
              <w:rPr>
                <w:highlight w:val="green"/>
              </w:rPr>
              <w:t>rip</w:t>
            </w:r>
          </w:p>
        </w:tc>
      </w:tr>
    </w:tbl>
    <w:p w:rsidR="006E79D5" w:rsidRPr="002D4055" w:rsidRDefault="006E79D5" w:rsidP="006E79D5"/>
    <w:p w:rsidR="006E79D5" w:rsidRPr="00F3668A" w:rsidRDefault="006E79D5" w:rsidP="0086332E">
      <w:pPr>
        <w:jc w:val="left"/>
        <w:rPr>
          <w:rFonts w:cs="Arial"/>
        </w:rPr>
      </w:pPr>
    </w:p>
    <w:p w:rsidR="0086332E" w:rsidRDefault="0086332E" w:rsidP="006E79D5">
      <w:pPr>
        <w:pStyle w:val="Titre4"/>
      </w:pPr>
      <w:bookmarkStart w:id="788" w:name="_Toc426723641"/>
      <w:r w:rsidRPr="00F3668A">
        <w:t>Traitement</w:t>
      </w:r>
      <w:r w:rsidR="006E79D5">
        <w:t>s</w:t>
      </w:r>
      <w:bookmarkEnd w:id="788"/>
    </w:p>
    <w:p w:rsidR="006E79D5" w:rsidRDefault="006E79D5" w:rsidP="006E79D5">
      <w:pPr>
        <w:pStyle w:val="Titre5"/>
      </w:pPr>
      <w:bookmarkStart w:id="789" w:name="_Toc421290528"/>
      <w:r>
        <w:t>Ordonnancement des fichiers d’import</w:t>
      </w:r>
      <w:bookmarkEnd w:id="789"/>
    </w:p>
    <w:p w:rsidR="006E79D5" w:rsidRPr="001D6A71" w:rsidRDefault="006E79D5" w:rsidP="006E79D5">
      <w:r>
        <w:t xml:space="preserve">Lors de l’import des câbles provenant d’IPON, on s’assure que l’ordonnancement des fichiers est respecté. </w:t>
      </w:r>
      <w:r w:rsidRPr="001D6A71">
        <w:t>Chaque fichier reçu par IPON porte un numéro de séquence (cf.</w:t>
      </w:r>
      <w:fldSimple w:instr=" REF _Ref424047168 \h  \* MERGEFORMAT ">
        <w:r w:rsidR="00675435" w:rsidRPr="00675435">
          <w:rPr>
            <w:b/>
          </w:rPr>
          <w:t>Format du fichier</w:t>
        </w:r>
      </w:fldSimple>
      <w:r w:rsidRPr="001D6A71">
        <w:t xml:space="preserve">). Ces séquences sont stockées dans le champ valeur de la table </w:t>
      </w:r>
      <w:r w:rsidRPr="001D6A71">
        <w:rPr>
          <w:i/>
        </w:rPr>
        <w:t>geofibre.adm_exploit</w:t>
      </w:r>
      <w:r w:rsidRPr="001D6A71">
        <w:t xml:space="preserve"> de chaque instance Geofibre, selon la logique suivante :</w:t>
      </w:r>
    </w:p>
    <w:p w:rsidR="006E79D5" w:rsidRPr="001D6A71" w:rsidRDefault="006E79D5" w:rsidP="006E79D5">
      <w:pPr>
        <w:pStyle w:val="Paragraphedeliste"/>
        <w:numPr>
          <w:ilvl w:val="0"/>
          <w:numId w:val="26"/>
        </w:numPr>
        <w:rPr>
          <w:b/>
        </w:rPr>
      </w:pPr>
      <w:r w:rsidRPr="001D6A71">
        <w:rPr>
          <w:rFonts w:cs="Arial"/>
          <w:b/>
          <w:highlight w:val="green"/>
        </w:rPr>
        <w:t>Référentiel</w:t>
      </w:r>
      <w:r w:rsidRPr="001D6A71">
        <w:rPr>
          <w:b/>
          <w:highlight w:val="green"/>
        </w:rPr>
        <w:t xml:space="preserve"> Orange :</w:t>
      </w:r>
      <w:r w:rsidRPr="001D6A71">
        <w:t xml:space="preserve"> </w:t>
      </w:r>
      <w:r w:rsidRPr="001D6A71">
        <w:rPr>
          <w:i/>
        </w:rPr>
        <w:t>fonction = « misterBin</w:t>
      </w:r>
      <w:r w:rsidRPr="001D6A71">
        <w:rPr>
          <w:i/>
          <w:highlight w:val="green"/>
        </w:rPr>
        <w:t>Orange</w:t>
      </w:r>
      <w:r w:rsidRPr="001D6A71">
        <w:rPr>
          <w:i/>
        </w:rPr>
        <w:t> » et nom = « ordonnancement »</w:t>
      </w:r>
      <w:r w:rsidRPr="001D6A71">
        <w:rPr>
          <w:b/>
          <w:i/>
        </w:rPr>
        <w:t xml:space="preserve">  </w:t>
      </w:r>
    </w:p>
    <w:p w:rsidR="006E79D5" w:rsidRPr="00847D05" w:rsidRDefault="006E79D5" w:rsidP="006E79D5">
      <w:pPr>
        <w:pStyle w:val="Paragraphedeliste"/>
        <w:numPr>
          <w:ilvl w:val="1"/>
          <w:numId w:val="26"/>
        </w:numPr>
      </w:pPr>
      <w:r w:rsidRPr="001D6A71">
        <w:t>Numéro de séquence</w:t>
      </w:r>
      <w:r w:rsidRPr="001D6A71">
        <w:rPr>
          <w:b/>
        </w:rPr>
        <w:t xml:space="preserve"> XXXX</w:t>
      </w:r>
      <w:r w:rsidRPr="001D6A71">
        <w:t xml:space="preserve"> attendue du prochain fichier</w:t>
      </w:r>
      <w:r w:rsidRPr="001D6A71">
        <w:rPr>
          <w:rFonts w:cs="Arial"/>
        </w:rPr>
        <w:t xml:space="preserve"> </w:t>
      </w:r>
      <w:r w:rsidRPr="001D6A71">
        <w:rPr>
          <w:rFonts w:cs="Arial"/>
          <w:highlight w:val="green"/>
        </w:rPr>
        <w:t>ORANGE_</w:t>
      </w:r>
      <w:r w:rsidRPr="00F3668A">
        <w:rPr>
          <w:rFonts w:cs="Arial"/>
        </w:rPr>
        <w:t>ipon2geofibre_Cable</w:t>
      </w:r>
      <w:r w:rsidRPr="001D6A71">
        <w:rPr>
          <w:rFonts w:cs="Arial"/>
          <w:b/>
          <w:i/>
        </w:rPr>
        <w:t>_AAAAMMJJhhmmss</w:t>
      </w:r>
      <w:r w:rsidRPr="001D6A71">
        <w:rPr>
          <w:rFonts w:cs="Arial"/>
          <w:b/>
          <w:i/>
          <w:color w:val="002060"/>
        </w:rPr>
        <w:t>_XXXX</w:t>
      </w:r>
      <w:r w:rsidRPr="001D6A71">
        <w:rPr>
          <w:rFonts w:cs="Arial"/>
        </w:rPr>
        <w:t>.csv</w:t>
      </w:r>
      <w:r w:rsidR="00A46F76">
        <w:rPr>
          <w:rFonts w:cs="Arial"/>
        </w:rPr>
        <w:t xml:space="preserve"> ou </w:t>
      </w:r>
      <w:r w:rsidR="00A46F76" w:rsidRPr="00F3668A">
        <w:rPr>
          <w:rFonts w:cs="Arial"/>
        </w:rPr>
        <w:t>ipon2geofibre_Cable</w:t>
      </w:r>
      <w:r w:rsidR="00A46F76" w:rsidRPr="001D6A71">
        <w:rPr>
          <w:rFonts w:cs="Arial"/>
          <w:b/>
          <w:i/>
        </w:rPr>
        <w:t>_AAAAMMJJhhmmss</w:t>
      </w:r>
      <w:r w:rsidR="00A46F76" w:rsidRPr="001D6A71">
        <w:rPr>
          <w:rFonts w:cs="Arial"/>
          <w:b/>
          <w:i/>
          <w:color w:val="002060"/>
        </w:rPr>
        <w:t>_XXXX</w:t>
      </w:r>
      <w:r w:rsidR="00A46F76" w:rsidRPr="001D6A71">
        <w:rPr>
          <w:rFonts w:cs="Arial"/>
        </w:rPr>
        <w:t>.csv</w:t>
      </w:r>
    </w:p>
    <w:p w:rsidR="00847D05" w:rsidRPr="00847D05" w:rsidRDefault="00847D05" w:rsidP="00847D05"/>
    <w:p w:rsidR="00847D05" w:rsidRPr="001D6A71" w:rsidRDefault="00847D05" w:rsidP="006E79D5">
      <w:pPr>
        <w:pStyle w:val="Paragraphedeliste"/>
        <w:numPr>
          <w:ilvl w:val="1"/>
          <w:numId w:val="26"/>
        </w:numPr>
      </w:pPr>
      <w:r>
        <w:t>S</w:t>
      </w:r>
      <w:r w:rsidRPr="00847D05">
        <w:t>i le traitement de la corbeille a rencontré une erreur d'ordonnancement</w:t>
      </w:r>
      <w:r>
        <w:t>, le flag « </w:t>
      </w:r>
      <w:r w:rsidRPr="00847D05">
        <w:t>ordoEnErreur</w:t>
      </w:r>
      <w:r>
        <w:t> » (</w:t>
      </w:r>
      <w:r w:rsidRPr="001D6A71">
        <w:rPr>
          <w:i/>
        </w:rPr>
        <w:t>fonction = « misterBin</w:t>
      </w:r>
      <w:r w:rsidRPr="001D6A71">
        <w:rPr>
          <w:i/>
          <w:highlight w:val="green"/>
        </w:rPr>
        <w:t>Orange</w:t>
      </w:r>
      <w:r w:rsidRPr="001D6A71">
        <w:rPr>
          <w:i/>
        </w:rPr>
        <w:t> »</w:t>
      </w:r>
      <w:r>
        <w:t>) est renseigné avec la valeur « 1 ».</w:t>
      </w:r>
    </w:p>
    <w:p w:rsidR="006E79D5" w:rsidRPr="001D6A71" w:rsidRDefault="006E79D5" w:rsidP="006E79D5">
      <w:pPr>
        <w:pStyle w:val="Paragraphedeliste"/>
        <w:ind w:left="1785"/>
      </w:pPr>
    </w:p>
    <w:p w:rsidR="006E79D5" w:rsidRPr="001D6A71" w:rsidRDefault="006E79D5" w:rsidP="006E79D5">
      <w:pPr>
        <w:pStyle w:val="Paragraphedeliste"/>
        <w:numPr>
          <w:ilvl w:val="0"/>
          <w:numId w:val="26"/>
        </w:numPr>
        <w:rPr>
          <w:highlight w:val="green"/>
        </w:rPr>
      </w:pPr>
      <w:r w:rsidRPr="001D6A71">
        <w:rPr>
          <w:rFonts w:cs="Arial"/>
          <w:b/>
          <w:highlight w:val="green"/>
        </w:rPr>
        <w:t>Référentiel</w:t>
      </w:r>
      <w:r w:rsidRPr="001D6A71">
        <w:rPr>
          <w:b/>
          <w:highlight w:val="green"/>
        </w:rPr>
        <w:t xml:space="preserve"> RIP : </w:t>
      </w:r>
      <w:r w:rsidRPr="001D6A71">
        <w:rPr>
          <w:i/>
          <w:highlight w:val="green"/>
        </w:rPr>
        <w:t xml:space="preserve">fonction = « misterBinRIP » et nom = « ordonnancement »  </w:t>
      </w:r>
    </w:p>
    <w:p w:rsidR="006E79D5" w:rsidRPr="00847D05" w:rsidRDefault="006E79D5" w:rsidP="006E79D5">
      <w:pPr>
        <w:pStyle w:val="Paragraphedeliste"/>
        <w:numPr>
          <w:ilvl w:val="1"/>
          <w:numId w:val="26"/>
        </w:numPr>
        <w:rPr>
          <w:highlight w:val="green"/>
        </w:rPr>
      </w:pPr>
      <w:r w:rsidRPr="001D6A71">
        <w:rPr>
          <w:highlight w:val="green"/>
        </w:rPr>
        <w:t xml:space="preserve">Numéro de séquence </w:t>
      </w:r>
      <w:r w:rsidRPr="001D6A71">
        <w:rPr>
          <w:b/>
          <w:highlight w:val="green"/>
        </w:rPr>
        <w:t>XXXX</w:t>
      </w:r>
      <w:r w:rsidRPr="001D6A71">
        <w:rPr>
          <w:highlight w:val="green"/>
        </w:rPr>
        <w:t xml:space="preserve"> attendue du prochain fichier </w:t>
      </w:r>
      <w:r w:rsidRPr="001D6A71">
        <w:rPr>
          <w:rFonts w:cs="Arial"/>
          <w:highlight w:val="green"/>
        </w:rPr>
        <w:t>RIP_ipon2geofibre_</w:t>
      </w:r>
      <w:r>
        <w:rPr>
          <w:rFonts w:cs="Arial"/>
          <w:highlight w:val="green"/>
        </w:rPr>
        <w:t>Cable</w:t>
      </w:r>
      <w:r w:rsidRPr="001D6A71">
        <w:rPr>
          <w:rFonts w:cs="Arial"/>
          <w:highlight w:val="green"/>
        </w:rPr>
        <w:t>_</w:t>
      </w:r>
      <w:r w:rsidRPr="001D6A71">
        <w:rPr>
          <w:rFonts w:cs="Arial"/>
          <w:b/>
          <w:i/>
          <w:highlight w:val="green"/>
        </w:rPr>
        <w:t>AAAAMMJJhhmmss</w:t>
      </w:r>
      <w:r w:rsidRPr="001D6A71">
        <w:rPr>
          <w:rFonts w:cs="Arial"/>
          <w:highlight w:val="green"/>
        </w:rPr>
        <w:t>_</w:t>
      </w:r>
      <w:r w:rsidRPr="001D6A71">
        <w:rPr>
          <w:rFonts w:cs="Arial"/>
          <w:b/>
          <w:i/>
          <w:color w:val="002060"/>
          <w:highlight w:val="green"/>
        </w:rPr>
        <w:t>XXXX</w:t>
      </w:r>
      <w:r w:rsidRPr="001D6A71">
        <w:rPr>
          <w:rFonts w:cs="Arial"/>
          <w:highlight w:val="green"/>
        </w:rPr>
        <w:t>.csv</w:t>
      </w:r>
    </w:p>
    <w:p w:rsidR="00847D05" w:rsidRPr="00847D05" w:rsidRDefault="00847D05" w:rsidP="00847D05">
      <w:pPr>
        <w:rPr>
          <w:highlight w:val="green"/>
        </w:rPr>
      </w:pPr>
    </w:p>
    <w:p w:rsidR="00847D05" w:rsidRPr="001D6A71" w:rsidRDefault="00847D05" w:rsidP="006E79D5">
      <w:pPr>
        <w:pStyle w:val="Paragraphedeliste"/>
        <w:numPr>
          <w:ilvl w:val="1"/>
          <w:numId w:val="26"/>
        </w:numPr>
        <w:rPr>
          <w:highlight w:val="green"/>
        </w:rPr>
      </w:pPr>
      <w:r w:rsidRPr="00847D05">
        <w:rPr>
          <w:highlight w:val="green"/>
        </w:rPr>
        <w:lastRenderedPageBreak/>
        <w:t>Si le traitement de la corbeille a rencontré une erreur d'ordonnancement, le flag « ordoEnErreur » (</w:t>
      </w:r>
      <w:r w:rsidRPr="00847D05">
        <w:rPr>
          <w:i/>
          <w:highlight w:val="green"/>
        </w:rPr>
        <w:t>fonction = « misterBinRIP »</w:t>
      </w:r>
      <w:r w:rsidRPr="00847D05">
        <w:rPr>
          <w:highlight w:val="green"/>
        </w:rPr>
        <w:t>) est renseigné avec la valeur « 1 ».</w:t>
      </w:r>
    </w:p>
    <w:p w:rsidR="006E79D5" w:rsidRDefault="006E79D5" w:rsidP="006E79D5">
      <w:pPr>
        <w:pStyle w:val="Paragraphedeliste"/>
        <w:ind w:left="1065"/>
        <w:rPr>
          <w:highlight w:val="yellow"/>
        </w:rPr>
      </w:pPr>
    </w:p>
    <w:p w:rsidR="006E79D5" w:rsidRDefault="006E79D5" w:rsidP="006E79D5">
      <w:pPr>
        <w:pStyle w:val="Paragraphedeliste"/>
        <w:ind w:left="1065"/>
        <w:rPr>
          <w:highlight w:val="yellow"/>
        </w:rPr>
      </w:pPr>
    </w:p>
    <w:p w:rsidR="006E79D5" w:rsidRDefault="006E79D5" w:rsidP="006E79D5">
      <w:pPr>
        <w:pStyle w:val="Paragraphedeliste"/>
        <w:ind w:left="1065"/>
        <w:rPr>
          <w:highlight w:val="yellow"/>
        </w:rPr>
      </w:pPr>
    </w:p>
    <w:p w:rsidR="006E79D5" w:rsidRDefault="006E79D5" w:rsidP="006E79D5">
      <w:pPr>
        <w:pStyle w:val="Paragraphedeliste"/>
        <w:ind w:left="1065"/>
        <w:rPr>
          <w:highlight w:val="yellow"/>
        </w:rPr>
      </w:pPr>
    </w:p>
    <w:p w:rsidR="006E79D5" w:rsidRDefault="006E79D5" w:rsidP="006E79D5">
      <w:r>
        <w:t>On récupère le numéro d’ordonnancement attendu en BDD et on le compare à celui du premier fichier à traiter. Si c’est bien le fichier attendu, on fait le traitement comme prévu, on renomme ce fichier pour ne plus le traiter dans le futur et on augmente le numéro d’ordonnancement en BDD.</w:t>
      </w:r>
      <w:bookmarkStart w:id="790" w:name="_Toc329075130"/>
      <w:bookmarkEnd w:id="790"/>
    </w:p>
    <w:p w:rsidR="006E79D5" w:rsidRDefault="006E79D5" w:rsidP="006E79D5">
      <w:r>
        <w:t>Sinon, deux cas sont possibles :</w:t>
      </w:r>
      <w:bookmarkStart w:id="791" w:name="_Toc329075131"/>
      <w:bookmarkEnd w:id="791"/>
    </w:p>
    <w:p w:rsidR="006E79D5" w:rsidRDefault="006E79D5" w:rsidP="006E79D5">
      <w:pPr>
        <w:pStyle w:val="Paragraphedeliste"/>
        <w:numPr>
          <w:ilvl w:val="0"/>
          <w:numId w:val="26"/>
        </w:numPr>
        <w:rPr>
          <w:rFonts w:cs="Arial"/>
        </w:rPr>
      </w:pPr>
      <w:r w:rsidRPr="00461762">
        <w:rPr>
          <w:rFonts w:cs="Arial"/>
        </w:rPr>
        <w:t>soit le fichier à un numéro inférieur au numéro attendu et on ne le traite pas, on rajoute un log dans le fichier de log de la corbeille pour indiquer que le fichier a déjà été traité et on renomme ce fichier pour ne plus le prendre en compte</w:t>
      </w:r>
      <w:r>
        <w:rPr>
          <w:rFonts w:cs="Arial"/>
        </w:rPr>
        <w:t>.</w:t>
      </w:r>
      <w:r w:rsidRPr="00461762">
        <w:rPr>
          <w:rFonts w:cs="Arial"/>
        </w:rPr>
        <w:t xml:space="preserve"> On ne lève pas le flag d’erreur en BDD.</w:t>
      </w:r>
      <w:bookmarkStart w:id="792" w:name="_Toc329075132"/>
      <w:bookmarkEnd w:id="792"/>
    </w:p>
    <w:p w:rsidR="006E79D5" w:rsidRDefault="006E79D5" w:rsidP="006E79D5">
      <w:pPr>
        <w:pStyle w:val="Paragraphedeliste"/>
        <w:ind w:left="1065"/>
        <w:rPr>
          <w:rFonts w:cs="Arial"/>
        </w:rPr>
      </w:pPr>
    </w:p>
    <w:p w:rsidR="006E79D5" w:rsidRPr="00461762" w:rsidRDefault="006E79D5" w:rsidP="006E79D5">
      <w:pPr>
        <w:pStyle w:val="Paragraphedeliste"/>
        <w:numPr>
          <w:ilvl w:val="0"/>
          <w:numId w:val="26"/>
        </w:numPr>
        <w:rPr>
          <w:rFonts w:cs="Arial"/>
        </w:rPr>
      </w:pPr>
      <w:r>
        <w:t>soit le fichier a un numéro supérieur à celui attendu, on ne le traite pas, on le laisse tel quel dans le répertoire d’import afin de le retraiter plus tard. On met un log et une ligne dans le compte rendu pour indiquer à l’utilisateur que l’ordonnancement des fichiers d’import n’a pas été respecté et que le traitement des fichiers suivants ne sera repris que quand le fichier  numéroté XXXX sera traité. On lève également le flag d’erreur en BDD afin que le script de surveillance détecte cette erreur.</w:t>
      </w:r>
    </w:p>
    <w:p w:rsidR="006E79D5" w:rsidRDefault="006E79D5" w:rsidP="006E79D5">
      <w:bookmarkStart w:id="793" w:name="_Toc329075133"/>
      <w:bookmarkStart w:id="794" w:name="_Toc329075134"/>
      <w:bookmarkEnd w:id="793"/>
      <w:bookmarkEnd w:id="794"/>
    </w:p>
    <w:p w:rsidR="006E79D5" w:rsidRDefault="006E79D5" w:rsidP="006E79D5">
      <w:r>
        <w:t>Lors de l’import suivant, si le fichier n’est toujours pas présent, on laisse le flag d’erreur en BBD et on remet une ligne d’erreur dans le compte rendu du jour.</w:t>
      </w:r>
      <w:bookmarkStart w:id="795" w:name="_Toc329075135"/>
      <w:bookmarkEnd w:id="795"/>
    </w:p>
    <w:p w:rsidR="006E79D5" w:rsidRDefault="006E79D5" w:rsidP="006E79D5">
      <w:r>
        <w:t>Si le fichier a été rajouté, on le traite ainsi que tous les fichiers présents qui respectent l’ordonnancement.</w:t>
      </w:r>
      <w:bookmarkStart w:id="796" w:name="_Toc329075136"/>
      <w:bookmarkEnd w:id="796"/>
    </w:p>
    <w:p w:rsidR="006E79D5" w:rsidRDefault="006E79D5" w:rsidP="006E79D5">
      <w:pPr>
        <w:pStyle w:val="Paragraphedeliste"/>
        <w:ind w:left="1065"/>
        <w:rPr>
          <w:highlight w:val="yellow"/>
        </w:rPr>
      </w:pPr>
    </w:p>
    <w:p w:rsidR="006E79D5" w:rsidRDefault="006E79D5" w:rsidP="006E79D5">
      <w:r w:rsidRPr="0050354F">
        <w:rPr>
          <w:b/>
        </w:rPr>
        <w:t>Note</w:t>
      </w:r>
      <w:r>
        <w:t> : Le flag d’erreur</w:t>
      </w:r>
      <w:r w:rsidRPr="001D6A71">
        <w:t xml:space="preserve"> </w:t>
      </w:r>
      <w:r>
        <w:t>correspond à la valeur « 1 » du</w:t>
      </w:r>
      <w:r w:rsidRPr="001D6A71">
        <w:t xml:space="preserve"> paramètre </w:t>
      </w:r>
      <w:r w:rsidRPr="0050354F">
        <w:rPr>
          <w:b/>
        </w:rPr>
        <w:t>ordoEnErreur</w:t>
      </w:r>
      <w:r>
        <w:rPr>
          <w:b/>
        </w:rPr>
        <w:t xml:space="preserve">. </w:t>
      </w:r>
      <w:r w:rsidRPr="001D6A71">
        <w:t xml:space="preserve">Sinon, </w:t>
      </w:r>
      <w:r>
        <w:t>ce paramètre</w:t>
      </w:r>
      <w:r w:rsidRPr="001D6A71">
        <w:t xml:space="preserve"> est valorisé à 0.</w:t>
      </w:r>
    </w:p>
    <w:p w:rsidR="006E79D5" w:rsidRDefault="006E79D5" w:rsidP="006E79D5">
      <w:pPr>
        <w:spacing w:before="0" w:after="0"/>
        <w:jc w:val="left"/>
      </w:pPr>
    </w:p>
    <w:p w:rsidR="006E79D5" w:rsidRDefault="006E79D5" w:rsidP="006E79D5"/>
    <w:p w:rsidR="006E79D5" w:rsidRDefault="006E79D5" w:rsidP="006E79D5">
      <w:pPr>
        <w:sectPr w:rsidR="006E79D5" w:rsidSect="00884BF6">
          <w:headerReference w:type="even" r:id="rId142"/>
          <w:headerReference w:type="default" r:id="rId143"/>
          <w:type w:val="continuous"/>
          <w:pgSz w:w="11906" w:h="16838" w:code="9"/>
          <w:pgMar w:top="1701" w:right="1440" w:bottom="1412" w:left="1440" w:header="731" w:footer="618" w:gutter="0"/>
          <w:cols w:space="720"/>
          <w:docGrid w:linePitch="360"/>
        </w:sectPr>
      </w:pPr>
    </w:p>
    <w:p w:rsidR="006E79D5" w:rsidRDefault="006E79D5" w:rsidP="006E79D5">
      <w:pPr>
        <w:pStyle w:val="Titre5"/>
      </w:pPr>
      <w:bookmarkStart w:id="797" w:name="_Toc421290523"/>
      <w:r>
        <w:lastRenderedPageBreak/>
        <w:t>Diagrammes d’état</w:t>
      </w:r>
      <w:bookmarkEnd w:id="797"/>
    </w:p>
    <w:p w:rsidR="006E79D5" w:rsidRDefault="006E79D5" w:rsidP="006E79D5">
      <w:pPr>
        <w:jc w:val="center"/>
      </w:pPr>
      <w:r w:rsidRPr="009441C3">
        <w:object w:dxaOrig="7180" w:dyaOrig="5390">
          <v:shape id="_x0000_i1035" type="#_x0000_t75" style="width:491.45pt;height:369.2pt" o:ole="">
            <v:imagedata r:id="rId144" o:title=""/>
          </v:shape>
          <o:OLEObject Type="Embed" ProgID="PowerPoint.Slide.12" ShapeID="_x0000_i1035" DrawAspect="Content" ObjectID="_1501403378" r:id="rId145"/>
        </w:object>
      </w:r>
    </w:p>
    <w:p w:rsidR="006E79D5" w:rsidRDefault="006E79D5" w:rsidP="006E79D5">
      <w:pPr>
        <w:jc w:val="center"/>
      </w:pPr>
      <w:r w:rsidRPr="00EE6FB2">
        <w:object w:dxaOrig="7180" w:dyaOrig="5390">
          <v:shape id="_x0000_i1036" type="#_x0000_t75" style="width:660.55pt;height:495.65pt" o:ole="">
            <v:imagedata r:id="rId146" o:title=""/>
          </v:shape>
          <o:OLEObject Type="Embed" ProgID="PowerPoint.Slide.12" ShapeID="_x0000_i1036" DrawAspect="Content" ObjectID="_1501403379" r:id="rId147"/>
        </w:object>
      </w:r>
    </w:p>
    <w:p w:rsidR="006E79D5" w:rsidRDefault="006E79D5" w:rsidP="006E79D5">
      <w:pPr>
        <w:jc w:val="center"/>
      </w:pPr>
      <w:r w:rsidRPr="00EE6FB2">
        <w:object w:dxaOrig="7180" w:dyaOrig="5390">
          <v:shape id="_x0000_i1037" type="#_x0000_t75" style="width:611.15pt;height:458.8pt" o:ole="">
            <v:imagedata r:id="rId148" o:title=""/>
          </v:shape>
          <o:OLEObject Type="Embed" ProgID="PowerPoint.Slide.12" ShapeID="_x0000_i1037" DrawAspect="Content" ObjectID="_1501403380" r:id="rId149"/>
        </w:object>
      </w:r>
    </w:p>
    <w:p w:rsidR="006E79D5" w:rsidRDefault="006E79D5" w:rsidP="006E79D5">
      <w:pPr>
        <w:jc w:val="center"/>
      </w:pPr>
      <w:r w:rsidRPr="00EE6FB2">
        <w:object w:dxaOrig="7180" w:dyaOrig="5390">
          <v:shape id="_x0000_i1038" type="#_x0000_t75" style="width:612.85pt;height:459.65pt" o:ole="">
            <v:imagedata r:id="rId150" o:title=""/>
          </v:shape>
          <o:OLEObject Type="Embed" ProgID="PowerPoint.Slide.12" ShapeID="_x0000_i1038" DrawAspect="Content" ObjectID="_1501403381" r:id="rId151"/>
        </w:object>
      </w:r>
    </w:p>
    <w:p w:rsidR="006E79D5" w:rsidRDefault="006E79D5" w:rsidP="006E79D5">
      <w:pPr>
        <w:jc w:val="center"/>
        <w:rPr>
          <w:sz w:val="24"/>
        </w:rPr>
      </w:pPr>
      <w:r w:rsidRPr="00EE6FB2">
        <w:rPr>
          <w:sz w:val="24"/>
        </w:rPr>
        <w:object w:dxaOrig="7180" w:dyaOrig="5390">
          <v:shape id="_x0000_i1039" type="#_x0000_t75" style="width:658.05pt;height:493.95pt" o:ole="">
            <v:imagedata r:id="rId152" o:title=""/>
          </v:shape>
          <o:OLEObject Type="Embed" ProgID="PowerPoint.Slide.12" ShapeID="_x0000_i1039" DrawAspect="Content" ObjectID="_1501403382" r:id="rId153"/>
        </w:object>
      </w:r>
    </w:p>
    <w:p w:rsidR="006E79D5" w:rsidRDefault="006E79D5" w:rsidP="006E79D5">
      <w:pPr>
        <w:jc w:val="center"/>
        <w:rPr>
          <w:sz w:val="24"/>
        </w:rPr>
        <w:sectPr w:rsidR="006E79D5" w:rsidSect="00884BF6">
          <w:pgSz w:w="16838" w:h="11906" w:orient="landscape" w:code="9"/>
          <w:pgMar w:top="1440" w:right="1701" w:bottom="1440" w:left="1412" w:header="731" w:footer="618" w:gutter="0"/>
          <w:cols w:space="720"/>
          <w:docGrid w:linePitch="360"/>
        </w:sectPr>
      </w:pPr>
      <w:r w:rsidRPr="00EE6FB2">
        <w:rPr>
          <w:sz w:val="24"/>
        </w:rPr>
        <w:object w:dxaOrig="7180" w:dyaOrig="5390">
          <v:shape id="_x0000_i1040" type="#_x0000_t75" style="width:675.65pt;height:509pt" o:ole="">
            <v:imagedata r:id="rId154" o:title=""/>
          </v:shape>
          <o:OLEObject Type="Embed" ProgID="PowerPoint.Slide.12" ShapeID="_x0000_i1040" DrawAspect="Content" ObjectID="_1501403383" r:id="rId155"/>
        </w:object>
      </w:r>
    </w:p>
    <w:p w:rsidR="006E79D5" w:rsidRDefault="006E79D5" w:rsidP="006E79D5">
      <w:pPr>
        <w:pStyle w:val="Titre5"/>
      </w:pPr>
      <w:r>
        <w:lastRenderedPageBreak/>
        <w:t>Détail du cas de création de câble</w:t>
      </w:r>
    </w:p>
    <w:p w:rsidR="006E79D5" w:rsidRDefault="006E79D5" w:rsidP="006E79D5">
      <w:r>
        <w:t>Il faut comparer les données transmises par IPON avec les données présentes dans Geofibre.</w:t>
      </w:r>
    </w:p>
    <w:p w:rsidR="006E79D5" w:rsidRDefault="006E79D5" w:rsidP="006E79D5">
      <w:r>
        <w:t xml:space="preserve">Si le câble n’existe pas dans Geofibre avec la même référence de câble alors il faut vérifier si les sites extrémité existent dans Geofibre. </w:t>
      </w:r>
    </w:p>
    <w:p w:rsidR="006E79D5" w:rsidRDefault="006E79D5" w:rsidP="006E79D5">
      <w:pPr>
        <w:ind w:firstLine="720"/>
      </w:pPr>
      <w:r>
        <w:t>Si oui, le câble est inséré dans la corbeille sans alarme et sans erreur</w:t>
      </w:r>
    </w:p>
    <w:p w:rsidR="006E79D5" w:rsidRDefault="006E79D5" w:rsidP="006E79D5">
      <w:pPr>
        <w:ind w:firstLine="720"/>
      </w:pPr>
      <w:r>
        <w:t>Si non, le câble est inséré dans la corbeille sans alarme et avec une erreur. Cette erreur est tracée dans le Compte-Rendu.</w:t>
      </w:r>
    </w:p>
    <w:p w:rsidR="006E79D5" w:rsidRDefault="006E79D5" w:rsidP="006E79D5"/>
    <w:p w:rsidR="006E79D5" w:rsidRDefault="006E79D5" w:rsidP="006E79D5">
      <w:r>
        <w:t>Si le câble existe dans Geofibre avec la même référence de câble alors</w:t>
      </w:r>
    </w:p>
    <w:p w:rsidR="006E79D5" w:rsidRDefault="006E79D5" w:rsidP="006E79D5">
      <w:r>
        <w:t xml:space="preserve">      Il faut générer une alarme et la mettre dans le Compte rendu.</w:t>
      </w:r>
    </w:p>
    <w:p w:rsidR="006E79D5" w:rsidRDefault="006E79D5" w:rsidP="006E79D5">
      <w:r>
        <w:t xml:space="preserve">      Ensuite il faut vérifier si les sites extrémité existent dans Geofibre. </w:t>
      </w:r>
    </w:p>
    <w:p w:rsidR="006E79D5" w:rsidRDefault="006E79D5" w:rsidP="006E79D5">
      <w:pPr>
        <w:ind w:firstLine="720"/>
      </w:pPr>
      <w:r>
        <w:t>Si oui, le câble est inséré dans la corbeille avec alarme et sans erreur</w:t>
      </w:r>
    </w:p>
    <w:p w:rsidR="006E79D5" w:rsidRDefault="006E79D5" w:rsidP="006E79D5">
      <w:pPr>
        <w:ind w:firstLine="720"/>
      </w:pPr>
      <w:r>
        <w:t>Si non, le câble est inséré dans la corbeille avec alarme et avec une erreur</w:t>
      </w:r>
    </w:p>
    <w:p w:rsidR="006E79D5" w:rsidRDefault="006E79D5" w:rsidP="006E79D5"/>
    <w:p w:rsidR="006E79D5" w:rsidRPr="00EE6FB2" w:rsidRDefault="006E79D5" w:rsidP="006E79D5">
      <w:pPr>
        <w:rPr>
          <w:u w:val="single"/>
        </w:rPr>
      </w:pPr>
      <w:r w:rsidRPr="00EE6FB2">
        <w:rPr>
          <w:u w:val="single"/>
        </w:rPr>
        <w:t>Alarmes :</w:t>
      </w:r>
    </w:p>
    <w:p w:rsidR="006E79D5" w:rsidRPr="000C4139" w:rsidRDefault="006E79D5" w:rsidP="006E79D5">
      <w:r w:rsidRPr="000C4139">
        <w:t xml:space="preserve">Ce câble existe déjà dans </w:t>
      </w:r>
      <w:r>
        <w:t>Geofibre</w:t>
      </w:r>
      <w:r w:rsidRPr="000C4139">
        <w:t xml:space="preserve"> sans </w:t>
      </w:r>
      <w:r>
        <w:t>association avec le référentiel</w:t>
      </w:r>
      <w:r w:rsidRPr="000C4139">
        <w:t xml:space="preserve"> IPON</w:t>
      </w:r>
    </w:p>
    <w:p w:rsidR="006E79D5" w:rsidRDefault="006E79D5" w:rsidP="006E79D5">
      <w:r w:rsidRPr="000C4139">
        <w:t xml:space="preserve">Ce câble existe déjà dans </w:t>
      </w:r>
      <w:r>
        <w:t>Geofibre</w:t>
      </w:r>
      <w:r w:rsidRPr="000C4139">
        <w:t xml:space="preserve"> sans </w:t>
      </w:r>
      <w:r>
        <w:t>association avec le référentiel</w:t>
      </w:r>
      <w:r w:rsidRPr="000C4139">
        <w:t xml:space="preserve"> IPON et avec </w:t>
      </w:r>
      <w:r>
        <w:t>au moins une</w:t>
      </w:r>
      <w:r w:rsidRPr="000C4139">
        <w:t xml:space="preserve"> extrémité différente</w:t>
      </w:r>
    </w:p>
    <w:p w:rsidR="006E79D5" w:rsidRDefault="006E79D5" w:rsidP="006E79D5"/>
    <w:p w:rsidR="006E79D5" w:rsidRPr="00EE6FB2" w:rsidRDefault="006E79D5" w:rsidP="006E79D5">
      <w:pPr>
        <w:rPr>
          <w:u w:val="single"/>
        </w:rPr>
      </w:pPr>
      <w:r w:rsidRPr="00EE6FB2">
        <w:rPr>
          <w:u w:val="single"/>
        </w:rPr>
        <w:t xml:space="preserve">Erreur : </w:t>
      </w:r>
    </w:p>
    <w:p w:rsidR="006E79D5" w:rsidRDefault="006E79D5" w:rsidP="006E79D5">
      <w:r>
        <w:t>Le site A (type site : id_metier_site) n’existe pas dans Geofibre</w:t>
      </w:r>
    </w:p>
    <w:p w:rsidR="006E79D5" w:rsidRDefault="006E79D5" w:rsidP="006E79D5">
      <w:r>
        <w:t>Le site Z (type site : id_metier_site) n’existe pas dans Geofibre</w:t>
      </w:r>
    </w:p>
    <w:p w:rsidR="006E79D5" w:rsidRDefault="006E79D5" w:rsidP="006E79D5">
      <w:r>
        <w:t>Les sites A (type site : id_metier_site) et Z (type site : id_metier_site) n’existent pas dans Geofibre</w:t>
      </w:r>
    </w:p>
    <w:p w:rsidR="006E79D5" w:rsidRDefault="006E79D5" w:rsidP="006E79D5">
      <w:pPr>
        <w:rPr>
          <w:highlight w:val="green"/>
        </w:rPr>
      </w:pPr>
    </w:p>
    <w:p w:rsidR="006E79D5" w:rsidRDefault="006E79D5" w:rsidP="006E79D5">
      <w:r w:rsidRPr="000D0115">
        <w:rPr>
          <w:highlight w:val="green"/>
        </w:rPr>
        <w:t xml:space="preserve">Remarque : A partir de la G1R7, le champ operateur est pris en compte </w:t>
      </w:r>
      <w:r w:rsidRPr="000D0115">
        <w:rPr>
          <w:highlight w:val="green"/>
          <w:u w:val="single"/>
        </w:rPr>
        <w:t>s’il est présent dans le fichier</w:t>
      </w:r>
      <w:r w:rsidRPr="000D0115">
        <w:rPr>
          <w:highlight w:val="green"/>
        </w:rPr>
        <w:t>.</w:t>
      </w:r>
    </w:p>
    <w:p w:rsidR="006E79D5" w:rsidRDefault="006E79D5" w:rsidP="006E79D5"/>
    <w:p w:rsidR="006E79D5" w:rsidRDefault="006E79D5" w:rsidP="006E79D5">
      <w:pPr>
        <w:pStyle w:val="Titre5"/>
      </w:pPr>
      <w:r>
        <w:t>Détail du cas de modification de câble</w:t>
      </w:r>
    </w:p>
    <w:p w:rsidR="006E79D5" w:rsidRDefault="006E79D5" w:rsidP="006E79D5">
      <w:r>
        <w:t>Il faut comparer les données transmises par IPON avec les données présentes dans Geofibre et dans la Corbeille.</w:t>
      </w:r>
    </w:p>
    <w:p w:rsidR="006E79D5" w:rsidRDefault="006E79D5" w:rsidP="006E79D5">
      <w:r>
        <w:t xml:space="preserve">Si le câble est déjà dans la corbeille (même objectid IPON), </w:t>
      </w:r>
    </w:p>
    <w:p w:rsidR="006E79D5" w:rsidRDefault="006E79D5" w:rsidP="006E79D5">
      <w:r>
        <w:tab/>
        <w:t>Si le câble était présent en création</w:t>
      </w:r>
    </w:p>
    <w:p w:rsidR="006E79D5" w:rsidRDefault="006E79D5" w:rsidP="006E79D5">
      <w:pPr>
        <w:ind w:left="1800" w:hanging="360"/>
      </w:pPr>
      <w:r>
        <w:t>Si modification attributaire : Mettre à jour les données de la corbeille mais le câble reste en création</w:t>
      </w:r>
    </w:p>
    <w:p w:rsidR="006E79D5" w:rsidRDefault="006E79D5" w:rsidP="006E79D5">
      <w:pPr>
        <w:ind w:left="1440"/>
      </w:pPr>
      <w:r w:rsidRPr="000D0115">
        <w:rPr>
          <w:highlight w:val="green"/>
        </w:rPr>
        <w:t xml:space="preserve">Remarque : A partir de la G1R7, le champ operateur est pris en compte </w:t>
      </w:r>
      <w:r w:rsidRPr="000D0115">
        <w:rPr>
          <w:highlight w:val="green"/>
          <w:u w:val="single"/>
        </w:rPr>
        <w:t>s’il est présent dans le fichier</w:t>
      </w:r>
      <w:r w:rsidRPr="000D0115">
        <w:rPr>
          <w:highlight w:val="green"/>
        </w:rPr>
        <w:t>.</w:t>
      </w:r>
    </w:p>
    <w:p w:rsidR="006E79D5" w:rsidRDefault="006E79D5" w:rsidP="006E79D5">
      <w:pPr>
        <w:ind w:left="1800" w:hanging="360"/>
      </w:pPr>
    </w:p>
    <w:p w:rsidR="006E79D5" w:rsidRDefault="006E79D5" w:rsidP="006E79D5">
      <w:pPr>
        <w:ind w:left="1800" w:hanging="360"/>
      </w:pPr>
      <w:r>
        <w:t xml:space="preserve">Si modification des extrémités : il faut vérifier si les sites extrémité existent dans Geofibre. </w:t>
      </w:r>
    </w:p>
    <w:p w:rsidR="006E79D5" w:rsidRDefault="006E79D5" w:rsidP="006E79D5">
      <w:pPr>
        <w:ind w:left="2520" w:hanging="360"/>
      </w:pPr>
      <w:r>
        <w:t>Si oui, le câble est mis à jour dans la corbeille sans alarme et sans erreur mais reste en création</w:t>
      </w:r>
    </w:p>
    <w:p w:rsidR="006E79D5" w:rsidRDefault="006E79D5" w:rsidP="006E79D5">
      <w:pPr>
        <w:ind w:left="2520" w:hanging="360"/>
      </w:pPr>
      <w:r>
        <w:t>Si non, le câble est mis à jour dans la corbeille sans alarme et avec une erreur mais reste en création. Cette erreur est tracée dans le Compte-Rendu.</w:t>
      </w:r>
    </w:p>
    <w:p w:rsidR="006E79D5" w:rsidRDefault="006E79D5" w:rsidP="006E79D5"/>
    <w:p w:rsidR="006E79D5" w:rsidRDefault="006E79D5" w:rsidP="006E79D5"/>
    <w:p w:rsidR="006E79D5" w:rsidRDefault="006E79D5" w:rsidP="006E79D5">
      <w:r>
        <w:tab/>
        <w:t>Si le câble était présent en modification</w:t>
      </w:r>
    </w:p>
    <w:p w:rsidR="006E79D5" w:rsidRDefault="006E79D5" w:rsidP="006E79D5">
      <w:pPr>
        <w:ind w:left="1800" w:hanging="360"/>
      </w:pPr>
      <w:r>
        <w:t xml:space="preserve">Si modification attributaire : Mettre à jour les données de la corbeille </w:t>
      </w:r>
    </w:p>
    <w:p w:rsidR="006E79D5" w:rsidRDefault="006E79D5" w:rsidP="006E79D5">
      <w:pPr>
        <w:ind w:left="1416" w:firstLine="24"/>
      </w:pPr>
      <w:r w:rsidRPr="000D0115">
        <w:rPr>
          <w:highlight w:val="green"/>
        </w:rPr>
        <w:lastRenderedPageBreak/>
        <w:t xml:space="preserve">Remarque : A partir de la G1R7, le champ operateur est pris en compte </w:t>
      </w:r>
      <w:r w:rsidRPr="000D0115">
        <w:rPr>
          <w:highlight w:val="green"/>
          <w:u w:val="single"/>
        </w:rPr>
        <w:t>s’il est présent dans le fichier</w:t>
      </w:r>
      <w:r w:rsidRPr="000D0115">
        <w:rPr>
          <w:highlight w:val="green"/>
        </w:rPr>
        <w:t>.</w:t>
      </w:r>
    </w:p>
    <w:p w:rsidR="006E79D5" w:rsidRDefault="006E79D5" w:rsidP="006E79D5">
      <w:pPr>
        <w:ind w:left="1800" w:hanging="360"/>
      </w:pPr>
    </w:p>
    <w:p w:rsidR="006E79D5" w:rsidRDefault="006E79D5" w:rsidP="006E79D5">
      <w:pPr>
        <w:ind w:left="1800" w:hanging="360"/>
      </w:pPr>
      <w:r>
        <w:t xml:space="preserve">Si modification des extrémités : il faut vérifier si les sites extrémité existent dans Geofibre. </w:t>
      </w:r>
    </w:p>
    <w:p w:rsidR="006E79D5" w:rsidRDefault="006E79D5" w:rsidP="006E79D5">
      <w:pPr>
        <w:ind w:left="2520" w:hanging="360"/>
      </w:pPr>
      <w:r>
        <w:t>Si oui, le câble est mis à jour dans la corbeille sans alarme et sans erreur</w:t>
      </w:r>
    </w:p>
    <w:p w:rsidR="006E79D5" w:rsidRDefault="006E79D5" w:rsidP="006E79D5">
      <w:pPr>
        <w:ind w:left="2520" w:hanging="360"/>
      </w:pPr>
      <w:r>
        <w:t>Si non, le câble est mis à jour dans la corbeille sans alarme et avec une erreur. Cette erreur est tracée dans le Compte-Rendu.</w:t>
      </w:r>
    </w:p>
    <w:p w:rsidR="006E79D5" w:rsidRDefault="006E79D5" w:rsidP="006E79D5">
      <w:r>
        <w:t xml:space="preserve"> </w:t>
      </w:r>
    </w:p>
    <w:p w:rsidR="006E79D5" w:rsidRPr="007D5F27" w:rsidRDefault="006E79D5" w:rsidP="006E79D5">
      <w:r w:rsidRPr="007D5F27">
        <w:t>Si le câble n’est pas présent dans la corbeille (objectid IPON</w:t>
      </w:r>
      <w:r>
        <w:t xml:space="preserve"> inexistant dans la corbeille</w:t>
      </w:r>
      <w:r w:rsidRPr="007D5F27">
        <w:t>)</w:t>
      </w:r>
    </w:p>
    <w:p w:rsidR="006E79D5" w:rsidRPr="007D5F27" w:rsidRDefault="006E79D5" w:rsidP="006E79D5">
      <w:pPr>
        <w:ind w:left="360"/>
      </w:pPr>
      <w:r w:rsidRPr="007D5F27">
        <w:t xml:space="preserve">Si le câble n’existe pas dans </w:t>
      </w:r>
      <w:r>
        <w:t>Geofibre</w:t>
      </w:r>
      <w:r w:rsidRPr="007D5F27">
        <w:t xml:space="preserve"> avec la même référence de câble alors </w:t>
      </w:r>
    </w:p>
    <w:p w:rsidR="006E79D5" w:rsidRPr="007D5F27" w:rsidRDefault="006E79D5" w:rsidP="006E79D5">
      <w:pPr>
        <w:ind w:left="360" w:firstLine="360"/>
      </w:pPr>
      <w:r w:rsidRPr="007D5F27">
        <w:t xml:space="preserve">il faut vérifier si les sites extrémité existent dans </w:t>
      </w:r>
      <w:r>
        <w:t>Geofibre</w:t>
      </w:r>
      <w:r w:rsidRPr="007D5F27">
        <w:t xml:space="preserve">. </w:t>
      </w:r>
    </w:p>
    <w:p w:rsidR="006E79D5" w:rsidRPr="007D5F27" w:rsidRDefault="006E79D5" w:rsidP="006E79D5">
      <w:pPr>
        <w:ind w:left="1260" w:hanging="180"/>
      </w:pPr>
      <w:r w:rsidRPr="007D5F27">
        <w:t>Si oui, le câble est inséré dans la corbeille sans alarme et sans erreur mais en création</w:t>
      </w:r>
    </w:p>
    <w:p w:rsidR="006E79D5" w:rsidRDefault="006E79D5" w:rsidP="006E79D5">
      <w:pPr>
        <w:ind w:left="1260" w:hanging="180"/>
      </w:pPr>
      <w:r w:rsidRPr="007D5F27">
        <w:t>Si non, le câble est inséré dans la corbeille sans alarme et avec une erreur</w:t>
      </w:r>
      <w:r>
        <w:t xml:space="preserve"> mais en création</w:t>
      </w:r>
      <w:r w:rsidRPr="007D5F27">
        <w:t>. Cette erreur est tracée dans le Compte-Rendu.</w:t>
      </w:r>
    </w:p>
    <w:p w:rsidR="006E79D5" w:rsidRPr="001011F8" w:rsidRDefault="006E79D5" w:rsidP="006E79D5">
      <w:pPr>
        <w:ind w:left="360"/>
      </w:pPr>
      <w:r w:rsidRPr="001011F8">
        <w:t xml:space="preserve">Si le câble existe dans </w:t>
      </w:r>
      <w:r>
        <w:t>Geofibre</w:t>
      </w:r>
      <w:r w:rsidRPr="001011F8">
        <w:t xml:space="preserve"> avec la même référence de câble alors </w:t>
      </w:r>
    </w:p>
    <w:p w:rsidR="006E79D5" w:rsidRPr="001011F8" w:rsidRDefault="006E79D5" w:rsidP="006E79D5">
      <w:pPr>
        <w:ind w:left="360" w:firstLine="360"/>
      </w:pPr>
      <w:r w:rsidRPr="001011F8">
        <w:t xml:space="preserve">il faut vérifier si les sites extrémité existent dans </w:t>
      </w:r>
      <w:r>
        <w:t>Geofibre</w:t>
      </w:r>
      <w:r w:rsidRPr="001011F8">
        <w:t xml:space="preserve">. </w:t>
      </w:r>
    </w:p>
    <w:p w:rsidR="006E79D5" w:rsidRPr="001011F8" w:rsidRDefault="006E79D5" w:rsidP="006E79D5">
      <w:pPr>
        <w:ind w:left="360" w:firstLine="720"/>
      </w:pPr>
      <w:r w:rsidRPr="001011F8">
        <w:t>Si oui, le câble est inséré dans la corbeille avec alarme et sans erreur</w:t>
      </w:r>
    </w:p>
    <w:p w:rsidR="006E79D5" w:rsidRDefault="006E79D5" w:rsidP="006E79D5">
      <w:pPr>
        <w:ind w:left="1260" w:hanging="180"/>
      </w:pPr>
      <w:r w:rsidRPr="001011F8">
        <w:t>Si non, le câble est inséré dans la corbeille avec alarme et avec une erreur. Cette erreur est tracée dans le Compte-Rendu.</w:t>
      </w:r>
    </w:p>
    <w:p w:rsidR="006E79D5" w:rsidRDefault="006E79D5" w:rsidP="006E79D5">
      <w:pPr>
        <w:ind w:left="360"/>
      </w:pPr>
    </w:p>
    <w:p w:rsidR="006E79D5" w:rsidRDefault="006E79D5" w:rsidP="006E79D5">
      <w:pPr>
        <w:ind w:left="360" w:firstLine="720"/>
      </w:pPr>
    </w:p>
    <w:p w:rsidR="006E79D5" w:rsidRDefault="006E79D5" w:rsidP="006E79D5">
      <w:pPr>
        <w:ind w:left="360"/>
      </w:pPr>
      <w:r>
        <w:t>Si le câble existe dans Geofibre avec le même objectid IPON alors</w:t>
      </w:r>
    </w:p>
    <w:p w:rsidR="006E79D5" w:rsidRDefault="006E79D5" w:rsidP="006E79D5">
      <w:pPr>
        <w:ind w:left="1080" w:hanging="360"/>
      </w:pPr>
      <w:r>
        <w:t xml:space="preserve">Si modification attributaire : Mettre à jour Geofibre et le Compte-rendu </w:t>
      </w:r>
    </w:p>
    <w:p w:rsidR="006E79D5" w:rsidRDefault="006E79D5" w:rsidP="006E79D5">
      <w:pPr>
        <w:ind w:left="708" w:firstLine="12"/>
      </w:pPr>
      <w:r w:rsidRPr="000D0115">
        <w:rPr>
          <w:highlight w:val="green"/>
        </w:rPr>
        <w:t xml:space="preserve">Remarque : A partir de la G1R7, le champ operateur est pris en compte </w:t>
      </w:r>
      <w:r w:rsidRPr="000D0115">
        <w:rPr>
          <w:highlight w:val="green"/>
          <w:u w:val="single"/>
        </w:rPr>
        <w:t>s’il est présent dans le fichier</w:t>
      </w:r>
      <w:r w:rsidRPr="000D0115">
        <w:rPr>
          <w:highlight w:val="green"/>
        </w:rPr>
        <w:t>.</w:t>
      </w:r>
    </w:p>
    <w:p w:rsidR="006E79D5" w:rsidRDefault="006E79D5" w:rsidP="006E79D5">
      <w:pPr>
        <w:ind w:left="1080" w:hanging="360"/>
      </w:pPr>
    </w:p>
    <w:p w:rsidR="006E79D5" w:rsidRDefault="006E79D5" w:rsidP="006E79D5">
      <w:pPr>
        <w:ind w:left="1080" w:hanging="360"/>
      </w:pPr>
      <w:r>
        <w:t xml:space="preserve">Si modification des extrémités : il faut vérifier si les sites extrémité existent dans Geofibre. </w:t>
      </w:r>
    </w:p>
    <w:p w:rsidR="006E79D5" w:rsidRDefault="006E79D5" w:rsidP="006E79D5">
      <w:pPr>
        <w:ind w:left="1800" w:hanging="360"/>
      </w:pPr>
      <w:r>
        <w:t>Si oui, le câble est mis à jour dans la corbeille sans alarme et sans erreur</w:t>
      </w:r>
    </w:p>
    <w:p w:rsidR="006E79D5" w:rsidRDefault="006E79D5" w:rsidP="006E79D5">
      <w:pPr>
        <w:ind w:left="1800" w:hanging="360"/>
      </w:pPr>
      <w:r>
        <w:t>Si non, le câble est mis à jour dans la corbeille sans alarme et avec une erreur. Cette erreur est tracée dans le Compte-Rendu.</w:t>
      </w:r>
    </w:p>
    <w:p w:rsidR="006E79D5" w:rsidRDefault="006E79D5" w:rsidP="006E79D5"/>
    <w:p w:rsidR="006E79D5" w:rsidRPr="00EE6FB2" w:rsidRDefault="006E79D5" w:rsidP="006E79D5">
      <w:pPr>
        <w:rPr>
          <w:u w:val="single"/>
        </w:rPr>
      </w:pPr>
      <w:r w:rsidRPr="00EE6FB2">
        <w:rPr>
          <w:u w:val="single"/>
        </w:rPr>
        <w:t>Alarme :</w:t>
      </w:r>
    </w:p>
    <w:p w:rsidR="006E79D5" w:rsidRPr="00EE6FB2" w:rsidRDefault="006E79D5" w:rsidP="006E79D5">
      <w:r w:rsidRPr="00EE6FB2">
        <w:t xml:space="preserve">Ce câble existe déjà dans </w:t>
      </w:r>
      <w:r>
        <w:t>Geofibre</w:t>
      </w:r>
      <w:r w:rsidRPr="00EE6FB2">
        <w:t xml:space="preserve"> sans association avec le référentiel IPON</w:t>
      </w:r>
    </w:p>
    <w:p w:rsidR="006E79D5" w:rsidRPr="00EE6FB2" w:rsidRDefault="006E79D5" w:rsidP="006E79D5">
      <w:r w:rsidRPr="00EE6FB2">
        <w:t xml:space="preserve">Ce câble existe déjà dans </w:t>
      </w:r>
      <w:r>
        <w:t>Geofibre</w:t>
      </w:r>
      <w:r w:rsidRPr="00EE6FB2">
        <w:t xml:space="preserve"> sans association avec le référentiel IPON et avec au moins une extrémité différente</w:t>
      </w:r>
    </w:p>
    <w:p w:rsidR="006E79D5" w:rsidRPr="00EE6FB2" w:rsidRDefault="006E79D5" w:rsidP="006E79D5"/>
    <w:p w:rsidR="006E79D5" w:rsidRPr="00EE6FB2" w:rsidRDefault="006E79D5" w:rsidP="006E79D5">
      <w:pPr>
        <w:rPr>
          <w:u w:val="single"/>
        </w:rPr>
      </w:pPr>
      <w:r w:rsidRPr="00EE6FB2">
        <w:rPr>
          <w:u w:val="single"/>
        </w:rPr>
        <w:t xml:space="preserve">Erreur : </w:t>
      </w:r>
    </w:p>
    <w:p w:rsidR="006E79D5" w:rsidRPr="00EE6FB2" w:rsidRDefault="006E79D5" w:rsidP="006E79D5">
      <w:r w:rsidRPr="00EE6FB2">
        <w:t xml:space="preserve">Le site A (type site : id_metier_site) n’existe pas dans </w:t>
      </w:r>
      <w:r>
        <w:t>Geofibre</w:t>
      </w:r>
    </w:p>
    <w:p w:rsidR="006E79D5" w:rsidRPr="00EE6FB2" w:rsidRDefault="006E79D5" w:rsidP="006E79D5">
      <w:r w:rsidRPr="00EE6FB2">
        <w:t xml:space="preserve">Le site Z (type site : id_metier_site) n’existe pas dans </w:t>
      </w:r>
      <w:r>
        <w:t>Geofibre</w:t>
      </w:r>
    </w:p>
    <w:p w:rsidR="006E79D5" w:rsidRDefault="006E79D5" w:rsidP="006E79D5">
      <w:r w:rsidRPr="00EE6FB2">
        <w:t>Les site</w:t>
      </w:r>
      <w:r>
        <w:t>s</w:t>
      </w:r>
      <w:r w:rsidRPr="00EE6FB2">
        <w:t xml:space="preserve"> A (type site : id_metier_site) et Z (type site : id_metier_site) n’existent pas dans </w:t>
      </w:r>
      <w:r>
        <w:t>Geofibre</w:t>
      </w:r>
    </w:p>
    <w:p w:rsidR="006E79D5" w:rsidRDefault="006E79D5" w:rsidP="006E79D5"/>
    <w:p w:rsidR="006E79D5" w:rsidRDefault="006E79D5" w:rsidP="006E79D5">
      <w:pPr>
        <w:pStyle w:val="Titre5"/>
      </w:pPr>
      <w:r>
        <w:t>Détail du cas de suppression de câble</w:t>
      </w:r>
    </w:p>
    <w:p w:rsidR="006E79D5" w:rsidRDefault="006E79D5" w:rsidP="006E79D5">
      <w:r>
        <w:t>Il faut comparer les données transmises par IPON avec les données présentes dans Geofibre et dans la Corbeille.</w:t>
      </w:r>
    </w:p>
    <w:p w:rsidR="006E79D5" w:rsidRDefault="006E79D5" w:rsidP="006E79D5"/>
    <w:p w:rsidR="006E79D5" w:rsidRPr="00D90811" w:rsidRDefault="006E79D5" w:rsidP="006E79D5">
      <w:r w:rsidRPr="00D90811">
        <w:t xml:space="preserve">Si le câble n’existe pas dans </w:t>
      </w:r>
      <w:r>
        <w:t>Geofibre</w:t>
      </w:r>
      <w:r w:rsidRPr="00D90811">
        <w:t xml:space="preserve"> avec la même référence de câble alors </w:t>
      </w:r>
    </w:p>
    <w:p w:rsidR="006E79D5" w:rsidRPr="00D90811" w:rsidRDefault="006E79D5" w:rsidP="006E79D5">
      <w:pPr>
        <w:ind w:firstLine="720"/>
      </w:pPr>
      <w:r w:rsidRPr="00D90811">
        <w:t xml:space="preserve">il faut </w:t>
      </w:r>
      <w:r>
        <w:t>générer</w:t>
      </w:r>
      <w:r w:rsidRPr="00D90811">
        <w:t xml:space="preserve"> une alerte </w:t>
      </w:r>
      <w:r>
        <w:t xml:space="preserve">et la mettre </w:t>
      </w:r>
      <w:r w:rsidRPr="00D90811">
        <w:t>dans le Compte-Rendu</w:t>
      </w:r>
    </w:p>
    <w:p w:rsidR="006E79D5" w:rsidRPr="00D90811" w:rsidRDefault="006E79D5" w:rsidP="006E79D5">
      <w:pPr>
        <w:ind w:firstLine="720"/>
        <w:rPr>
          <w:highlight w:val="yellow"/>
        </w:rPr>
      </w:pPr>
    </w:p>
    <w:p w:rsidR="006E79D5" w:rsidRPr="00D90811" w:rsidRDefault="006E79D5" w:rsidP="006E79D5">
      <w:r w:rsidRPr="00D90811">
        <w:t xml:space="preserve">Si le câble existe dans </w:t>
      </w:r>
      <w:r>
        <w:t>Geofibre</w:t>
      </w:r>
      <w:r w:rsidRPr="00D90811">
        <w:t xml:space="preserve"> avec la même référence de câble mais sans objectid IPON alors</w:t>
      </w:r>
    </w:p>
    <w:p w:rsidR="006E79D5" w:rsidRPr="00D90811" w:rsidRDefault="006E79D5" w:rsidP="006E79D5">
      <w:r w:rsidRPr="00D90811">
        <w:t xml:space="preserve">      Il faut générer une alarme et la mettre dans le Compte rendu.</w:t>
      </w:r>
    </w:p>
    <w:p w:rsidR="006E79D5" w:rsidRPr="00D90811" w:rsidRDefault="006E79D5" w:rsidP="006E79D5">
      <w:r w:rsidRPr="00D90811">
        <w:t xml:space="preserve">      Le câble est inséré dans la corbeille avec alarme pour une suppression utilisateur</w:t>
      </w:r>
    </w:p>
    <w:p w:rsidR="006E79D5" w:rsidRDefault="006E79D5" w:rsidP="006E79D5">
      <w:pPr>
        <w:rPr>
          <w:highlight w:val="yellow"/>
        </w:rPr>
      </w:pPr>
    </w:p>
    <w:p w:rsidR="006E79D5" w:rsidRPr="00D90811" w:rsidRDefault="006E79D5" w:rsidP="006E79D5">
      <w:r w:rsidRPr="00D90811">
        <w:t xml:space="preserve">Si le câble existe dans </w:t>
      </w:r>
      <w:r>
        <w:t>Geofibre</w:t>
      </w:r>
      <w:r w:rsidRPr="00D90811">
        <w:t xml:space="preserve"> avec l</w:t>
      </w:r>
      <w:r>
        <w:t xml:space="preserve">e même </w:t>
      </w:r>
      <w:r w:rsidRPr="00D90811">
        <w:t>objectid IPON alors</w:t>
      </w:r>
    </w:p>
    <w:p w:rsidR="006E79D5" w:rsidRDefault="006E79D5" w:rsidP="006E79D5">
      <w:r w:rsidRPr="00D90811">
        <w:t xml:space="preserve">      Il faut</w:t>
      </w:r>
      <w:r>
        <w:t xml:space="preserve"> supprimer automatiquement le câble de Geofibre et les associations éventuelles.</w:t>
      </w:r>
    </w:p>
    <w:p w:rsidR="006E79D5" w:rsidRPr="00D90811" w:rsidRDefault="006E79D5" w:rsidP="006E79D5">
      <w:r>
        <w:t xml:space="preserve">      Il faut insérer l’information de suppression dans le Compte-Rendu.</w:t>
      </w:r>
    </w:p>
    <w:p w:rsidR="006E79D5" w:rsidRDefault="006E79D5" w:rsidP="006E79D5">
      <w:pPr>
        <w:rPr>
          <w:highlight w:val="yellow"/>
        </w:rPr>
      </w:pPr>
    </w:p>
    <w:p w:rsidR="006E79D5" w:rsidRPr="00D90811" w:rsidRDefault="006E79D5" w:rsidP="006E79D5">
      <w:pPr>
        <w:rPr>
          <w:highlight w:val="yellow"/>
        </w:rPr>
      </w:pPr>
    </w:p>
    <w:p w:rsidR="006E79D5" w:rsidRPr="00EE6FB2" w:rsidRDefault="006E79D5" w:rsidP="006E79D5">
      <w:pPr>
        <w:rPr>
          <w:u w:val="single"/>
        </w:rPr>
      </w:pPr>
      <w:r w:rsidRPr="00EE6FB2">
        <w:rPr>
          <w:u w:val="single"/>
        </w:rPr>
        <w:t>Alarme :</w:t>
      </w:r>
    </w:p>
    <w:p w:rsidR="006E79D5" w:rsidRPr="00EE6FB2" w:rsidRDefault="006E79D5" w:rsidP="006E79D5">
      <w:r w:rsidRPr="00EE6FB2">
        <w:t xml:space="preserve">Ce câble existe déjà dans </w:t>
      </w:r>
      <w:r>
        <w:t>Geofibre</w:t>
      </w:r>
      <w:r w:rsidRPr="00EE6FB2">
        <w:t xml:space="preserve"> sans association avec le référentiel IPON</w:t>
      </w:r>
    </w:p>
    <w:p w:rsidR="006E79D5" w:rsidRPr="00EE6FB2" w:rsidRDefault="006E79D5" w:rsidP="006E79D5">
      <w:r w:rsidRPr="00EE6FB2">
        <w:t xml:space="preserve">Ce câble existe déjà dans </w:t>
      </w:r>
      <w:r>
        <w:t>Geofibre</w:t>
      </w:r>
      <w:r w:rsidRPr="00EE6FB2">
        <w:t xml:space="preserve"> sans association avec le référentiel IPON et avec au moins une extrémité différente</w:t>
      </w:r>
    </w:p>
    <w:p w:rsidR="006E79D5" w:rsidRPr="00EE6FB2" w:rsidRDefault="006E79D5" w:rsidP="006E79D5"/>
    <w:p w:rsidR="006E79D5" w:rsidRPr="00EE6FB2" w:rsidRDefault="006E79D5" w:rsidP="006E79D5">
      <w:pPr>
        <w:rPr>
          <w:u w:val="single"/>
        </w:rPr>
      </w:pPr>
      <w:r w:rsidRPr="00EE6FB2">
        <w:rPr>
          <w:u w:val="single"/>
        </w:rPr>
        <w:t xml:space="preserve">Erreur : </w:t>
      </w:r>
    </w:p>
    <w:p w:rsidR="006E79D5" w:rsidRPr="00EE6FB2" w:rsidRDefault="006E79D5" w:rsidP="006E79D5">
      <w:r w:rsidRPr="00EE6FB2">
        <w:t xml:space="preserve">Le site A (type site : id_metier_site) n’existe pas dans </w:t>
      </w:r>
      <w:r>
        <w:t>Geofibre</w:t>
      </w:r>
    </w:p>
    <w:p w:rsidR="006E79D5" w:rsidRPr="00EE6FB2" w:rsidRDefault="006E79D5" w:rsidP="006E79D5">
      <w:r w:rsidRPr="00EE6FB2">
        <w:t xml:space="preserve">Le site Z (type site : id_metier_site) n’existe pas dans </w:t>
      </w:r>
      <w:r>
        <w:t>Geofibre</w:t>
      </w:r>
    </w:p>
    <w:p w:rsidR="006E79D5" w:rsidRDefault="006E79D5" w:rsidP="006E79D5">
      <w:r w:rsidRPr="00EE6FB2">
        <w:t>Les site</w:t>
      </w:r>
      <w:r>
        <w:t>s</w:t>
      </w:r>
      <w:r w:rsidRPr="00EE6FB2">
        <w:t xml:space="preserve"> A (type site : id_metier_site) et Z (type site : id_metier_site) n’existent pas dans </w:t>
      </w:r>
      <w:r>
        <w:t>Geofibre</w:t>
      </w:r>
    </w:p>
    <w:p w:rsidR="006E79D5" w:rsidRDefault="006E79D5" w:rsidP="006E79D5">
      <w:pPr>
        <w:pStyle w:val="Commentaire"/>
        <w:rPr>
          <w:rFonts w:cs="Arial"/>
        </w:rPr>
      </w:pPr>
    </w:p>
    <w:p w:rsidR="006E79D5" w:rsidRDefault="006E79D5" w:rsidP="006E79D5">
      <w:pPr>
        <w:pStyle w:val="Titre5"/>
      </w:pPr>
      <w:bookmarkStart w:id="798" w:name="_Toc329075112"/>
      <w:bookmarkEnd w:id="798"/>
      <w:r>
        <w:t>Retraitement des câbles</w:t>
      </w:r>
    </w:p>
    <w:p w:rsidR="006E79D5" w:rsidRDefault="006E79D5" w:rsidP="006E79D5">
      <w:r>
        <w:t>Les câbles qui sont restés dans la corbeille sont retraités un à un afin de voir si des actions correctives ont été apportés dans Geofibre (création de site support, création de parcours, …) et permettent de retirer une alerte ou une erreur ou, au contraire, si une action dans Geofibre (suppression d’un site support, suppression d’un parcours, …) induisent une nouvelle alerte ou une nouvelle erreur sur le câble en question.</w:t>
      </w:r>
      <w:bookmarkStart w:id="799" w:name="_Toc329075113"/>
      <w:bookmarkEnd w:id="799"/>
    </w:p>
    <w:p w:rsidR="006E79D5" w:rsidRDefault="006E79D5" w:rsidP="006E79D5">
      <w:r>
        <w:t>Chaque câble présent dans la corbeille est retraité comme suit :</w:t>
      </w:r>
      <w:bookmarkStart w:id="800" w:name="_Toc329075114"/>
      <w:bookmarkEnd w:id="800"/>
    </w:p>
    <w:p w:rsidR="006E79D5" w:rsidRDefault="006E79D5" w:rsidP="006E79D5">
      <w:pPr>
        <w:pStyle w:val="Paragraphedeliste"/>
        <w:numPr>
          <w:ilvl w:val="0"/>
          <w:numId w:val="26"/>
        </w:numPr>
        <w:spacing w:before="220" w:after="0"/>
      </w:pPr>
      <w:r>
        <w:t>La même analyse est faite que lors de l’import du fichier contenant ce câble, on re-parcourt l’algorithme de la même façon pour détecter les éventuelles alertes ou erreur mais sans faire aucun traitement.</w:t>
      </w:r>
      <w:bookmarkStart w:id="801" w:name="_Toc329075115"/>
      <w:bookmarkEnd w:id="801"/>
    </w:p>
    <w:p w:rsidR="006E79D5" w:rsidRDefault="006E79D5" w:rsidP="006E79D5">
      <w:pPr>
        <w:pStyle w:val="Paragraphedeliste"/>
        <w:spacing w:before="220" w:after="0"/>
        <w:ind w:left="1065"/>
      </w:pPr>
    </w:p>
    <w:p w:rsidR="006E79D5" w:rsidRDefault="006E79D5" w:rsidP="006E79D5">
      <w:pPr>
        <w:pStyle w:val="Paragraphedeliste"/>
        <w:numPr>
          <w:ilvl w:val="0"/>
          <w:numId w:val="26"/>
        </w:numPr>
        <w:spacing w:before="220" w:after="0"/>
      </w:pPr>
      <w:r>
        <w:t>On compare les alertes et les erreurs associées à ce traitement et si il n’y a aucune différence, on laisse le câble tel quel dans la corbeille et rien n’est rajouté au compte rendu.</w:t>
      </w:r>
      <w:bookmarkStart w:id="802" w:name="_Toc329075116"/>
      <w:bookmarkEnd w:id="802"/>
    </w:p>
    <w:p w:rsidR="006E79D5" w:rsidRDefault="006E79D5" w:rsidP="006E79D5">
      <w:pPr>
        <w:pStyle w:val="Paragraphedeliste"/>
        <w:spacing w:before="220" w:after="0"/>
        <w:ind w:left="1065"/>
      </w:pPr>
    </w:p>
    <w:p w:rsidR="006E79D5" w:rsidRDefault="006E79D5" w:rsidP="006E79D5">
      <w:pPr>
        <w:pStyle w:val="Paragraphedeliste"/>
        <w:numPr>
          <w:ilvl w:val="0"/>
          <w:numId w:val="217"/>
        </w:numPr>
        <w:spacing w:before="220" w:after="0"/>
      </w:pPr>
      <w:r>
        <w:t xml:space="preserve">S’il y a des différences, on effectue le traitement adéquat : </w:t>
      </w:r>
      <w:bookmarkStart w:id="803" w:name="_Toc329075117"/>
      <w:bookmarkEnd w:id="803"/>
    </w:p>
    <w:p w:rsidR="006E79D5" w:rsidRDefault="006E79D5" w:rsidP="006E79D5">
      <w:pPr>
        <w:numPr>
          <w:ilvl w:val="1"/>
          <w:numId w:val="217"/>
        </w:numPr>
        <w:spacing w:before="220" w:after="0"/>
      </w:pPr>
      <w:r>
        <w:t xml:space="preserve">soit un traitement automatique et, </w:t>
      </w:r>
      <w:r w:rsidRPr="007D4CDE">
        <w:t>dans ce cas</w:t>
      </w:r>
      <w:r>
        <w:t>, on retire le câble de la corbeille et on met à jour le compte rendu pour informer l’utilisateur de ce traitement automatique,</w:t>
      </w:r>
      <w:bookmarkStart w:id="804" w:name="_Toc329075118"/>
      <w:bookmarkEnd w:id="804"/>
    </w:p>
    <w:p w:rsidR="006E79D5" w:rsidRDefault="006E79D5" w:rsidP="006E79D5">
      <w:pPr>
        <w:numPr>
          <w:ilvl w:val="1"/>
          <w:numId w:val="217"/>
        </w:numPr>
        <w:spacing w:before="220" w:after="0"/>
      </w:pPr>
      <w:r>
        <w:t>soit une mise à jour du câble et, dans ce cas, on met à jour le câble dans la corbeille en ajoutant ou retirant les alertes ou erreurs liées au câble et on met à jour le compte rendu  pour informer l’utilisateur de cette modification du câble dans la corbeille.</w:t>
      </w:r>
      <w:bookmarkStart w:id="805" w:name="_Toc329075119"/>
      <w:bookmarkEnd w:id="805"/>
    </w:p>
    <w:p w:rsidR="006E79D5" w:rsidRDefault="006E79D5" w:rsidP="006E79D5">
      <w:bookmarkStart w:id="806" w:name="_Toc329075120"/>
      <w:bookmarkEnd w:id="806"/>
    </w:p>
    <w:p w:rsidR="006E79D5" w:rsidRDefault="006E79D5" w:rsidP="006E79D5">
      <w:bookmarkStart w:id="807" w:name="_Toc329075121"/>
      <w:bookmarkEnd w:id="807"/>
    </w:p>
    <w:p w:rsidR="006E79D5" w:rsidRDefault="006E79D5" w:rsidP="006E79D5">
      <w:r>
        <w:t>Le retraitement de la corbeille est lancé toutes les X minutes par $U (pour l’environnement de production).</w:t>
      </w:r>
      <w:bookmarkStart w:id="808" w:name="_Toc329075122"/>
      <w:bookmarkEnd w:id="808"/>
    </w:p>
    <w:p w:rsidR="006E79D5" w:rsidRPr="00F3668A" w:rsidRDefault="006E79D5" w:rsidP="006E79D5">
      <w:pPr>
        <w:pStyle w:val="Commentaire"/>
        <w:rPr>
          <w:rFonts w:cs="Arial"/>
        </w:rPr>
      </w:pPr>
    </w:p>
    <w:p w:rsidR="003106FE" w:rsidRDefault="003106FE" w:rsidP="003106FE">
      <w:r w:rsidRPr="00C16527">
        <w:t>L</w:t>
      </w:r>
      <w:r>
        <w:t>e retraitement</w:t>
      </w:r>
      <w:r w:rsidRPr="00C16527">
        <w:t xml:space="preserve"> des </w:t>
      </w:r>
      <w:r>
        <w:t>c</w:t>
      </w:r>
      <w:r w:rsidR="00C81135">
        <w:t>â</w:t>
      </w:r>
      <w:r>
        <w:t>bles IPON</w:t>
      </w:r>
      <w:r w:rsidRPr="00C16527">
        <w:t xml:space="preserve"> se fait via l</w:t>
      </w:r>
      <w:r>
        <w:t>a</w:t>
      </w:r>
      <w:r w:rsidRPr="00C16527">
        <w:t xml:space="preserve"> commande suivante : </w:t>
      </w:r>
    </w:p>
    <w:p w:rsidR="003106FE" w:rsidRPr="005A1CE0" w:rsidRDefault="003106FE" w:rsidP="003106FE"/>
    <w:tbl>
      <w:tblPr>
        <w:tblStyle w:val="Grilledutableau"/>
        <w:tblW w:w="0" w:type="auto"/>
        <w:tblLook w:val="04A0"/>
      </w:tblPr>
      <w:tblGrid>
        <w:gridCol w:w="9242"/>
      </w:tblGrid>
      <w:tr w:rsidR="003106FE" w:rsidTr="003106FE">
        <w:tc>
          <w:tcPr>
            <w:tcW w:w="9778" w:type="dxa"/>
          </w:tcPr>
          <w:p w:rsidR="003106FE" w:rsidRPr="00E52CB8" w:rsidRDefault="003106FE" w:rsidP="003106FE">
            <w:pPr>
              <w:rPr>
                <w:b/>
              </w:rPr>
            </w:pPr>
            <w:r w:rsidRPr="00E52CB8">
              <w:rPr>
                <w:b/>
              </w:rPr>
              <w:t xml:space="preserve">~/.profile </w:t>
            </w:r>
            <w:r w:rsidRPr="00E52CB8">
              <w:rPr>
                <w:b/>
                <w:i/>
              </w:rPr>
              <w:t>&lt;pgserver_zone&gt;</w:t>
            </w:r>
            <w:r w:rsidRPr="00E52CB8">
              <w:rPr>
                <w:b/>
              </w:rPr>
              <w:t>; $EXPL/bin/</w:t>
            </w:r>
            <w:r>
              <w:t xml:space="preserve"> </w:t>
            </w:r>
            <w:r w:rsidRPr="00E3732F">
              <w:rPr>
                <w:b/>
              </w:rPr>
              <w:t>misterBin.ksh</w:t>
            </w:r>
            <w:r>
              <w:rPr>
                <w:b/>
              </w:rPr>
              <w:t xml:space="preserve"> r </w:t>
            </w:r>
          </w:p>
          <w:p w:rsidR="003106FE" w:rsidRDefault="003106FE" w:rsidP="003106FE">
            <w:r>
              <w:t xml:space="preserve">     avec </w:t>
            </w:r>
            <w:r w:rsidRPr="00E52CB8">
              <w:rPr>
                <w:b/>
                <w:i/>
              </w:rPr>
              <w:t>&lt;pgserver_zone&gt;</w:t>
            </w:r>
            <w:r>
              <w:t xml:space="preserve"> :</w:t>
            </w:r>
          </w:p>
          <w:p w:rsidR="003106FE" w:rsidRDefault="003106FE" w:rsidP="003106FE">
            <w:pPr>
              <w:pStyle w:val="Paragraphedeliste"/>
              <w:numPr>
                <w:ilvl w:val="0"/>
                <w:numId w:val="26"/>
              </w:numPr>
            </w:pPr>
            <w:r w:rsidRPr="00E52CB8">
              <w:rPr>
                <w:b/>
              </w:rPr>
              <w:t>pgserver01</w:t>
            </w:r>
            <w:r>
              <w:t>, pour la Métropole</w:t>
            </w:r>
          </w:p>
          <w:p w:rsidR="003106FE" w:rsidRDefault="003106FE" w:rsidP="003106FE">
            <w:pPr>
              <w:pStyle w:val="Paragraphedeliste"/>
              <w:numPr>
                <w:ilvl w:val="0"/>
                <w:numId w:val="26"/>
              </w:numPr>
            </w:pPr>
            <w:r w:rsidRPr="00E52CB8">
              <w:rPr>
                <w:b/>
              </w:rPr>
              <w:t>pgservreu</w:t>
            </w:r>
            <w:r>
              <w:t>,   pour la Réunion</w:t>
            </w:r>
          </w:p>
          <w:p w:rsidR="003106FE" w:rsidRDefault="003106FE" w:rsidP="003106FE">
            <w:pPr>
              <w:pStyle w:val="Paragraphedeliste"/>
              <w:numPr>
                <w:ilvl w:val="0"/>
                <w:numId w:val="26"/>
              </w:numPr>
            </w:pPr>
            <w:r w:rsidRPr="00E52CB8">
              <w:rPr>
                <w:b/>
              </w:rPr>
              <w:t>pgservgua</w:t>
            </w:r>
            <w:r>
              <w:t>,  pour la Guadeloupe</w:t>
            </w:r>
          </w:p>
          <w:p w:rsidR="003106FE" w:rsidRDefault="003106FE" w:rsidP="003106FE">
            <w:pPr>
              <w:pStyle w:val="Paragraphedeliste"/>
              <w:numPr>
                <w:ilvl w:val="0"/>
                <w:numId w:val="26"/>
              </w:numPr>
            </w:pPr>
            <w:r w:rsidRPr="00E52CB8">
              <w:rPr>
                <w:b/>
              </w:rPr>
              <w:t>pgservguy</w:t>
            </w:r>
            <w:r>
              <w:t>,  pour la Guyane</w:t>
            </w:r>
          </w:p>
          <w:p w:rsidR="003106FE" w:rsidRDefault="003106FE" w:rsidP="003106FE">
            <w:pPr>
              <w:pStyle w:val="Paragraphedeliste"/>
              <w:numPr>
                <w:ilvl w:val="0"/>
                <w:numId w:val="26"/>
              </w:numPr>
            </w:pPr>
            <w:r w:rsidRPr="00E52CB8">
              <w:rPr>
                <w:b/>
              </w:rPr>
              <w:t>pgservmar</w:t>
            </w:r>
            <w:r>
              <w:t>,  pour la Martinique</w:t>
            </w:r>
          </w:p>
        </w:tc>
      </w:tr>
    </w:tbl>
    <w:p w:rsidR="003106FE" w:rsidRPr="002D4055" w:rsidRDefault="003106FE" w:rsidP="003106FE"/>
    <w:p w:rsidR="008F0597" w:rsidRDefault="002310E2" w:rsidP="008F0597">
      <w:r w:rsidRPr="000D0115">
        <w:rPr>
          <w:highlight w:val="green"/>
        </w:rPr>
        <w:t>Remarque : A partir de la G1R7, le champ operateur est pris en compt</w:t>
      </w:r>
      <w:r w:rsidR="001E75F1">
        <w:rPr>
          <w:highlight w:val="green"/>
        </w:rPr>
        <w:t>e.</w:t>
      </w:r>
    </w:p>
    <w:p w:rsidR="002310E2" w:rsidRDefault="002310E2" w:rsidP="008F0597"/>
    <w:p w:rsidR="006E79D5" w:rsidRPr="00373C2D" w:rsidRDefault="006E79D5" w:rsidP="006E79D5">
      <w:pPr>
        <w:pStyle w:val="Titre5"/>
      </w:pPr>
      <w:r w:rsidRPr="0035491A">
        <w:t>Compte-rendu</w:t>
      </w:r>
    </w:p>
    <w:p w:rsidR="006E79D5" w:rsidRDefault="006E79D5" w:rsidP="006E79D5">
      <w:pPr>
        <w:rPr>
          <w:highlight w:val="green"/>
        </w:rPr>
      </w:pPr>
      <w:r>
        <w:t>Le fichier de compte rendu </w:t>
      </w:r>
      <w:r w:rsidRPr="00FC7552">
        <w:rPr>
          <w:b/>
        </w:rPr>
        <w:t>imp-</w:t>
      </w:r>
      <w:r w:rsidR="00506B04">
        <w:rPr>
          <w:b/>
        </w:rPr>
        <w:t>cable</w:t>
      </w:r>
      <w:r w:rsidRPr="00FC7552">
        <w:rPr>
          <w:b/>
        </w:rPr>
        <w:t>_jjmmaaaa.csv</w:t>
      </w:r>
      <w:r w:rsidRPr="0035491A">
        <w:t xml:space="preserve"> </w:t>
      </w:r>
      <w:r>
        <w:t xml:space="preserve">est placé sous </w:t>
      </w:r>
      <w:r w:rsidRPr="0035491A">
        <w:rPr>
          <w:rFonts w:cs="Arial"/>
          <w:b/>
        </w:rPr>
        <w:t>&lt;PATH&gt;/</w:t>
      </w:r>
      <w:r w:rsidRPr="0035491A">
        <w:rPr>
          <w:b/>
        </w:rPr>
        <w:t>download/</w:t>
      </w:r>
      <w:r>
        <w:rPr>
          <w:b/>
        </w:rPr>
        <w:t>cable</w:t>
      </w:r>
      <w:r>
        <w:t>.</w:t>
      </w:r>
    </w:p>
    <w:p w:rsidR="006E79D5" w:rsidRDefault="006E79D5" w:rsidP="006E79D5"/>
    <w:p w:rsidR="003106FE" w:rsidRDefault="003106FE" w:rsidP="003106FE">
      <w:r w:rsidRPr="00C16527">
        <w:t>L</w:t>
      </w:r>
      <w:r>
        <w:t>e compte rendu</w:t>
      </w:r>
      <w:r w:rsidRPr="00C16527">
        <w:t xml:space="preserve"> des </w:t>
      </w:r>
      <w:r>
        <w:t>cables IPON</w:t>
      </w:r>
      <w:r w:rsidRPr="00C16527">
        <w:t xml:space="preserve"> </w:t>
      </w:r>
      <w:r>
        <w:t>est généré</w:t>
      </w:r>
      <w:r w:rsidRPr="00C16527">
        <w:t xml:space="preserve"> via </w:t>
      </w:r>
      <w:r>
        <w:t>la</w:t>
      </w:r>
      <w:r w:rsidRPr="00C16527">
        <w:t xml:space="preserve"> commande suivante : </w:t>
      </w:r>
    </w:p>
    <w:p w:rsidR="003106FE" w:rsidRPr="005A1CE0" w:rsidRDefault="003106FE" w:rsidP="003106FE"/>
    <w:tbl>
      <w:tblPr>
        <w:tblStyle w:val="Grilledutableau"/>
        <w:tblW w:w="0" w:type="auto"/>
        <w:tblLook w:val="04A0"/>
      </w:tblPr>
      <w:tblGrid>
        <w:gridCol w:w="9242"/>
      </w:tblGrid>
      <w:tr w:rsidR="003106FE" w:rsidTr="003106FE">
        <w:tc>
          <w:tcPr>
            <w:tcW w:w="9778" w:type="dxa"/>
          </w:tcPr>
          <w:p w:rsidR="003106FE" w:rsidRPr="00E52CB8" w:rsidRDefault="003106FE" w:rsidP="003106FE">
            <w:pPr>
              <w:rPr>
                <w:b/>
              </w:rPr>
            </w:pPr>
            <w:r w:rsidRPr="00E52CB8">
              <w:rPr>
                <w:b/>
              </w:rPr>
              <w:t xml:space="preserve">~/.profile </w:t>
            </w:r>
            <w:r w:rsidRPr="00E52CB8">
              <w:rPr>
                <w:b/>
                <w:i/>
              </w:rPr>
              <w:t>&lt;pgserver_zone&gt;</w:t>
            </w:r>
            <w:r w:rsidRPr="00E52CB8">
              <w:rPr>
                <w:b/>
              </w:rPr>
              <w:t>; $EXPL/bin/</w:t>
            </w:r>
            <w:r>
              <w:t xml:space="preserve"> </w:t>
            </w:r>
            <w:r w:rsidRPr="00E3732F">
              <w:rPr>
                <w:b/>
              </w:rPr>
              <w:t>misterBin.ksh</w:t>
            </w:r>
            <w:r>
              <w:rPr>
                <w:b/>
              </w:rPr>
              <w:t xml:space="preserve"> g</w:t>
            </w:r>
          </w:p>
          <w:p w:rsidR="003106FE" w:rsidRDefault="003106FE" w:rsidP="003106FE">
            <w:r>
              <w:t xml:space="preserve">     avec </w:t>
            </w:r>
            <w:r w:rsidRPr="00E52CB8">
              <w:rPr>
                <w:b/>
                <w:i/>
              </w:rPr>
              <w:t>&lt;pgserver_zone&gt;</w:t>
            </w:r>
            <w:r>
              <w:t xml:space="preserve"> :</w:t>
            </w:r>
          </w:p>
          <w:p w:rsidR="003106FE" w:rsidRDefault="003106FE" w:rsidP="003106FE">
            <w:pPr>
              <w:pStyle w:val="Paragraphedeliste"/>
              <w:numPr>
                <w:ilvl w:val="0"/>
                <w:numId w:val="26"/>
              </w:numPr>
            </w:pPr>
            <w:r w:rsidRPr="00E52CB8">
              <w:rPr>
                <w:b/>
              </w:rPr>
              <w:t>pgserver01</w:t>
            </w:r>
            <w:r>
              <w:t>, pour la Métropole</w:t>
            </w:r>
          </w:p>
          <w:p w:rsidR="003106FE" w:rsidRDefault="003106FE" w:rsidP="003106FE">
            <w:pPr>
              <w:pStyle w:val="Paragraphedeliste"/>
              <w:numPr>
                <w:ilvl w:val="0"/>
                <w:numId w:val="26"/>
              </w:numPr>
            </w:pPr>
            <w:r w:rsidRPr="00E52CB8">
              <w:rPr>
                <w:b/>
              </w:rPr>
              <w:t>pgservreu</w:t>
            </w:r>
            <w:r>
              <w:t>,   pour la Réunion</w:t>
            </w:r>
          </w:p>
          <w:p w:rsidR="003106FE" w:rsidRDefault="003106FE" w:rsidP="003106FE">
            <w:pPr>
              <w:pStyle w:val="Paragraphedeliste"/>
              <w:numPr>
                <w:ilvl w:val="0"/>
                <w:numId w:val="26"/>
              </w:numPr>
            </w:pPr>
            <w:r w:rsidRPr="00E52CB8">
              <w:rPr>
                <w:b/>
              </w:rPr>
              <w:t>pgservgua</w:t>
            </w:r>
            <w:r>
              <w:t>,  pour la Guadeloupe</w:t>
            </w:r>
          </w:p>
          <w:p w:rsidR="003106FE" w:rsidRDefault="003106FE" w:rsidP="003106FE">
            <w:pPr>
              <w:pStyle w:val="Paragraphedeliste"/>
              <w:numPr>
                <w:ilvl w:val="0"/>
                <w:numId w:val="26"/>
              </w:numPr>
            </w:pPr>
            <w:r w:rsidRPr="00E52CB8">
              <w:rPr>
                <w:b/>
              </w:rPr>
              <w:t>pgservguy</w:t>
            </w:r>
            <w:r>
              <w:t>,  pour la Guyane</w:t>
            </w:r>
          </w:p>
          <w:p w:rsidR="003106FE" w:rsidRDefault="003106FE" w:rsidP="003106FE">
            <w:pPr>
              <w:pStyle w:val="Paragraphedeliste"/>
              <w:numPr>
                <w:ilvl w:val="0"/>
                <w:numId w:val="26"/>
              </w:numPr>
            </w:pPr>
            <w:r w:rsidRPr="00E52CB8">
              <w:rPr>
                <w:b/>
              </w:rPr>
              <w:t>pgservmar</w:t>
            </w:r>
            <w:r>
              <w:t>,  pour la Martinique</w:t>
            </w:r>
          </w:p>
        </w:tc>
      </w:tr>
    </w:tbl>
    <w:p w:rsidR="003106FE" w:rsidRPr="002D4055" w:rsidRDefault="003106FE" w:rsidP="003106FE"/>
    <w:p w:rsidR="003106FE" w:rsidRDefault="003106FE" w:rsidP="006E79D5"/>
    <w:p w:rsidR="006E79D5" w:rsidRPr="006E79D5" w:rsidRDefault="006E79D5" w:rsidP="006E79D5">
      <w:pPr>
        <w:pStyle w:val="Titre5"/>
      </w:pPr>
      <w:r>
        <w:t>Gestion des fichiers</w:t>
      </w:r>
    </w:p>
    <w:p w:rsidR="0086332E" w:rsidRPr="00F3668A" w:rsidRDefault="0086332E" w:rsidP="0086332E">
      <w:r w:rsidRPr="00F3668A">
        <w:t>Les fichiers dé</w:t>
      </w:r>
      <w:r w:rsidR="003C739E" w:rsidRPr="00F3668A">
        <w:t>coupés</w:t>
      </w:r>
      <w:r w:rsidR="006E79D5">
        <w:t>,</w:t>
      </w:r>
      <w:r w:rsidR="003C739E" w:rsidRPr="00F3668A">
        <w:t xml:space="preserve"> </w:t>
      </w:r>
      <w:r w:rsidR="006E79D5">
        <w:t xml:space="preserve">utilisés par le traitement d’import, </w:t>
      </w:r>
      <w:r w:rsidR="003C739E" w:rsidRPr="00F3668A">
        <w:t>sont supprimés après tra</w:t>
      </w:r>
      <w:r w:rsidRPr="00F3668A">
        <w:t>itement.</w:t>
      </w:r>
    </w:p>
    <w:p w:rsidR="0086332E" w:rsidRPr="00F3668A" w:rsidRDefault="0086332E" w:rsidP="0086332E"/>
    <w:p w:rsidR="0086332E" w:rsidRPr="00F3668A" w:rsidRDefault="0086332E" w:rsidP="0086332E"/>
    <w:p w:rsidR="009264AB" w:rsidRDefault="009264AB">
      <w:pPr>
        <w:spacing w:before="0" w:after="0"/>
        <w:jc w:val="left"/>
        <w:rPr>
          <w:b/>
          <w:color w:val="0000FF"/>
          <w:sz w:val="18"/>
          <w:u w:val="single"/>
        </w:rPr>
      </w:pPr>
      <w:bookmarkStart w:id="809" w:name="_Toc412223502"/>
      <w:bookmarkStart w:id="810" w:name="_Ref422305180"/>
      <w:r>
        <w:br w:type="page"/>
      </w:r>
    </w:p>
    <w:p w:rsidR="0086332E" w:rsidRDefault="0086332E" w:rsidP="0086332E">
      <w:pPr>
        <w:pStyle w:val="Titre3"/>
      </w:pPr>
      <w:bookmarkStart w:id="811" w:name="_Toc426723642"/>
      <w:r w:rsidRPr="00F3668A">
        <w:lastRenderedPageBreak/>
        <w:t>IPON vers Geofibre : Points techniques</w:t>
      </w:r>
      <w:bookmarkEnd w:id="809"/>
      <w:bookmarkEnd w:id="810"/>
      <w:bookmarkEnd w:id="811"/>
    </w:p>
    <w:p w:rsidR="00732702" w:rsidRDefault="00732702"/>
    <w:p w:rsidR="00732702" w:rsidRDefault="0085789F">
      <w:pPr>
        <w:rPr>
          <w:lang w:val="en-US"/>
        </w:rPr>
      </w:pPr>
      <w:r w:rsidRPr="0085789F">
        <w:rPr>
          <w:lang w:val="en-US"/>
        </w:rPr>
      </w:r>
      <w:r>
        <w:rPr>
          <w:lang w:val="en-US"/>
        </w:rPr>
        <w:pict>
          <v:roundrect id="_x0000_s1046" alt="Le code permettant la gestion ce cet item est présent dans les packages suivants&#10;&#10;" style="width:472.5pt;height:103.1pt;mso-left-percent:-10001;mso-top-percent:-10001;mso-position-horizontal:absolute;mso-position-horizontal-relative:char;mso-position-vertical:absolute;mso-position-vertical-relative:line;mso-left-percent:-10001;mso-top-percent:-10001;v-text-anchor:middle" arcsize="10923f" fillcolor="white [3201]" strokecolor="#4f81bd [3204]" strokeweight="1pt">
            <v:stroke dashstyle="dash"/>
            <v:shadow color="#868686"/>
            <v:textbox style="mso-next-textbox:#_x0000_s1046">
              <w:txbxContent>
                <w:p w:rsidR="00CB59E8" w:rsidRPr="00D724D6" w:rsidRDefault="00CB59E8" w:rsidP="00025E09">
                  <w:pPr>
                    <w:rPr>
                      <w:b/>
                      <w:color w:val="365F91" w:themeColor="accent1" w:themeShade="BF"/>
                    </w:rPr>
                  </w:pPr>
                  <w:r w:rsidRPr="00D724D6">
                    <w:rPr>
                      <w:b/>
                      <w:color w:val="365F91" w:themeColor="accent1" w:themeShade="BF"/>
                      <w:u w:val="single"/>
                    </w:rPr>
                    <w:t xml:space="preserve">Le code permettant la gestion </w:t>
                  </w:r>
                  <w:r>
                    <w:rPr>
                      <w:b/>
                      <w:color w:val="365F91" w:themeColor="accent1" w:themeShade="BF"/>
                      <w:u w:val="single"/>
                    </w:rPr>
                    <w:t>d</w:t>
                  </w:r>
                  <w:r w:rsidRPr="00D724D6">
                    <w:rPr>
                      <w:b/>
                      <w:color w:val="365F91" w:themeColor="accent1" w:themeShade="BF"/>
                      <w:u w:val="single"/>
                    </w:rPr>
                    <w:t>e cet item est présent dans les packages suivants :</w:t>
                  </w:r>
                </w:p>
                <w:tbl>
                  <w:tblPr>
                    <w:tblStyle w:val="Grilledutableau"/>
                    <w:tblW w:w="0" w:type="auto"/>
                    <w:tblBorders>
                      <w:top w:val="double" w:sz="6" w:space="0" w:color="8DB3E2" w:themeColor="text2" w:themeTint="66"/>
                      <w:left w:val="double" w:sz="6" w:space="0" w:color="8DB3E2" w:themeColor="text2" w:themeTint="66"/>
                      <w:bottom w:val="double" w:sz="6" w:space="0" w:color="8DB3E2" w:themeColor="text2" w:themeTint="66"/>
                      <w:right w:val="double" w:sz="6" w:space="0" w:color="8DB3E2" w:themeColor="text2" w:themeTint="66"/>
                      <w:insideH w:val="double" w:sz="6" w:space="0" w:color="8DB3E2" w:themeColor="text2" w:themeTint="66"/>
                      <w:insideV w:val="double" w:sz="6" w:space="0" w:color="8DB3E2" w:themeColor="text2" w:themeTint="66"/>
                    </w:tblBorders>
                    <w:shd w:val="clear" w:color="auto" w:fill="B8CCE4" w:themeFill="accent1" w:themeFillTint="66"/>
                    <w:tblLook w:val="04A0"/>
                  </w:tblPr>
                  <w:tblGrid>
                    <w:gridCol w:w="9001"/>
                  </w:tblGrid>
                  <w:tr w:rsidR="00CB59E8" w:rsidRPr="00E20F95" w:rsidTr="00370A70">
                    <w:tc>
                      <w:tcPr>
                        <w:tcW w:w="9001" w:type="dxa"/>
                        <w:shd w:val="clear" w:color="auto" w:fill="B8CCE4" w:themeFill="accent1" w:themeFillTint="66"/>
                      </w:tcPr>
                      <w:p w:rsidR="00CB59E8" w:rsidRPr="005B75E8" w:rsidRDefault="00CB59E8" w:rsidP="00370A70">
                        <w:pPr>
                          <w:rPr>
                            <w:b/>
                          </w:rPr>
                        </w:pPr>
                        <w:r w:rsidRPr="00FE4E1D">
                          <w:rPr>
                            <w:b/>
                          </w:rPr>
                          <w:t xml:space="preserve">Back : </w:t>
                        </w:r>
                      </w:p>
                      <w:p w:rsidR="00CB59E8" w:rsidRPr="005B75E8" w:rsidRDefault="00CB59E8" w:rsidP="006E79D5">
                        <w:pPr>
                          <w:rPr>
                            <w:b/>
                          </w:rPr>
                        </w:pPr>
                        <w:r w:rsidRPr="00FE4E1D">
                          <w:rPr>
                            <w:b/>
                          </w:rPr>
                          <w:t>|----- /gfi-expl-bdd-traitement/src/main/java/com/francetelecom/pt/*</w:t>
                        </w:r>
                      </w:p>
                      <w:p w:rsidR="00CB59E8" w:rsidRDefault="00CB59E8">
                        <w:pPr>
                          <w:rPr>
                            <w:b/>
                            <w:i/>
                            <w:caps/>
                            <w:color w:val="0000FF"/>
                            <w:sz w:val="22"/>
                          </w:rPr>
                        </w:pPr>
                        <w:r w:rsidRPr="00FE4E1D">
                          <w:rPr>
                            <w:b/>
                          </w:rPr>
                          <w:t>|----- /gfi-expl/gfi-expl-sources/src/main/BDD/corbeille/bin/importPT.ksh</w:t>
                        </w:r>
                      </w:p>
                    </w:tc>
                  </w:tr>
                </w:tbl>
                <w:p w:rsidR="00CB59E8" w:rsidRPr="005B75E8" w:rsidRDefault="00CB59E8" w:rsidP="00025E09"/>
              </w:txbxContent>
            </v:textbox>
            <w10:wrap type="none"/>
            <w10:anchorlock/>
          </v:roundrect>
        </w:pict>
      </w:r>
    </w:p>
    <w:p w:rsidR="00732702" w:rsidRDefault="00732702">
      <w:pPr>
        <w:rPr>
          <w:lang w:val="en-US"/>
        </w:rPr>
      </w:pPr>
    </w:p>
    <w:p w:rsidR="0086332E" w:rsidRDefault="006E79D5" w:rsidP="0086332E">
      <w:pPr>
        <w:rPr>
          <w:rFonts w:cs="Arial"/>
        </w:rPr>
      </w:pPr>
      <w:r w:rsidRPr="002726F9">
        <w:rPr>
          <w:rFonts w:cs="Arial"/>
          <w:b/>
          <w:u w:val="single"/>
        </w:rPr>
        <w:t xml:space="preserve">Rappel du besoin : </w:t>
      </w:r>
      <w:r w:rsidR="0086332E" w:rsidRPr="00F3668A">
        <w:rPr>
          <w:rFonts w:cs="Arial"/>
        </w:rPr>
        <w:t>IPON est le référentiel des Points Techniques</w:t>
      </w:r>
      <w:r w:rsidR="002A7A19">
        <w:rPr>
          <w:rFonts w:cs="Arial"/>
        </w:rPr>
        <w:t xml:space="preserve"> Orange </w:t>
      </w:r>
      <w:r w:rsidR="00FE4E1D" w:rsidRPr="00FE4E1D">
        <w:rPr>
          <w:rFonts w:cs="Arial"/>
          <w:highlight w:val="green"/>
        </w:rPr>
        <w:t>et RIP</w:t>
      </w:r>
      <w:r w:rsidR="0086332E" w:rsidRPr="00F3668A">
        <w:rPr>
          <w:rFonts w:cs="Arial"/>
        </w:rPr>
        <w:t>. Les modifications dans le référentiel sont transmises à Geofibre de manière automatique par flux CFT.</w:t>
      </w:r>
    </w:p>
    <w:p w:rsidR="00825A3B" w:rsidRDefault="00825A3B" w:rsidP="0086332E">
      <w:pPr>
        <w:rPr>
          <w:rFonts w:cs="Arial"/>
        </w:rPr>
      </w:pPr>
    </w:p>
    <w:p w:rsidR="0086332E" w:rsidRDefault="0086332E" w:rsidP="0086332E">
      <w:pPr>
        <w:pStyle w:val="Titre4"/>
      </w:pPr>
      <w:bookmarkStart w:id="812" w:name="_Toc423096988"/>
      <w:bookmarkStart w:id="813" w:name="_Toc423098754"/>
      <w:bookmarkStart w:id="814" w:name="_Toc423104144"/>
      <w:bookmarkStart w:id="815" w:name="_Toc423105067"/>
      <w:bookmarkStart w:id="816" w:name="_Toc423096989"/>
      <w:bookmarkStart w:id="817" w:name="_Toc423098755"/>
      <w:bookmarkStart w:id="818" w:name="_Toc423104145"/>
      <w:bookmarkStart w:id="819" w:name="_Toc423105068"/>
      <w:bookmarkStart w:id="820" w:name="_Ref422327504"/>
      <w:bookmarkStart w:id="821" w:name="_Toc426723643"/>
      <w:bookmarkEnd w:id="812"/>
      <w:bookmarkEnd w:id="813"/>
      <w:bookmarkEnd w:id="814"/>
      <w:bookmarkEnd w:id="815"/>
      <w:bookmarkEnd w:id="816"/>
      <w:bookmarkEnd w:id="817"/>
      <w:bookmarkEnd w:id="818"/>
      <w:bookmarkEnd w:id="819"/>
      <w:r w:rsidRPr="00F3668A">
        <w:t>Format du fichier</w:t>
      </w:r>
      <w:bookmarkEnd w:id="820"/>
      <w:bookmarkEnd w:id="821"/>
    </w:p>
    <w:p w:rsidR="006E79D5" w:rsidRDefault="006E79D5" w:rsidP="006E79D5">
      <w:pPr>
        <w:keepNext/>
        <w:rPr>
          <w:rFonts w:cs="Arial"/>
        </w:rPr>
      </w:pPr>
      <w:r w:rsidRPr="00686E3A">
        <w:rPr>
          <w:rFonts w:cs="Arial"/>
          <w:highlight w:val="green"/>
        </w:rPr>
        <w:t xml:space="preserve">Les champs contenus dans les fichiers envoyés par ipon sont décrits dans le document d’interface </w:t>
      </w:r>
      <w:fldSimple w:instr=" REF R09_CI_IPON \h  \* MERGEFORMAT ">
        <w:r w:rsidR="00675435" w:rsidRPr="00675435">
          <w:rPr>
            <w:rFonts w:cs="Arial"/>
            <w:b/>
            <w:highlight w:val="green"/>
          </w:rPr>
          <w:t>[R9]</w:t>
        </w:r>
      </w:fldSimple>
      <w:r w:rsidRPr="00686E3A">
        <w:rPr>
          <w:rFonts w:cs="Arial"/>
          <w:highlight w:val="green"/>
        </w:rPr>
        <w:t>.</w:t>
      </w:r>
      <w:r w:rsidRPr="00F3668A">
        <w:rPr>
          <w:rFonts w:cs="Arial"/>
        </w:rPr>
        <w:t xml:space="preserve"> </w:t>
      </w:r>
    </w:p>
    <w:p w:rsidR="00732702" w:rsidRDefault="00732702">
      <w:pPr>
        <w:jc w:val="left"/>
        <w:rPr>
          <w:rFonts w:cs="Arial"/>
        </w:rPr>
      </w:pPr>
    </w:p>
    <w:p w:rsidR="006E79D5" w:rsidRDefault="006E79D5" w:rsidP="006E79D5">
      <w:pPr>
        <w:jc w:val="left"/>
        <w:rPr>
          <w:rFonts w:cs="Arial"/>
        </w:rPr>
      </w:pPr>
      <w:r w:rsidRPr="005A1CE0">
        <w:rPr>
          <w:rFonts w:cs="Arial"/>
        </w:rPr>
        <w:t>Le fichier porte le</w:t>
      </w:r>
      <w:r w:rsidR="00D949A5">
        <w:rPr>
          <w:rFonts w:cs="Arial"/>
        </w:rPr>
        <w:t>s</w:t>
      </w:r>
      <w:r w:rsidRPr="005A1CE0">
        <w:rPr>
          <w:rFonts w:cs="Arial"/>
        </w:rPr>
        <w:t xml:space="preserve"> nom</w:t>
      </w:r>
      <w:r w:rsidR="00D949A5">
        <w:rPr>
          <w:rFonts w:cs="Arial"/>
        </w:rPr>
        <w:t>s</w:t>
      </w:r>
      <w:r w:rsidRPr="005A1CE0">
        <w:rPr>
          <w:rFonts w:cs="Arial"/>
        </w:rPr>
        <w:t xml:space="preserve"> suivant</w:t>
      </w:r>
      <w:r w:rsidR="00D949A5">
        <w:rPr>
          <w:rFonts w:cs="Arial"/>
        </w:rPr>
        <w:t>s</w:t>
      </w:r>
      <w:r w:rsidRPr="005A1CE0">
        <w:rPr>
          <w:rFonts w:cs="Arial"/>
        </w:rPr>
        <w:t> :</w:t>
      </w:r>
    </w:p>
    <w:p w:rsidR="00BF285D" w:rsidRDefault="006E79D5" w:rsidP="006E79D5">
      <w:pPr>
        <w:pStyle w:val="Paragraphedeliste"/>
        <w:numPr>
          <w:ilvl w:val="0"/>
          <w:numId w:val="26"/>
        </w:numPr>
        <w:ind w:left="851"/>
        <w:rPr>
          <w:rFonts w:cs="Arial"/>
        </w:rPr>
      </w:pPr>
      <w:r>
        <w:rPr>
          <w:rFonts w:cs="Arial"/>
          <w:b/>
        </w:rPr>
        <w:t>Référentiel</w:t>
      </w:r>
      <w:r w:rsidRPr="0035491A">
        <w:rPr>
          <w:rFonts w:cs="Arial"/>
          <w:b/>
        </w:rPr>
        <w:t xml:space="preserve"> Orange :</w:t>
      </w:r>
      <w:r w:rsidRPr="00C024EB">
        <w:rPr>
          <w:rFonts w:cs="Arial"/>
        </w:rPr>
        <w:t xml:space="preserve"> </w:t>
      </w:r>
      <w:r>
        <w:rPr>
          <w:rFonts w:cs="Arial"/>
        </w:rPr>
        <w:tab/>
      </w:r>
    </w:p>
    <w:p w:rsidR="00BF285D" w:rsidRDefault="00BF285D" w:rsidP="00BF285D">
      <w:pPr>
        <w:pStyle w:val="Paragraphedeliste"/>
        <w:numPr>
          <w:ilvl w:val="1"/>
          <w:numId w:val="26"/>
        </w:numPr>
        <w:rPr>
          <w:rFonts w:cs="Arial"/>
        </w:rPr>
      </w:pPr>
      <w:r w:rsidRPr="00C024EB">
        <w:rPr>
          <w:rFonts w:cs="Arial"/>
        </w:rPr>
        <w:t>ipon2geofibre_PT_</w:t>
      </w:r>
      <w:r w:rsidRPr="00C024EB">
        <w:rPr>
          <w:rFonts w:cs="Arial"/>
          <w:b/>
          <w:i/>
        </w:rPr>
        <w:t>AAAAMMJJhhmmss</w:t>
      </w:r>
      <w:r w:rsidRPr="00C024EB">
        <w:rPr>
          <w:rFonts w:cs="Arial"/>
        </w:rPr>
        <w:t>_</w:t>
      </w:r>
      <w:r w:rsidRPr="00C024EB">
        <w:rPr>
          <w:rFonts w:cs="Arial"/>
          <w:b/>
          <w:i/>
          <w:color w:val="002060"/>
        </w:rPr>
        <w:t>XXXX</w:t>
      </w:r>
      <w:r w:rsidRPr="00C024EB">
        <w:rPr>
          <w:rFonts w:cs="Arial"/>
        </w:rPr>
        <w:t>.csv</w:t>
      </w:r>
    </w:p>
    <w:p w:rsidR="006E79D5" w:rsidRDefault="006E79D5" w:rsidP="00BF285D">
      <w:pPr>
        <w:pStyle w:val="Paragraphedeliste"/>
        <w:numPr>
          <w:ilvl w:val="1"/>
          <w:numId w:val="26"/>
        </w:numPr>
        <w:rPr>
          <w:rFonts w:cs="Arial"/>
        </w:rPr>
      </w:pPr>
      <w:r w:rsidRPr="0035491A">
        <w:rPr>
          <w:rFonts w:cs="Arial"/>
          <w:highlight w:val="green"/>
        </w:rPr>
        <w:t>ORANGE_</w:t>
      </w:r>
      <w:r w:rsidRPr="00C024EB">
        <w:rPr>
          <w:rFonts w:cs="Arial"/>
        </w:rPr>
        <w:t>ipon2geofibre_PT_</w:t>
      </w:r>
      <w:r w:rsidRPr="00C024EB">
        <w:rPr>
          <w:rFonts w:cs="Arial"/>
          <w:b/>
          <w:i/>
        </w:rPr>
        <w:t>AAAAMMJJhhmmss</w:t>
      </w:r>
      <w:r w:rsidRPr="00C024EB">
        <w:rPr>
          <w:rFonts w:cs="Arial"/>
        </w:rPr>
        <w:t>_</w:t>
      </w:r>
      <w:r w:rsidRPr="00C024EB">
        <w:rPr>
          <w:rFonts w:cs="Arial"/>
          <w:b/>
          <w:i/>
          <w:color w:val="002060"/>
        </w:rPr>
        <w:t>XXXX</w:t>
      </w:r>
      <w:r w:rsidRPr="00C024EB">
        <w:rPr>
          <w:rFonts w:cs="Arial"/>
        </w:rPr>
        <w:t>.csv</w:t>
      </w:r>
    </w:p>
    <w:p w:rsidR="006E79D5" w:rsidRPr="007F2FBC" w:rsidRDefault="006E79D5" w:rsidP="006E79D5">
      <w:pPr>
        <w:pStyle w:val="Paragraphedeliste"/>
        <w:numPr>
          <w:ilvl w:val="0"/>
          <w:numId w:val="26"/>
        </w:numPr>
        <w:ind w:left="851"/>
        <w:rPr>
          <w:rFonts w:cs="Arial"/>
          <w:highlight w:val="green"/>
        </w:rPr>
      </w:pPr>
      <w:r w:rsidRPr="0035491A">
        <w:rPr>
          <w:rFonts w:cs="Arial"/>
          <w:b/>
          <w:highlight w:val="green"/>
        </w:rPr>
        <w:t>Référentiel RIP :</w:t>
      </w:r>
      <w:r w:rsidRPr="0035491A">
        <w:rPr>
          <w:rFonts w:cs="Arial"/>
          <w:highlight w:val="green"/>
        </w:rPr>
        <w:tab/>
        <w:t>RIP_ipon2geofibre_PT_</w:t>
      </w:r>
      <w:r w:rsidRPr="0035491A">
        <w:rPr>
          <w:rFonts w:cs="Arial"/>
          <w:b/>
          <w:i/>
          <w:highlight w:val="green"/>
        </w:rPr>
        <w:t>AAAAMMJJhhmmss</w:t>
      </w:r>
      <w:r w:rsidRPr="0035491A">
        <w:rPr>
          <w:rFonts w:cs="Arial"/>
          <w:highlight w:val="green"/>
        </w:rPr>
        <w:t>_</w:t>
      </w:r>
      <w:r w:rsidRPr="0035491A">
        <w:rPr>
          <w:rFonts w:cs="Arial"/>
          <w:b/>
          <w:i/>
          <w:color w:val="002060"/>
          <w:highlight w:val="green"/>
        </w:rPr>
        <w:t>XXXX</w:t>
      </w:r>
      <w:r w:rsidRPr="0035491A">
        <w:rPr>
          <w:rFonts w:cs="Arial"/>
          <w:highlight w:val="green"/>
        </w:rPr>
        <w:t>.csv</w:t>
      </w:r>
    </w:p>
    <w:p w:rsidR="006E79D5" w:rsidRDefault="006E79D5" w:rsidP="006E79D5">
      <w:pPr>
        <w:pStyle w:val="Paragraphedeliste"/>
        <w:ind w:left="1065"/>
        <w:rPr>
          <w:rFonts w:cs="Arial"/>
        </w:rPr>
      </w:pPr>
    </w:p>
    <w:p w:rsidR="006E79D5" w:rsidRDefault="006E79D5" w:rsidP="006E79D5">
      <w:r>
        <w:t xml:space="preserve">où </w:t>
      </w:r>
    </w:p>
    <w:p w:rsidR="006E79D5" w:rsidRPr="007D14BD" w:rsidRDefault="006E79D5" w:rsidP="006E79D5">
      <w:pPr>
        <w:pStyle w:val="Paragraphedeliste"/>
        <w:numPr>
          <w:ilvl w:val="0"/>
          <w:numId w:val="26"/>
        </w:numPr>
        <w:ind w:left="851"/>
        <w:rPr>
          <w:rFonts w:cs="Arial"/>
        </w:rPr>
      </w:pPr>
      <w:r w:rsidRPr="007D14BD">
        <w:rPr>
          <w:rFonts w:cs="Arial"/>
          <w:b/>
        </w:rPr>
        <w:t xml:space="preserve">AAAAMMJJhhmmss </w:t>
      </w:r>
      <w:r w:rsidRPr="007D14BD">
        <w:rPr>
          <w:rFonts w:cs="Arial"/>
        </w:rPr>
        <w:t>est la date de génération du fichier</w:t>
      </w:r>
    </w:p>
    <w:p w:rsidR="006E79D5" w:rsidRPr="007D14BD" w:rsidRDefault="006E79D5" w:rsidP="006E79D5">
      <w:pPr>
        <w:pStyle w:val="Paragraphedeliste"/>
        <w:numPr>
          <w:ilvl w:val="0"/>
          <w:numId w:val="26"/>
        </w:numPr>
        <w:ind w:left="851"/>
        <w:rPr>
          <w:rFonts w:cs="Arial"/>
          <w:b/>
        </w:rPr>
      </w:pPr>
      <w:r w:rsidRPr="007D14BD">
        <w:rPr>
          <w:rFonts w:cs="Arial"/>
          <w:b/>
        </w:rPr>
        <w:t xml:space="preserve">XXXX </w:t>
      </w:r>
      <w:r w:rsidRPr="007D14BD">
        <w:rPr>
          <w:rFonts w:cs="Arial"/>
        </w:rPr>
        <w:t>est un numéro d’ordonnancement éventuellement complété par des zéros sur la gauche.</w:t>
      </w:r>
      <w:r w:rsidRPr="007D14BD">
        <w:rPr>
          <w:rFonts w:cs="Arial"/>
          <w:b/>
        </w:rPr>
        <w:t xml:space="preserve"> </w:t>
      </w:r>
    </w:p>
    <w:p w:rsidR="002A7A19" w:rsidRPr="00F3668A" w:rsidRDefault="002A7A19" w:rsidP="0086332E">
      <w:pPr>
        <w:rPr>
          <w:rFonts w:cs="Arial"/>
        </w:rPr>
      </w:pPr>
    </w:p>
    <w:p w:rsidR="0086332E" w:rsidRPr="00F3668A" w:rsidRDefault="0086332E" w:rsidP="0086332E">
      <w:pPr>
        <w:pStyle w:val="P2"/>
        <w:spacing w:before="20" w:after="20"/>
        <w:ind w:left="0"/>
        <w:rPr>
          <w:rFonts w:cs="Arial"/>
          <w:b/>
          <w:bCs/>
          <w:u w:val="single"/>
        </w:rPr>
      </w:pPr>
      <w:r w:rsidRPr="00F3668A">
        <w:rPr>
          <w:rFonts w:cs="Arial"/>
          <w:b/>
          <w:bCs/>
          <w:u w:val="single"/>
        </w:rPr>
        <w:t>Remarques :</w:t>
      </w:r>
    </w:p>
    <w:p w:rsidR="0086332E" w:rsidRPr="00F3668A" w:rsidRDefault="0086332E" w:rsidP="0086332E">
      <w:pPr>
        <w:pStyle w:val="Paragraphedeliste"/>
        <w:numPr>
          <w:ilvl w:val="0"/>
          <w:numId w:val="26"/>
        </w:numPr>
        <w:jc w:val="left"/>
        <w:rPr>
          <w:rFonts w:cs="Arial"/>
        </w:rPr>
      </w:pPr>
      <w:r w:rsidRPr="00F3668A">
        <w:rPr>
          <w:rFonts w:cs="Arial"/>
        </w:rPr>
        <w:t>Le séparateur de champ est un ; (point-virgule).</w:t>
      </w:r>
    </w:p>
    <w:p w:rsidR="0086332E" w:rsidRDefault="0086332E" w:rsidP="0086332E">
      <w:pPr>
        <w:pStyle w:val="Paragraphedeliste"/>
        <w:numPr>
          <w:ilvl w:val="0"/>
          <w:numId w:val="26"/>
        </w:numPr>
        <w:jc w:val="left"/>
        <w:rPr>
          <w:rFonts w:cs="Arial"/>
        </w:rPr>
      </w:pPr>
      <w:r w:rsidRPr="00F3668A">
        <w:rPr>
          <w:rFonts w:cs="Arial"/>
        </w:rPr>
        <w:t>Le fichier ne contient pas de ligne d’entête.</w:t>
      </w:r>
    </w:p>
    <w:p w:rsidR="006E79D5" w:rsidRDefault="006E79D5" w:rsidP="006E79D5">
      <w:pPr>
        <w:pStyle w:val="Paragraphedeliste"/>
        <w:numPr>
          <w:ilvl w:val="0"/>
          <w:numId w:val="26"/>
        </w:numPr>
      </w:pPr>
      <w:r>
        <w:t xml:space="preserve">Ce fichier contient l’ensemble des données métropole et DOM. </w:t>
      </w:r>
    </w:p>
    <w:p w:rsidR="006E79D5" w:rsidRPr="008D2CF9" w:rsidRDefault="006E79D5" w:rsidP="006E79D5">
      <w:pPr>
        <w:pStyle w:val="Paragraphedeliste"/>
        <w:numPr>
          <w:ilvl w:val="0"/>
          <w:numId w:val="26"/>
        </w:numPr>
        <w:rPr>
          <w:highlight w:val="green"/>
        </w:rPr>
      </w:pPr>
      <w:r w:rsidRPr="008D2CF9">
        <w:rPr>
          <w:highlight w:val="green"/>
        </w:rPr>
        <w:t>Pour les traitements suivants, si le champ opérateur (facultatif) n’est pas valorisé ou valorisé à Orange, le code opérateur associé est « O</w:t>
      </w:r>
      <w:r w:rsidR="002F4DE8">
        <w:rPr>
          <w:highlight w:val="green"/>
        </w:rPr>
        <w:t>range</w:t>
      </w:r>
      <w:r w:rsidRPr="008D2CF9">
        <w:rPr>
          <w:highlight w:val="green"/>
        </w:rPr>
        <w:t> »</w:t>
      </w:r>
      <w:r w:rsidR="007D0293">
        <w:rPr>
          <w:highlight w:val="green"/>
        </w:rPr>
        <w:t>,</w:t>
      </w:r>
    </w:p>
    <w:p w:rsidR="006E79D5" w:rsidRPr="00F3668A" w:rsidRDefault="006E79D5" w:rsidP="006E79D5">
      <w:pPr>
        <w:pStyle w:val="Paragraphedeliste"/>
        <w:ind w:left="1065"/>
        <w:jc w:val="left"/>
        <w:rPr>
          <w:rFonts w:cs="Arial"/>
        </w:rPr>
      </w:pPr>
    </w:p>
    <w:p w:rsidR="0086332E" w:rsidRPr="00F3668A" w:rsidRDefault="0086332E" w:rsidP="0086332E"/>
    <w:p w:rsidR="0086332E" w:rsidRPr="00F3668A" w:rsidRDefault="006E79D5" w:rsidP="0086332E">
      <w:pPr>
        <w:pStyle w:val="Titre4"/>
      </w:pPr>
      <w:bookmarkStart w:id="822" w:name="_Toc426723644"/>
      <w:r>
        <w:t>Pré-t</w:t>
      </w:r>
      <w:r w:rsidRPr="00F3668A">
        <w:t>raitements</w:t>
      </w:r>
      <w:bookmarkEnd w:id="822"/>
    </w:p>
    <w:p w:rsidR="0086332E" w:rsidRPr="00F3668A" w:rsidRDefault="0086332E" w:rsidP="0086332E">
      <w:pPr>
        <w:pStyle w:val="Titre5"/>
      </w:pPr>
      <w:r w:rsidRPr="00F3668A">
        <w:t>Réception</w:t>
      </w:r>
    </w:p>
    <w:p w:rsidR="0086332E" w:rsidRPr="00F3668A" w:rsidRDefault="00FE4E1D" w:rsidP="0086332E">
      <w:pPr>
        <w:jc w:val="left"/>
        <w:rPr>
          <w:rFonts w:cs="Arial"/>
        </w:rPr>
      </w:pPr>
      <w:r w:rsidRPr="00FE4E1D">
        <w:rPr>
          <w:highlight w:val="green"/>
        </w:rPr>
        <w:t>Les fichiers recus</w:t>
      </w:r>
      <w:r w:rsidR="0086332E" w:rsidRPr="00F3668A">
        <w:t xml:space="preserve"> </w:t>
      </w:r>
      <w:r w:rsidR="006F24FB" w:rsidRPr="00F3668A">
        <w:t xml:space="preserve">par </w:t>
      </w:r>
      <w:r w:rsidR="0086332E" w:rsidRPr="00F3668A">
        <w:t xml:space="preserve">l’interface </w:t>
      </w:r>
      <w:r w:rsidR="006F24FB" w:rsidRPr="00F3668A">
        <w:t xml:space="preserve">CFT </w:t>
      </w:r>
      <w:r w:rsidR="002A7A19">
        <w:rPr>
          <w:rFonts w:cs="Arial"/>
        </w:rPr>
        <w:t>sont</w:t>
      </w:r>
      <w:r w:rsidR="002A7A19" w:rsidRPr="00F3668A">
        <w:rPr>
          <w:rFonts w:cs="Arial"/>
        </w:rPr>
        <w:t xml:space="preserve"> </w:t>
      </w:r>
      <w:r w:rsidR="006F24FB" w:rsidRPr="00F3668A">
        <w:rPr>
          <w:rFonts w:cs="Arial"/>
        </w:rPr>
        <w:t>présent</w:t>
      </w:r>
      <w:r w:rsidR="0086332E" w:rsidRPr="00F3668A">
        <w:rPr>
          <w:rFonts w:cs="Arial"/>
        </w:rPr>
        <w:t xml:space="preserve"> sous : </w:t>
      </w:r>
    </w:p>
    <w:p w:rsidR="0086332E" w:rsidRPr="00F3668A" w:rsidRDefault="0086332E" w:rsidP="0086332E">
      <w:pPr>
        <w:jc w:val="left"/>
        <w:rPr>
          <w:rFonts w:cs="Arial"/>
          <w:b/>
          <w:lang w:val="en-US"/>
        </w:rPr>
      </w:pPr>
      <w:r w:rsidRPr="00F3668A">
        <w:rPr>
          <w:rFonts w:cs="Arial"/>
          <w:b/>
          <w:lang w:val="en-US"/>
        </w:rPr>
        <w:t>/var/opt/data/flat/gfias1/webbdd/commun/incft/ipon/pt</w:t>
      </w:r>
    </w:p>
    <w:p w:rsidR="0086332E" w:rsidRPr="00F3668A" w:rsidRDefault="0086332E" w:rsidP="0086332E">
      <w:pPr>
        <w:pStyle w:val="Titre5"/>
      </w:pPr>
      <w:r w:rsidRPr="00F3668A">
        <w:t>Découpe du fichier</w:t>
      </w:r>
    </w:p>
    <w:p w:rsidR="00907FA1" w:rsidRPr="00F3668A" w:rsidRDefault="00FE4E1D" w:rsidP="00907FA1">
      <w:pPr>
        <w:jc w:val="left"/>
      </w:pPr>
      <w:r w:rsidRPr="00FE4E1D">
        <w:rPr>
          <w:highlight w:val="green"/>
        </w:rPr>
        <w:t>Chaque fichier présent dans le répertoire de réception</w:t>
      </w:r>
      <w:r w:rsidR="002A7A19">
        <w:t xml:space="preserve"> mentionné ci-dessus</w:t>
      </w:r>
      <w:r w:rsidR="00907FA1" w:rsidRPr="00F3668A">
        <w:t xml:space="preserve"> est découpé </w:t>
      </w:r>
      <w:r w:rsidR="006E79D5">
        <w:t xml:space="preserve">avant traitement pour ne contenir que les données de l’instance Geofibre sur laquelle il va être importé. Cette découpe porte </w:t>
      </w:r>
      <w:r w:rsidR="006E79D5" w:rsidRPr="00F3668A">
        <w:t>sur le champ</w:t>
      </w:r>
      <w:r w:rsidR="006E79D5" w:rsidRPr="00F3668A" w:rsidDel="00F15AFD">
        <w:t xml:space="preserve"> </w:t>
      </w:r>
      <w:r w:rsidR="00907FA1" w:rsidRPr="00F3668A">
        <w:t xml:space="preserve">sur le champ « code_insee » par le </w:t>
      </w:r>
      <w:hyperlink w:anchor="_Script_de_découpe" w:history="1">
        <w:r w:rsidRPr="00FE4E1D">
          <w:rPr>
            <w:rStyle w:val="Lienhypertexte"/>
            <w:highlight w:val="green"/>
          </w:rPr>
          <w:t>Script de découpe de fichier texte</w:t>
        </w:r>
      </w:hyperlink>
      <w:r w:rsidR="00907FA1" w:rsidRPr="00F3668A">
        <w:t xml:space="preserve"> dans les répertoires :</w:t>
      </w:r>
    </w:p>
    <w:p w:rsidR="0086332E" w:rsidRDefault="0086332E" w:rsidP="0086332E">
      <w:pPr>
        <w:jc w:val="left"/>
        <w:rPr>
          <w:rFonts w:cs="Arial"/>
          <w:b/>
        </w:rPr>
      </w:pPr>
      <w:r w:rsidRPr="00F3668A">
        <w:rPr>
          <w:rFonts w:cs="Arial"/>
          <w:b/>
        </w:rPr>
        <w:t>&lt;PATH&gt;/incft/ipon/pt</w:t>
      </w:r>
    </w:p>
    <w:p w:rsidR="006E79D5" w:rsidRDefault="006E79D5" w:rsidP="006E79D5">
      <w:r>
        <w:t xml:space="preserve">Remarque : Le nom des fichiers découpés est identique au fichier d’entrée, seule l’arborescence de stockage (temporaire) diffère. </w:t>
      </w:r>
    </w:p>
    <w:p w:rsidR="0086332E" w:rsidRPr="00F3668A" w:rsidRDefault="0086332E" w:rsidP="0086332E">
      <w:pPr>
        <w:jc w:val="left"/>
        <w:rPr>
          <w:rFonts w:cs="Arial"/>
        </w:rPr>
      </w:pPr>
    </w:p>
    <w:p w:rsidR="0086332E" w:rsidRDefault="002A7A19" w:rsidP="0086332E">
      <w:pPr>
        <w:jc w:val="left"/>
        <w:rPr>
          <w:rFonts w:cs="Arial"/>
        </w:rPr>
      </w:pPr>
      <w:r>
        <w:rPr>
          <w:rFonts w:cs="Arial"/>
        </w:rPr>
        <w:t>Ces f</w:t>
      </w:r>
      <w:r w:rsidR="0086332E" w:rsidRPr="00F3668A">
        <w:rPr>
          <w:rFonts w:cs="Arial"/>
        </w:rPr>
        <w:t>ichier</w:t>
      </w:r>
      <w:r>
        <w:rPr>
          <w:rFonts w:cs="Arial"/>
        </w:rPr>
        <w:t>s sont</w:t>
      </w:r>
      <w:r w:rsidR="0086332E" w:rsidRPr="00F3668A">
        <w:rPr>
          <w:rFonts w:cs="Arial"/>
        </w:rPr>
        <w:t xml:space="preserve"> archivé</w:t>
      </w:r>
      <w:r>
        <w:rPr>
          <w:rFonts w:cs="Arial"/>
        </w:rPr>
        <w:t>s</w:t>
      </w:r>
      <w:r w:rsidR="0086332E" w:rsidRPr="00F3668A">
        <w:rPr>
          <w:rFonts w:cs="Arial"/>
        </w:rPr>
        <w:t xml:space="preserve"> après découpe sous : /var/opt/data/flat/gfias1/webbdd/commun/incft/ipon/</w:t>
      </w:r>
      <w:r w:rsidR="0086332E" w:rsidRPr="00F3668A">
        <w:rPr>
          <w:rFonts w:cs="Arial"/>
          <w:b/>
        </w:rPr>
        <w:t>archive</w:t>
      </w:r>
      <w:r w:rsidR="0086332E" w:rsidRPr="00F3668A">
        <w:rPr>
          <w:rFonts w:cs="Arial"/>
        </w:rPr>
        <w:t xml:space="preserve">. </w:t>
      </w:r>
    </w:p>
    <w:p w:rsidR="006E79D5" w:rsidRDefault="006E79D5" w:rsidP="006E79D5">
      <w:pPr>
        <w:jc w:val="left"/>
        <w:rPr>
          <w:rFonts w:cs="Arial"/>
        </w:rPr>
      </w:pPr>
    </w:p>
    <w:p w:rsidR="006E79D5" w:rsidRDefault="006E79D5" w:rsidP="006E79D5">
      <w:pPr>
        <w:pStyle w:val="Titre4"/>
      </w:pPr>
      <w:bookmarkStart w:id="823" w:name="_Toc426723645"/>
      <w:r w:rsidRPr="0035491A">
        <w:t>Lancement de l’import</w:t>
      </w:r>
      <w:bookmarkEnd w:id="823"/>
    </w:p>
    <w:p w:rsidR="006E79D5" w:rsidRDefault="006E79D5" w:rsidP="006E79D5">
      <w:r w:rsidRPr="0035491A">
        <w:t xml:space="preserve">L’import des points techniques se fait via les commandes suivantes : </w:t>
      </w:r>
    </w:p>
    <w:p w:rsidR="006E79D5" w:rsidRPr="005A1CE0" w:rsidRDefault="006E79D5" w:rsidP="006E79D5"/>
    <w:tbl>
      <w:tblPr>
        <w:tblStyle w:val="Grilledutableau"/>
        <w:tblW w:w="0" w:type="auto"/>
        <w:tblLook w:val="04A0"/>
      </w:tblPr>
      <w:tblGrid>
        <w:gridCol w:w="9242"/>
      </w:tblGrid>
      <w:tr w:rsidR="006E79D5" w:rsidTr="00884BF6">
        <w:tc>
          <w:tcPr>
            <w:tcW w:w="9778" w:type="dxa"/>
          </w:tcPr>
          <w:p w:rsidR="006E79D5" w:rsidRDefault="006E79D5" w:rsidP="00884BF6">
            <w:pPr>
              <w:rPr>
                <w:b/>
              </w:rPr>
            </w:pPr>
            <w:r w:rsidRPr="00E52CB8">
              <w:rPr>
                <w:b/>
              </w:rPr>
              <w:t xml:space="preserve">~/.profile </w:t>
            </w:r>
            <w:r w:rsidRPr="00E52CB8">
              <w:rPr>
                <w:b/>
                <w:i/>
              </w:rPr>
              <w:t>&lt;pgserver_zone&gt;</w:t>
            </w:r>
            <w:r w:rsidRPr="00E52CB8">
              <w:rPr>
                <w:b/>
              </w:rPr>
              <w:t>; $EXPL/bin/importPT.ksh</w:t>
            </w:r>
            <w:r>
              <w:rPr>
                <w:b/>
              </w:rPr>
              <w:t xml:space="preserve"> </w:t>
            </w:r>
            <w:r w:rsidRPr="0035491A">
              <w:rPr>
                <w:b/>
                <w:i/>
                <w:highlight w:val="green"/>
              </w:rPr>
              <w:t>&lt;</w:t>
            </w:r>
            <w:r>
              <w:rPr>
                <w:b/>
                <w:i/>
                <w:highlight w:val="green"/>
              </w:rPr>
              <w:t>referentiel</w:t>
            </w:r>
            <w:r w:rsidRPr="0035491A">
              <w:rPr>
                <w:b/>
                <w:i/>
                <w:highlight w:val="green"/>
              </w:rPr>
              <w:t>&gt;</w:t>
            </w:r>
          </w:p>
          <w:p w:rsidR="006E79D5" w:rsidRPr="00E52CB8" w:rsidRDefault="006E79D5" w:rsidP="00884BF6">
            <w:pPr>
              <w:rPr>
                <w:b/>
              </w:rPr>
            </w:pPr>
          </w:p>
          <w:p w:rsidR="006E79D5" w:rsidRDefault="006E79D5" w:rsidP="00884BF6">
            <w:r>
              <w:t xml:space="preserve">     avec </w:t>
            </w:r>
            <w:r w:rsidRPr="00E52CB8">
              <w:rPr>
                <w:b/>
                <w:i/>
              </w:rPr>
              <w:t>&lt;pgserver_zone&gt;</w:t>
            </w:r>
            <w:r>
              <w:t xml:space="preserve"> :</w:t>
            </w:r>
          </w:p>
          <w:p w:rsidR="006E79D5" w:rsidRDefault="006E79D5" w:rsidP="006E79D5">
            <w:pPr>
              <w:pStyle w:val="Paragraphedeliste"/>
              <w:numPr>
                <w:ilvl w:val="0"/>
                <w:numId w:val="26"/>
              </w:numPr>
            </w:pPr>
            <w:r w:rsidRPr="00E52CB8">
              <w:rPr>
                <w:b/>
              </w:rPr>
              <w:t>pgserver01</w:t>
            </w:r>
            <w:r>
              <w:t>, pour la Métropole</w:t>
            </w:r>
          </w:p>
          <w:p w:rsidR="006E79D5" w:rsidRDefault="006E79D5" w:rsidP="006E79D5">
            <w:pPr>
              <w:pStyle w:val="Paragraphedeliste"/>
              <w:numPr>
                <w:ilvl w:val="0"/>
                <w:numId w:val="26"/>
              </w:numPr>
            </w:pPr>
            <w:r w:rsidRPr="00E52CB8">
              <w:rPr>
                <w:b/>
              </w:rPr>
              <w:t>pgservreu</w:t>
            </w:r>
            <w:r>
              <w:t>,   pour la Réunion</w:t>
            </w:r>
          </w:p>
          <w:p w:rsidR="006E79D5" w:rsidRDefault="006E79D5" w:rsidP="006E79D5">
            <w:pPr>
              <w:pStyle w:val="Paragraphedeliste"/>
              <w:numPr>
                <w:ilvl w:val="0"/>
                <w:numId w:val="26"/>
              </w:numPr>
            </w:pPr>
            <w:r w:rsidRPr="00E52CB8">
              <w:rPr>
                <w:b/>
              </w:rPr>
              <w:t>pgservgua</w:t>
            </w:r>
            <w:r>
              <w:t>,  pour la Guadeloupe</w:t>
            </w:r>
          </w:p>
          <w:p w:rsidR="006E79D5" w:rsidRDefault="006E79D5" w:rsidP="006E79D5">
            <w:pPr>
              <w:pStyle w:val="Paragraphedeliste"/>
              <w:numPr>
                <w:ilvl w:val="0"/>
                <w:numId w:val="26"/>
              </w:numPr>
            </w:pPr>
            <w:r w:rsidRPr="00E52CB8">
              <w:rPr>
                <w:b/>
              </w:rPr>
              <w:t>pgservguy</w:t>
            </w:r>
            <w:r>
              <w:t>,  pour la Guyane</w:t>
            </w:r>
          </w:p>
          <w:p w:rsidR="006E79D5" w:rsidRDefault="006E79D5" w:rsidP="006E79D5">
            <w:pPr>
              <w:pStyle w:val="Paragraphedeliste"/>
              <w:numPr>
                <w:ilvl w:val="0"/>
                <w:numId w:val="26"/>
              </w:numPr>
            </w:pPr>
            <w:r w:rsidRPr="00E52CB8">
              <w:rPr>
                <w:b/>
              </w:rPr>
              <w:t>pgservmar</w:t>
            </w:r>
            <w:r>
              <w:t>,  pour la Martinique</w:t>
            </w:r>
          </w:p>
          <w:p w:rsidR="006E79D5" w:rsidRDefault="006E79D5" w:rsidP="00884BF6">
            <w:pPr>
              <w:pStyle w:val="Paragraphedeliste"/>
              <w:ind w:left="1065"/>
              <w:rPr>
                <w:b/>
              </w:rPr>
            </w:pPr>
          </w:p>
          <w:p w:rsidR="006E79D5" w:rsidRPr="00825A3B" w:rsidRDefault="006E79D5" w:rsidP="00884BF6">
            <w:pPr>
              <w:rPr>
                <w:highlight w:val="green"/>
              </w:rPr>
            </w:pPr>
            <w:r>
              <w:t xml:space="preserve">     </w:t>
            </w:r>
            <w:r w:rsidRPr="0035491A">
              <w:rPr>
                <w:highlight w:val="green"/>
              </w:rPr>
              <w:t xml:space="preserve">et </w:t>
            </w:r>
            <w:r w:rsidRPr="0035491A">
              <w:rPr>
                <w:b/>
                <w:i/>
                <w:highlight w:val="green"/>
              </w:rPr>
              <w:t>&lt;</w:t>
            </w:r>
            <w:r>
              <w:rPr>
                <w:b/>
                <w:i/>
                <w:highlight w:val="green"/>
              </w:rPr>
              <w:t>referentiel</w:t>
            </w:r>
            <w:r w:rsidRPr="0035491A">
              <w:rPr>
                <w:b/>
                <w:i/>
                <w:highlight w:val="green"/>
              </w:rPr>
              <w:t>&gt;</w:t>
            </w:r>
            <w:r w:rsidRPr="0035491A">
              <w:rPr>
                <w:highlight w:val="green"/>
              </w:rPr>
              <w:t xml:space="preserve"> : </w:t>
            </w:r>
          </w:p>
          <w:p w:rsidR="006E79D5" w:rsidRPr="00825A3B" w:rsidRDefault="006E79D5" w:rsidP="006E79D5">
            <w:pPr>
              <w:pStyle w:val="Paragraphedeliste"/>
              <w:numPr>
                <w:ilvl w:val="0"/>
                <w:numId w:val="26"/>
              </w:numPr>
              <w:rPr>
                <w:highlight w:val="green"/>
              </w:rPr>
            </w:pPr>
            <w:r w:rsidRPr="0035491A">
              <w:rPr>
                <w:highlight w:val="green"/>
              </w:rPr>
              <w:t>orange</w:t>
            </w:r>
          </w:p>
          <w:p w:rsidR="006E79D5" w:rsidRDefault="006E79D5" w:rsidP="006E79D5">
            <w:pPr>
              <w:pStyle w:val="Paragraphedeliste"/>
              <w:numPr>
                <w:ilvl w:val="0"/>
                <w:numId w:val="26"/>
              </w:numPr>
            </w:pPr>
            <w:r w:rsidRPr="0035491A">
              <w:rPr>
                <w:highlight w:val="green"/>
              </w:rPr>
              <w:t>rip</w:t>
            </w:r>
          </w:p>
        </w:tc>
      </w:tr>
    </w:tbl>
    <w:p w:rsidR="005B75E8" w:rsidRPr="00F3668A" w:rsidRDefault="005B75E8" w:rsidP="0086332E">
      <w:pPr>
        <w:jc w:val="left"/>
        <w:rPr>
          <w:rFonts w:cs="Arial"/>
        </w:rPr>
      </w:pPr>
    </w:p>
    <w:p w:rsidR="006E79D5" w:rsidRDefault="006E79D5" w:rsidP="006E79D5">
      <w:pPr>
        <w:pStyle w:val="Titre4"/>
      </w:pPr>
      <w:bookmarkStart w:id="824" w:name="_Toc426723646"/>
      <w:r w:rsidRPr="00F3668A">
        <w:t>Traitements</w:t>
      </w:r>
      <w:bookmarkEnd w:id="824"/>
    </w:p>
    <w:p w:rsidR="006E79D5" w:rsidRDefault="006E79D5" w:rsidP="006E79D5">
      <w:pPr>
        <w:pStyle w:val="Titre5"/>
      </w:pPr>
      <w:r>
        <w:t>Ordonnancement des fichiers d’import</w:t>
      </w:r>
    </w:p>
    <w:p w:rsidR="006E79D5" w:rsidRDefault="006E79D5" w:rsidP="006E79D5">
      <w:r>
        <w:t xml:space="preserve">Lors de l’import des PT provenant d’IPON, on s’assure que l’ordonnancement des fichiers est respecté. </w:t>
      </w:r>
      <w:r w:rsidRPr="0035491A">
        <w:t>Chaque fichier reçu par IPO</w:t>
      </w:r>
      <w:r>
        <w:t>N</w:t>
      </w:r>
      <w:r w:rsidRPr="0035491A">
        <w:t xml:space="preserve"> porte un numéro de s</w:t>
      </w:r>
      <w:r>
        <w:t xml:space="preserve">équence (cf. </w:t>
      </w:r>
      <w:fldSimple w:instr=" REF _Ref422327504 \h  \* MERGEFORMAT ">
        <w:r w:rsidR="00675435" w:rsidRPr="00675435">
          <w:rPr>
            <w:b/>
          </w:rPr>
          <w:t>Format du fichier</w:t>
        </w:r>
      </w:fldSimple>
      <w:r>
        <w:t xml:space="preserve">). Ces séquences sont stockées dans le champ valeur de la table </w:t>
      </w:r>
      <w:r w:rsidRPr="0035491A">
        <w:rPr>
          <w:i/>
        </w:rPr>
        <w:t>geofibre.adm_exploit</w:t>
      </w:r>
      <w:r>
        <w:t xml:space="preserve"> de chaque instance Geofibre, selon la logique suivante :</w:t>
      </w:r>
    </w:p>
    <w:p w:rsidR="006E79D5" w:rsidRDefault="006E79D5" w:rsidP="006E79D5">
      <w:pPr>
        <w:pStyle w:val="Paragraphedeliste"/>
        <w:numPr>
          <w:ilvl w:val="0"/>
          <w:numId w:val="26"/>
        </w:numPr>
        <w:rPr>
          <w:b/>
        </w:rPr>
      </w:pPr>
      <w:r w:rsidRPr="0035491A">
        <w:rPr>
          <w:rFonts w:cs="Arial"/>
          <w:b/>
          <w:highlight w:val="green"/>
        </w:rPr>
        <w:t>Référentiel</w:t>
      </w:r>
      <w:r w:rsidRPr="0035491A">
        <w:rPr>
          <w:b/>
          <w:highlight w:val="green"/>
        </w:rPr>
        <w:t xml:space="preserve"> Orange :</w:t>
      </w:r>
      <w:r>
        <w:t xml:space="preserve"> </w:t>
      </w:r>
      <w:r w:rsidRPr="0035491A">
        <w:rPr>
          <w:i/>
        </w:rPr>
        <w:t>fonction = « pointTechnique</w:t>
      </w:r>
      <w:r w:rsidRPr="0035491A">
        <w:rPr>
          <w:i/>
          <w:highlight w:val="green"/>
        </w:rPr>
        <w:t>Orange</w:t>
      </w:r>
      <w:r w:rsidRPr="0035491A">
        <w:rPr>
          <w:i/>
        </w:rPr>
        <w:t> » et nom = « ordonnancement »</w:t>
      </w:r>
      <w:r w:rsidRPr="0035491A">
        <w:rPr>
          <w:b/>
          <w:i/>
        </w:rPr>
        <w:t xml:space="preserve">  </w:t>
      </w:r>
    </w:p>
    <w:p w:rsidR="006E79D5" w:rsidRDefault="006E79D5" w:rsidP="006E79D5">
      <w:pPr>
        <w:pStyle w:val="Paragraphedeliste"/>
        <w:numPr>
          <w:ilvl w:val="1"/>
          <w:numId w:val="26"/>
        </w:numPr>
      </w:pPr>
      <w:r>
        <w:t>Numéro de séquence</w:t>
      </w:r>
      <w:r w:rsidRPr="0035491A">
        <w:rPr>
          <w:b/>
        </w:rPr>
        <w:t xml:space="preserve"> XXXX</w:t>
      </w:r>
      <w:r>
        <w:t xml:space="preserve"> attendue du prochain fichier</w:t>
      </w:r>
      <w:r w:rsidRPr="0035491A">
        <w:rPr>
          <w:rFonts w:cs="Arial"/>
          <w:highlight w:val="green"/>
        </w:rPr>
        <w:t xml:space="preserve"> ORANGE_</w:t>
      </w:r>
      <w:r w:rsidRPr="0035491A">
        <w:rPr>
          <w:rFonts w:cs="Arial"/>
        </w:rPr>
        <w:t>ipon2geofibre_PT</w:t>
      </w:r>
      <w:r w:rsidRPr="0035491A">
        <w:rPr>
          <w:rFonts w:cs="Arial"/>
          <w:b/>
          <w:i/>
        </w:rPr>
        <w:t>_AAAAMMJJhhmmss</w:t>
      </w:r>
      <w:r w:rsidRPr="0035491A">
        <w:rPr>
          <w:rFonts w:cs="Arial"/>
          <w:b/>
          <w:i/>
          <w:color w:val="002060"/>
        </w:rPr>
        <w:t>_XXXX</w:t>
      </w:r>
      <w:r w:rsidRPr="0035491A">
        <w:rPr>
          <w:rFonts w:cs="Arial"/>
        </w:rPr>
        <w:t>.csv</w:t>
      </w:r>
    </w:p>
    <w:p w:rsidR="006E79D5" w:rsidRDefault="006E79D5" w:rsidP="006E79D5">
      <w:pPr>
        <w:pStyle w:val="Paragraphedeliste"/>
        <w:ind w:left="1785"/>
      </w:pPr>
    </w:p>
    <w:p w:rsidR="006E79D5" w:rsidRDefault="006E79D5" w:rsidP="006E79D5">
      <w:pPr>
        <w:pStyle w:val="Paragraphedeliste"/>
        <w:numPr>
          <w:ilvl w:val="0"/>
          <w:numId w:val="26"/>
        </w:numPr>
        <w:rPr>
          <w:highlight w:val="green"/>
        </w:rPr>
      </w:pPr>
      <w:r w:rsidRPr="0035491A">
        <w:rPr>
          <w:rFonts w:cs="Arial"/>
          <w:b/>
          <w:highlight w:val="green"/>
        </w:rPr>
        <w:t>Référentiel</w:t>
      </w:r>
      <w:r w:rsidRPr="0035491A">
        <w:rPr>
          <w:b/>
          <w:highlight w:val="green"/>
        </w:rPr>
        <w:t xml:space="preserve"> RIP</w:t>
      </w:r>
      <w:r>
        <w:rPr>
          <w:b/>
          <w:highlight w:val="green"/>
        </w:rPr>
        <w:t xml:space="preserve"> : </w:t>
      </w:r>
      <w:r w:rsidRPr="0035491A">
        <w:rPr>
          <w:i/>
          <w:highlight w:val="green"/>
        </w:rPr>
        <w:t xml:space="preserve">fonction = « pointTechniqueRIP » et nom = « ordonnancement »  </w:t>
      </w:r>
    </w:p>
    <w:p w:rsidR="006E79D5" w:rsidRDefault="006E79D5" w:rsidP="006E79D5">
      <w:pPr>
        <w:pStyle w:val="Paragraphedeliste"/>
        <w:numPr>
          <w:ilvl w:val="1"/>
          <w:numId w:val="26"/>
        </w:numPr>
        <w:rPr>
          <w:highlight w:val="green"/>
        </w:rPr>
      </w:pPr>
      <w:r w:rsidRPr="0035491A">
        <w:rPr>
          <w:highlight w:val="green"/>
        </w:rPr>
        <w:t xml:space="preserve">Numéro de séquence </w:t>
      </w:r>
      <w:r w:rsidRPr="0035491A">
        <w:rPr>
          <w:b/>
          <w:highlight w:val="green"/>
        </w:rPr>
        <w:t>XXXX</w:t>
      </w:r>
      <w:r w:rsidRPr="0035491A">
        <w:rPr>
          <w:highlight w:val="green"/>
        </w:rPr>
        <w:t xml:space="preserve"> attendue du prochain fichier </w:t>
      </w:r>
      <w:r w:rsidRPr="0035491A">
        <w:rPr>
          <w:rFonts w:cs="Arial"/>
          <w:highlight w:val="green"/>
        </w:rPr>
        <w:t>RIP_ipon2geofibre_PT_</w:t>
      </w:r>
      <w:r w:rsidRPr="0035491A">
        <w:rPr>
          <w:rFonts w:cs="Arial"/>
          <w:b/>
          <w:i/>
          <w:highlight w:val="green"/>
        </w:rPr>
        <w:t>AAAAMMJJhhmmss</w:t>
      </w:r>
      <w:r w:rsidRPr="0035491A">
        <w:rPr>
          <w:rFonts w:cs="Arial"/>
          <w:highlight w:val="green"/>
        </w:rPr>
        <w:t>_</w:t>
      </w:r>
      <w:r w:rsidRPr="0035491A">
        <w:rPr>
          <w:rFonts w:cs="Arial"/>
          <w:b/>
          <w:i/>
          <w:color w:val="002060"/>
          <w:highlight w:val="green"/>
        </w:rPr>
        <w:t>XXXX</w:t>
      </w:r>
      <w:r w:rsidRPr="0035491A">
        <w:rPr>
          <w:rFonts w:cs="Arial"/>
          <w:highlight w:val="green"/>
        </w:rPr>
        <w:t>.csv</w:t>
      </w:r>
    </w:p>
    <w:p w:rsidR="006E79D5" w:rsidRDefault="006E79D5" w:rsidP="006E79D5">
      <w:pPr>
        <w:pStyle w:val="Paragraphedeliste"/>
        <w:ind w:left="1065"/>
      </w:pPr>
    </w:p>
    <w:p w:rsidR="006E79D5" w:rsidRDefault="006E79D5" w:rsidP="006E79D5"/>
    <w:p w:rsidR="006E79D5" w:rsidRDefault="006E79D5" w:rsidP="006E79D5">
      <w:r>
        <w:t>On récupère le numéro d’ordonnancement attendu en BDD et on le compare à celui du premier fichier à traiter. Si c’est bien le fichier attendu, on fait le traitement comme prévu, on renomme ce fichier pour ne plus le traiter dans le futur et on augmente le numéro d’ordonnancement en BDD.</w:t>
      </w:r>
    </w:p>
    <w:p w:rsidR="006E79D5" w:rsidRDefault="006E79D5" w:rsidP="006E79D5">
      <w:r>
        <w:t>Sinon, deux cas sont possibles :</w:t>
      </w:r>
    </w:p>
    <w:p w:rsidR="006E79D5" w:rsidRDefault="006E79D5" w:rsidP="006E79D5">
      <w:pPr>
        <w:pStyle w:val="Paragraphedeliste"/>
        <w:numPr>
          <w:ilvl w:val="0"/>
          <w:numId w:val="26"/>
        </w:numPr>
      </w:pPr>
      <w:r>
        <w:t>soit le fichier à un numéro inférieur au numéro attendu et on ne le traite pas, on rajoute un log dans le fichier de log de l’import des PT pour indiquer que le fichier a déjà été traité et on renomme ce fichier pour ne plus le prendre en compte, On ne lève pas le flag d’erreur en BDD.</w:t>
      </w:r>
    </w:p>
    <w:p w:rsidR="006E79D5" w:rsidRDefault="006E79D5" w:rsidP="006E79D5">
      <w:pPr>
        <w:pStyle w:val="Paragraphedeliste"/>
        <w:ind w:left="1065"/>
      </w:pPr>
    </w:p>
    <w:p w:rsidR="006E79D5" w:rsidRDefault="006E79D5" w:rsidP="006E79D5">
      <w:pPr>
        <w:pStyle w:val="Paragraphedeliste"/>
        <w:numPr>
          <w:ilvl w:val="0"/>
          <w:numId w:val="26"/>
        </w:numPr>
      </w:pPr>
      <w:r>
        <w:t>soit le fichier a un numéro supérieur à celui attendu, on ne le traite pas, on le laisse tel quel dans le répertoire d’import afin de le retraiter plus tard. On met un log et une ligne dans le compte rendu pour indiquer à l’utilisateur que l’ordonnancement des fichiers d’import n’a pas été respecté et que le traitement des fichiers suivants ne sera repris que quand le fichier  numéroté XXXX sera traité. On lève également le flag d’erreur en BDD afin que le script de surveillance détecte cette erreur.</w:t>
      </w:r>
    </w:p>
    <w:p w:rsidR="006E79D5" w:rsidRDefault="006E79D5" w:rsidP="006E79D5"/>
    <w:p w:rsidR="006E79D5" w:rsidRDefault="006E79D5" w:rsidP="006E79D5">
      <w:r>
        <w:lastRenderedPageBreak/>
        <w:t>Lors de l’import suivant, si le fichier n’est toujours pas présent, on laisse le flag d’erreur en BBD et on remet une ligne d’erreur dans le compte rendu du jour.</w:t>
      </w:r>
    </w:p>
    <w:p w:rsidR="006E79D5" w:rsidRDefault="006E79D5" w:rsidP="006E79D5">
      <w:r>
        <w:t>Si le fichier a été rajouté, on le traite ainsi que tous les fichiers présents qui respectent l’ordonnancement.</w:t>
      </w:r>
    </w:p>
    <w:p w:rsidR="006E79D5" w:rsidRDefault="006E79D5" w:rsidP="006E79D5"/>
    <w:p w:rsidR="006E79D5" w:rsidRDefault="006E79D5" w:rsidP="006E79D5">
      <w:r w:rsidRPr="0050354F">
        <w:rPr>
          <w:b/>
        </w:rPr>
        <w:t>Note</w:t>
      </w:r>
      <w:r>
        <w:t> : Le flag d’erreur</w:t>
      </w:r>
      <w:r w:rsidRPr="001D6A71">
        <w:t xml:space="preserve"> </w:t>
      </w:r>
      <w:r>
        <w:t>correspond à la valeur « 1 » du</w:t>
      </w:r>
      <w:r w:rsidRPr="001D6A71">
        <w:t xml:space="preserve"> paramètre </w:t>
      </w:r>
      <w:r w:rsidRPr="0050354F">
        <w:rPr>
          <w:b/>
        </w:rPr>
        <w:t>ordoEnErreur</w:t>
      </w:r>
      <w:r>
        <w:rPr>
          <w:b/>
        </w:rPr>
        <w:t xml:space="preserve">. </w:t>
      </w:r>
      <w:r w:rsidRPr="001D6A71">
        <w:t xml:space="preserve">Sinon, </w:t>
      </w:r>
      <w:r>
        <w:t>ce paramètre</w:t>
      </w:r>
      <w:r w:rsidRPr="001D6A71">
        <w:t xml:space="preserve"> est valorisé à 0.</w:t>
      </w:r>
    </w:p>
    <w:p w:rsidR="006E79D5" w:rsidRDefault="006E79D5" w:rsidP="006E79D5">
      <w:pPr>
        <w:sectPr w:rsidR="006E79D5" w:rsidSect="00884BF6">
          <w:headerReference w:type="even" r:id="rId156"/>
          <w:headerReference w:type="default" r:id="rId157"/>
          <w:type w:val="continuous"/>
          <w:pgSz w:w="11906" w:h="16838" w:code="9"/>
          <w:pgMar w:top="1701" w:right="1440" w:bottom="1412" w:left="1440" w:header="731" w:footer="618" w:gutter="0"/>
          <w:cols w:space="720"/>
          <w:docGrid w:linePitch="360"/>
        </w:sectPr>
      </w:pPr>
    </w:p>
    <w:p w:rsidR="006E79D5" w:rsidRDefault="006E79D5" w:rsidP="006E79D5">
      <w:pPr>
        <w:pStyle w:val="Titre5"/>
      </w:pPr>
      <w:bookmarkStart w:id="825" w:name="_Toc353544935"/>
      <w:r>
        <w:lastRenderedPageBreak/>
        <w:t>Diagramme d’état</w:t>
      </w:r>
      <w:bookmarkEnd w:id="825"/>
    </w:p>
    <w:p w:rsidR="006E79D5" w:rsidRDefault="00E61102" w:rsidP="006E79D5">
      <w:pPr>
        <w:jc w:val="center"/>
      </w:pPr>
      <w:r>
        <w:rPr>
          <w:noProof/>
        </w:rPr>
        <w:drawing>
          <wp:inline distT="0" distB="0" distL="0" distR="0">
            <wp:extent cx="8771890" cy="3147060"/>
            <wp:effectExtent l="0" t="0" r="0" b="0"/>
            <wp:docPr id="428" name="Obje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1"/>
                    <pic:cNvPicPr>
                      <a:picLocks noChangeArrowheads="1"/>
                    </pic:cNvPicPr>
                  </pic:nvPicPr>
                  <pic:blipFill>
                    <a:blip r:embed="rId158" cstate="print"/>
                    <a:srcRect l="-1140" b="-433"/>
                    <a:stretch>
                      <a:fillRect/>
                    </a:stretch>
                  </pic:blipFill>
                  <pic:spPr bwMode="auto">
                    <a:xfrm>
                      <a:off x="0" y="0"/>
                      <a:ext cx="8771890" cy="3147060"/>
                    </a:xfrm>
                    <a:prstGeom prst="rect">
                      <a:avLst/>
                    </a:prstGeom>
                    <a:noFill/>
                    <a:ln w="9525">
                      <a:noFill/>
                      <a:miter lim="800000"/>
                      <a:headEnd/>
                      <a:tailEnd/>
                    </a:ln>
                  </pic:spPr>
                </pic:pic>
              </a:graphicData>
            </a:graphic>
          </wp:inline>
        </w:drawing>
      </w:r>
    </w:p>
    <w:p w:rsidR="006E79D5" w:rsidRDefault="00E61102" w:rsidP="006E79D5">
      <w:pPr>
        <w:jc w:val="center"/>
      </w:pPr>
      <w:r>
        <w:rPr>
          <w:noProof/>
        </w:rPr>
        <w:lastRenderedPageBreak/>
        <w:drawing>
          <wp:inline distT="0" distB="0" distL="0" distR="0">
            <wp:extent cx="8357235" cy="5549900"/>
            <wp:effectExtent l="19050" t="0" r="0" b="0"/>
            <wp:docPr id="429" name="Objet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2"/>
                    <pic:cNvPicPr>
                      <a:picLocks noChangeArrowheads="1"/>
                    </pic:cNvPicPr>
                  </pic:nvPicPr>
                  <pic:blipFill>
                    <a:blip r:embed="rId159" cstate="print"/>
                    <a:srcRect r="-900" b="-156"/>
                    <a:stretch>
                      <a:fillRect/>
                    </a:stretch>
                  </pic:blipFill>
                  <pic:spPr bwMode="auto">
                    <a:xfrm>
                      <a:off x="0" y="0"/>
                      <a:ext cx="8357235" cy="5549900"/>
                    </a:xfrm>
                    <a:prstGeom prst="rect">
                      <a:avLst/>
                    </a:prstGeom>
                    <a:noFill/>
                    <a:ln w="9525">
                      <a:noFill/>
                      <a:miter lim="800000"/>
                      <a:headEnd/>
                      <a:tailEnd/>
                    </a:ln>
                  </pic:spPr>
                </pic:pic>
              </a:graphicData>
            </a:graphic>
          </wp:inline>
        </w:drawing>
      </w:r>
    </w:p>
    <w:p w:rsidR="006E79D5" w:rsidRDefault="006E79D5" w:rsidP="006E79D5">
      <w:pPr>
        <w:jc w:val="center"/>
      </w:pPr>
    </w:p>
    <w:p w:rsidR="006E79D5" w:rsidRDefault="00E61102" w:rsidP="006E79D5">
      <w:pPr>
        <w:jc w:val="center"/>
      </w:pPr>
      <w:r>
        <w:rPr>
          <w:noProof/>
        </w:rPr>
        <w:drawing>
          <wp:inline distT="0" distB="0" distL="0" distR="0">
            <wp:extent cx="8112760" cy="5295265"/>
            <wp:effectExtent l="19050" t="0" r="2540" b="0"/>
            <wp:docPr id="430" name="Obje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6"/>
                    <pic:cNvPicPr>
                      <a:picLocks noChangeArrowheads="1"/>
                    </pic:cNvPicPr>
                  </pic:nvPicPr>
                  <pic:blipFill>
                    <a:blip r:embed="rId160" cstate="print"/>
                    <a:srcRect b="-163"/>
                    <a:stretch>
                      <a:fillRect/>
                    </a:stretch>
                  </pic:blipFill>
                  <pic:spPr bwMode="auto">
                    <a:xfrm>
                      <a:off x="0" y="0"/>
                      <a:ext cx="8112760" cy="5295265"/>
                    </a:xfrm>
                    <a:prstGeom prst="rect">
                      <a:avLst/>
                    </a:prstGeom>
                    <a:noFill/>
                    <a:ln w="9525">
                      <a:noFill/>
                      <a:miter lim="800000"/>
                      <a:headEnd/>
                      <a:tailEnd/>
                    </a:ln>
                  </pic:spPr>
                </pic:pic>
              </a:graphicData>
            </a:graphic>
          </wp:inline>
        </w:drawing>
      </w:r>
    </w:p>
    <w:p w:rsidR="006E79D5" w:rsidRDefault="00E61102" w:rsidP="006E79D5">
      <w:pPr>
        <w:jc w:val="center"/>
      </w:pPr>
      <w:r>
        <w:rPr>
          <w:noProof/>
        </w:rPr>
        <w:lastRenderedPageBreak/>
        <w:drawing>
          <wp:inline distT="0" distB="0" distL="0" distR="0">
            <wp:extent cx="7698105" cy="5847715"/>
            <wp:effectExtent l="19050" t="0" r="0" b="0"/>
            <wp:docPr id="431" name="Objet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8"/>
                    <pic:cNvPicPr>
                      <a:picLocks noChangeArrowheads="1"/>
                    </pic:cNvPicPr>
                  </pic:nvPicPr>
                  <pic:blipFill>
                    <a:blip r:embed="rId161" cstate="print"/>
                    <a:srcRect b="-201"/>
                    <a:stretch>
                      <a:fillRect/>
                    </a:stretch>
                  </pic:blipFill>
                  <pic:spPr bwMode="auto">
                    <a:xfrm>
                      <a:off x="0" y="0"/>
                      <a:ext cx="7698105" cy="5847715"/>
                    </a:xfrm>
                    <a:prstGeom prst="rect">
                      <a:avLst/>
                    </a:prstGeom>
                    <a:noFill/>
                    <a:ln w="9525">
                      <a:noFill/>
                      <a:miter lim="800000"/>
                      <a:headEnd/>
                      <a:tailEnd/>
                    </a:ln>
                  </pic:spPr>
                </pic:pic>
              </a:graphicData>
            </a:graphic>
          </wp:inline>
        </w:drawing>
      </w:r>
    </w:p>
    <w:p w:rsidR="006E79D5" w:rsidRDefault="00E61102" w:rsidP="006E79D5">
      <w:pPr>
        <w:jc w:val="center"/>
        <w:rPr>
          <w:sz w:val="24"/>
        </w:rPr>
      </w:pPr>
      <w:r>
        <w:rPr>
          <w:noProof/>
          <w:sz w:val="24"/>
        </w:rPr>
        <w:lastRenderedPageBreak/>
        <w:drawing>
          <wp:inline distT="0" distB="0" distL="0" distR="0">
            <wp:extent cx="7336155" cy="5549900"/>
            <wp:effectExtent l="19050" t="0" r="0" b="0"/>
            <wp:docPr id="432" name="Objet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9"/>
                    <pic:cNvPicPr>
                      <a:picLocks noChangeArrowheads="1"/>
                    </pic:cNvPicPr>
                  </pic:nvPicPr>
                  <pic:blipFill>
                    <a:blip r:embed="rId162" cstate="print"/>
                    <a:srcRect b="-175"/>
                    <a:stretch>
                      <a:fillRect/>
                    </a:stretch>
                  </pic:blipFill>
                  <pic:spPr bwMode="auto">
                    <a:xfrm>
                      <a:off x="0" y="0"/>
                      <a:ext cx="7336155" cy="5549900"/>
                    </a:xfrm>
                    <a:prstGeom prst="rect">
                      <a:avLst/>
                    </a:prstGeom>
                    <a:noFill/>
                    <a:ln w="9525">
                      <a:noFill/>
                      <a:miter lim="800000"/>
                      <a:headEnd/>
                      <a:tailEnd/>
                    </a:ln>
                  </pic:spPr>
                </pic:pic>
              </a:graphicData>
            </a:graphic>
          </wp:inline>
        </w:drawing>
      </w:r>
    </w:p>
    <w:p w:rsidR="006E79D5" w:rsidRDefault="006E79D5" w:rsidP="006E79D5">
      <w:pPr>
        <w:jc w:val="center"/>
        <w:rPr>
          <w:sz w:val="24"/>
        </w:rPr>
        <w:sectPr w:rsidR="006E79D5" w:rsidSect="00884BF6">
          <w:pgSz w:w="16838" w:h="11906" w:orient="landscape" w:code="9"/>
          <w:pgMar w:top="1440" w:right="1701" w:bottom="1440" w:left="1412" w:header="731" w:footer="618" w:gutter="0"/>
          <w:cols w:space="720"/>
          <w:docGrid w:linePitch="360"/>
        </w:sectPr>
      </w:pPr>
    </w:p>
    <w:p w:rsidR="006E79D5" w:rsidRDefault="006E79D5" w:rsidP="006E79D5">
      <w:pPr>
        <w:pStyle w:val="Titre5"/>
      </w:pPr>
      <w:bookmarkStart w:id="826" w:name="_Toc353544936"/>
      <w:r>
        <w:lastRenderedPageBreak/>
        <w:t>Détail du cas de création de PT</w:t>
      </w:r>
      <w:bookmarkEnd w:id="826"/>
    </w:p>
    <w:p w:rsidR="006E79D5" w:rsidRDefault="006E79D5" w:rsidP="006E79D5">
      <w:pPr>
        <w:spacing w:before="0"/>
        <w:jc w:val="left"/>
      </w:pPr>
      <w:r>
        <w:t>Ce paragraphe concerne les lignes dont le champ "</w:t>
      </w:r>
      <w:r w:rsidRPr="00A5394C">
        <w:t xml:space="preserve"> </w:t>
      </w:r>
      <w:r>
        <w:t>type_opération " est égal à "C".</w:t>
      </w:r>
    </w:p>
    <w:p w:rsidR="006E79D5" w:rsidRDefault="006E79D5" w:rsidP="006E79D5">
      <w:pPr>
        <w:spacing w:before="0"/>
        <w:jc w:val="left"/>
      </w:pPr>
    </w:p>
    <w:p w:rsidR="006E79D5" w:rsidRPr="003B5198" w:rsidRDefault="006E79D5" w:rsidP="006E79D5">
      <w:r w:rsidRPr="003B5198">
        <w:t xml:space="preserve">Récupération du site support associé au point technique (via les informations id_metier_site et type_site du fichier d’entrée). </w:t>
      </w:r>
    </w:p>
    <w:p w:rsidR="00675435" w:rsidRDefault="006E79D5" w:rsidP="00675435">
      <w:pPr>
        <w:pStyle w:val="Paragraphedeliste"/>
        <w:numPr>
          <w:ilvl w:val="0"/>
          <w:numId w:val="26"/>
        </w:numPr>
      </w:pPr>
      <w:r w:rsidRPr="003B5198">
        <w:t xml:space="preserve">Si le site support n’est pas identifié, le point technique n’est pas créé et 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3B5198" w:rsidRDefault="00675435" w:rsidP="006E79D5">
      <w:pPr>
        <w:pStyle w:val="Paragraphedeliste"/>
        <w:numPr>
          <w:ilvl w:val="0"/>
          <w:numId w:val="26"/>
        </w:numPr>
      </w:pPr>
      <w:r w:rsidRPr="0035491A">
        <w:t>Compte-rendu</w:t>
      </w:r>
      <w:r w:rsidR="0085789F">
        <w:fldChar w:fldCharType="end"/>
      </w:r>
      <w:r w:rsidR="006E79D5" w:rsidRPr="003B5198">
        <w:t xml:space="preserve"> en </w:t>
      </w:r>
      <w:r w:rsidR="006E79D5" w:rsidRPr="003B5198">
        <w:rPr>
          <w:u w:val="single"/>
        </w:rPr>
        <w:t>ERREUR</w:t>
      </w:r>
      <w:r w:rsidR="006E79D5" w:rsidRPr="003B5198">
        <w:t xml:space="preserve"> : </w:t>
      </w:r>
    </w:p>
    <w:p w:rsidR="006E79D5" w:rsidRPr="003B5198" w:rsidRDefault="006E79D5" w:rsidP="006E79D5">
      <w:pPr>
        <w:pStyle w:val="Paragraphedeliste"/>
        <w:ind w:left="1785"/>
      </w:pPr>
    </w:p>
    <w:p w:rsidR="006E79D5" w:rsidRPr="003B5198" w:rsidRDefault="006E79D5" w:rsidP="006E79D5">
      <w:pPr>
        <w:pStyle w:val="Paragraphedeliste"/>
        <w:ind w:left="1785"/>
        <w:rPr>
          <w:i/>
        </w:rPr>
      </w:pPr>
      <w:r w:rsidRPr="003B5198">
        <w:rPr>
          <w:i/>
        </w:rPr>
        <w:t>« Le site support n'est pas présent dans Geofibre. »</w:t>
      </w:r>
    </w:p>
    <w:p w:rsidR="006E79D5" w:rsidRDefault="006E79D5" w:rsidP="006E79D5">
      <w:pPr>
        <w:spacing w:before="0"/>
        <w:jc w:val="left"/>
      </w:pPr>
    </w:p>
    <w:p w:rsidR="006E79D5" w:rsidRPr="00C36D93" w:rsidRDefault="006E79D5" w:rsidP="006E79D5">
      <w:r w:rsidRPr="00C36D93">
        <w:t>Vérification de l’unicité du point</w:t>
      </w:r>
      <w:r>
        <w:t xml:space="preserve"> technique sur le site support, </w:t>
      </w:r>
      <w:r w:rsidRPr="00C36D93">
        <w:t xml:space="preserve">via les informations </w:t>
      </w:r>
      <w:r w:rsidRPr="003B5198">
        <w:rPr>
          <w:rFonts w:cs="Arial"/>
        </w:rPr>
        <w:t xml:space="preserve">nom_pt et </w:t>
      </w:r>
      <w:r w:rsidRPr="003B5198">
        <w:rPr>
          <w:rFonts w:cs="Arial"/>
          <w:highlight w:val="green"/>
        </w:rPr>
        <w:t>opérateur</w:t>
      </w:r>
      <w:r w:rsidRPr="00C36D93">
        <w:t xml:space="preserve"> du fichier d’entrée</w:t>
      </w:r>
      <w:r>
        <w:t xml:space="preserve"> (si valorisé, sinon Orange)</w:t>
      </w:r>
      <w:r w:rsidRPr="00C36D93">
        <w:t xml:space="preserve">, le site support identifié à l’étape précédente ainsi que les informations stockées dans la </w:t>
      </w:r>
      <w:fldSimple w:instr=" REF _Ref422479091 \h  \* MERGEFORMAT ">
        <w:r w:rsidR="00675435" w:rsidRPr="00675435">
          <w:rPr>
            <w:b/>
          </w:rPr>
          <w:t>Description de la table geofibre.ftth</w:t>
        </w:r>
        <w:r w:rsidR="00675435" w:rsidRPr="00B1694A">
          <w:t>_point_technique_attr</w:t>
        </w:r>
      </w:fldSimple>
      <w:r w:rsidRPr="003B5198">
        <w:rPr>
          <w:b/>
        </w:rPr>
        <w:t>.</w:t>
      </w:r>
    </w:p>
    <w:p w:rsidR="00675435" w:rsidRDefault="006E79D5" w:rsidP="00675435">
      <w:pPr>
        <w:pStyle w:val="Paragraphedeliste"/>
        <w:numPr>
          <w:ilvl w:val="0"/>
          <w:numId w:val="218"/>
        </w:numPr>
      </w:pPr>
      <w:r w:rsidRPr="00C36D93">
        <w:t xml:space="preserve">Si un point technique ayant le même nom et le même </w:t>
      </w:r>
      <w:r w:rsidRPr="003B5198">
        <w:rPr>
          <w:highlight w:val="green"/>
        </w:rPr>
        <w:t>opérateur</w:t>
      </w:r>
      <w:r w:rsidRPr="00C36D93">
        <w:t xml:space="preserve"> est déjà présent sur le site, </w:t>
      </w:r>
      <w:r w:rsidR="00E45C26">
        <w:t>L</w:t>
      </w:r>
      <w:r w:rsidRPr="00C36D93">
        <w:t xml:space="preserve">’objectid du point technique concerné est mis à jour et 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C36D93" w:rsidRDefault="00675435" w:rsidP="006E79D5">
      <w:pPr>
        <w:pStyle w:val="Paragraphedeliste"/>
        <w:numPr>
          <w:ilvl w:val="0"/>
          <w:numId w:val="218"/>
        </w:numPr>
      </w:pPr>
      <w:r w:rsidRPr="0035491A">
        <w:t>Compte-rendu</w:t>
      </w:r>
      <w:r w:rsidR="0085789F">
        <w:fldChar w:fldCharType="end"/>
      </w:r>
      <w:r w:rsidR="006E79D5" w:rsidRPr="00C36D93">
        <w:t xml:space="preserve"> en </w:t>
      </w:r>
      <w:r w:rsidR="006E79D5" w:rsidRPr="00C36D93">
        <w:rPr>
          <w:u w:val="single"/>
        </w:rPr>
        <w:t>INFO</w:t>
      </w:r>
      <w:r w:rsidR="006E79D5" w:rsidRPr="00C36D93">
        <w:t xml:space="preserve"> : </w:t>
      </w:r>
    </w:p>
    <w:p w:rsidR="006E79D5" w:rsidRPr="00C36D93" w:rsidRDefault="006E79D5" w:rsidP="006E79D5">
      <w:pPr>
        <w:pStyle w:val="Paragraphedeliste"/>
        <w:ind w:left="1785"/>
      </w:pPr>
    </w:p>
    <w:p w:rsidR="006E79D5" w:rsidRPr="00155C6D" w:rsidRDefault="006E79D5" w:rsidP="006E79D5">
      <w:pPr>
        <w:ind w:left="708" w:firstLine="12"/>
        <w:rPr>
          <w:i/>
        </w:rPr>
      </w:pPr>
      <w:r w:rsidRPr="00155C6D">
        <w:rPr>
          <w:i/>
        </w:rPr>
        <w:t xml:space="preserve">« Le PT existe déjà dans Geofibre sur ce site support et a été mis à jour automatiquement avec l'objectid IPON. » </w:t>
      </w:r>
    </w:p>
    <w:p w:rsidR="006E79D5" w:rsidRPr="003B5198" w:rsidRDefault="006E79D5" w:rsidP="006E79D5">
      <w:pPr>
        <w:pStyle w:val="Paragraphedeliste"/>
        <w:ind w:left="1785"/>
        <w:rPr>
          <w:i/>
        </w:rPr>
      </w:pPr>
    </w:p>
    <w:p w:rsidR="006E79D5" w:rsidRDefault="006E79D5" w:rsidP="006E79D5">
      <w:pPr>
        <w:pStyle w:val="Paragraphedeliste"/>
        <w:numPr>
          <w:ilvl w:val="0"/>
          <w:numId w:val="218"/>
        </w:numPr>
      </w:pPr>
      <w:r>
        <w:lastRenderedPageBreak/>
        <w:t>Si non, v</w:t>
      </w:r>
      <w:r w:rsidRPr="00C36D93">
        <w:t>érification du nombre de points techniques sur le site support</w:t>
      </w:r>
      <w:r>
        <w:t> :</w:t>
      </w:r>
    </w:p>
    <w:p w:rsidR="00675435" w:rsidRDefault="006E79D5" w:rsidP="00675435">
      <w:pPr>
        <w:pStyle w:val="Paragraphedeliste"/>
        <w:numPr>
          <w:ilvl w:val="1"/>
          <w:numId w:val="218"/>
        </w:numPr>
      </w:pPr>
      <w:r w:rsidRPr="00C36D93">
        <w:t xml:space="preserve">S’il existe déjà 10 points techniques sur le site, le point technique n’est pas créé et 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C36D93" w:rsidRDefault="00675435" w:rsidP="006E79D5">
      <w:pPr>
        <w:pStyle w:val="Paragraphedeliste"/>
        <w:numPr>
          <w:ilvl w:val="1"/>
          <w:numId w:val="218"/>
        </w:numPr>
      </w:pPr>
      <w:r w:rsidRPr="0035491A">
        <w:t>Compte-rendu</w:t>
      </w:r>
      <w:r w:rsidR="0085789F">
        <w:fldChar w:fldCharType="end"/>
      </w:r>
      <w:r w:rsidR="006E79D5" w:rsidRPr="00C36D93">
        <w:t xml:space="preserve"> en </w:t>
      </w:r>
      <w:r w:rsidR="006E79D5" w:rsidRPr="00C36D93">
        <w:rPr>
          <w:u w:val="single"/>
        </w:rPr>
        <w:t>ALERTE</w:t>
      </w:r>
      <w:r w:rsidR="006E79D5" w:rsidRPr="00C36D93">
        <w:t xml:space="preserve"> : </w:t>
      </w:r>
    </w:p>
    <w:p w:rsidR="006E79D5" w:rsidRPr="00C36D93" w:rsidRDefault="006E79D5" w:rsidP="006E79D5">
      <w:pPr>
        <w:pStyle w:val="Paragraphedeliste"/>
        <w:ind w:left="1785"/>
      </w:pPr>
    </w:p>
    <w:p w:rsidR="006E79D5" w:rsidRPr="00155C6D" w:rsidRDefault="006E79D5" w:rsidP="006E79D5">
      <w:pPr>
        <w:ind w:left="708" w:firstLine="708"/>
        <w:rPr>
          <w:i/>
        </w:rPr>
      </w:pPr>
      <w:r w:rsidRPr="00155C6D">
        <w:rPr>
          <w:i/>
        </w:rPr>
        <w:t>« Le PT n'a pas été créé car il y a déjà 10 PT sur le site support. »</w:t>
      </w:r>
    </w:p>
    <w:p w:rsidR="006E79D5" w:rsidRDefault="006E79D5" w:rsidP="006E79D5"/>
    <w:p w:rsidR="006E79D5" w:rsidRDefault="006E79D5" w:rsidP="006E79D5">
      <w:r w:rsidRPr="00C36D93">
        <w:t>Si aucun des traitements précédent</w:t>
      </w:r>
      <w:r>
        <w:t xml:space="preserve"> n’a rejeté le point technique : </w:t>
      </w:r>
    </w:p>
    <w:p w:rsidR="006E79D5" w:rsidRDefault="006E79D5" w:rsidP="006E79D5">
      <w:pPr>
        <w:pStyle w:val="Paragraphedeliste"/>
        <w:numPr>
          <w:ilvl w:val="0"/>
          <w:numId w:val="218"/>
        </w:numPr>
      </w:pPr>
      <w:r w:rsidRPr="00C36D93">
        <w:t xml:space="preserve">il </w:t>
      </w:r>
      <w:r>
        <w:t>est alors créé dans Geofibre</w:t>
      </w:r>
    </w:p>
    <w:p w:rsidR="006E79D5" w:rsidRPr="007D5469" w:rsidRDefault="006E79D5" w:rsidP="006E79D5">
      <w:pPr>
        <w:numPr>
          <w:ilvl w:val="1"/>
          <w:numId w:val="218"/>
        </w:numPr>
        <w:spacing w:before="0" w:after="0"/>
        <w:jc w:val="left"/>
      </w:pPr>
      <w:r w:rsidRPr="007D5469">
        <w:t>Mise à jour du champ "ref_pt" du site support.</w:t>
      </w:r>
    </w:p>
    <w:p w:rsidR="006E79D5" w:rsidRPr="007D5469" w:rsidRDefault="006E79D5" w:rsidP="006E79D5">
      <w:pPr>
        <w:numPr>
          <w:ilvl w:val="1"/>
          <w:numId w:val="218"/>
        </w:numPr>
        <w:spacing w:before="0" w:after="0"/>
        <w:jc w:val="left"/>
      </w:pPr>
      <w:r w:rsidRPr="007D5469">
        <w:t>Création du PT dans la table d'association PT/Sites Supports</w:t>
      </w:r>
    </w:p>
    <w:p w:rsidR="00675435" w:rsidRDefault="006E79D5" w:rsidP="00675435">
      <w:pPr>
        <w:pStyle w:val="Paragraphedeliste"/>
        <w:numPr>
          <w:ilvl w:val="0"/>
          <w:numId w:val="218"/>
        </w:numPr>
      </w:pPr>
      <w:r w:rsidRPr="00C36D93">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C36D93" w:rsidRDefault="00675435" w:rsidP="006E79D5">
      <w:pPr>
        <w:pStyle w:val="Paragraphedeliste"/>
        <w:numPr>
          <w:ilvl w:val="0"/>
          <w:numId w:val="218"/>
        </w:numPr>
      </w:pPr>
      <w:r w:rsidRPr="0035491A">
        <w:t>Compte-rendu</w:t>
      </w:r>
      <w:r w:rsidR="0085789F">
        <w:fldChar w:fldCharType="end"/>
      </w:r>
      <w:r w:rsidR="006E79D5" w:rsidRPr="00C36D93">
        <w:t xml:space="preserve"> en </w:t>
      </w:r>
      <w:r w:rsidR="006E79D5" w:rsidRPr="007D5469">
        <w:rPr>
          <w:u w:val="single"/>
        </w:rPr>
        <w:t>INFO</w:t>
      </w:r>
      <w:r w:rsidR="006E79D5" w:rsidRPr="00C36D93">
        <w:t xml:space="preserve"> : </w:t>
      </w:r>
    </w:p>
    <w:p w:rsidR="006E79D5" w:rsidRPr="00C36D93" w:rsidRDefault="006E79D5" w:rsidP="006E79D5">
      <w:pPr>
        <w:pStyle w:val="Paragraphedeliste"/>
        <w:ind w:left="1785"/>
      </w:pPr>
    </w:p>
    <w:p w:rsidR="006E79D5" w:rsidRPr="00155C6D" w:rsidRDefault="006E79D5" w:rsidP="006E79D5">
      <w:pPr>
        <w:ind w:firstLine="708"/>
        <w:rPr>
          <w:i/>
        </w:rPr>
      </w:pPr>
      <w:r w:rsidRPr="00155C6D">
        <w:rPr>
          <w:i/>
        </w:rPr>
        <w:t>« Le PT a été créé automatiquement. »</w:t>
      </w:r>
    </w:p>
    <w:p w:rsidR="006E79D5" w:rsidRPr="003B5198" w:rsidRDefault="006E79D5" w:rsidP="006E79D5">
      <w:pPr>
        <w:spacing w:before="0" w:after="0"/>
        <w:jc w:val="left"/>
        <w:rPr>
          <w:highlight w:val="yellow"/>
        </w:rPr>
      </w:pPr>
    </w:p>
    <w:p w:rsidR="006E79D5" w:rsidRDefault="006E79D5" w:rsidP="006E79D5">
      <w:pPr>
        <w:pStyle w:val="Titre5"/>
      </w:pPr>
      <w:bookmarkStart w:id="827" w:name="_Toc353544937"/>
      <w:r>
        <w:t xml:space="preserve">Détail du cas de modification de </w:t>
      </w:r>
      <w:bookmarkEnd w:id="827"/>
      <w:r>
        <w:t>PT</w:t>
      </w:r>
    </w:p>
    <w:p w:rsidR="006E79D5" w:rsidRDefault="006E79D5" w:rsidP="006E79D5">
      <w:r>
        <w:t>Ce paragraphe concerne les lignes dont le champ "</w:t>
      </w:r>
      <w:r w:rsidRPr="00A5394C">
        <w:t xml:space="preserve"> </w:t>
      </w:r>
      <w:r>
        <w:t>type_opération " est égal à "M"</w:t>
      </w:r>
    </w:p>
    <w:p w:rsidR="006E79D5" w:rsidRDefault="006E79D5" w:rsidP="006E79D5"/>
    <w:p w:rsidR="006E79D5" w:rsidRPr="00F2207A" w:rsidRDefault="006E79D5" w:rsidP="006E79D5">
      <w:r w:rsidRPr="00F2207A">
        <w:t xml:space="preserve">Récupération du point technique (via l’information </w:t>
      </w:r>
      <w:r w:rsidRPr="00F2207A">
        <w:rPr>
          <w:rFonts w:cs="Arial"/>
        </w:rPr>
        <w:t>object_id</w:t>
      </w:r>
      <w:r w:rsidRPr="00F2207A">
        <w:t xml:space="preserve"> du fichier d’entrée) et du site support associé (via les informations id_metier_site et type_site du fichier d’entrée). </w:t>
      </w:r>
    </w:p>
    <w:p w:rsidR="00675435" w:rsidRDefault="006E79D5" w:rsidP="00675435">
      <w:pPr>
        <w:pStyle w:val="Paragraphedeliste"/>
        <w:numPr>
          <w:ilvl w:val="0"/>
          <w:numId w:val="26"/>
        </w:numPr>
      </w:pPr>
      <w:r w:rsidRPr="00F2207A">
        <w:lastRenderedPageBreak/>
        <w:t xml:space="preserve">Si le site support n’est pas identifié, le point technique n’est pas modifié et 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F2207A" w:rsidRDefault="00675435" w:rsidP="006E79D5">
      <w:pPr>
        <w:pStyle w:val="Paragraphedeliste"/>
        <w:numPr>
          <w:ilvl w:val="0"/>
          <w:numId w:val="26"/>
        </w:numPr>
      </w:pPr>
      <w:r w:rsidRPr="0035491A">
        <w:t>Compte-rendu</w:t>
      </w:r>
      <w:r w:rsidR="0085789F">
        <w:fldChar w:fldCharType="end"/>
      </w:r>
      <w:r w:rsidR="006E79D5" w:rsidRPr="00F2207A">
        <w:t xml:space="preserve"> en </w:t>
      </w:r>
      <w:r w:rsidR="006E79D5" w:rsidRPr="00F2207A">
        <w:rPr>
          <w:u w:val="single"/>
        </w:rPr>
        <w:t>ERREUR</w:t>
      </w:r>
      <w:r w:rsidR="006E79D5" w:rsidRPr="00F2207A">
        <w:t xml:space="preserve"> : </w:t>
      </w:r>
    </w:p>
    <w:p w:rsidR="006E79D5" w:rsidRPr="00F2207A" w:rsidRDefault="006E79D5" w:rsidP="006E79D5">
      <w:pPr>
        <w:pStyle w:val="Paragraphedeliste"/>
        <w:ind w:left="1785"/>
      </w:pPr>
    </w:p>
    <w:p w:rsidR="006E79D5" w:rsidRPr="00F2207A" w:rsidRDefault="006E79D5" w:rsidP="006E79D5">
      <w:pPr>
        <w:pStyle w:val="Paragraphedeliste"/>
        <w:ind w:left="708" w:firstLine="357"/>
        <w:rPr>
          <w:i/>
        </w:rPr>
      </w:pPr>
      <w:r w:rsidRPr="00F2207A">
        <w:rPr>
          <w:i/>
        </w:rPr>
        <w:t>« Le site support n'est pas présent dans Geofibre. »</w:t>
      </w:r>
    </w:p>
    <w:p w:rsidR="006E79D5" w:rsidRDefault="006E79D5" w:rsidP="006E79D5"/>
    <w:p w:rsidR="006E79D5" w:rsidRDefault="006E79D5" w:rsidP="006E79D5">
      <w:r>
        <w:t>Il faut rechercher dans la table d'association PT/Sites Supports si le Point Technique existe (même identifiant IPON)</w:t>
      </w:r>
    </w:p>
    <w:p w:rsidR="006E79D5" w:rsidRDefault="006E79D5" w:rsidP="006E79D5">
      <w:pPr>
        <w:numPr>
          <w:ilvl w:val="0"/>
          <w:numId w:val="218"/>
        </w:numPr>
        <w:spacing w:before="0" w:after="0"/>
        <w:jc w:val="left"/>
      </w:pPr>
      <w:r>
        <w:t>S'il est absent</w:t>
      </w:r>
    </w:p>
    <w:p w:rsidR="006E79D5" w:rsidRDefault="006E79D5" w:rsidP="006E79D5">
      <w:pPr>
        <w:numPr>
          <w:ilvl w:val="1"/>
          <w:numId w:val="218"/>
        </w:numPr>
        <w:spacing w:before="0" w:after="0"/>
        <w:jc w:val="left"/>
      </w:pPr>
      <w:r>
        <w:t xml:space="preserve">Il faut vérifier si l'association </w:t>
      </w:r>
      <w:r w:rsidR="00981005">
        <w:t>"</w:t>
      </w:r>
      <w:r w:rsidR="00981005" w:rsidRPr="003B5198">
        <w:rPr>
          <w:rFonts w:cs="Arial"/>
          <w:highlight w:val="green"/>
        </w:rPr>
        <w:t>op</w:t>
      </w:r>
      <w:r w:rsidR="00981005">
        <w:rPr>
          <w:rFonts w:cs="Arial"/>
          <w:highlight w:val="green"/>
        </w:rPr>
        <w:t>e</w:t>
      </w:r>
      <w:r w:rsidR="00981005" w:rsidRPr="003B5198">
        <w:rPr>
          <w:rFonts w:cs="Arial"/>
          <w:highlight w:val="green"/>
        </w:rPr>
        <w:t>rateur</w:t>
      </w:r>
      <w:r w:rsidR="00981005">
        <w:t xml:space="preserve">", </w:t>
      </w:r>
      <w:r>
        <w:t>"nom PT" et "</w:t>
      </w:r>
      <w:r w:rsidRPr="00775B58">
        <w:t xml:space="preserve"> </w:t>
      </w:r>
      <w:r>
        <w:t xml:space="preserve">Id_metier_site " n'existe pas déjà dans la table d'association PT/Sites supports. </w:t>
      </w:r>
    </w:p>
    <w:p w:rsidR="006E79D5" w:rsidRDefault="006E79D5" w:rsidP="006E79D5">
      <w:pPr>
        <w:numPr>
          <w:ilvl w:val="2"/>
          <w:numId w:val="218"/>
        </w:numPr>
        <w:spacing w:before="0" w:after="0"/>
        <w:jc w:val="left"/>
      </w:pPr>
      <w:r>
        <w:t xml:space="preserve">Si oui, </w:t>
      </w:r>
    </w:p>
    <w:p w:rsidR="006E79D5" w:rsidRDefault="006E79D5" w:rsidP="006E79D5">
      <w:pPr>
        <w:numPr>
          <w:ilvl w:val="3"/>
          <w:numId w:val="218"/>
        </w:numPr>
        <w:spacing w:before="0" w:after="0"/>
        <w:jc w:val="left"/>
      </w:pPr>
      <w:r>
        <w:t>il faut mettre à jour la table avec l'identifiant issu d'IPON (PT créé à la main initialement)</w:t>
      </w:r>
    </w:p>
    <w:p w:rsidR="006E79D5" w:rsidRDefault="006E79D5" w:rsidP="006E79D5">
      <w:pPr>
        <w:numPr>
          <w:ilvl w:val="3"/>
          <w:numId w:val="218"/>
        </w:numPr>
        <w:spacing w:before="0" w:after="0"/>
        <w:jc w:val="left"/>
      </w:pPr>
      <w:r>
        <w:t>On met le statut à "ok" dans le CR</w:t>
      </w:r>
    </w:p>
    <w:p w:rsidR="006E79D5" w:rsidRDefault="006E79D5" w:rsidP="006E79D5">
      <w:pPr>
        <w:numPr>
          <w:ilvl w:val="3"/>
          <w:numId w:val="218"/>
        </w:numPr>
        <w:spacing w:before="0" w:after="0"/>
        <w:jc w:val="left"/>
      </w:pPr>
      <w:r>
        <w:t>Mettre un commentaire dans le CR pour dire que le PT existe déjà.</w:t>
      </w:r>
    </w:p>
    <w:p w:rsidR="006E79D5" w:rsidRDefault="006E79D5" w:rsidP="006E79D5"/>
    <w:p w:rsidR="006E79D5" w:rsidRDefault="006E79D5" w:rsidP="006E79D5">
      <w:pPr>
        <w:numPr>
          <w:ilvl w:val="2"/>
          <w:numId w:val="218"/>
        </w:numPr>
        <w:spacing w:before="0" w:after="0"/>
        <w:jc w:val="left"/>
      </w:pPr>
      <w:r>
        <w:t>Si non, Il faut vérifier s'il n'y a pas 10 PT de créé sur le site support</w:t>
      </w:r>
    </w:p>
    <w:p w:rsidR="006E79D5" w:rsidRDefault="006E79D5" w:rsidP="006E79D5">
      <w:pPr>
        <w:numPr>
          <w:ilvl w:val="3"/>
          <w:numId w:val="218"/>
        </w:numPr>
        <w:spacing w:before="0" w:after="0"/>
        <w:jc w:val="left"/>
      </w:pPr>
      <w:r>
        <w:t xml:space="preserve">Si oui, </w:t>
      </w:r>
    </w:p>
    <w:p w:rsidR="006E79D5" w:rsidRDefault="006E79D5" w:rsidP="006E79D5">
      <w:pPr>
        <w:numPr>
          <w:ilvl w:val="4"/>
          <w:numId w:val="218"/>
        </w:numPr>
        <w:spacing w:before="0" w:after="0"/>
        <w:jc w:val="left"/>
      </w:pPr>
      <w:r>
        <w:t xml:space="preserve">on met le statut à "ko" dans le CR </w:t>
      </w:r>
    </w:p>
    <w:p w:rsidR="006E79D5" w:rsidRDefault="006E79D5" w:rsidP="006E79D5">
      <w:pPr>
        <w:numPr>
          <w:ilvl w:val="4"/>
          <w:numId w:val="218"/>
        </w:numPr>
        <w:spacing w:before="0" w:after="0"/>
        <w:jc w:val="left"/>
      </w:pPr>
      <w:r>
        <w:t>on met un commentaire dans le Compte-Rendu pour dire que le PT n'a pas été modifié car inconnu de GeoFibre et déjà 10 PT sur le site support</w:t>
      </w:r>
    </w:p>
    <w:p w:rsidR="006E79D5" w:rsidRDefault="006E79D5" w:rsidP="006E79D5">
      <w:pPr>
        <w:numPr>
          <w:ilvl w:val="3"/>
          <w:numId w:val="218"/>
        </w:numPr>
        <w:spacing w:before="0" w:after="0"/>
        <w:jc w:val="left"/>
      </w:pPr>
      <w:r>
        <w:t>Si non,</w:t>
      </w:r>
    </w:p>
    <w:p w:rsidR="006E79D5" w:rsidRDefault="006E79D5" w:rsidP="006E79D5">
      <w:pPr>
        <w:numPr>
          <w:ilvl w:val="4"/>
          <w:numId w:val="218"/>
        </w:numPr>
        <w:spacing w:before="0" w:after="0"/>
        <w:jc w:val="left"/>
      </w:pPr>
      <w:r>
        <w:t>On met à jour le champ "ref_pt" dans la table gérant le site support.</w:t>
      </w:r>
    </w:p>
    <w:p w:rsidR="006E79D5" w:rsidRDefault="006E79D5" w:rsidP="006E79D5">
      <w:pPr>
        <w:numPr>
          <w:ilvl w:val="4"/>
          <w:numId w:val="218"/>
        </w:numPr>
        <w:spacing w:before="0" w:after="0"/>
        <w:jc w:val="left"/>
      </w:pPr>
      <w:r>
        <w:t>Il faut le créer dans la table d'association PT/Sites Supports</w:t>
      </w:r>
    </w:p>
    <w:p w:rsidR="006E79D5" w:rsidRDefault="006E79D5" w:rsidP="006E79D5">
      <w:pPr>
        <w:numPr>
          <w:ilvl w:val="4"/>
          <w:numId w:val="218"/>
        </w:numPr>
        <w:spacing w:before="0" w:after="0"/>
        <w:jc w:val="left"/>
      </w:pPr>
      <w:r>
        <w:t>On met le statut à "ok" dans le CR</w:t>
      </w:r>
    </w:p>
    <w:p w:rsidR="006E79D5" w:rsidRDefault="006E79D5" w:rsidP="006E79D5">
      <w:pPr>
        <w:numPr>
          <w:ilvl w:val="4"/>
          <w:numId w:val="218"/>
        </w:numPr>
        <w:spacing w:before="0" w:after="0"/>
        <w:jc w:val="left"/>
      </w:pPr>
      <w:r>
        <w:t>On met un commentaire dans le CR pour dire que le PT a été créé mais qu'il n'était pas connu  de GeoFibre.</w:t>
      </w:r>
    </w:p>
    <w:p w:rsidR="006E79D5" w:rsidRDefault="006E79D5" w:rsidP="006E79D5">
      <w:pPr>
        <w:numPr>
          <w:ilvl w:val="0"/>
          <w:numId w:val="218"/>
        </w:numPr>
        <w:spacing w:before="0" w:after="0"/>
        <w:jc w:val="left"/>
      </w:pPr>
      <w:r>
        <w:t>S'il est présent</w:t>
      </w:r>
    </w:p>
    <w:p w:rsidR="006E79D5" w:rsidRDefault="006E79D5" w:rsidP="006E79D5">
      <w:pPr>
        <w:numPr>
          <w:ilvl w:val="1"/>
          <w:numId w:val="218"/>
        </w:numPr>
        <w:spacing w:before="0" w:after="0"/>
        <w:jc w:val="left"/>
      </w:pPr>
      <w:r>
        <w:t>Il faut rechercher si l'identifiant métier du site support a changé</w:t>
      </w:r>
    </w:p>
    <w:p w:rsidR="006E79D5" w:rsidRDefault="006E79D5" w:rsidP="006E79D5">
      <w:pPr>
        <w:numPr>
          <w:ilvl w:val="2"/>
          <w:numId w:val="218"/>
        </w:numPr>
        <w:spacing w:before="0" w:after="0"/>
        <w:jc w:val="left"/>
      </w:pPr>
      <w:r>
        <w:t xml:space="preserve">Si non, cela veut dire que c'est le nom du PT qui a changé. Dans ce cas, </w:t>
      </w:r>
    </w:p>
    <w:p w:rsidR="006E79D5" w:rsidRDefault="006E79D5" w:rsidP="006E79D5">
      <w:pPr>
        <w:numPr>
          <w:ilvl w:val="3"/>
          <w:numId w:val="218"/>
        </w:numPr>
        <w:spacing w:before="0" w:after="0"/>
        <w:jc w:val="left"/>
      </w:pPr>
      <w:r>
        <w:t>Mettre à jour le champ "ref_pt"</w:t>
      </w:r>
      <w:r w:rsidRPr="001848AD">
        <w:t xml:space="preserve"> </w:t>
      </w:r>
      <w:r>
        <w:t xml:space="preserve">dans la table gérant le site support. </w:t>
      </w:r>
    </w:p>
    <w:p w:rsidR="006E79D5" w:rsidRDefault="006E79D5" w:rsidP="006E79D5">
      <w:pPr>
        <w:numPr>
          <w:ilvl w:val="3"/>
          <w:numId w:val="218"/>
        </w:numPr>
        <w:spacing w:before="0" w:after="0"/>
        <w:jc w:val="left"/>
      </w:pPr>
      <w:r>
        <w:t xml:space="preserve">Il faut mettre à jour </w:t>
      </w:r>
      <w:r w:rsidR="00BA4E4D">
        <w:t>l</w:t>
      </w:r>
      <w:r>
        <w:t>a table d'association PT/Sites Supports</w:t>
      </w:r>
    </w:p>
    <w:p w:rsidR="006E79D5" w:rsidRDefault="006E79D5" w:rsidP="006E79D5">
      <w:pPr>
        <w:numPr>
          <w:ilvl w:val="3"/>
          <w:numId w:val="218"/>
        </w:numPr>
        <w:spacing w:before="0" w:after="0"/>
        <w:jc w:val="left"/>
      </w:pPr>
      <w:r>
        <w:t>On met le statut à "ok" dans le CR</w:t>
      </w:r>
    </w:p>
    <w:p w:rsidR="00675435" w:rsidRDefault="006E79D5" w:rsidP="00675435">
      <w:pPr>
        <w:pStyle w:val="Paragraphedeliste"/>
        <w:numPr>
          <w:ilvl w:val="3"/>
          <w:numId w:val="218"/>
        </w:numPr>
      </w:pPr>
      <w:r w:rsidRPr="00F30576">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lastRenderedPageBreak/>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F30576" w:rsidRDefault="00675435" w:rsidP="006E79D5">
      <w:pPr>
        <w:pStyle w:val="Paragraphedeliste"/>
        <w:numPr>
          <w:ilvl w:val="3"/>
          <w:numId w:val="218"/>
        </w:numPr>
      </w:pPr>
      <w:r w:rsidRPr="0035491A">
        <w:t>Compte-rendu</w:t>
      </w:r>
      <w:r w:rsidR="0085789F">
        <w:fldChar w:fldCharType="end"/>
      </w:r>
      <w:r w:rsidR="006E79D5" w:rsidRPr="00F30576">
        <w:t xml:space="preserve"> en </w:t>
      </w:r>
      <w:r w:rsidR="006E79D5" w:rsidRPr="00F30576">
        <w:rPr>
          <w:u w:val="single"/>
        </w:rPr>
        <w:t>INFO</w:t>
      </w:r>
      <w:r w:rsidR="006E79D5" w:rsidRPr="00F30576">
        <w:t xml:space="preserve"> : </w:t>
      </w:r>
    </w:p>
    <w:p w:rsidR="006E79D5" w:rsidRPr="00F30576" w:rsidRDefault="006E79D5" w:rsidP="006E79D5">
      <w:pPr>
        <w:pStyle w:val="Paragraphedeliste"/>
        <w:ind w:left="1785"/>
      </w:pPr>
    </w:p>
    <w:p w:rsidR="006E79D5" w:rsidRDefault="006E79D5" w:rsidP="006E79D5">
      <w:pPr>
        <w:pStyle w:val="Paragraphedeliste"/>
        <w:ind w:left="2832" w:firstLine="48"/>
        <w:rPr>
          <w:i/>
        </w:rPr>
      </w:pPr>
      <w:r w:rsidRPr="00F30576">
        <w:rPr>
          <w:i/>
        </w:rPr>
        <w:t xml:space="preserve">« Le PT anciennement nommé </w:t>
      </w:r>
      <w:r w:rsidRPr="00F30576">
        <w:rPr>
          <w:b/>
          <w:i/>
        </w:rPr>
        <w:t>%oldPt%</w:t>
      </w:r>
      <w:r w:rsidRPr="00F30576">
        <w:rPr>
          <w:i/>
        </w:rPr>
        <w:t xml:space="preserve"> a changé de nom, il a été modifié automatiquement. » (avec </w:t>
      </w:r>
      <w:r w:rsidRPr="00F30576">
        <w:rPr>
          <w:b/>
          <w:i/>
        </w:rPr>
        <w:t>%oldPt%</w:t>
      </w:r>
      <w:r w:rsidRPr="00F30576">
        <w:rPr>
          <w:i/>
        </w:rPr>
        <w:t xml:space="preserve"> correspondant à l’ancienne référence du point technique)</w:t>
      </w:r>
      <w:r>
        <w:rPr>
          <w:i/>
        </w:rPr>
        <w:t>.</w:t>
      </w:r>
    </w:p>
    <w:p w:rsidR="006E79D5" w:rsidRPr="00F30576" w:rsidRDefault="006E79D5" w:rsidP="006E79D5">
      <w:pPr>
        <w:pStyle w:val="Paragraphedeliste"/>
        <w:ind w:left="2832" w:firstLine="48"/>
        <w:rPr>
          <w:i/>
        </w:rPr>
      </w:pPr>
    </w:p>
    <w:p w:rsidR="006E79D5" w:rsidRDefault="006E79D5" w:rsidP="006E79D5">
      <w:pPr>
        <w:numPr>
          <w:ilvl w:val="2"/>
          <w:numId w:val="218"/>
        </w:numPr>
        <w:spacing w:before="0" w:after="0"/>
        <w:jc w:val="left"/>
      </w:pPr>
      <w:r>
        <w:t>Si oui, cela veut dire que le Point technique a changé de site support (et éventuellement de nom). Dans ce cas, il faut vérifier si le nouveau site support n'a pas déjà 10 PT.</w:t>
      </w:r>
    </w:p>
    <w:p w:rsidR="006E79D5" w:rsidRDefault="006E79D5" w:rsidP="006E79D5">
      <w:pPr>
        <w:numPr>
          <w:ilvl w:val="3"/>
          <w:numId w:val="218"/>
        </w:numPr>
        <w:spacing w:before="0" w:after="0"/>
        <w:jc w:val="left"/>
      </w:pPr>
      <w:r>
        <w:t xml:space="preserve">Si oui, </w:t>
      </w:r>
    </w:p>
    <w:p w:rsidR="006E79D5" w:rsidRDefault="006E79D5" w:rsidP="006E79D5">
      <w:pPr>
        <w:numPr>
          <w:ilvl w:val="4"/>
          <w:numId w:val="218"/>
        </w:numPr>
        <w:spacing w:before="0" w:after="0"/>
        <w:jc w:val="left"/>
      </w:pPr>
      <w:r>
        <w:t>On met le statut à "ko" dans le CR</w:t>
      </w:r>
    </w:p>
    <w:p w:rsidR="00675435" w:rsidRDefault="006E79D5" w:rsidP="00675435">
      <w:pPr>
        <w:pStyle w:val="Paragraphedeliste"/>
        <w:numPr>
          <w:ilvl w:val="4"/>
          <w:numId w:val="218"/>
        </w:numPr>
      </w:pPr>
      <w:r w:rsidRPr="00E43264">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E43264" w:rsidRDefault="00675435" w:rsidP="006E79D5">
      <w:pPr>
        <w:pStyle w:val="Paragraphedeliste"/>
        <w:numPr>
          <w:ilvl w:val="4"/>
          <w:numId w:val="218"/>
        </w:numPr>
      </w:pPr>
      <w:r w:rsidRPr="0035491A">
        <w:t>Compte-rendu</w:t>
      </w:r>
      <w:r w:rsidR="0085789F">
        <w:fldChar w:fldCharType="end"/>
      </w:r>
      <w:r w:rsidR="006E79D5" w:rsidRPr="00E43264">
        <w:t xml:space="preserve"> en </w:t>
      </w:r>
      <w:r w:rsidR="006E79D5" w:rsidRPr="00E43264">
        <w:rPr>
          <w:u w:val="single"/>
        </w:rPr>
        <w:t>INFO</w:t>
      </w:r>
      <w:r w:rsidR="006E79D5" w:rsidRPr="00E43264">
        <w:t xml:space="preserve"> : </w:t>
      </w:r>
    </w:p>
    <w:p w:rsidR="006E79D5" w:rsidRPr="00E43264" w:rsidRDefault="006E79D5" w:rsidP="006E79D5">
      <w:pPr>
        <w:pStyle w:val="Paragraphedeliste"/>
        <w:ind w:left="1785"/>
      </w:pPr>
    </w:p>
    <w:p w:rsidR="006E79D5" w:rsidRPr="00E43264" w:rsidRDefault="006E79D5" w:rsidP="006E79D5">
      <w:pPr>
        <w:pStyle w:val="Paragraphedeliste"/>
        <w:ind w:left="3540" w:firstLine="60"/>
        <w:rPr>
          <w:i/>
        </w:rPr>
      </w:pPr>
      <w:r w:rsidRPr="00E43264">
        <w:rPr>
          <w:i/>
        </w:rPr>
        <w:t>« Le PT n'a pas changé de site support car il y a déjà 10 PT sur le nouveau site support.»</w:t>
      </w:r>
    </w:p>
    <w:p w:rsidR="006E79D5" w:rsidRPr="00A94B0C" w:rsidRDefault="006E79D5" w:rsidP="006E79D5">
      <w:pPr>
        <w:pStyle w:val="Paragraphedeliste"/>
        <w:ind w:left="3540" w:firstLine="60"/>
        <w:rPr>
          <w:i/>
          <w:highlight w:val="yellow"/>
        </w:rPr>
      </w:pPr>
    </w:p>
    <w:p w:rsidR="006E79D5" w:rsidRDefault="006E79D5" w:rsidP="006E79D5">
      <w:pPr>
        <w:numPr>
          <w:ilvl w:val="3"/>
          <w:numId w:val="218"/>
        </w:numPr>
        <w:spacing w:before="0" w:after="0"/>
        <w:jc w:val="left"/>
      </w:pPr>
      <w:r>
        <w:t xml:space="preserve">Si non, </w:t>
      </w:r>
    </w:p>
    <w:p w:rsidR="006E79D5" w:rsidRDefault="006E79D5" w:rsidP="006E79D5">
      <w:pPr>
        <w:numPr>
          <w:ilvl w:val="4"/>
          <w:numId w:val="218"/>
        </w:numPr>
        <w:spacing w:before="0" w:after="0"/>
        <w:jc w:val="left"/>
      </w:pPr>
      <w:r>
        <w:t>Supprimer le PT sur le premier site support</w:t>
      </w:r>
    </w:p>
    <w:p w:rsidR="006E79D5" w:rsidRDefault="006E79D5" w:rsidP="006E79D5">
      <w:pPr>
        <w:numPr>
          <w:ilvl w:val="4"/>
          <w:numId w:val="218"/>
        </w:numPr>
        <w:spacing w:before="0" w:after="0"/>
        <w:jc w:val="left"/>
      </w:pPr>
      <w:r>
        <w:t>Créer le PT sur le nouveau site support.</w:t>
      </w:r>
    </w:p>
    <w:p w:rsidR="006E79D5" w:rsidRDefault="006E79D5" w:rsidP="006E79D5">
      <w:pPr>
        <w:numPr>
          <w:ilvl w:val="4"/>
          <w:numId w:val="218"/>
        </w:numPr>
        <w:spacing w:before="0" w:after="0"/>
        <w:jc w:val="left"/>
      </w:pPr>
      <w:r>
        <w:t>Il faut mettre à jour la table d'association PT/Sites Supports (identifiant du site et éventuellement nom du PT</w:t>
      </w:r>
      <w:r w:rsidR="00BA4E4D">
        <w:t xml:space="preserve"> </w:t>
      </w:r>
      <w:r w:rsidR="00BA4E4D" w:rsidRPr="003110F9">
        <w:rPr>
          <w:highlight w:val="green"/>
        </w:rPr>
        <w:t>et opérateur</w:t>
      </w:r>
      <w:r>
        <w:t>)</w:t>
      </w:r>
    </w:p>
    <w:p w:rsidR="006E79D5" w:rsidRDefault="006E79D5" w:rsidP="006E79D5">
      <w:pPr>
        <w:numPr>
          <w:ilvl w:val="4"/>
          <w:numId w:val="218"/>
        </w:numPr>
        <w:spacing w:before="0" w:after="0"/>
        <w:jc w:val="left"/>
      </w:pPr>
      <w:r>
        <w:t>On met le statut à "ok" dans le CR</w:t>
      </w:r>
    </w:p>
    <w:p w:rsidR="00675435" w:rsidRDefault="006E79D5" w:rsidP="00675435">
      <w:pPr>
        <w:pStyle w:val="Paragraphedeliste"/>
        <w:numPr>
          <w:ilvl w:val="4"/>
          <w:numId w:val="218"/>
        </w:numPr>
      </w:pPr>
      <w:r w:rsidRPr="00F2207A">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lastRenderedPageBreak/>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F2207A" w:rsidRDefault="00675435" w:rsidP="006E79D5">
      <w:pPr>
        <w:pStyle w:val="Paragraphedeliste"/>
        <w:numPr>
          <w:ilvl w:val="4"/>
          <w:numId w:val="218"/>
        </w:numPr>
      </w:pPr>
      <w:r w:rsidRPr="0035491A">
        <w:t>Compte-rendu</w:t>
      </w:r>
      <w:r w:rsidR="0085789F">
        <w:fldChar w:fldCharType="end"/>
      </w:r>
      <w:r w:rsidR="006E79D5" w:rsidRPr="00F2207A">
        <w:t xml:space="preserve"> en </w:t>
      </w:r>
      <w:r w:rsidR="006E79D5" w:rsidRPr="00F2207A">
        <w:rPr>
          <w:u w:val="single"/>
        </w:rPr>
        <w:t>INFO</w:t>
      </w:r>
      <w:r w:rsidR="006E79D5" w:rsidRPr="00F2207A">
        <w:t xml:space="preserve"> : </w:t>
      </w:r>
    </w:p>
    <w:p w:rsidR="006E79D5" w:rsidRPr="00F2207A" w:rsidRDefault="006E79D5" w:rsidP="006E79D5">
      <w:pPr>
        <w:pStyle w:val="Paragraphedeliste"/>
        <w:ind w:left="1785"/>
      </w:pPr>
    </w:p>
    <w:p w:rsidR="006E79D5" w:rsidRPr="00F2207A" w:rsidRDefault="006E79D5" w:rsidP="006E79D5">
      <w:pPr>
        <w:pStyle w:val="Paragraphedeliste"/>
        <w:ind w:left="3540" w:firstLine="60"/>
        <w:rPr>
          <w:i/>
        </w:rPr>
      </w:pPr>
      <w:r w:rsidRPr="00F2207A">
        <w:rPr>
          <w:i/>
        </w:rPr>
        <w:t xml:space="preserve"> « Le PT a changé de site support et a été modifié automatiquement. »</w:t>
      </w:r>
    </w:p>
    <w:p w:rsidR="006E79D5" w:rsidRPr="00F2207A" w:rsidRDefault="006E79D5" w:rsidP="006E79D5">
      <w:pPr>
        <w:pStyle w:val="Paragraphedeliste"/>
        <w:ind w:left="3240"/>
        <w:rPr>
          <w:i/>
        </w:rPr>
      </w:pPr>
    </w:p>
    <w:p w:rsidR="00675435" w:rsidRDefault="006E79D5" w:rsidP="00675435">
      <w:pPr>
        <w:pStyle w:val="Paragraphedeliste"/>
        <w:numPr>
          <w:ilvl w:val="1"/>
          <w:numId w:val="218"/>
        </w:numPr>
      </w:pPr>
      <w:r w:rsidRPr="00F2207A">
        <w:t xml:space="preserve">S’il n’y a aucune différence, le point technique n’est pas modifié et 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F2207A" w:rsidRDefault="00675435" w:rsidP="006E79D5">
      <w:pPr>
        <w:pStyle w:val="Paragraphedeliste"/>
        <w:numPr>
          <w:ilvl w:val="1"/>
          <w:numId w:val="218"/>
        </w:numPr>
      </w:pPr>
      <w:r w:rsidRPr="0035491A">
        <w:t>Compte-rendu</w:t>
      </w:r>
      <w:r w:rsidR="0085789F">
        <w:fldChar w:fldCharType="end"/>
      </w:r>
      <w:r w:rsidR="006E79D5" w:rsidRPr="00F2207A">
        <w:t xml:space="preserve"> en </w:t>
      </w:r>
      <w:r w:rsidR="006E79D5" w:rsidRPr="00F2207A">
        <w:rPr>
          <w:u w:val="single"/>
        </w:rPr>
        <w:t>ALERTE</w:t>
      </w:r>
      <w:r w:rsidR="006E79D5" w:rsidRPr="00F2207A">
        <w:t xml:space="preserve"> : </w:t>
      </w:r>
    </w:p>
    <w:p w:rsidR="006E79D5" w:rsidRPr="00F2207A" w:rsidRDefault="006E79D5" w:rsidP="006E79D5">
      <w:pPr>
        <w:pStyle w:val="Paragraphedeliste"/>
        <w:ind w:left="1785"/>
      </w:pPr>
    </w:p>
    <w:p w:rsidR="006E79D5" w:rsidRPr="00F2207A" w:rsidRDefault="006E79D5" w:rsidP="006E79D5">
      <w:pPr>
        <w:pStyle w:val="Paragraphedeliste"/>
        <w:ind w:left="1785"/>
        <w:rPr>
          <w:i/>
        </w:rPr>
      </w:pPr>
      <w:r w:rsidRPr="00F2207A">
        <w:rPr>
          <w:i/>
        </w:rPr>
        <w:t>« Le PT existe déjà et est identique dans Geofibre sur ce site support, il n'a pas été modifié. »</w:t>
      </w:r>
    </w:p>
    <w:p w:rsidR="006E79D5" w:rsidRDefault="006E79D5" w:rsidP="006E79D5">
      <w:pPr>
        <w:spacing w:before="0" w:after="0"/>
        <w:jc w:val="left"/>
      </w:pPr>
    </w:p>
    <w:p w:rsidR="006E79D5" w:rsidRDefault="006E79D5" w:rsidP="006E79D5">
      <w:pPr>
        <w:pStyle w:val="Titre5"/>
      </w:pPr>
      <w:bookmarkStart w:id="828" w:name="_Toc353544938"/>
      <w:r>
        <w:t xml:space="preserve">Détail du cas de suppression de </w:t>
      </w:r>
      <w:bookmarkEnd w:id="828"/>
      <w:r>
        <w:t>PT</w:t>
      </w:r>
    </w:p>
    <w:p w:rsidR="006E79D5" w:rsidRDefault="006E79D5" w:rsidP="006E79D5">
      <w:r>
        <w:t>Ce paragraphe concerne les lignes dont le champ "</w:t>
      </w:r>
      <w:r w:rsidRPr="00A5394C">
        <w:t xml:space="preserve"> </w:t>
      </w:r>
      <w:r>
        <w:t>type_opération " est égal à "S"</w:t>
      </w:r>
    </w:p>
    <w:p w:rsidR="006E79D5" w:rsidRDefault="006E79D5" w:rsidP="006E79D5"/>
    <w:p w:rsidR="006E79D5" w:rsidRDefault="006E79D5" w:rsidP="006E79D5">
      <w:r>
        <w:t>Il faut rechercher dans la table d'association PT/Sites Supports si le Point Technique existe (même identifiant IPON)</w:t>
      </w:r>
    </w:p>
    <w:p w:rsidR="006E79D5" w:rsidRDefault="006E79D5" w:rsidP="006E79D5">
      <w:pPr>
        <w:numPr>
          <w:ilvl w:val="0"/>
          <w:numId w:val="218"/>
        </w:numPr>
        <w:spacing w:before="0" w:after="0"/>
        <w:jc w:val="left"/>
      </w:pPr>
      <w:r>
        <w:t xml:space="preserve">S'il est absent, </w:t>
      </w:r>
    </w:p>
    <w:p w:rsidR="006E79D5" w:rsidRDefault="006E79D5" w:rsidP="006E79D5">
      <w:pPr>
        <w:numPr>
          <w:ilvl w:val="1"/>
          <w:numId w:val="218"/>
        </w:numPr>
        <w:spacing w:before="0" w:after="0"/>
        <w:jc w:val="left"/>
      </w:pPr>
      <w:r>
        <w:t xml:space="preserve">il faut vérifier si l'association </w:t>
      </w:r>
      <w:r w:rsidR="009F4136">
        <w:t>"</w:t>
      </w:r>
      <w:r w:rsidR="009F4136" w:rsidRPr="003B5198">
        <w:rPr>
          <w:rFonts w:cs="Arial"/>
          <w:highlight w:val="green"/>
        </w:rPr>
        <w:t>op</w:t>
      </w:r>
      <w:r w:rsidR="009F4136">
        <w:rPr>
          <w:rFonts w:cs="Arial"/>
          <w:highlight w:val="green"/>
        </w:rPr>
        <w:t>e</w:t>
      </w:r>
      <w:r w:rsidR="009F4136" w:rsidRPr="003B5198">
        <w:rPr>
          <w:rFonts w:cs="Arial"/>
          <w:highlight w:val="green"/>
        </w:rPr>
        <w:t>rateur</w:t>
      </w:r>
      <w:r w:rsidR="009F4136">
        <w:t>",</w:t>
      </w:r>
      <w:r>
        <w:t>"nom PT" et "</w:t>
      </w:r>
      <w:r w:rsidRPr="00775B58">
        <w:t xml:space="preserve"> </w:t>
      </w:r>
      <w:r>
        <w:t>Id_metier_site " n'existe pas déjà dans la table d'association PT/Sites supports.</w:t>
      </w:r>
    </w:p>
    <w:p w:rsidR="006E79D5" w:rsidRDefault="006E79D5" w:rsidP="006E79D5">
      <w:pPr>
        <w:numPr>
          <w:ilvl w:val="2"/>
          <w:numId w:val="218"/>
        </w:numPr>
        <w:spacing w:before="0" w:after="0"/>
        <w:jc w:val="left"/>
      </w:pPr>
      <w:r>
        <w:t xml:space="preserve">S'il exite une association, cela veut dire que le PT avait été créé à la main. Dans ce cas </w:t>
      </w:r>
    </w:p>
    <w:p w:rsidR="006E79D5" w:rsidRDefault="006E79D5" w:rsidP="006E79D5">
      <w:pPr>
        <w:numPr>
          <w:ilvl w:val="3"/>
          <w:numId w:val="218"/>
        </w:numPr>
        <w:spacing w:before="0" w:after="0"/>
        <w:jc w:val="left"/>
      </w:pPr>
      <w:r>
        <w:t>on supprime le PT du site support</w:t>
      </w:r>
    </w:p>
    <w:p w:rsidR="006E79D5" w:rsidRDefault="006E79D5" w:rsidP="006E79D5">
      <w:pPr>
        <w:numPr>
          <w:ilvl w:val="3"/>
          <w:numId w:val="218"/>
        </w:numPr>
        <w:spacing w:before="0" w:after="0"/>
        <w:jc w:val="left"/>
      </w:pPr>
      <w:r>
        <w:t>on supprime le PT de la table d'association</w:t>
      </w:r>
    </w:p>
    <w:p w:rsidR="006E79D5" w:rsidRDefault="006E79D5" w:rsidP="006E79D5">
      <w:pPr>
        <w:numPr>
          <w:ilvl w:val="3"/>
          <w:numId w:val="218"/>
        </w:numPr>
        <w:spacing w:before="0" w:after="0"/>
        <w:jc w:val="left"/>
      </w:pPr>
      <w:r>
        <w:t>on met le statut à "ok" dans le CR</w:t>
      </w:r>
    </w:p>
    <w:p w:rsidR="006E79D5" w:rsidRDefault="006E79D5" w:rsidP="006E79D5">
      <w:pPr>
        <w:numPr>
          <w:ilvl w:val="3"/>
          <w:numId w:val="218"/>
        </w:numPr>
        <w:spacing w:before="0" w:after="0"/>
        <w:jc w:val="left"/>
      </w:pPr>
      <w:r>
        <w:lastRenderedPageBreak/>
        <w:t>on met un commentaire dans le CR pour dire  que le PT a été supprimé mais il n'était pas connu de GeoFibre</w:t>
      </w:r>
    </w:p>
    <w:p w:rsidR="006E79D5" w:rsidRDefault="006E79D5" w:rsidP="006E79D5">
      <w:pPr>
        <w:numPr>
          <w:ilvl w:val="2"/>
          <w:numId w:val="218"/>
        </w:numPr>
        <w:spacing w:before="0" w:after="0"/>
        <w:jc w:val="left"/>
      </w:pPr>
      <w:r>
        <w:t>S'il n'existe pas d'association, cela veut dire que le PT est inconnu de GeoFibre</w:t>
      </w:r>
    </w:p>
    <w:p w:rsidR="006E79D5" w:rsidRDefault="006E79D5" w:rsidP="006E79D5">
      <w:pPr>
        <w:numPr>
          <w:ilvl w:val="3"/>
          <w:numId w:val="218"/>
        </w:numPr>
        <w:spacing w:before="0" w:after="0"/>
        <w:jc w:val="left"/>
      </w:pPr>
      <w:r>
        <w:t>On met le statut à "ko" dans le CR</w:t>
      </w:r>
    </w:p>
    <w:p w:rsidR="00675435" w:rsidRDefault="006E79D5" w:rsidP="00675435">
      <w:pPr>
        <w:pStyle w:val="Paragraphedeliste"/>
        <w:numPr>
          <w:ilvl w:val="3"/>
          <w:numId w:val="218"/>
        </w:numPr>
      </w:pPr>
      <w:r w:rsidRPr="008D2CF9">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8D2CF9" w:rsidRDefault="00675435" w:rsidP="006E79D5">
      <w:pPr>
        <w:pStyle w:val="Paragraphedeliste"/>
        <w:numPr>
          <w:ilvl w:val="3"/>
          <w:numId w:val="218"/>
        </w:numPr>
      </w:pPr>
      <w:r w:rsidRPr="0035491A">
        <w:t>Compte-rendu</w:t>
      </w:r>
      <w:r w:rsidR="0085789F">
        <w:fldChar w:fldCharType="end"/>
      </w:r>
      <w:r w:rsidR="006E79D5" w:rsidRPr="008D2CF9">
        <w:t xml:space="preserve"> en </w:t>
      </w:r>
      <w:r w:rsidR="006E79D5" w:rsidRPr="008D2CF9">
        <w:rPr>
          <w:u w:val="single"/>
        </w:rPr>
        <w:t>ERREUR</w:t>
      </w:r>
      <w:r w:rsidR="006E79D5" w:rsidRPr="008D2CF9">
        <w:t xml:space="preserve"> : </w:t>
      </w:r>
    </w:p>
    <w:p w:rsidR="006E79D5" w:rsidRPr="008D2CF9" w:rsidRDefault="006E79D5" w:rsidP="006E79D5">
      <w:pPr>
        <w:pStyle w:val="Paragraphedeliste"/>
        <w:ind w:left="1785"/>
      </w:pPr>
    </w:p>
    <w:p w:rsidR="006E79D5" w:rsidRDefault="006E79D5" w:rsidP="006E79D5">
      <w:pPr>
        <w:pStyle w:val="Paragraphedeliste"/>
        <w:ind w:left="2181" w:firstLine="651"/>
        <w:rPr>
          <w:i/>
        </w:rPr>
      </w:pPr>
      <w:r w:rsidRPr="008D2CF9">
        <w:rPr>
          <w:i/>
        </w:rPr>
        <w:t>« Le PT n'est pas présent dans Geofibre. »</w:t>
      </w:r>
    </w:p>
    <w:p w:rsidR="006E79D5" w:rsidRDefault="006E79D5" w:rsidP="006E79D5">
      <w:pPr>
        <w:numPr>
          <w:ilvl w:val="0"/>
          <w:numId w:val="218"/>
        </w:numPr>
        <w:spacing w:before="0" w:after="0"/>
        <w:jc w:val="left"/>
      </w:pPr>
      <w:r>
        <w:t>S'il est présent</w:t>
      </w:r>
    </w:p>
    <w:p w:rsidR="006E79D5" w:rsidRDefault="006E79D5" w:rsidP="006E79D5">
      <w:pPr>
        <w:numPr>
          <w:ilvl w:val="1"/>
          <w:numId w:val="218"/>
        </w:numPr>
        <w:spacing w:before="0" w:after="0"/>
        <w:jc w:val="left"/>
      </w:pPr>
      <w:r>
        <w:t>On supprime le PT dans "ref_pt" du site support</w:t>
      </w:r>
    </w:p>
    <w:p w:rsidR="006E79D5" w:rsidRDefault="006E79D5" w:rsidP="006E79D5">
      <w:pPr>
        <w:numPr>
          <w:ilvl w:val="1"/>
          <w:numId w:val="218"/>
        </w:numPr>
        <w:spacing w:before="0" w:after="0"/>
        <w:jc w:val="left"/>
      </w:pPr>
      <w:r>
        <w:t>On supprime le PT dans la table d'association</w:t>
      </w:r>
    </w:p>
    <w:p w:rsidR="006E79D5" w:rsidRDefault="006E79D5" w:rsidP="006E79D5">
      <w:pPr>
        <w:numPr>
          <w:ilvl w:val="1"/>
          <w:numId w:val="218"/>
        </w:numPr>
        <w:spacing w:before="0" w:after="0"/>
        <w:jc w:val="left"/>
      </w:pPr>
      <w:r>
        <w:t xml:space="preserve">On met le statut à "ok" dans le CR </w:t>
      </w:r>
    </w:p>
    <w:p w:rsidR="006E79D5" w:rsidRDefault="006E79D5" w:rsidP="006E79D5">
      <w:pPr>
        <w:numPr>
          <w:ilvl w:val="1"/>
          <w:numId w:val="218"/>
        </w:numPr>
        <w:spacing w:before="0" w:after="0"/>
        <w:jc w:val="left"/>
      </w:pPr>
      <w:r>
        <w:t>On met un commentaire dans le CR pour dire  que le PT a été supprimé.</w:t>
      </w:r>
    </w:p>
    <w:p w:rsidR="006E79D5" w:rsidRDefault="006E79D5" w:rsidP="006E79D5"/>
    <w:p w:rsidR="006E79D5" w:rsidRDefault="006E79D5" w:rsidP="006E79D5">
      <w:r>
        <w:t>Si l'identifiant métier du site support n'existe pas dans Geofibre,</w:t>
      </w:r>
    </w:p>
    <w:p w:rsidR="006E79D5" w:rsidRDefault="006E79D5" w:rsidP="006E79D5">
      <w:pPr>
        <w:numPr>
          <w:ilvl w:val="0"/>
          <w:numId w:val="218"/>
        </w:numPr>
        <w:spacing w:before="0" w:after="0"/>
        <w:jc w:val="left"/>
      </w:pPr>
      <w:r>
        <w:t>On met le statut à "ko" dans le CR</w:t>
      </w:r>
    </w:p>
    <w:p w:rsidR="00675435" w:rsidRDefault="006E79D5" w:rsidP="00675435">
      <w:pPr>
        <w:pStyle w:val="Paragraphedeliste"/>
        <w:numPr>
          <w:ilvl w:val="0"/>
          <w:numId w:val="218"/>
        </w:numPr>
      </w:pPr>
      <w:r w:rsidRPr="008D2CF9">
        <w:t xml:space="preserve">le message suivant est logué dans le </w:t>
      </w:r>
      <w:r w:rsidR="0085789F">
        <w:fldChar w:fldCharType="begin"/>
      </w:r>
      <w:r w:rsidR="006A4992">
        <w:instrText xml:space="preserve"> REF _Ref422478848 \h  \* MERGEFORMAT </w:instrText>
      </w:r>
      <w:r w:rsidR="0085789F">
        <w:fldChar w:fldCharType="separate"/>
      </w:r>
      <w:r w:rsidR="00675435" w:rsidRPr="00675435">
        <w:rPr>
          <w:b/>
        </w:rPr>
        <w:t>Mapping</w:t>
      </w:r>
      <w:r w:rsidR="00675435">
        <w:t xml:space="preserve"> des types de sites support</w:t>
      </w:r>
    </w:p>
    <w:p w:rsidR="00675435" w:rsidRDefault="00675435" w:rsidP="006E79D5">
      <w:r>
        <w:t>Les données en entrées comportent des types de sites supports différents de ceux de Geofibre. En effet, il y a un type de site nommé pièce technique qui regroupe les SR, les shelters, les mairies, les cd vidéos et les sites autres.</w:t>
      </w:r>
    </w:p>
    <w:p w:rsidR="00675435" w:rsidRPr="00413129" w:rsidRDefault="00675435" w:rsidP="006E79D5">
      <w:r>
        <w:t>La différenciation se fait par l’id métier du site en entrée :</w:t>
      </w:r>
    </w:p>
    <w:p w:rsidR="00675435" w:rsidRDefault="00675435" w:rsidP="006E79D5">
      <w:pPr>
        <w:pStyle w:val="Paragraphedeliste"/>
        <w:widowControl w:val="0"/>
        <w:numPr>
          <w:ilvl w:val="0"/>
          <w:numId w:val="218"/>
        </w:numPr>
        <w:spacing w:before="0" w:after="0"/>
        <w:jc w:val="left"/>
      </w:pPr>
      <w:r w:rsidRPr="00D35D3B">
        <w:t>SRXXXXX/INSEE</w:t>
      </w:r>
      <w:r>
        <w:t xml:space="preserve"> =&gt; type de site SR</w:t>
      </w:r>
    </w:p>
    <w:p w:rsidR="00675435" w:rsidRDefault="00675435" w:rsidP="006E79D5">
      <w:pPr>
        <w:pStyle w:val="Paragraphedeliste"/>
        <w:widowControl w:val="0"/>
        <w:numPr>
          <w:ilvl w:val="0"/>
          <w:numId w:val="218"/>
        </w:numPr>
        <w:spacing w:before="0" w:after="0"/>
        <w:jc w:val="left"/>
      </w:pPr>
      <w:r w:rsidRPr="00D35D3B">
        <w:t>SHXXXXX/INSEE</w:t>
      </w:r>
      <w:r>
        <w:t xml:space="preserve"> =&gt; type de site shelter</w:t>
      </w:r>
    </w:p>
    <w:p w:rsidR="00675435" w:rsidRDefault="00675435" w:rsidP="006E79D5">
      <w:pPr>
        <w:pStyle w:val="Paragraphedeliste"/>
        <w:widowControl w:val="0"/>
        <w:numPr>
          <w:ilvl w:val="0"/>
          <w:numId w:val="218"/>
        </w:numPr>
        <w:spacing w:before="0" w:after="0"/>
        <w:jc w:val="left"/>
      </w:pPr>
      <w:r w:rsidRPr="00D35D3B">
        <w:t>MAXXXXX/INSEE</w:t>
      </w:r>
      <w:r>
        <w:t xml:space="preserve"> =&gt; type de site mairie</w:t>
      </w:r>
    </w:p>
    <w:p w:rsidR="00675435" w:rsidRDefault="00675435" w:rsidP="006E79D5">
      <w:pPr>
        <w:pStyle w:val="Paragraphedeliste"/>
        <w:widowControl w:val="0"/>
        <w:numPr>
          <w:ilvl w:val="0"/>
          <w:numId w:val="218"/>
        </w:numPr>
        <w:spacing w:before="0" w:after="0"/>
        <w:jc w:val="left"/>
      </w:pPr>
      <w:r w:rsidRPr="00D35D3B">
        <w:t>VDXXXXX/INSEE</w:t>
      </w:r>
      <w:r>
        <w:t xml:space="preserve"> =&gt; type de site cd vidéo</w:t>
      </w:r>
    </w:p>
    <w:p w:rsidR="00675435" w:rsidRDefault="00675435" w:rsidP="006E79D5">
      <w:pPr>
        <w:pStyle w:val="Paragraphedeliste"/>
        <w:widowControl w:val="0"/>
        <w:numPr>
          <w:ilvl w:val="0"/>
          <w:numId w:val="218"/>
        </w:numPr>
        <w:spacing w:before="0" w:after="0"/>
        <w:jc w:val="left"/>
      </w:pPr>
      <w:r w:rsidRPr="00D35D3B">
        <w:t xml:space="preserve">AUXXXXX/INSEE </w:t>
      </w:r>
      <w:r>
        <w:t>=&gt; type de site autre</w:t>
      </w:r>
    </w:p>
    <w:p w:rsidR="00675435" w:rsidRDefault="00675435" w:rsidP="006E79D5">
      <w:pPr>
        <w:widowControl w:val="0"/>
        <w:spacing w:before="0"/>
        <w:jc w:val="left"/>
      </w:pPr>
    </w:p>
    <w:p w:rsidR="00675435" w:rsidRDefault="00675435" w:rsidP="006E79D5">
      <w:pPr>
        <w:widowControl w:val="0"/>
        <w:spacing w:before="0"/>
        <w:jc w:val="left"/>
      </w:pPr>
      <w:r>
        <w:t>Pour les autres types de sites en entrée, ils correspondent à ceux de Geofibre donc on les laisse tels quels.</w:t>
      </w:r>
    </w:p>
    <w:p w:rsidR="00675435" w:rsidRDefault="00675435" w:rsidP="006E79D5">
      <w:pPr>
        <w:widowControl w:val="0"/>
        <w:spacing w:before="0"/>
        <w:jc w:val="left"/>
      </w:pPr>
    </w:p>
    <w:p w:rsidR="00675435" w:rsidRDefault="0067543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75435" w:rsidRDefault="00675435" w:rsidP="006E79D5"/>
    <w:p w:rsidR="006E79D5" w:rsidRPr="008D2CF9" w:rsidRDefault="00675435" w:rsidP="006E79D5">
      <w:pPr>
        <w:pStyle w:val="Paragraphedeliste"/>
        <w:numPr>
          <w:ilvl w:val="0"/>
          <w:numId w:val="218"/>
        </w:numPr>
      </w:pPr>
      <w:r w:rsidRPr="0035491A">
        <w:t>Compte-rendu</w:t>
      </w:r>
      <w:r w:rsidR="0085789F">
        <w:fldChar w:fldCharType="end"/>
      </w:r>
      <w:r w:rsidR="006E79D5" w:rsidRPr="008D2CF9">
        <w:t xml:space="preserve"> en </w:t>
      </w:r>
      <w:r w:rsidR="006E79D5" w:rsidRPr="008D2CF9">
        <w:rPr>
          <w:u w:val="single"/>
        </w:rPr>
        <w:t>ERREUR</w:t>
      </w:r>
      <w:r w:rsidR="006E79D5" w:rsidRPr="008D2CF9">
        <w:t xml:space="preserve"> : </w:t>
      </w:r>
    </w:p>
    <w:p w:rsidR="006E79D5" w:rsidRPr="008D2CF9" w:rsidRDefault="006E79D5" w:rsidP="006E79D5">
      <w:pPr>
        <w:ind w:firstLine="708"/>
      </w:pPr>
    </w:p>
    <w:p w:rsidR="006E79D5" w:rsidRDefault="006E79D5" w:rsidP="006E79D5">
      <w:pPr>
        <w:ind w:firstLine="708"/>
        <w:rPr>
          <w:i/>
        </w:rPr>
      </w:pPr>
      <w:r w:rsidRPr="008D2CF9">
        <w:rPr>
          <w:i/>
        </w:rPr>
        <w:t>« Le site support n'est pas présent dans Geofibre. »</w:t>
      </w:r>
    </w:p>
    <w:p w:rsidR="006E79D5" w:rsidRDefault="006E79D5" w:rsidP="006E79D5">
      <w:pPr>
        <w:ind w:firstLine="708"/>
      </w:pPr>
    </w:p>
    <w:p w:rsidR="006E79D5" w:rsidRDefault="006E79D5" w:rsidP="006E79D5">
      <w:pPr>
        <w:pStyle w:val="Titre5"/>
      </w:pPr>
      <w:bookmarkStart w:id="829" w:name="_Toc353544943"/>
      <w:bookmarkStart w:id="830" w:name="_Ref422478848"/>
      <w:r>
        <w:lastRenderedPageBreak/>
        <w:t>Mapping des types de sites support</w:t>
      </w:r>
      <w:bookmarkEnd w:id="829"/>
    </w:p>
    <w:p w:rsidR="006E79D5" w:rsidRDefault="006E79D5" w:rsidP="006E79D5">
      <w:r>
        <w:t>Les données en entrées comportent des types de sites supports différents de ceux de Geofibre. En effet, il y a un type de site nommé pièce technique qui regroupe les SR, les shelters, les mairies, les cd vidéos et les sites autres.</w:t>
      </w:r>
    </w:p>
    <w:p w:rsidR="006E79D5" w:rsidRPr="00413129" w:rsidRDefault="006E79D5" w:rsidP="006E79D5">
      <w:r>
        <w:t>La différenciation se fait par l’id métier du site en entrée :</w:t>
      </w:r>
    </w:p>
    <w:p w:rsidR="006E79D5" w:rsidRDefault="006E79D5" w:rsidP="006E79D5">
      <w:pPr>
        <w:pStyle w:val="Paragraphedeliste"/>
        <w:widowControl w:val="0"/>
        <w:numPr>
          <w:ilvl w:val="0"/>
          <w:numId w:val="218"/>
        </w:numPr>
        <w:spacing w:before="0" w:after="0"/>
        <w:jc w:val="left"/>
      </w:pPr>
      <w:r w:rsidRPr="00D35D3B">
        <w:t>SRXXXXX/INSEE</w:t>
      </w:r>
      <w:r>
        <w:t xml:space="preserve"> =&gt; type de site SR</w:t>
      </w:r>
    </w:p>
    <w:p w:rsidR="006E79D5" w:rsidRDefault="006E79D5" w:rsidP="006E79D5">
      <w:pPr>
        <w:pStyle w:val="Paragraphedeliste"/>
        <w:widowControl w:val="0"/>
        <w:numPr>
          <w:ilvl w:val="0"/>
          <w:numId w:val="218"/>
        </w:numPr>
        <w:spacing w:before="0" w:after="0"/>
        <w:jc w:val="left"/>
      </w:pPr>
      <w:r w:rsidRPr="00D35D3B">
        <w:t>SHXXXXX/INSEE</w:t>
      </w:r>
      <w:r>
        <w:t xml:space="preserve"> =&gt; type de site shelter</w:t>
      </w:r>
    </w:p>
    <w:p w:rsidR="006E79D5" w:rsidRDefault="006E79D5" w:rsidP="006E79D5">
      <w:pPr>
        <w:pStyle w:val="Paragraphedeliste"/>
        <w:widowControl w:val="0"/>
        <w:numPr>
          <w:ilvl w:val="0"/>
          <w:numId w:val="218"/>
        </w:numPr>
        <w:spacing w:before="0" w:after="0"/>
        <w:jc w:val="left"/>
      </w:pPr>
      <w:r w:rsidRPr="00D35D3B">
        <w:t>MAXXXXX/INSEE</w:t>
      </w:r>
      <w:r>
        <w:t xml:space="preserve"> =&gt; type de site mairie</w:t>
      </w:r>
    </w:p>
    <w:p w:rsidR="006E79D5" w:rsidRDefault="006E79D5" w:rsidP="006E79D5">
      <w:pPr>
        <w:pStyle w:val="Paragraphedeliste"/>
        <w:widowControl w:val="0"/>
        <w:numPr>
          <w:ilvl w:val="0"/>
          <w:numId w:val="218"/>
        </w:numPr>
        <w:spacing w:before="0" w:after="0"/>
        <w:jc w:val="left"/>
      </w:pPr>
      <w:r w:rsidRPr="00D35D3B">
        <w:t>VDXXXXX/INSEE</w:t>
      </w:r>
      <w:r>
        <w:t xml:space="preserve"> =&gt; type de site cd vidéo</w:t>
      </w:r>
    </w:p>
    <w:p w:rsidR="006E79D5" w:rsidRDefault="006E79D5" w:rsidP="006E79D5">
      <w:pPr>
        <w:pStyle w:val="Paragraphedeliste"/>
        <w:widowControl w:val="0"/>
        <w:numPr>
          <w:ilvl w:val="0"/>
          <w:numId w:val="218"/>
        </w:numPr>
        <w:spacing w:before="0" w:after="0"/>
        <w:jc w:val="left"/>
      </w:pPr>
      <w:r w:rsidRPr="00D35D3B">
        <w:t xml:space="preserve">AUXXXXX/INSEE </w:t>
      </w:r>
      <w:r>
        <w:t>=&gt; type de site autre</w:t>
      </w:r>
    </w:p>
    <w:p w:rsidR="006E79D5" w:rsidRDefault="006E79D5" w:rsidP="006E79D5">
      <w:pPr>
        <w:widowControl w:val="0"/>
        <w:spacing w:before="0"/>
        <w:jc w:val="left"/>
      </w:pPr>
    </w:p>
    <w:p w:rsidR="006E79D5" w:rsidRDefault="006E79D5" w:rsidP="006E79D5">
      <w:pPr>
        <w:widowControl w:val="0"/>
        <w:spacing w:before="0"/>
        <w:jc w:val="left"/>
      </w:pPr>
      <w:r>
        <w:t>Pour les autres types de sites en entrée, ils correspondent à ceux de Geofibre donc on les laisse tels quels.</w:t>
      </w:r>
    </w:p>
    <w:p w:rsidR="006E79D5" w:rsidRDefault="006E79D5" w:rsidP="006E79D5">
      <w:pPr>
        <w:widowControl w:val="0"/>
        <w:spacing w:before="0"/>
        <w:jc w:val="left"/>
      </w:pPr>
    </w:p>
    <w:p w:rsidR="006E79D5" w:rsidRDefault="006E79D5" w:rsidP="006E79D5">
      <w:pPr>
        <w:widowControl w:val="0"/>
        <w:spacing w:before="0"/>
        <w:jc w:val="left"/>
      </w:pPr>
      <w:r>
        <w:t>Si on ne parvient pas à déterminer le type d’un site en entrée (id métier d’une pièce technique mal formaté par exemple), l’import de ce PT n’est pas fait, un message est rajouté dans le CR et on continue le reste de l’import.</w:t>
      </w:r>
    </w:p>
    <w:p w:rsidR="006E79D5" w:rsidRDefault="006E79D5" w:rsidP="006E79D5"/>
    <w:p w:rsidR="006E79D5" w:rsidRPr="00373C2D" w:rsidRDefault="006E79D5" w:rsidP="006E79D5">
      <w:pPr>
        <w:pStyle w:val="Titre5"/>
      </w:pPr>
      <w:r w:rsidRPr="0035491A">
        <w:t>Compte-rendu</w:t>
      </w:r>
      <w:bookmarkEnd w:id="830"/>
    </w:p>
    <w:p w:rsidR="006E79D5" w:rsidRDefault="006E79D5" w:rsidP="006E79D5">
      <w:r>
        <w:t xml:space="preserve">Les fichiers de compte rendu sont placés sous </w:t>
      </w:r>
      <w:r w:rsidRPr="0035491A">
        <w:rPr>
          <w:rFonts w:cs="Arial"/>
          <w:b/>
        </w:rPr>
        <w:t>&lt;PATH&gt;/</w:t>
      </w:r>
      <w:r w:rsidRPr="0035491A">
        <w:rPr>
          <w:b/>
        </w:rPr>
        <w:t>download/pt</w:t>
      </w:r>
      <w:r>
        <w:t xml:space="preserve"> et portent les noms suivants : </w:t>
      </w:r>
    </w:p>
    <w:p w:rsidR="006E79D5" w:rsidRDefault="006E79D5" w:rsidP="006E79D5">
      <w:pPr>
        <w:pStyle w:val="Paragraphedeliste"/>
        <w:numPr>
          <w:ilvl w:val="0"/>
          <w:numId w:val="26"/>
        </w:numPr>
        <w:autoSpaceDE w:val="0"/>
        <w:autoSpaceDN w:val="0"/>
        <w:adjustRightInd w:val="0"/>
        <w:spacing w:before="0" w:after="0"/>
        <w:contextualSpacing w:val="0"/>
        <w:jc w:val="left"/>
      </w:pPr>
      <w:r w:rsidRPr="0035491A">
        <w:rPr>
          <w:rFonts w:cs="Arial"/>
          <w:b/>
          <w:highlight w:val="green"/>
        </w:rPr>
        <w:t>Référentiel</w:t>
      </w:r>
      <w:r w:rsidRPr="0035491A">
        <w:rPr>
          <w:b/>
          <w:highlight w:val="green"/>
        </w:rPr>
        <w:t xml:space="preserve"> Orange :</w:t>
      </w:r>
      <w:r w:rsidRPr="0035491A">
        <w:rPr>
          <w:b/>
        </w:rPr>
        <w:t xml:space="preserve"> </w:t>
      </w:r>
      <w:r>
        <w:rPr>
          <w:b/>
        </w:rPr>
        <w:tab/>
      </w:r>
      <w:r w:rsidRPr="0035491A">
        <w:t>imp-pt_jjmmaaaa_</w:t>
      </w:r>
      <w:r w:rsidR="00503741">
        <w:t>XXXX</w:t>
      </w:r>
      <w:r w:rsidRPr="0035491A">
        <w:t xml:space="preserve">.csv </w:t>
      </w:r>
    </w:p>
    <w:p w:rsidR="006E79D5" w:rsidRDefault="006E79D5" w:rsidP="006E79D5">
      <w:pPr>
        <w:pStyle w:val="Paragraphedeliste"/>
        <w:numPr>
          <w:ilvl w:val="0"/>
          <w:numId w:val="26"/>
        </w:numPr>
        <w:rPr>
          <w:highlight w:val="green"/>
        </w:rPr>
      </w:pPr>
      <w:r w:rsidRPr="0035491A">
        <w:rPr>
          <w:rFonts w:cs="Arial"/>
          <w:b/>
          <w:highlight w:val="green"/>
        </w:rPr>
        <w:t>Référentiel</w:t>
      </w:r>
      <w:r w:rsidRPr="0035491A">
        <w:rPr>
          <w:b/>
          <w:highlight w:val="green"/>
        </w:rPr>
        <w:t xml:space="preserve"> RIP : </w:t>
      </w:r>
      <w:r w:rsidRPr="0035491A">
        <w:rPr>
          <w:highlight w:val="green"/>
        </w:rPr>
        <w:tab/>
      </w:r>
      <w:r>
        <w:rPr>
          <w:highlight w:val="green"/>
        </w:rPr>
        <w:tab/>
      </w:r>
      <w:r w:rsidRPr="0035491A">
        <w:rPr>
          <w:highlight w:val="green"/>
        </w:rPr>
        <w:t>imp-pt-rip_jjmmaaaa_</w:t>
      </w:r>
      <w:r w:rsidR="00503741">
        <w:rPr>
          <w:highlight w:val="green"/>
        </w:rPr>
        <w:t>XXXX</w:t>
      </w:r>
      <w:r w:rsidRPr="0035491A">
        <w:rPr>
          <w:highlight w:val="green"/>
        </w:rPr>
        <w:t>.csv</w:t>
      </w:r>
    </w:p>
    <w:p w:rsidR="006E79D5" w:rsidRDefault="006E79D5" w:rsidP="006E79D5">
      <w:pPr>
        <w:rPr>
          <w:highlight w:val="green"/>
        </w:rPr>
      </w:pPr>
    </w:p>
    <w:p w:rsidR="00503741" w:rsidRDefault="00503741" w:rsidP="00503741">
      <w:r>
        <w:t xml:space="preserve">où </w:t>
      </w:r>
    </w:p>
    <w:p w:rsidR="00503741" w:rsidRDefault="00503741" w:rsidP="006E79D5">
      <w:pPr>
        <w:rPr>
          <w:highlight w:val="green"/>
        </w:rPr>
      </w:pPr>
    </w:p>
    <w:p w:rsidR="00503741" w:rsidRPr="00503741" w:rsidRDefault="00503741" w:rsidP="00503741">
      <w:pPr>
        <w:pStyle w:val="Paragraphedeliste"/>
        <w:numPr>
          <w:ilvl w:val="0"/>
          <w:numId w:val="26"/>
        </w:numPr>
        <w:ind w:left="851"/>
        <w:rPr>
          <w:rFonts w:cs="Arial"/>
        </w:rPr>
      </w:pPr>
      <w:r>
        <w:rPr>
          <w:rFonts w:cs="Arial"/>
          <w:b/>
        </w:rPr>
        <w:t>jj</w:t>
      </w:r>
      <w:r w:rsidRPr="007D14BD">
        <w:rPr>
          <w:rFonts w:cs="Arial"/>
          <w:b/>
        </w:rPr>
        <w:t>mm</w:t>
      </w:r>
      <w:r>
        <w:rPr>
          <w:rFonts w:cs="Arial"/>
          <w:b/>
        </w:rPr>
        <w:t>aaaa</w:t>
      </w:r>
      <w:r w:rsidRPr="007D14BD">
        <w:rPr>
          <w:rFonts w:cs="Arial"/>
          <w:b/>
        </w:rPr>
        <w:t xml:space="preserve"> </w:t>
      </w:r>
      <w:r w:rsidRPr="007D14BD">
        <w:rPr>
          <w:rFonts w:cs="Arial"/>
        </w:rPr>
        <w:t>est la date de génération du fichier</w:t>
      </w:r>
    </w:p>
    <w:p w:rsidR="00503741" w:rsidRPr="007D14BD" w:rsidRDefault="00503741" w:rsidP="00503741">
      <w:pPr>
        <w:pStyle w:val="Paragraphedeliste"/>
        <w:numPr>
          <w:ilvl w:val="0"/>
          <w:numId w:val="26"/>
        </w:numPr>
        <w:ind w:left="851"/>
        <w:rPr>
          <w:rFonts w:cs="Arial"/>
          <w:b/>
        </w:rPr>
      </w:pPr>
      <w:r w:rsidRPr="007D14BD">
        <w:rPr>
          <w:rFonts w:cs="Arial"/>
          <w:b/>
        </w:rPr>
        <w:t xml:space="preserve">XXXX </w:t>
      </w:r>
      <w:r w:rsidRPr="007D14BD">
        <w:rPr>
          <w:rFonts w:cs="Arial"/>
        </w:rPr>
        <w:t>est un numéro d’ordonnancement éventuellement complété par des zéros sur la gauche.</w:t>
      </w:r>
      <w:r w:rsidRPr="007D14BD">
        <w:rPr>
          <w:rFonts w:cs="Arial"/>
          <w:b/>
        </w:rPr>
        <w:t xml:space="preserve"> </w:t>
      </w:r>
    </w:p>
    <w:p w:rsidR="00503741" w:rsidRDefault="00503741" w:rsidP="006E79D5">
      <w:pPr>
        <w:rPr>
          <w:highlight w:val="green"/>
        </w:rPr>
      </w:pPr>
    </w:p>
    <w:p w:rsidR="006E79D5" w:rsidRDefault="006E79D5" w:rsidP="006E79D5">
      <w:pPr>
        <w:rPr>
          <w:highlight w:val="green"/>
        </w:rPr>
      </w:pPr>
    </w:p>
    <w:p w:rsidR="006E79D5" w:rsidRDefault="006E79D5" w:rsidP="006E79D5">
      <w:r>
        <w:t>Il y a une ligne par Point Technique (on reprend la ligne du fichier CSV reçue d'IPON et on la complète)</w:t>
      </w:r>
    </w:p>
    <w:p w:rsidR="006E79D5" w:rsidRDefault="006E79D5" w:rsidP="006E79D5">
      <w:pPr>
        <w:numPr>
          <w:ilvl w:val="0"/>
          <w:numId w:val="218"/>
        </w:numPr>
        <w:spacing w:before="0" w:after="0"/>
        <w:jc w:val="left"/>
      </w:pPr>
      <w:r>
        <w:t xml:space="preserve">type_opération </w:t>
      </w:r>
    </w:p>
    <w:p w:rsidR="006E79D5" w:rsidRDefault="006E79D5" w:rsidP="006E79D5">
      <w:pPr>
        <w:numPr>
          <w:ilvl w:val="1"/>
          <w:numId w:val="218"/>
        </w:numPr>
        <w:spacing w:before="0" w:after="0"/>
        <w:jc w:val="left"/>
      </w:pPr>
      <w:r>
        <w:t>C= Création</w:t>
      </w:r>
    </w:p>
    <w:p w:rsidR="006E79D5" w:rsidRDefault="006E79D5" w:rsidP="006E79D5">
      <w:pPr>
        <w:numPr>
          <w:ilvl w:val="1"/>
          <w:numId w:val="218"/>
        </w:numPr>
        <w:spacing w:before="0" w:after="0"/>
        <w:jc w:val="left"/>
      </w:pPr>
      <w:r>
        <w:t>M= Modification</w:t>
      </w:r>
    </w:p>
    <w:p w:rsidR="006E79D5" w:rsidRPr="00FD5391" w:rsidRDefault="006E79D5" w:rsidP="006E79D5">
      <w:pPr>
        <w:numPr>
          <w:ilvl w:val="1"/>
          <w:numId w:val="218"/>
        </w:numPr>
        <w:spacing w:before="0" w:after="0"/>
        <w:jc w:val="left"/>
      </w:pPr>
      <w:r>
        <w:t>S= Suppression)</w:t>
      </w:r>
    </w:p>
    <w:p w:rsidR="006E79D5" w:rsidRPr="00FD5391" w:rsidRDefault="006E79D5" w:rsidP="006E79D5">
      <w:pPr>
        <w:numPr>
          <w:ilvl w:val="0"/>
          <w:numId w:val="218"/>
        </w:numPr>
        <w:spacing w:before="0" w:after="0"/>
        <w:jc w:val="left"/>
      </w:pPr>
      <w:r>
        <w:t>object_id (Identifiant IPON)</w:t>
      </w:r>
    </w:p>
    <w:p w:rsidR="006E79D5" w:rsidRDefault="006E79D5" w:rsidP="006E79D5">
      <w:pPr>
        <w:numPr>
          <w:ilvl w:val="0"/>
          <w:numId w:val="218"/>
        </w:numPr>
        <w:spacing w:before="0" w:after="0"/>
        <w:jc w:val="left"/>
      </w:pPr>
      <w:r>
        <w:t>nom_pt (Nom du PT)</w:t>
      </w:r>
    </w:p>
    <w:p w:rsidR="006E79D5" w:rsidRDefault="006E79D5" w:rsidP="006E79D5">
      <w:pPr>
        <w:numPr>
          <w:ilvl w:val="0"/>
          <w:numId w:val="218"/>
        </w:numPr>
        <w:spacing w:before="0" w:after="0"/>
        <w:jc w:val="left"/>
      </w:pPr>
      <w:r>
        <w:t>Id_metier_site (Site support sur lequel on a fait une action)</w:t>
      </w:r>
    </w:p>
    <w:p w:rsidR="006E79D5" w:rsidRDefault="006E79D5" w:rsidP="006E79D5">
      <w:pPr>
        <w:numPr>
          <w:ilvl w:val="0"/>
          <w:numId w:val="218"/>
        </w:numPr>
        <w:spacing w:before="0" w:after="0"/>
        <w:jc w:val="left"/>
      </w:pPr>
      <w:r>
        <w:t>type_site (Type de site)</w:t>
      </w:r>
    </w:p>
    <w:p w:rsidR="006E79D5" w:rsidRDefault="006E79D5" w:rsidP="006E79D5">
      <w:pPr>
        <w:numPr>
          <w:ilvl w:val="0"/>
          <w:numId w:val="218"/>
        </w:numPr>
        <w:spacing w:before="0" w:after="0"/>
        <w:jc w:val="left"/>
      </w:pPr>
      <w:r>
        <w:t>Statut de l'action</w:t>
      </w:r>
    </w:p>
    <w:p w:rsidR="006E79D5" w:rsidRDefault="006E79D5" w:rsidP="006E79D5">
      <w:pPr>
        <w:numPr>
          <w:ilvl w:val="1"/>
          <w:numId w:val="218"/>
        </w:numPr>
        <w:spacing w:before="0" w:after="0"/>
        <w:jc w:val="left"/>
      </w:pPr>
      <w:r>
        <w:t>ok : L'opération a été meneé à bien sans problème</w:t>
      </w:r>
    </w:p>
    <w:p w:rsidR="006E79D5" w:rsidRDefault="006E79D5" w:rsidP="006E79D5">
      <w:pPr>
        <w:numPr>
          <w:ilvl w:val="1"/>
          <w:numId w:val="218"/>
        </w:numPr>
        <w:spacing w:before="0" w:after="0"/>
        <w:jc w:val="left"/>
      </w:pPr>
      <w:r>
        <w:t>ko : L'opération n'a pas pu être faite</w:t>
      </w:r>
    </w:p>
    <w:p w:rsidR="006E79D5" w:rsidRDefault="006E79D5" w:rsidP="006E79D5">
      <w:pPr>
        <w:numPr>
          <w:ilvl w:val="0"/>
          <w:numId w:val="218"/>
        </w:numPr>
        <w:spacing w:before="0" w:after="0"/>
        <w:jc w:val="left"/>
      </w:pPr>
      <w:r>
        <w:t>Commentaires (personnalisés en fonction des traitements de création/modification/suppression)</w:t>
      </w:r>
    </w:p>
    <w:p w:rsidR="006E79D5" w:rsidRDefault="006E79D5" w:rsidP="006E79D5">
      <w:pPr>
        <w:rPr>
          <w:highlight w:val="green"/>
        </w:rPr>
      </w:pPr>
    </w:p>
    <w:p w:rsidR="006E79D5" w:rsidRDefault="006E79D5" w:rsidP="006E79D5">
      <w:pPr>
        <w:rPr>
          <w:b/>
        </w:rPr>
      </w:pPr>
      <w:r w:rsidRPr="0035491A">
        <w:t xml:space="preserve">Ils sont récupérables via le </w:t>
      </w:r>
      <w:fldSimple w:instr=" REF _Ref422414888 \h  \* MERGEFORMAT ">
        <w:r w:rsidR="00675435" w:rsidRPr="00675435">
          <w:rPr>
            <w:b/>
          </w:rPr>
          <w:t>Widget de téléchargement</w:t>
        </w:r>
      </w:fldSimple>
      <w:r w:rsidRPr="0035491A">
        <w:t xml:space="preserve"> du menu </w:t>
      </w:r>
      <w:fldSimple w:instr=" REF _Ref422414899 \h  \* MERGEFORMAT ">
        <w:r w:rsidR="00675435" w:rsidRPr="00675435">
          <w:rPr>
            <w:rFonts w:cs="Arial"/>
            <w:b/>
          </w:rPr>
          <w:t>Administration</w:t>
        </w:r>
      </w:fldSimple>
      <w:r>
        <w:rPr>
          <w:b/>
        </w:rPr>
        <w:t>.</w:t>
      </w:r>
    </w:p>
    <w:p w:rsidR="006E79D5" w:rsidRDefault="006E79D5" w:rsidP="006E79D5">
      <w:pPr>
        <w:rPr>
          <w:b/>
        </w:rPr>
      </w:pPr>
    </w:p>
    <w:p w:rsidR="006E79D5" w:rsidRDefault="006E79D5" w:rsidP="006E79D5">
      <w:pPr>
        <w:pStyle w:val="Titre5"/>
      </w:pPr>
      <w:r>
        <w:t>Gestion des fichiers</w:t>
      </w:r>
    </w:p>
    <w:p w:rsidR="0086332E" w:rsidRPr="00F3668A" w:rsidRDefault="0086332E" w:rsidP="0086332E">
      <w:r w:rsidRPr="00F3668A">
        <w:t xml:space="preserve">Les fichiers découpés </w:t>
      </w:r>
      <w:r w:rsidR="00825A3B">
        <w:t xml:space="preserve">utilisés par le traitement d’import </w:t>
      </w:r>
      <w:r w:rsidRPr="00F3668A">
        <w:t>sont supprimés après traitement.</w:t>
      </w:r>
    </w:p>
    <w:p w:rsidR="0086332E" w:rsidRPr="00F3668A" w:rsidRDefault="0086332E" w:rsidP="0086332E"/>
    <w:bookmarkEnd w:id="780"/>
    <w:bookmarkEnd w:id="781"/>
    <w:p w:rsidR="002729CA" w:rsidRPr="00F3668A" w:rsidRDefault="002729CA" w:rsidP="00EB5729"/>
    <w:p w:rsidR="009264AB" w:rsidRDefault="009264AB">
      <w:pPr>
        <w:spacing w:before="0" w:after="0"/>
        <w:jc w:val="left"/>
        <w:rPr>
          <w:b/>
          <w:color w:val="0000FF"/>
          <w:sz w:val="18"/>
          <w:u w:val="single"/>
        </w:rPr>
      </w:pPr>
      <w:bookmarkStart w:id="831" w:name="_Toc408413502"/>
      <w:bookmarkStart w:id="832" w:name="_Toc408413503"/>
      <w:bookmarkStart w:id="833" w:name="_Imports_d’immeubles"/>
      <w:bookmarkStart w:id="834" w:name="_Toc408413504"/>
      <w:bookmarkStart w:id="835" w:name="_Toc408413505"/>
      <w:bookmarkStart w:id="836" w:name="_Toc408413506"/>
      <w:bookmarkStart w:id="837" w:name="_Toc408413507"/>
      <w:bookmarkStart w:id="838" w:name="_Toc408413669"/>
      <w:bookmarkStart w:id="839" w:name="_Toc408413670"/>
      <w:bookmarkStart w:id="840" w:name="_Toc408413671"/>
      <w:bookmarkStart w:id="841" w:name="_Toc408413672"/>
      <w:bookmarkStart w:id="842" w:name="_Toc408413673"/>
      <w:bookmarkStart w:id="843" w:name="_Toc408413674"/>
      <w:bookmarkStart w:id="844" w:name="_Toc408413675"/>
      <w:bookmarkStart w:id="845" w:name="_Toc408413676"/>
      <w:bookmarkStart w:id="846" w:name="_Toc408413677"/>
      <w:bookmarkStart w:id="847" w:name="_Toc408413678"/>
      <w:bookmarkStart w:id="848" w:name="_Toc408413679"/>
      <w:bookmarkStart w:id="849" w:name="_Toc408413680"/>
      <w:bookmarkStart w:id="850" w:name="_Toc408413681"/>
      <w:bookmarkStart w:id="851" w:name="_Toc408413682"/>
      <w:bookmarkStart w:id="852" w:name="_Toc408413683"/>
      <w:bookmarkStart w:id="853" w:name="_Toc408413684"/>
      <w:bookmarkStart w:id="854" w:name="_Toc408413685"/>
      <w:bookmarkStart w:id="855" w:name="_Toc408413686"/>
      <w:bookmarkStart w:id="856" w:name="_Toc408413687"/>
      <w:bookmarkStart w:id="857" w:name="_Toc408413688"/>
      <w:bookmarkStart w:id="858" w:name="_Toc408413689"/>
      <w:bookmarkStart w:id="859" w:name="_Toc408413690"/>
      <w:bookmarkStart w:id="860" w:name="_Toc408413691"/>
      <w:bookmarkStart w:id="861" w:name="_Toc408413692"/>
      <w:bookmarkStart w:id="862" w:name="_Toc408413693"/>
      <w:bookmarkStart w:id="863" w:name="_Toc408413694"/>
      <w:bookmarkStart w:id="864" w:name="_Toc408413695"/>
      <w:bookmarkStart w:id="865" w:name="_Toc408413696"/>
      <w:bookmarkStart w:id="866" w:name="_Toc408413697"/>
      <w:bookmarkStart w:id="867" w:name="_Toc408413698"/>
      <w:bookmarkStart w:id="868" w:name="_Toc408413699"/>
      <w:bookmarkStart w:id="869" w:name="_Toc408413700"/>
      <w:bookmarkStart w:id="870" w:name="_Toc408413701"/>
      <w:bookmarkStart w:id="871" w:name="_Toc408413702"/>
      <w:bookmarkStart w:id="872" w:name="_Toc408413703"/>
      <w:bookmarkStart w:id="873" w:name="_Toc385596422"/>
      <w:bookmarkStart w:id="874" w:name="_Toc385596423"/>
      <w:bookmarkStart w:id="875" w:name="_Toc385596424"/>
      <w:bookmarkStart w:id="876" w:name="_Toc385596425"/>
      <w:bookmarkStart w:id="877" w:name="_Toc385596426"/>
      <w:bookmarkStart w:id="878" w:name="_Toc408413704"/>
      <w:bookmarkStart w:id="879" w:name="_Toc408413705"/>
      <w:bookmarkStart w:id="880" w:name="_Toc408413706"/>
      <w:bookmarkStart w:id="881" w:name="_Toc408413707"/>
      <w:bookmarkStart w:id="882" w:name="_Toc408413708"/>
      <w:bookmarkStart w:id="883" w:name="_Toc408413709"/>
      <w:bookmarkStart w:id="884" w:name="_Toc408413710"/>
      <w:bookmarkStart w:id="885" w:name="_Toc408413711"/>
      <w:bookmarkStart w:id="886" w:name="_Toc408413712"/>
      <w:bookmarkStart w:id="887" w:name="_Toc408413713"/>
      <w:bookmarkStart w:id="888" w:name="_Toc408413714"/>
      <w:bookmarkStart w:id="889" w:name="_Toc408413715"/>
      <w:bookmarkStart w:id="890" w:name="_Toc408413716"/>
      <w:bookmarkStart w:id="891" w:name="_Toc360116007"/>
      <w:bookmarkStart w:id="892" w:name="_Toc393377385"/>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r>
        <w:br w:type="page"/>
      </w:r>
    </w:p>
    <w:p w:rsidR="00AF575E" w:rsidRPr="00F3668A" w:rsidRDefault="002729CA" w:rsidP="00AF575E">
      <w:pPr>
        <w:pStyle w:val="Titre3"/>
      </w:pPr>
      <w:bookmarkStart w:id="893" w:name="_Toc426723647"/>
      <w:r w:rsidRPr="00F3668A">
        <w:lastRenderedPageBreak/>
        <w:t xml:space="preserve">Geofibre vers </w:t>
      </w:r>
      <w:r w:rsidR="002B2CC9" w:rsidRPr="00F3668A">
        <w:t xml:space="preserve">OPTIMUM : </w:t>
      </w:r>
      <w:r w:rsidR="00AF575E" w:rsidRPr="00F3668A">
        <w:t>Mise à jour des X/Y, zone IRIS et densité</w:t>
      </w:r>
      <w:bookmarkEnd w:id="891"/>
      <w:bookmarkEnd w:id="892"/>
      <w:bookmarkEnd w:id="893"/>
      <w:r w:rsidR="002B2CC9" w:rsidRPr="00F3668A">
        <w:t xml:space="preserve"> </w:t>
      </w:r>
    </w:p>
    <w:p w:rsidR="00AF575E" w:rsidRPr="00F3668A" w:rsidRDefault="00AF575E" w:rsidP="00AF575E">
      <w:pPr>
        <w:pStyle w:val="Titre4"/>
      </w:pPr>
      <w:bookmarkStart w:id="894" w:name="_Toc393377386"/>
      <w:bookmarkStart w:id="895" w:name="_Toc426723648"/>
      <w:r w:rsidRPr="00F3668A">
        <w:t>Tag des données à transmettre</w:t>
      </w:r>
      <w:bookmarkEnd w:id="894"/>
      <w:bookmarkEnd w:id="895"/>
    </w:p>
    <w:p w:rsidR="00AF575E" w:rsidRPr="00F3668A" w:rsidRDefault="00AF575E" w:rsidP="00AF575E">
      <w:pPr>
        <w:rPr>
          <w:rFonts w:cs="Arial"/>
        </w:rPr>
      </w:pPr>
      <w:r w:rsidRPr="00F3668A">
        <w:rPr>
          <w:rFonts w:cs="Arial"/>
        </w:rPr>
        <w:t>Le champ « </w:t>
      </w:r>
      <w:r w:rsidRPr="00F3668A">
        <w:rPr>
          <w:rFonts w:cs="Arial"/>
          <w:i/>
        </w:rPr>
        <w:t>tag_optimum</w:t>
      </w:r>
      <w:r w:rsidRPr="00F3668A">
        <w:rPr>
          <w:rFonts w:cs="Arial"/>
        </w:rPr>
        <w:t> » (integer) dans la table ftth_site_immeuble indique les immeubles à transmettre à optimum.</w:t>
      </w:r>
    </w:p>
    <w:p w:rsidR="00AF575E" w:rsidRPr="00F3668A" w:rsidRDefault="00AF575E" w:rsidP="00AF575E">
      <w:pPr>
        <w:rPr>
          <w:rFonts w:cs="Arial"/>
        </w:rPr>
      </w:pPr>
      <w:r w:rsidRPr="00F3668A">
        <w:rPr>
          <w:rFonts w:cs="Arial"/>
        </w:rPr>
        <w:t>Par défaut la valeur de ce champ est 0. On modifie sa valeur à 1 lorsque</w:t>
      </w:r>
      <w:r w:rsidR="002C355C" w:rsidRPr="00F3668A">
        <w:rPr>
          <w:rFonts w:cs="Arial"/>
        </w:rPr>
        <w:t> :</w:t>
      </w:r>
    </w:p>
    <w:p w:rsidR="00B1796E" w:rsidRPr="00F3668A" w:rsidRDefault="001F2AEE">
      <w:pPr>
        <w:pStyle w:val="Paragraphedeliste"/>
        <w:numPr>
          <w:ilvl w:val="0"/>
          <w:numId w:val="33"/>
        </w:numPr>
        <w:autoSpaceDE w:val="0"/>
        <w:autoSpaceDN w:val="0"/>
        <w:adjustRightInd w:val="0"/>
        <w:spacing w:before="0" w:after="0"/>
        <w:contextualSpacing w:val="0"/>
        <w:jc w:val="left"/>
        <w:rPr>
          <w:rFonts w:cs="Arial"/>
        </w:rPr>
      </w:pPr>
      <w:r w:rsidRPr="00F3668A">
        <w:rPr>
          <w:rFonts w:cs="Arial"/>
        </w:rPr>
        <w:t xml:space="preserve">La position est modifiée </w:t>
      </w:r>
      <w:r w:rsidR="00B123E6" w:rsidRPr="00F3668A">
        <w:rPr>
          <w:rFonts w:cs="Arial"/>
        </w:rPr>
        <w:t>(champs coord_x ou coord_y)</w:t>
      </w:r>
    </w:p>
    <w:p w:rsidR="00AF575E" w:rsidRPr="00F3668A" w:rsidRDefault="002C355C" w:rsidP="00AF575E">
      <w:pPr>
        <w:pStyle w:val="Paragraphedeliste"/>
        <w:numPr>
          <w:ilvl w:val="0"/>
          <w:numId w:val="33"/>
        </w:numPr>
        <w:autoSpaceDE w:val="0"/>
        <w:autoSpaceDN w:val="0"/>
        <w:adjustRightInd w:val="0"/>
        <w:spacing w:before="0" w:after="0"/>
        <w:contextualSpacing w:val="0"/>
        <w:jc w:val="left"/>
        <w:rPr>
          <w:rFonts w:cs="Arial"/>
        </w:rPr>
      </w:pPr>
      <w:r w:rsidRPr="00F3668A">
        <w:rPr>
          <w:rFonts w:cs="Arial"/>
        </w:rPr>
        <w:t xml:space="preserve">ou le champ </w:t>
      </w:r>
      <w:r w:rsidR="00AF575E" w:rsidRPr="00F3668A">
        <w:rPr>
          <w:rFonts w:cs="Arial"/>
        </w:rPr>
        <w:t>Zone IRIS (code de la zone)</w:t>
      </w:r>
      <w:r w:rsidRPr="00F3668A">
        <w:rPr>
          <w:rFonts w:cs="Arial"/>
        </w:rPr>
        <w:t xml:space="preserve"> est modifié</w:t>
      </w:r>
      <w:r w:rsidR="00AF575E" w:rsidRPr="00F3668A">
        <w:rPr>
          <w:rFonts w:cs="Arial"/>
        </w:rPr>
        <w:t>,</w:t>
      </w:r>
    </w:p>
    <w:p w:rsidR="00AF575E" w:rsidRPr="00F3668A" w:rsidRDefault="002C355C" w:rsidP="00AF575E">
      <w:pPr>
        <w:pStyle w:val="Paragraphedeliste"/>
        <w:numPr>
          <w:ilvl w:val="0"/>
          <w:numId w:val="33"/>
        </w:numPr>
        <w:autoSpaceDE w:val="0"/>
        <w:autoSpaceDN w:val="0"/>
        <w:adjustRightInd w:val="0"/>
        <w:spacing w:before="0" w:after="0"/>
        <w:contextualSpacing w:val="0"/>
        <w:jc w:val="left"/>
        <w:rPr>
          <w:rFonts w:cs="Arial"/>
        </w:rPr>
      </w:pPr>
      <w:r w:rsidRPr="00F3668A">
        <w:rPr>
          <w:rFonts w:cs="Arial"/>
        </w:rPr>
        <w:t xml:space="preserve">ou le champ </w:t>
      </w:r>
      <w:r w:rsidR="00AF575E" w:rsidRPr="00F3668A">
        <w:rPr>
          <w:rFonts w:cs="Arial"/>
        </w:rPr>
        <w:t>Densité IRIS</w:t>
      </w:r>
      <w:r w:rsidRPr="00F3668A">
        <w:rPr>
          <w:rFonts w:cs="Arial"/>
        </w:rPr>
        <w:t xml:space="preserve"> est modifié</w:t>
      </w:r>
    </w:p>
    <w:p w:rsidR="00AF575E" w:rsidRPr="00F3668A" w:rsidRDefault="00AF575E" w:rsidP="00AF575E">
      <w:pPr>
        <w:rPr>
          <w:rFonts w:cs="Arial"/>
        </w:rPr>
      </w:pPr>
    </w:p>
    <w:p w:rsidR="00AF575E" w:rsidRPr="00F3668A" w:rsidRDefault="00AF575E" w:rsidP="00AF575E">
      <w:pPr>
        <w:rPr>
          <w:rFonts w:cs="Arial"/>
        </w:rPr>
      </w:pPr>
      <w:r w:rsidRPr="00F3668A">
        <w:rPr>
          <w:rFonts w:cs="Arial"/>
        </w:rPr>
        <w:t>La mise à jour de ce champ a lieu à l’enregistrement d’une modification d’immeuble depuis l’IHM.</w:t>
      </w:r>
    </w:p>
    <w:p w:rsidR="00AF575E" w:rsidRPr="00F3668A" w:rsidRDefault="00AF575E" w:rsidP="00AF575E">
      <w:pPr>
        <w:rPr>
          <w:rFonts w:cs="Arial"/>
        </w:rPr>
      </w:pPr>
    </w:p>
    <w:p w:rsidR="00AF575E" w:rsidRPr="00F3668A" w:rsidRDefault="00AF575E" w:rsidP="00AF575E">
      <w:pPr>
        <w:rPr>
          <w:rFonts w:cs="Arial"/>
        </w:rPr>
      </w:pPr>
      <w:r w:rsidRPr="00F3668A">
        <w:rPr>
          <w:rFonts w:cs="Arial"/>
        </w:rPr>
        <w:t xml:space="preserve">Le champ </w:t>
      </w:r>
      <w:r w:rsidRPr="00F3668A">
        <w:rPr>
          <w:rFonts w:cs="Arial"/>
          <w:i/>
        </w:rPr>
        <w:t>tag_optimum</w:t>
      </w:r>
      <w:r w:rsidRPr="00F3668A">
        <w:rPr>
          <w:rFonts w:cs="Arial"/>
        </w:rPr>
        <w:t xml:space="preserve"> est réinitialisé à 0 après que la donnée ait été transmise dans le flux vers Optimum.</w:t>
      </w:r>
    </w:p>
    <w:p w:rsidR="003155AB" w:rsidRPr="00F3668A" w:rsidRDefault="003155AB" w:rsidP="00AF575E">
      <w:pPr>
        <w:rPr>
          <w:rFonts w:cs="Arial"/>
        </w:rPr>
      </w:pPr>
    </w:p>
    <w:p w:rsidR="003155AB" w:rsidRPr="00F3668A" w:rsidRDefault="003155AB" w:rsidP="003155AB">
      <w:pPr>
        <w:pStyle w:val="Titre4"/>
      </w:pPr>
      <w:bookmarkStart w:id="896" w:name="_Toc426723649"/>
      <w:r w:rsidRPr="00F3668A">
        <w:t>Fonction d’extraction</w:t>
      </w:r>
      <w:bookmarkEnd w:id="896"/>
    </w:p>
    <w:p w:rsidR="00AF575E" w:rsidRPr="00F3668A" w:rsidRDefault="003155AB" w:rsidP="00AF575E">
      <w:pPr>
        <w:rPr>
          <w:rFonts w:cs="Arial"/>
        </w:rPr>
      </w:pPr>
      <w:r w:rsidRPr="00F3668A">
        <w:rPr>
          <w:rFonts w:cs="Arial"/>
        </w:rPr>
        <w:t xml:space="preserve">La fonction extractOptimum() est utilisée pour cet export. </w:t>
      </w:r>
    </w:p>
    <w:p w:rsidR="003155AB" w:rsidRPr="00F3668A" w:rsidRDefault="003155AB" w:rsidP="00AF575E">
      <w:pPr>
        <w:rPr>
          <w:rFonts w:cs="Arial"/>
        </w:rPr>
      </w:pPr>
      <w:r w:rsidRPr="00F3668A">
        <w:rPr>
          <w:rFonts w:cs="Arial"/>
        </w:rPr>
        <w:t xml:space="preserve">Cette fonction </w:t>
      </w:r>
      <w:r w:rsidR="00366EF8" w:rsidRPr="00F3668A">
        <w:rPr>
          <w:rFonts w:cs="Arial"/>
        </w:rPr>
        <w:t xml:space="preserve">extrait </w:t>
      </w:r>
      <w:r w:rsidRPr="00F3668A">
        <w:rPr>
          <w:rFonts w:cs="Arial"/>
        </w:rPr>
        <w:t xml:space="preserve">pour </w:t>
      </w:r>
      <w:r w:rsidR="00366EF8" w:rsidRPr="00F3668A">
        <w:rPr>
          <w:rFonts w:cs="Arial"/>
        </w:rPr>
        <w:t>chaque immeuble dont le tag_optimum est égale à 1 les informations suivantes :</w:t>
      </w:r>
    </w:p>
    <w:p w:rsidR="001F2AEE" w:rsidRPr="00F3668A" w:rsidRDefault="00366EF8" w:rsidP="001F2AEE">
      <w:pPr>
        <w:pStyle w:val="Paragraphedeliste"/>
        <w:numPr>
          <w:ilvl w:val="0"/>
          <w:numId w:val="26"/>
        </w:numPr>
        <w:rPr>
          <w:rFonts w:cs="Arial"/>
          <w:i/>
        </w:rPr>
      </w:pPr>
      <w:r w:rsidRPr="00F3668A">
        <w:rPr>
          <w:rFonts w:cs="Arial"/>
        </w:rPr>
        <w:t xml:space="preserve">NUM_DOSSIER : champ </w:t>
      </w:r>
      <w:r w:rsidRPr="00F3668A">
        <w:rPr>
          <w:rFonts w:cs="Arial"/>
          <w:i/>
        </w:rPr>
        <w:t>ftth_site_immeubl</w:t>
      </w:r>
      <w:r w:rsidR="001F2AEE" w:rsidRPr="00F3668A">
        <w:rPr>
          <w:rFonts w:cs="Arial"/>
          <w:i/>
        </w:rPr>
        <w:t>e.id_metier_site</w:t>
      </w:r>
    </w:p>
    <w:p w:rsidR="001F2AEE" w:rsidRPr="00F3668A" w:rsidRDefault="00366EF8" w:rsidP="001F2AEE">
      <w:pPr>
        <w:pStyle w:val="Paragraphedeliste"/>
        <w:numPr>
          <w:ilvl w:val="0"/>
          <w:numId w:val="26"/>
        </w:numPr>
        <w:rPr>
          <w:rFonts w:cs="Arial"/>
          <w:i/>
        </w:rPr>
      </w:pPr>
      <w:r w:rsidRPr="00F3668A">
        <w:rPr>
          <w:rFonts w:cs="Arial"/>
        </w:rPr>
        <w:t xml:space="preserve">COORD_X : champ </w:t>
      </w:r>
      <w:r w:rsidR="001F2AEE" w:rsidRPr="00F3668A">
        <w:rPr>
          <w:rFonts w:cs="Arial"/>
          <w:i/>
        </w:rPr>
        <w:t>ftth_site_immeuble.coord_x2</w:t>
      </w:r>
      <w:r w:rsidR="00E774D4" w:rsidRPr="00F3668A">
        <w:rPr>
          <w:rFonts w:cs="Arial"/>
          <w:i/>
        </w:rPr>
        <w:t xml:space="preserve"> si renseigné, sinon </w:t>
      </w:r>
      <w:r w:rsidR="001F2AEE" w:rsidRPr="00F3668A">
        <w:rPr>
          <w:rFonts w:cs="Arial"/>
          <w:i/>
        </w:rPr>
        <w:t>c</w:t>
      </w:r>
      <w:r w:rsidR="001F2AEE" w:rsidRPr="00F3668A">
        <w:rPr>
          <w:rFonts w:cs="Arial"/>
        </w:rPr>
        <w:t xml:space="preserve">oordonnée retournée par la </w:t>
      </w:r>
      <w:hyperlink w:anchor="_Fonction_getCoord_X2" w:history="1">
        <w:r w:rsidR="00751E28" w:rsidRPr="00F3668A">
          <w:rPr>
            <w:rStyle w:val="Lienhypertexte"/>
            <w:rFonts w:cs="Arial"/>
          </w:rPr>
          <w:t>Fonction getCoord_X2</w:t>
        </w:r>
      </w:hyperlink>
    </w:p>
    <w:p w:rsidR="001F2AEE" w:rsidRPr="00F3668A" w:rsidRDefault="001F2AEE" w:rsidP="001F2AEE">
      <w:pPr>
        <w:pStyle w:val="Paragraphedeliste"/>
        <w:numPr>
          <w:ilvl w:val="0"/>
          <w:numId w:val="26"/>
        </w:numPr>
        <w:rPr>
          <w:rFonts w:cs="Arial"/>
          <w:i/>
        </w:rPr>
      </w:pPr>
      <w:r w:rsidRPr="00F3668A">
        <w:rPr>
          <w:rFonts w:cs="Arial"/>
        </w:rPr>
        <w:t>COORD_</w:t>
      </w:r>
      <w:r w:rsidR="00E774D4" w:rsidRPr="00F3668A">
        <w:rPr>
          <w:rFonts w:cs="Arial"/>
        </w:rPr>
        <w:t>Y</w:t>
      </w:r>
      <w:r w:rsidRPr="00F3668A">
        <w:rPr>
          <w:rFonts w:cs="Arial"/>
        </w:rPr>
        <w:t xml:space="preserve"> : champ </w:t>
      </w:r>
      <w:r w:rsidRPr="00F3668A">
        <w:rPr>
          <w:rFonts w:cs="Arial"/>
          <w:i/>
        </w:rPr>
        <w:t>ftth_site_immeuble.coord_</w:t>
      </w:r>
      <w:r w:rsidR="00C913C2" w:rsidRPr="00F3668A">
        <w:rPr>
          <w:rFonts w:cs="Arial"/>
          <w:i/>
        </w:rPr>
        <w:t>y</w:t>
      </w:r>
      <w:r w:rsidRPr="00F3668A">
        <w:rPr>
          <w:rFonts w:cs="Arial"/>
          <w:i/>
        </w:rPr>
        <w:t>2 si renseigné, sinon c</w:t>
      </w:r>
      <w:r w:rsidRPr="00F3668A">
        <w:rPr>
          <w:rFonts w:cs="Arial"/>
        </w:rPr>
        <w:t xml:space="preserve">oordonnée retournée par la </w:t>
      </w:r>
      <w:hyperlink w:anchor="_Fonction_getCoord_Y2" w:history="1">
        <w:r w:rsidR="00E774D4" w:rsidRPr="00F3668A">
          <w:rPr>
            <w:rStyle w:val="Lienhypertexte"/>
            <w:rFonts w:cs="Arial"/>
          </w:rPr>
          <w:t>Fonction getCoord_Y2</w:t>
        </w:r>
      </w:hyperlink>
    </w:p>
    <w:p w:rsidR="001F2AEE" w:rsidRPr="00F3668A" w:rsidRDefault="00366EF8" w:rsidP="001F2AEE">
      <w:pPr>
        <w:pStyle w:val="Paragraphedeliste"/>
        <w:numPr>
          <w:ilvl w:val="0"/>
          <w:numId w:val="26"/>
        </w:numPr>
        <w:rPr>
          <w:rFonts w:cs="Arial"/>
        </w:rPr>
      </w:pPr>
      <w:r w:rsidRPr="00F3668A">
        <w:rPr>
          <w:rFonts w:cs="Arial"/>
        </w:rPr>
        <w:t xml:space="preserve">CODE_IRIS : champ </w:t>
      </w:r>
      <w:r w:rsidRPr="00F3668A">
        <w:rPr>
          <w:rFonts w:cs="Arial"/>
          <w:i/>
        </w:rPr>
        <w:t>ftth_site_immeuble</w:t>
      </w:r>
      <w:r w:rsidR="001F2AEE" w:rsidRPr="00F3668A">
        <w:rPr>
          <w:rFonts w:cs="Arial"/>
          <w:i/>
        </w:rPr>
        <w:t>.dcomiris</w:t>
      </w:r>
    </w:p>
    <w:p w:rsidR="001F2AEE" w:rsidRPr="00F3668A" w:rsidRDefault="00366EF8" w:rsidP="001F2AEE">
      <w:pPr>
        <w:pStyle w:val="Paragraphedeliste"/>
        <w:numPr>
          <w:ilvl w:val="0"/>
          <w:numId w:val="26"/>
        </w:numPr>
        <w:rPr>
          <w:rFonts w:cs="Arial"/>
          <w:i/>
        </w:rPr>
      </w:pPr>
      <w:r w:rsidRPr="00F3668A">
        <w:rPr>
          <w:rFonts w:cs="Arial"/>
        </w:rPr>
        <w:t xml:space="preserve">DENSITE_IRIS : champ </w:t>
      </w:r>
      <w:r w:rsidRPr="00F3668A">
        <w:rPr>
          <w:rFonts w:cs="Arial"/>
          <w:i/>
        </w:rPr>
        <w:t>ftth_site_immeuble</w:t>
      </w:r>
      <w:r w:rsidR="001F2AEE" w:rsidRPr="00F3668A">
        <w:rPr>
          <w:rFonts w:cs="Arial"/>
          <w:i/>
        </w:rPr>
        <w:t>.densite</w:t>
      </w:r>
    </w:p>
    <w:p w:rsidR="001F2AEE" w:rsidRPr="00F3668A" w:rsidRDefault="00366EF8" w:rsidP="001F2AEE">
      <w:pPr>
        <w:pStyle w:val="Paragraphedeliste"/>
        <w:numPr>
          <w:ilvl w:val="0"/>
          <w:numId w:val="26"/>
        </w:numPr>
        <w:rPr>
          <w:rFonts w:cs="Arial"/>
        </w:rPr>
      </w:pPr>
      <w:r w:rsidRPr="00F3668A">
        <w:rPr>
          <w:rFonts w:cs="Arial"/>
        </w:rPr>
        <w:t xml:space="preserve">PROJECTION : </w:t>
      </w:r>
    </w:p>
    <w:p w:rsidR="00E21162" w:rsidRPr="00F3668A" w:rsidRDefault="00380E6C" w:rsidP="00E21162">
      <w:pPr>
        <w:pStyle w:val="Paragraphedeliste"/>
        <w:numPr>
          <w:ilvl w:val="1"/>
          <w:numId w:val="26"/>
        </w:numPr>
        <w:spacing w:before="0" w:after="0"/>
        <w:rPr>
          <w:rFonts w:cs="Arial"/>
        </w:rPr>
      </w:pPr>
      <w:r w:rsidRPr="00F3668A">
        <w:rPr>
          <w:rFonts w:cs="Arial"/>
        </w:rPr>
        <w:t>« </w:t>
      </w:r>
      <w:r w:rsidR="00E21162" w:rsidRPr="00F3668A">
        <w:rPr>
          <w:rFonts w:cs="Arial"/>
        </w:rPr>
        <w:t>Lambert 2 Etendu</w:t>
      </w:r>
      <w:r w:rsidRPr="00F3668A">
        <w:rPr>
          <w:rFonts w:cs="Arial"/>
        </w:rPr>
        <w:t> »</w:t>
      </w:r>
      <w:r w:rsidR="00E21162" w:rsidRPr="00F3668A">
        <w:rPr>
          <w:rFonts w:cs="Arial"/>
        </w:rPr>
        <w:t xml:space="preserve"> dans la base Geofibre métropole </w:t>
      </w:r>
    </w:p>
    <w:p w:rsidR="00E21162" w:rsidRPr="00F3668A" w:rsidRDefault="00380E6C" w:rsidP="00E21162">
      <w:pPr>
        <w:pStyle w:val="Paragraphedeliste"/>
        <w:numPr>
          <w:ilvl w:val="1"/>
          <w:numId w:val="26"/>
        </w:numPr>
        <w:spacing w:before="0" w:after="0"/>
        <w:rPr>
          <w:rFonts w:cs="Arial"/>
        </w:rPr>
      </w:pPr>
      <w:r w:rsidRPr="00F3668A">
        <w:rPr>
          <w:rFonts w:cs="Arial"/>
        </w:rPr>
        <w:t>« </w:t>
      </w:r>
      <w:r w:rsidR="00E21162" w:rsidRPr="00F3668A">
        <w:rPr>
          <w:rFonts w:cs="Arial"/>
        </w:rPr>
        <w:t>WGS84UN20</w:t>
      </w:r>
      <w:r w:rsidRPr="00F3668A">
        <w:rPr>
          <w:rFonts w:cs="Arial"/>
        </w:rPr>
        <w:t> »</w:t>
      </w:r>
      <w:r w:rsidR="00E21162" w:rsidRPr="00F3668A">
        <w:rPr>
          <w:rFonts w:cs="Arial"/>
        </w:rPr>
        <w:t xml:space="preserve"> dans les bases Geofibre Guadeloupe et Martinique</w:t>
      </w:r>
    </w:p>
    <w:p w:rsidR="00E21162" w:rsidRPr="00F3668A" w:rsidRDefault="00380E6C" w:rsidP="00E21162">
      <w:pPr>
        <w:pStyle w:val="Paragraphedeliste"/>
        <w:numPr>
          <w:ilvl w:val="1"/>
          <w:numId w:val="26"/>
        </w:numPr>
        <w:spacing w:before="0" w:after="0"/>
        <w:rPr>
          <w:rFonts w:cs="Arial"/>
        </w:rPr>
      </w:pPr>
      <w:r w:rsidRPr="00F3668A">
        <w:rPr>
          <w:rFonts w:cs="Arial"/>
        </w:rPr>
        <w:t>« </w:t>
      </w:r>
      <w:r w:rsidR="00E21162" w:rsidRPr="00F3668A">
        <w:rPr>
          <w:rFonts w:cs="Arial"/>
        </w:rPr>
        <w:t>RGFG95UN22</w:t>
      </w:r>
      <w:r w:rsidRPr="00F3668A">
        <w:rPr>
          <w:rFonts w:cs="Arial"/>
        </w:rPr>
        <w:t> »</w:t>
      </w:r>
      <w:r w:rsidR="00E21162" w:rsidRPr="00F3668A">
        <w:rPr>
          <w:rFonts w:cs="Arial"/>
        </w:rPr>
        <w:t xml:space="preserve"> dans la base Geofibre Guyane</w:t>
      </w:r>
    </w:p>
    <w:p w:rsidR="00E21162" w:rsidRPr="00F3668A" w:rsidRDefault="00380E6C" w:rsidP="00E21162">
      <w:pPr>
        <w:pStyle w:val="Paragraphedeliste"/>
        <w:numPr>
          <w:ilvl w:val="1"/>
          <w:numId w:val="26"/>
        </w:numPr>
        <w:spacing w:before="0" w:after="0"/>
        <w:rPr>
          <w:rFonts w:cs="Arial"/>
        </w:rPr>
      </w:pPr>
      <w:r w:rsidRPr="00F3668A">
        <w:rPr>
          <w:rFonts w:cs="Arial"/>
        </w:rPr>
        <w:t>« </w:t>
      </w:r>
      <w:r w:rsidR="00E21162" w:rsidRPr="00F3668A">
        <w:rPr>
          <w:rFonts w:cs="Arial"/>
        </w:rPr>
        <w:t>RGR92US40</w:t>
      </w:r>
      <w:r w:rsidRPr="00F3668A">
        <w:rPr>
          <w:rFonts w:cs="Arial"/>
        </w:rPr>
        <w:t> »</w:t>
      </w:r>
      <w:r w:rsidR="00E21162" w:rsidRPr="00F3668A">
        <w:rPr>
          <w:rFonts w:cs="Arial"/>
        </w:rPr>
        <w:t xml:space="preserve"> dans la base Geofibre Réunion</w:t>
      </w:r>
    </w:p>
    <w:p w:rsidR="003155AB" w:rsidRPr="00F3668A" w:rsidRDefault="003155AB" w:rsidP="00AF575E">
      <w:pPr>
        <w:rPr>
          <w:rFonts w:cs="Arial"/>
          <w:sz w:val="22"/>
        </w:rPr>
      </w:pPr>
    </w:p>
    <w:p w:rsidR="00AF575E" w:rsidRPr="00F3668A" w:rsidRDefault="00AF575E" w:rsidP="00AF575E">
      <w:pPr>
        <w:pStyle w:val="Titre4"/>
      </w:pPr>
      <w:bookmarkStart w:id="897" w:name="_Toc393377387"/>
      <w:bookmarkStart w:id="898" w:name="_Toc426723650"/>
      <w:r w:rsidRPr="00F3668A">
        <w:t>Flux CFT</w:t>
      </w:r>
      <w:bookmarkEnd w:id="897"/>
      <w:bookmarkEnd w:id="898"/>
    </w:p>
    <w:p w:rsidR="00B1796E" w:rsidRPr="00F3668A" w:rsidRDefault="00AF575E">
      <w:pPr>
        <w:rPr>
          <w:rFonts w:cs="Arial"/>
        </w:rPr>
      </w:pPr>
      <w:r w:rsidRPr="00F3668A">
        <w:rPr>
          <w:rFonts w:cs="Arial"/>
        </w:rPr>
        <w:t>Une interface CFT assure le transfert de données entre GeoFibre et OPTIMUM.</w:t>
      </w:r>
      <w:r w:rsidR="00AC16B7" w:rsidRPr="00F3668A">
        <w:rPr>
          <w:rFonts w:cs="Arial"/>
        </w:rPr>
        <w:t xml:space="preserve"> Un fichier par instance de base de données Geofibre est généré et transmis vers Optimum.</w:t>
      </w:r>
      <w:r w:rsidRPr="00F3668A">
        <w:rPr>
          <w:rFonts w:cs="Arial"/>
        </w:rPr>
        <w:t xml:space="preserve"> Le nom du fichier suit le format suivant : </w:t>
      </w:r>
      <w:r w:rsidRPr="00F3668A">
        <w:rPr>
          <w:rFonts w:cs="Arial"/>
          <w:i/>
          <w:u w:val="single"/>
        </w:rPr>
        <w:t>geofibre2optimum_</w:t>
      </w:r>
      <w:r w:rsidR="001F2AEE" w:rsidRPr="00F3668A">
        <w:rPr>
          <w:rFonts w:cs="Arial"/>
          <w:i/>
          <w:u w:val="single"/>
        </w:rPr>
        <w:t>INSTANCEGFI_</w:t>
      </w:r>
      <w:r w:rsidRPr="00F3668A">
        <w:rPr>
          <w:rFonts w:cs="Arial"/>
          <w:i/>
          <w:u w:val="single"/>
        </w:rPr>
        <w:t>AAAAMMJJhhmmss.</w:t>
      </w:r>
      <w:r w:rsidR="003C0F14" w:rsidRPr="00F3668A">
        <w:rPr>
          <w:rFonts w:cs="Arial"/>
          <w:i/>
          <w:u w:val="single"/>
        </w:rPr>
        <w:t>csv</w:t>
      </w:r>
    </w:p>
    <w:p w:rsidR="007F2F77" w:rsidRPr="00F3668A" w:rsidRDefault="007F2F77" w:rsidP="00AF575E">
      <w:pPr>
        <w:rPr>
          <w:rFonts w:cs="Arial"/>
        </w:rPr>
      </w:pPr>
    </w:p>
    <w:p w:rsidR="00AF575E" w:rsidRPr="00F3668A" w:rsidRDefault="00AF575E" w:rsidP="00AF575E">
      <w:pPr>
        <w:rPr>
          <w:rFonts w:cs="Arial"/>
        </w:rPr>
      </w:pPr>
      <w:r w:rsidRPr="00F3668A">
        <w:rPr>
          <w:rFonts w:cs="Arial"/>
        </w:rPr>
        <w:t xml:space="preserve">Le fichier n’a pas de ligne d’entête et contient la valeur des champs suivants pour les données qui ont été taguées à 1 dans  le champ tag_optimum : </w:t>
      </w:r>
    </w:p>
    <w:p w:rsidR="00AF575E" w:rsidRPr="00F3668A" w:rsidRDefault="00AF575E" w:rsidP="00AF575E">
      <w:pPr>
        <w:rPr>
          <w:rFonts w:cs="Arial"/>
          <w:bCs/>
          <w:sz w:val="18"/>
        </w:rPr>
      </w:pPr>
    </w:p>
    <w:tbl>
      <w:tblPr>
        <w:tblW w:w="10456" w:type="dxa"/>
        <w:tblBorders>
          <w:top w:val="single" w:sz="24" w:space="0" w:color="auto"/>
          <w:left w:val="single" w:sz="24" w:space="0" w:color="auto"/>
          <w:bottom w:val="single" w:sz="24" w:space="0" w:color="auto"/>
          <w:right w:val="single" w:sz="24" w:space="0" w:color="auto"/>
          <w:insideH w:val="single" w:sz="12" w:space="0" w:color="auto"/>
          <w:insideV w:val="single" w:sz="12" w:space="0" w:color="auto"/>
        </w:tblBorders>
        <w:tblLayout w:type="fixed"/>
        <w:tblLook w:val="01E0"/>
      </w:tblPr>
      <w:tblGrid>
        <w:gridCol w:w="534"/>
        <w:gridCol w:w="1984"/>
        <w:gridCol w:w="1559"/>
        <w:gridCol w:w="1843"/>
        <w:gridCol w:w="567"/>
        <w:gridCol w:w="3969"/>
      </w:tblGrid>
      <w:tr w:rsidR="00AF575E" w:rsidRPr="00F3668A" w:rsidTr="00915F6D">
        <w:tc>
          <w:tcPr>
            <w:tcW w:w="534"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jc w:val="center"/>
              <w:rPr>
                <w:rFonts w:cs="Arial"/>
                <w:b/>
              </w:rPr>
            </w:pPr>
          </w:p>
        </w:tc>
        <w:tc>
          <w:tcPr>
            <w:tcW w:w="1984" w:type="dxa"/>
            <w:tcBorders>
              <w:top w:val="single" w:sz="24" w:space="0" w:color="auto"/>
              <w:bottom w:val="single" w:sz="12" w:space="0" w:color="auto"/>
            </w:tcBorders>
            <w:shd w:val="clear" w:color="auto" w:fill="C0C0C0"/>
            <w:vAlign w:val="bottom"/>
          </w:tcPr>
          <w:p w:rsidR="00AF575E" w:rsidRPr="00F3668A" w:rsidRDefault="00AF575E" w:rsidP="00915F6D">
            <w:pPr>
              <w:autoSpaceDE w:val="0"/>
              <w:autoSpaceDN w:val="0"/>
              <w:adjustRightInd w:val="0"/>
              <w:rPr>
                <w:rFonts w:cs="Arial"/>
                <w:b/>
              </w:rPr>
            </w:pPr>
            <w:r w:rsidRPr="00F3668A">
              <w:rPr>
                <w:rFonts w:cs="Arial"/>
                <w:b/>
              </w:rPr>
              <w:t>Champ</w:t>
            </w:r>
          </w:p>
        </w:tc>
        <w:tc>
          <w:tcPr>
            <w:tcW w:w="1559"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Taille max (nb caractères)</w:t>
            </w:r>
          </w:p>
        </w:tc>
        <w:tc>
          <w:tcPr>
            <w:tcW w:w="1843"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Format</w:t>
            </w:r>
          </w:p>
        </w:tc>
        <w:tc>
          <w:tcPr>
            <w:tcW w:w="567"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O/F</w:t>
            </w:r>
          </w:p>
        </w:tc>
        <w:tc>
          <w:tcPr>
            <w:tcW w:w="3969"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Commentaire</w:t>
            </w:r>
          </w:p>
        </w:tc>
      </w:tr>
      <w:tr w:rsidR="00AF575E" w:rsidRPr="00F3668A" w:rsidTr="00915F6D">
        <w:tc>
          <w:tcPr>
            <w:tcW w:w="534" w:type="dxa"/>
            <w:tcBorders>
              <w:top w:val="single" w:sz="12" w:space="0" w:color="auto"/>
            </w:tcBorders>
            <w:shd w:val="clear" w:color="auto" w:fill="auto"/>
          </w:tcPr>
          <w:p w:rsidR="00AF575E" w:rsidRPr="00F3668A" w:rsidRDefault="00AF575E" w:rsidP="00915F6D">
            <w:pPr>
              <w:jc w:val="center"/>
              <w:rPr>
                <w:rFonts w:cs="Arial"/>
              </w:rPr>
            </w:pPr>
            <w:r w:rsidRPr="00F3668A">
              <w:rPr>
                <w:rFonts w:cs="Arial"/>
              </w:rPr>
              <w:t>1</w:t>
            </w:r>
          </w:p>
        </w:tc>
        <w:tc>
          <w:tcPr>
            <w:tcW w:w="1984" w:type="dxa"/>
            <w:tcBorders>
              <w:top w:val="single" w:sz="12" w:space="0" w:color="auto"/>
            </w:tcBorders>
            <w:shd w:val="clear" w:color="auto" w:fill="auto"/>
          </w:tcPr>
          <w:p w:rsidR="00AF575E" w:rsidRPr="00F3668A" w:rsidRDefault="00AF575E" w:rsidP="00915F6D">
            <w:pPr>
              <w:rPr>
                <w:rFonts w:cs="Arial"/>
              </w:rPr>
            </w:pPr>
            <w:r w:rsidRPr="00F3668A">
              <w:rPr>
                <w:rFonts w:cs="Arial"/>
              </w:rPr>
              <w:t>NUM_DOSSIER</w:t>
            </w:r>
          </w:p>
        </w:tc>
        <w:tc>
          <w:tcPr>
            <w:tcW w:w="1559" w:type="dxa"/>
            <w:tcBorders>
              <w:top w:val="single" w:sz="12" w:space="0" w:color="auto"/>
            </w:tcBorders>
            <w:shd w:val="clear" w:color="auto" w:fill="auto"/>
          </w:tcPr>
          <w:p w:rsidR="00AF575E" w:rsidRPr="00F3668A" w:rsidRDefault="00AF575E" w:rsidP="00915F6D">
            <w:pPr>
              <w:rPr>
                <w:rFonts w:cs="Arial"/>
              </w:rPr>
            </w:pPr>
            <w:r w:rsidRPr="00F3668A">
              <w:rPr>
                <w:rFonts w:cs="Arial"/>
              </w:rPr>
              <w:t>50</w:t>
            </w:r>
          </w:p>
        </w:tc>
        <w:tc>
          <w:tcPr>
            <w:tcW w:w="1843" w:type="dxa"/>
            <w:tcBorders>
              <w:top w:val="single" w:sz="12" w:space="0" w:color="auto"/>
            </w:tcBorders>
            <w:shd w:val="clear" w:color="auto" w:fill="auto"/>
          </w:tcPr>
          <w:p w:rsidR="00AF575E" w:rsidRPr="00F3668A" w:rsidRDefault="00AF575E" w:rsidP="00915F6D">
            <w:pPr>
              <w:rPr>
                <w:rFonts w:cs="Arial"/>
              </w:rPr>
            </w:pPr>
            <w:r w:rsidRPr="00F3668A">
              <w:rPr>
                <w:rFonts w:cs="Arial"/>
              </w:rPr>
              <w:t>Alphanumérique</w:t>
            </w:r>
          </w:p>
        </w:tc>
        <w:tc>
          <w:tcPr>
            <w:tcW w:w="567" w:type="dxa"/>
            <w:tcBorders>
              <w:top w:val="single" w:sz="12" w:space="0" w:color="auto"/>
            </w:tcBorders>
            <w:shd w:val="clear" w:color="auto" w:fill="auto"/>
          </w:tcPr>
          <w:p w:rsidR="00AF575E" w:rsidRPr="00F3668A" w:rsidRDefault="00AF575E" w:rsidP="00915F6D">
            <w:pPr>
              <w:rPr>
                <w:rFonts w:cs="Arial"/>
              </w:rPr>
            </w:pPr>
            <w:r w:rsidRPr="00F3668A">
              <w:rPr>
                <w:rFonts w:cs="Arial"/>
              </w:rPr>
              <w:t>O</w:t>
            </w:r>
          </w:p>
        </w:tc>
        <w:tc>
          <w:tcPr>
            <w:tcW w:w="3969" w:type="dxa"/>
            <w:tcBorders>
              <w:top w:val="single" w:sz="12" w:space="0" w:color="auto"/>
            </w:tcBorders>
            <w:shd w:val="clear" w:color="auto" w:fill="auto"/>
          </w:tcPr>
          <w:p w:rsidR="00AF575E" w:rsidRPr="00F3668A" w:rsidRDefault="00AF575E" w:rsidP="00915F6D">
            <w:pPr>
              <w:rPr>
                <w:rFonts w:cs="Arial"/>
              </w:rPr>
            </w:pPr>
            <w:r w:rsidRPr="00F3668A">
              <w:rPr>
                <w:rFonts w:cs="Arial"/>
              </w:rPr>
              <w:t>Identifiant de l’immeuble, correspond à l’ID métier site dans GEOFIBRE, et au numéro de dossier dans OPTIMUM</w:t>
            </w:r>
          </w:p>
        </w:tc>
      </w:tr>
      <w:tr w:rsidR="00AF575E" w:rsidRPr="00F3668A" w:rsidTr="00915F6D">
        <w:tc>
          <w:tcPr>
            <w:tcW w:w="534" w:type="dxa"/>
            <w:tcBorders>
              <w:top w:val="single" w:sz="12" w:space="0" w:color="auto"/>
            </w:tcBorders>
            <w:shd w:val="clear" w:color="auto" w:fill="auto"/>
          </w:tcPr>
          <w:p w:rsidR="00AF575E" w:rsidRPr="00F3668A" w:rsidRDefault="00AF575E" w:rsidP="00915F6D">
            <w:pPr>
              <w:autoSpaceDE w:val="0"/>
              <w:autoSpaceDN w:val="0"/>
              <w:adjustRightInd w:val="0"/>
              <w:jc w:val="center"/>
              <w:rPr>
                <w:rFonts w:cs="Arial"/>
              </w:rPr>
            </w:pPr>
            <w:r w:rsidRPr="00F3668A">
              <w:rPr>
                <w:rFonts w:cs="Arial"/>
              </w:rPr>
              <w:t>2</w:t>
            </w:r>
          </w:p>
        </w:tc>
        <w:tc>
          <w:tcPr>
            <w:tcW w:w="1984" w:type="dxa"/>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COORD_X</w:t>
            </w:r>
          </w:p>
        </w:tc>
        <w:tc>
          <w:tcPr>
            <w:tcW w:w="1559" w:type="dxa"/>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13</w:t>
            </w:r>
          </w:p>
        </w:tc>
        <w:tc>
          <w:tcPr>
            <w:tcW w:w="1843" w:type="dxa"/>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Numérique 12,2</w:t>
            </w:r>
          </w:p>
        </w:tc>
        <w:tc>
          <w:tcPr>
            <w:tcW w:w="567" w:type="dxa"/>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3969" w:type="dxa"/>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 xml:space="preserve">Coordonnée X </w:t>
            </w:r>
            <w:r w:rsidR="001F2AEE" w:rsidRPr="00F3668A">
              <w:rPr>
                <w:rFonts w:cs="Arial"/>
              </w:rPr>
              <w:t>exprimée dans le système défini dans le champ PROJECTION</w:t>
            </w:r>
          </w:p>
          <w:p w:rsidR="00667B50" w:rsidRPr="00F3668A" w:rsidRDefault="00AF575E">
            <w:pPr>
              <w:autoSpaceDE w:val="0"/>
              <w:autoSpaceDN w:val="0"/>
              <w:adjustRightInd w:val="0"/>
              <w:rPr>
                <w:rFonts w:cs="Arial"/>
              </w:rPr>
            </w:pPr>
            <w:r w:rsidRPr="00F3668A">
              <w:rPr>
                <w:rFonts w:cs="Arial"/>
              </w:rPr>
              <w:t>(nb : si non renseignée en BDD la donnée doit être</w:t>
            </w:r>
            <w:r w:rsidR="00B563EA" w:rsidRPr="00F3668A">
              <w:rPr>
                <w:rFonts w:cs="Arial"/>
              </w:rPr>
              <w:t xml:space="preserve"> recalculée</w:t>
            </w:r>
            <w:r w:rsidRPr="00F3668A">
              <w:rPr>
                <w:rFonts w:cs="Arial"/>
              </w:rPr>
              <w:t>)</w:t>
            </w:r>
            <w:r w:rsidRPr="00F3668A">
              <w:rPr>
                <w:rFonts w:cs="Arial"/>
                <w:color w:val="0000FF"/>
                <w:u w:val="single"/>
              </w:rPr>
              <w:t xml:space="preserve"> </w:t>
            </w:r>
          </w:p>
        </w:tc>
      </w:tr>
      <w:tr w:rsidR="00AF575E" w:rsidRPr="00F3668A" w:rsidTr="00915F6D">
        <w:tc>
          <w:tcPr>
            <w:tcW w:w="534" w:type="dxa"/>
            <w:shd w:val="clear" w:color="auto" w:fill="auto"/>
          </w:tcPr>
          <w:p w:rsidR="00AF575E" w:rsidRPr="00F3668A" w:rsidRDefault="00AF575E" w:rsidP="00915F6D">
            <w:pPr>
              <w:autoSpaceDE w:val="0"/>
              <w:autoSpaceDN w:val="0"/>
              <w:adjustRightInd w:val="0"/>
              <w:jc w:val="center"/>
              <w:rPr>
                <w:rFonts w:cs="Arial"/>
              </w:rPr>
            </w:pPr>
            <w:r w:rsidRPr="00F3668A">
              <w:rPr>
                <w:rFonts w:cs="Arial"/>
              </w:rPr>
              <w:t>3</w:t>
            </w:r>
          </w:p>
        </w:tc>
        <w:tc>
          <w:tcPr>
            <w:tcW w:w="1984" w:type="dxa"/>
            <w:shd w:val="clear" w:color="auto" w:fill="auto"/>
          </w:tcPr>
          <w:p w:rsidR="00B1796E" w:rsidRPr="00F3668A" w:rsidRDefault="00AF575E">
            <w:pPr>
              <w:autoSpaceDE w:val="0"/>
              <w:autoSpaceDN w:val="0"/>
              <w:adjustRightInd w:val="0"/>
              <w:rPr>
                <w:rFonts w:cs="Arial"/>
              </w:rPr>
            </w:pPr>
            <w:r w:rsidRPr="00F3668A">
              <w:rPr>
                <w:rFonts w:cs="Arial"/>
              </w:rPr>
              <w:t>COORD_Y</w:t>
            </w:r>
          </w:p>
        </w:tc>
        <w:tc>
          <w:tcPr>
            <w:tcW w:w="1559" w:type="dxa"/>
            <w:shd w:val="clear" w:color="auto" w:fill="auto"/>
          </w:tcPr>
          <w:p w:rsidR="00AF575E" w:rsidRPr="00F3668A" w:rsidRDefault="00AF575E" w:rsidP="00915F6D">
            <w:pPr>
              <w:autoSpaceDE w:val="0"/>
              <w:autoSpaceDN w:val="0"/>
              <w:adjustRightInd w:val="0"/>
              <w:rPr>
                <w:rFonts w:cs="Arial"/>
              </w:rPr>
            </w:pPr>
            <w:r w:rsidRPr="00F3668A">
              <w:rPr>
                <w:rFonts w:cs="Arial"/>
              </w:rPr>
              <w:t>13</w:t>
            </w:r>
          </w:p>
        </w:tc>
        <w:tc>
          <w:tcPr>
            <w:tcW w:w="1843" w:type="dxa"/>
            <w:shd w:val="clear" w:color="auto" w:fill="auto"/>
          </w:tcPr>
          <w:p w:rsidR="00AF575E" w:rsidRPr="00F3668A" w:rsidRDefault="00AF575E" w:rsidP="00915F6D">
            <w:pPr>
              <w:autoSpaceDE w:val="0"/>
              <w:autoSpaceDN w:val="0"/>
              <w:adjustRightInd w:val="0"/>
              <w:rPr>
                <w:rFonts w:cs="Arial"/>
              </w:rPr>
            </w:pPr>
            <w:r w:rsidRPr="00F3668A">
              <w:rPr>
                <w:rFonts w:cs="Arial"/>
              </w:rPr>
              <w:t>Numérique 12,2</w:t>
            </w:r>
          </w:p>
        </w:tc>
        <w:tc>
          <w:tcPr>
            <w:tcW w:w="567" w:type="dxa"/>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3969" w:type="dxa"/>
            <w:shd w:val="clear" w:color="auto" w:fill="auto"/>
          </w:tcPr>
          <w:p w:rsidR="004A3B3D" w:rsidRPr="00F3668A" w:rsidRDefault="00AF575E" w:rsidP="004A3B3D">
            <w:pPr>
              <w:autoSpaceDE w:val="0"/>
              <w:autoSpaceDN w:val="0"/>
              <w:adjustRightInd w:val="0"/>
              <w:rPr>
                <w:rFonts w:cs="Arial"/>
              </w:rPr>
            </w:pPr>
            <w:r w:rsidRPr="00F3668A">
              <w:rPr>
                <w:rFonts w:cs="Arial"/>
              </w:rPr>
              <w:t xml:space="preserve">Coordonnée Y </w:t>
            </w:r>
            <w:r w:rsidR="001F2AEE" w:rsidRPr="00F3668A">
              <w:rPr>
                <w:rFonts w:cs="Arial"/>
              </w:rPr>
              <w:t>exprimée dans le système défini dans le champ PROJECTION</w:t>
            </w:r>
          </w:p>
          <w:p w:rsidR="00667B50" w:rsidRPr="00F3668A" w:rsidRDefault="00AF575E">
            <w:pPr>
              <w:autoSpaceDE w:val="0"/>
              <w:autoSpaceDN w:val="0"/>
              <w:adjustRightInd w:val="0"/>
              <w:rPr>
                <w:rFonts w:cs="Arial"/>
              </w:rPr>
            </w:pPr>
            <w:r w:rsidRPr="00F3668A">
              <w:rPr>
                <w:rFonts w:cs="Arial"/>
              </w:rPr>
              <w:t xml:space="preserve">(nb : si non renseignée en BDD la donnée doit être </w:t>
            </w:r>
            <w:r w:rsidR="00B563EA" w:rsidRPr="00F3668A">
              <w:rPr>
                <w:rFonts w:cs="Arial"/>
              </w:rPr>
              <w:t>recalculée</w:t>
            </w:r>
            <w:r w:rsidRPr="00F3668A">
              <w:rPr>
                <w:rFonts w:cs="Arial"/>
              </w:rPr>
              <w:t>)</w:t>
            </w:r>
          </w:p>
        </w:tc>
      </w:tr>
      <w:tr w:rsidR="00AF575E" w:rsidRPr="00F3668A" w:rsidTr="00915F6D">
        <w:tc>
          <w:tcPr>
            <w:tcW w:w="534" w:type="dxa"/>
            <w:shd w:val="clear" w:color="auto" w:fill="auto"/>
          </w:tcPr>
          <w:p w:rsidR="00AF575E" w:rsidRPr="00F3668A" w:rsidRDefault="00AF575E" w:rsidP="00915F6D">
            <w:pPr>
              <w:autoSpaceDE w:val="0"/>
              <w:autoSpaceDN w:val="0"/>
              <w:adjustRightInd w:val="0"/>
              <w:jc w:val="center"/>
              <w:rPr>
                <w:rFonts w:cs="Arial"/>
              </w:rPr>
            </w:pPr>
            <w:r w:rsidRPr="00F3668A">
              <w:rPr>
                <w:rFonts w:cs="Arial"/>
              </w:rPr>
              <w:t>4</w:t>
            </w:r>
          </w:p>
        </w:tc>
        <w:tc>
          <w:tcPr>
            <w:tcW w:w="1984" w:type="dxa"/>
            <w:shd w:val="clear" w:color="auto" w:fill="auto"/>
          </w:tcPr>
          <w:p w:rsidR="00AF575E" w:rsidRPr="00F3668A" w:rsidRDefault="00AF575E" w:rsidP="00915F6D">
            <w:pPr>
              <w:autoSpaceDE w:val="0"/>
              <w:autoSpaceDN w:val="0"/>
              <w:adjustRightInd w:val="0"/>
              <w:rPr>
                <w:rFonts w:cs="Arial"/>
              </w:rPr>
            </w:pPr>
            <w:r w:rsidRPr="00F3668A">
              <w:rPr>
                <w:rFonts w:cs="Arial"/>
              </w:rPr>
              <w:t>CODE_IRIS</w:t>
            </w:r>
          </w:p>
        </w:tc>
        <w:tc>
          <w:tcPr>
            <w:tcW w:w="1559" w:type="dxa"/>
            <w:shd w:val="clear" w:color="auto" w:fill="auto"/>
          </w:tcPr>
          <w:p w:rsidR="00AF575E" w:rsidRPr="00F3668A" w:rsidRDefault="00AF575E" w:rsidP="00915F6D">
            <w:pPr>
              <w:autoSpaceDE w:val="0"/>
              <w:autoSpaceDN w:val="0"/>
              <w:adjustRightInd w:val="0"/>
              <w:rPr>
                <w:rFonts w:cs="Arial"/>
                <w:iCs/>
              </w:rPr>
            </w:pPr>
            <w:r w:rsidRPr="00F3668A">
              <w:rPr>
                <w:rFonts w:cs="Arial"/>
                <w:iCs/>
              </w:rPr>
              <w:t>9</w:t>
            </w:r>
          </w:p>
        </w:tc>
        <w:tc>
          <w:tcPr>
            <w:tcW w:w="1843" w:type="dxa"/>
            <w:shd w:val="clear" w:color="auto" w:fill="auto"/>
          </w:tcPr>
          <w:p w:rsidR="00AF575E" w:rsidRPr="00F3668A" w:rsidRDefault="00AF575E" w:rsidP="00915F6D">
            <w:pPr>
              <w:autoSpaceDE w:val="0"/>
              <w:autoSpaceDN w:val="0"/>
              <w:adjustRightInd w:val="0"/>
              <w:rPr>
                <w:rFonts w:cs="Arial"/>
                <w:iCs/>
              </w:rPr>
            </w:pPr>
            <w:r w:rsidRPr="00F3668A">
              <w:rPr>
                <w:rFonts w:cs="Arial"/>
              </w:rPr>
              <w:t>Alphanumérique</w:t>
            </w:r>
          </w:p>
        </w:tc>
        <w:tc>
          <w:tcPr>
            <w:tcW w:w="567" w:type="dxa"/>
            <w:shd w:val="clear" w:color="auto" w:fill="auto"/>
          </w:tcPr>
          <w:p w:rsidR="00AF575E" w:rsidRPr="00F3668A" w:rsidRDefault="00AF575E" w:rsidP="00915F6D">
            <w:pPr>
              <w:autoSpaceDE w:val="0"/>
              <w:autoSpaceDN w:val="0"/>
              <w:adjustRightInd w:val="0"/>
              <w:rPr>
                <w:rFonts w:cs="Arial"/>
                <w:iCs/>
              </w:rPr>
            </w:pPr>
            <w:r w:rsidRPr="00F3668A">
              <w:rPr>
                <w:rFonts w:cs="Arial"/>
                <w:iCs/>
              </w:rPr>
              <w:t>F</w:t>
            </w:r>
          </w:p>
        </w:tc>
        <w:tc>
          <w:tcPr>
            <w:tcW w:w="3969" w:type="dxa"/>
            <w:shd w:val="clear" w:color="auto" w:fill="auto"/>
          </w:tcPr>
          <w:p w:rsidR="00AF575E" w:rsidRPr="00F3668A" w:rsidRDefault="00AF575E" w:rsidP="00915F6D">
            <w:pPr>
              <w:autoSpaceDE w:val="0"/>
              <w:autoSpaceDN w:val="0"/>
              <w:adjustRightInd w:val="0"/>
              <w:rPr>
                <w:rFonts w:cs="Arial"/>
              </w:rPr>
            </w:pPr>
            <w:r w:rsidRPr="00F3668A">
              <w:rPr>
                <w:rFonts w:cs="Arial"/>
              </w:rPr>
              <w:t>Code de la zone IRIS</w:t>
            </w:r>
          </w:p>
        </w:tc>
      </w:tr>
      <w:tr w:rsidR="00AF575E" w:rsidRPr="00F3668A" w:rsidTr="00915F6D">
        <w:tc>
          <w:tcPr>
            <w:tcW w:w="534" w:type="dxa"/>
            <w:shd w:val="clear" w:color="auto" w:fill="auto"/>
          </w:tcPr>
          <w:p w:rsidR="00AF575E" w:rsidRPr="00F3668A" w:rsidRDefault="00AF575E" w:rsidP="00915F6D">
            <w:pPr>
              <w:autoSpaceDE w:val="0"/>
              <w:autoSpaceDN w:val="0"/>
              <w:adjustRightInd w:val="0"/>
              <w:jc w:val="center"/>
              <w:rPr>
                <w:rFonts w:cs="Arial"/>
              </w:rPr>
            </w:pPr>
            <w:r w:rsidRPr="00F3668A">
              <w:rPr>
                <w:rFonts w:cs="Arial"/>
              </w:rPr>
              <w:lastRenderedPageBreak/>
              <w:t>5</w:t>
            </w:r>
          </w:p>
        </w:tc>
        <w:tc>
          <w:tcPr>
            <w:tcW w:w="1984" w:type="dxa"/>
            <w:shd w:val="clear" w:color="auto" w:fill="auto"/>
          </w:tcPr>
          <w:p w:rsidR="00AF575E" w:rsidRPr="00F3668A" w:rsidRDefault="00AF575E" w:rsidP="00915F6D">
            <w:pPr>
              <w:autoSpaceDE w:val="0"/>
              <w:autoSpaceDN w:val="0"/>
              <w:adjustRightInd w:val="0"/>
              <w:rPr>
                <w:rFonts w:cs="Arial"/>
              </w:rPr>
            </w:pPr>
            <w:r w:rsidRPr="00F3668A">
              <w:rPr>
                <w:rFonts w:cs="Arial"/>
              </w:rPr>
              <w:t>DENSITE_IRIS</w:t>
            </w:r>
          </w:p>
        </w:tc>
        <w:tc>
          <w:tcPr>
            <w:tcW w:w="1559" w:type="dxa"/>
            <w:shd w:val="clear" w:color="auto" w:fill="auto"/>
          </w:tcPr>
          <w:p w:rsidR="00AF575E" w:rsidRPr="00F3668A" w:rsidRDefault="00AF575E" w:rsidP="00915F6D">
            <w:pPr>
              <w:autoSpaceDE w:val="0"/>
              <w:autoSpaceDN w:val="0"/>
              <w:adjustRightInd w:val="0"/>
              <w:rPr>
                <w:rFonts w:cs="Arial"/>
              </w:rPr>
            </w:pPr>
            <w:r w:rsidRPr="00F3668A">
              <w:rPr>
                <w:rFonts w:cs="Arial"/>
              </w:rPr>
              <w:t>3</w:t>
            </w:r>
          </w:p>
        </w:tc>
        <w:tc>
          <w:tcPr>
            <w:tcW w:w="1843" w:type="dxa"/>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567" w:type="dxa"/>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3969" w:type="dxa"/>
            <w:shd w:val="clear" w:color="auto" w:fill="auto"/>
          </w:tcPr>
          <w:p w:rsidR="00AF575E" w:rsidRPr="00F3668A" w:rsidRDefault="00AF575E" w:rsidP="00915F6D">
            <w:pPr>
              <w:autoSpaceDE w:val="0"/>
              <w:autoSpaceDN w:val="0"/>
              <w:adjustRightInd w:val="0"/>
              <w:rPr>
                <w:rFonts w:cs="Arial"/>
              </w:rPr>
            </w:pPr>
            <w:r w:rsidRPr="00F3668A">
              <w:rPr>
                <w:rFonts w:cs="Arial"/>
              </w:rPr>
              <w:t>Densité de la zone IRIS</w:t>
            </w:r>
          </w:p>
          <w:p w:rsidR="00AF575E" w:rsidRPr="00F3668A" w:rsidRDefault="00AF575E" w:rsidP="00915F6D">
            <w:pPr>
              <w:autoSpaceDE w:val="0"/>
              <w:autoSpaceDN w:val="0"/>
              <w:adjustRightInd w:val="0"/>
              <w:rPr>
                <w:rFonts w:cs="Arial"/>
              </w:rPr>
            </w:pPr>
            <w:r w:rsidRPr="00F3668A">
              <w:rPr>
                <w:rFonts w:cs="Arial"/>
              </w:rPr>
              <w:t xml:space="preserve">Liste de valeurs possibles: </w:t>
            </w:r>
          </w:p>
          <w:p w:rsidR="00AF575E" w:rsidRPr="00F3668A" w:rsidRDefault="00AF575E" w:rsidP="00915F6D">
            <w:pPr>
              <w:autoSpaceDE w:val="0"/>
              <w:autoSpaceDN w:val="0"/>
              <w:adjustRightInd w:val="0"/>
              <w:rPr>
                <w:rFonts w:cs="Arial"/>
              </w:rPr>
            </w:pPr>
            <w:r w:rsidRPr="00F3668A">
              <w:rPr>
                <w:rFonts w:cs="Arial"/>
              </w:rPr>
              <w:t>HD pour Haute Densité</w:t>
            </w:r>
          </w:p>
          <w:p w:rsidR="00AF575E" w:rsidRPr="00F3668A" w:rsidRDefault="00AF575E" w:rsidP="00915F6D">
            <w:pPr>
              <w:autoSpaceDE w:val="0"/>
              <w:autoSpaceDN w:val="0"/>
              <w:adjustRightInd w:val="0"/>
              <w:jc w:val="left"/>
              <w:rPr>
                <w:rFonts w:cs="Arial"/>
              </w:rPr>
            </w:pPr>
            <w:r w:rsidRPr="00F3668A">
              <w:rPr>
                <w:rFonts w:cs="Arial"/>
              </w:rPr>
              <w:t>BD pour Basse Densité</w:t>
            </w:r>
            <w:r w:rsidRPr="00F3668A">
              <w:rPr>
                <w:rFonts w:cs="Arial"/>
              </w:rPr>
              <w:br/>
            </w:r>
          </w:p>
        </w:tc>
      </w:tr>
      <w:tr w:rsidR="00E36B6D" w:rsidRPr="00F3668A" w:rsidTr="00915F6D">
        <w:tc>
          <w:tcPr>
            <w:tcW w:w="534" w:type="dxa"/>
            <w:shd w:val="clear" w:color="auto" w:fill="auto"/>
          </w:tcPr>
          <w:p w:rsidR="00E36B6D" w:rsidRPr="00F3668A" w:rsidRDefault="001F2AEE" w:rsidP="00915F6D">
            <w:pPr>
              <w:numPr>
                <w:ilvl w:val="0"/>
                <w:numId w:val="1"/>
              </w:numPr>
              <w:autoSpaceDE w:val="0"/>
              <w:autoSpaceDN w:val="0"/>
              <w:adjustRightInd w:val="0"/>
              <w:jc w:val="center"/>
              <w:rPr>
                <w:rFonts w:cs="Arial"/>
              </w:rPr>
            </w:pPr>
            <w:r w:rsidRPr="00F3668A">
              <w:rPr>
                <w:rFonts w:cs="Arial"/>
              </w:rPr>
              <w:t>6</w:t>
            </w:r>
          </w:p>
        </w:tc>
        <w:tc>
          <w:tcPr>
            <w:tcW w:w="1984" w:type="dxa"/>
            <w:shd w:val="clear" w:color="auto" w:fill="auto"/>
          </w:tcPr>
          <w:p w:rsidR="001F2AEE" w:rsidRPr="00F3668A" w:rsidRDefault="001F2AEE" w:rsidP="001F2AEE">
            <w:pPr>
              <w:autoSpaceDE w:val="0"/>
              <w:autoSpaceDN w:val="0"/>
              <w:adjustRightInd w:val="0"/>
              <w:rPr>
                <w:rFonts w:cs="Arial"/>
              </w:rPr>
            </w:pPr>
            <w:r w:rsidRPr="00F3668A">
              <w:rPr>
                <w:rFonts w:cs="Arial"/>
              </w:rPr>
              <w:t>PROJECTION</w:t>
            </w:r>
          </w:p>
        </w:tc>
        <w:tc>
          <w:tcPr>
            <w:tcW w:w="1559" w:type="dxa"/>
            <w:shd w:val="clear" w:color="auto" w:fill="auto"/>
          </w:tcPr>
          <w:p w:rsidR="001F2AEE" w:rsidRPr="00F3668A" w:rsidRDefault="001F2AEE" w:rsidP="001F2AEE">
            <w:pPr>
              <w:autoSpaceDE w:val="0"/>
              <w:autoSpaceDN w:val="0"/>
              <w:adjustRightInd w:val="0"/>
              <w:rPr>
                <w:rFonts w:cs="Arial"/>
              </w:rPr>
            </w:pPr>
            <w:r w:rsidRPr="00F3668A">
              <w:rPr>
                <w:rFonts w:cs="Arial"/>
              </w:rPr>
              <w:t>20</w:t>
            </w:r>
          </w:p>
        </w:tc>
        <w:tc>
          <w:tcPr>
            <w:tcW w:w="1843" w:type="dxa"/>
            <w:shd w:val="clear" w:color="auto" w:fill="auto"/>
          </w:tcPr>
          <w:p w:rsidR="001F2AEE" w:rsidRPr="00F3668A" w:rsidRDefault="001F2AEE" w:rsidP="001F2AEE">
            <w:pPr>
              <w:autoSpaceDE w:val="0"/>
              <w:autoSpaceDN w:val="0"/>
              <w:adjustRightInd w:val="0"/>
              <w:rPr>
                <w:rFonts w:cs="Arial"/>
              </w:rPr>
            </w:pPr>
            <w:r w:rsidRPr="00F3668A">
              <w:rPr>
                <w:rFonts w:cs="Arial"/>
              </w:rPr>
              <w:t>Alphanumérique</w:t>
            </w:r>
          </w:p>
        </w:tc>
        <w:tc>
          <w:tcPr>
            <w:tcW w:w="567" w:type="dxa"/>
            <w:shd w:val="clear" w:color="auto" w:fill="auto"/>
          </w:tcPr>
          <w:p w:rsidR="00E36B6D" w:rsidRPr="00F3668A" w:rsidRDefault="001F2AEE" w:rsidP="00915F6D">
            <w:pPr>
              <w:numPr>
                <w:ilvl w:val="0"/>
                <w:numId w:val="1"/>
              </w:numPr>
              <w:autoSpaceDE w:val="0"/>
              <w:autoSpaceDN w:val="0"/>
              <w:adjustRightInd w:val="0"/>
              <w:rPr>
                <w:rFonts w:cs="Arial"/>
              </w:rPr>
            </w:pPr>
            <w:r w:rsidRPr="00F3668A">
              <w:rPr>
                <w:rFonts w:cs="Arial"/>
              </w:rPr>
              <w:t>O</w:t>
            </w:r>
          </w:p>
        </w:tc>
        <w:tc>
          <w:tcPr>
            <w:tcW w:w="3969" w:type="dxa"/>
            <w:shd w:val="clear" w:color="auto" w:fill="auto"/>
          </w:tcPr>
          <w:p w:rsidR="001F2AEE" w:rsidRPr="00F3668A" w:rsidRDefault="001F2AEE" w:rsidP="001F2AEE">
            <w:pPr>
              <w:rPr>
                <w:rFonts w:cs="Arial"/>
              </w:rPr>
            </w:pPr>
            <w:r w:rsidRPr="00F3668A">
              <w:rPr>
                <w:rFonts w:cs="Arial"/>
              </w:rPr>
              <w:t xml:space="preserve">Système de projection des coordonnées : </w:t>
            </w:r>
          </w:p>
          <w:p w:rsidR="00E6100E" w:rsidRPr="00F3668A" w:rsidRDefault="004C7E3A" w:rsidP="00E6100E">
            <w:pPr>
              <w:pStyle w:val="Paragraphedeliste"/>
              <w:numPr>
                <w:ilvl w:val="0"/>
                <w:numId w:val="26"/>
              </w:numPr>
              <w:rPr>
                <w:rFonts w:cs="Arial"/>
                <w:sz w:val="16"/>
                <w:szCs w:val="16"/>
              </w:rPr>
            </w:pPr>
            <w:r w:rsidRPr="00F3668A">
              <w:rPr>
                <w:rFonts w:cs="Arial"/>
              </w:rPr>
              <w:t>Lambert 2 Etendu</w:t>
            </w:r>
          </w:p>
          <w:p w:rsidR="00E6100E" w:rsidRPr="00F3668A" w:rsidRDefault="004C7E3A" w:rsidP="00E6100E">
            <w:pPr>
              <w:pStyle w:val="Paragraphedeliste"/>
              <w:numPr>
                <w:ilvl w:val="0"/>
                <w:numId w:val="26"/>
              </w:numPr>
              <w:rPr>
                <w:rFonts w:cs="Arial"/>
                <w:sz w:val="16"/>
                <w:szCs w:val="16"/>
              </w:rPr>
            </w:pPr>
            <w:r w:rsidRPr="00F3668A">
              <w:rPr>
                <w:rFonts w:cs="Arial"/>
              </w:rPr>
              <w:t>WGS84UN20</w:t>
            </w:r>
          </w:p>
          <w:p w:rsidR="00E6100E" w:rsidRPr="00F3668A" w:rsidRDefault="004C7E3A" w:rsidP="00E6100E">
            <w:pPr>
              <w:pStyle w:val="Paragraphedeliste"/>
              <w:numPr>
                <w:ilvl w:val="0"/>
                <w:numId w:val="26"/>
              </w:numPr>
              <w:rPr>
                <w:rFonts w:cs="Arial"/>
                <w:sz w:val="16"/>
                <w:szCs w:val="16"/>
              </w:rPr>
            </w:pPr>
            <w:r w:rsidRPr="00F3668A">
              <w:rPr>
                <w:rFonts w:cs="Arial"/>
              </w:rPr>
              <w:t>RGFG95UN22</w:t>
            </w:r>
          </w:p>
          <w:p w:rsidR="001F2AEE" w:rsidRPr="00F3668A" w:rsidRDefault="004C7E3A" w:rsidP="001F2AEE">
            <w:pPr>
              <w:pStyle w:val="Paragraphedeliste"/>
              <w:numPr>
                <w:ilvl w:val="0"/>
                <w:numId w:val="26"/>
              </w:numPr>
              <w:autoSpaceDE w:val="0"/>
              <w:autoSpaceDN w:val="0"/>
              <w:adjustRightInd w:val="0"/>
              <w:rPr>
                <w:rFonts w:cs="Arial"/>
              </w:rPr>
            </w:pPr>
            <w:r w:rsidRPr="00F3668A">
              <w:rPr>
                <w:rFonts w:cs="Arial"/>
              </w:rPr>
              <w:t>RGR92US40</w:t>
            </w:r>
          </w:p>
        </w:tc>
      </w:tr>
    </w:tbl>
    <w:p w:rsidR="00AF575E" w:rsidRPr="00F3668A" w:rsidRDefault="00AF575E" w:rsidP="00AF575E">
      <w:pPr>
        <w:pStyle w:val="P2"/>
        <w:spacing w:before="20" w:after="20"/>
        <w:ind w:left="0"/>
        <w:rPr>
          <w:rFonts w:cs="Arial"/>
          <w:b/>
          <w:u w:val="single"/>
        </w:rPr>
      </w:pPr>
    </w:p>
    <w:tbl>
      <w:tblPr>
        <w:tblStyle w:val="Grilledutableau"/>
        <w:tblW w:w="0" w:type="auto"/>
        <w:tblLook w:val="04A0"/>
      </w:tblPr>
      <w:tblGrid>
        <w:gridCol w:w="9778"/>
      </w:tblGrid>
      <w:tr w:rsidR="00BD4BC3" w:rsidRPr="00F3668A" w:rsidTr="00BD4BC3">
        <w:tc>
          <w:tcPr>
            <w:tcW w:w="9778" w:type="dxa"/>
          </w:tcPr>
          <w:p w:rsidR="00BD4BC3" w:rsidRPr="00F3668A" w:rsidRDefault="00BD4BC3" w:rsidP="00BD4BC3">
            <w:pPr>
              <w:pStyle w:val="P2"/>
              <w:spacing w:before="20" w:after="20"/>
              <w:ind w:left="0"/>
              <w:rPr>
                <w:rFonts w:cs="Arial"/>
                <w:b/>
                <w:u w:val="single"/>
              </w:rPr>
            </w:pPr>
          </w:p>
          <w:p w:rsidR="00BD4BC3" w:rsidRPr="00F3668A" w:rsidRDefault="00BD4BC3" w:rsidP="00BD4BC3">
            <w:pPr>
              <w:pStyle w:val="P2"/>
              <w:spacing w:before="20" w:after="20"/>
              <w:ind w:left="0"/>
              <w:rPr>
                <w:rFonts w:cs="Arial"/>
                <w:b/>
                <w:u w:val="single"/>
              </w:rPr>
            </w:pPr>
            <w:r w:rsidRPr="00F3668A">
              <w:rPr>
                <w:rFonts w:cs="Arial"/>
                <w:b/>
                <w:u w:val="single"/>
              </w:rPr>
              <w:t>Le script extractData.ksh effectue cette extraction avec le paramètre extractOPTIMUM :</w:t>
            </w:r>
          </w:p>
          <w:p w:rsidR="00BD4BC3" w:rsidRPr="00F3668A" w:rsidRDefault="00BD4BC3" w:rsidP="00BD4BC3">
            <w:pPr>
              <w:pStyle w:val="P2"/>
              <w:spacing w:before="20" w:after="20"/>
              <w:ind w:left="0"/>
              <w:rPr>
                <w:rFonts w:cs="Arial"/>
                <w:b/>
                <w:u w:val="single"/>
              </w:rPr>
            </w:pPr>
          </w:p>
          <w:p w:rsidR="00BD4BC3" w:rsidRPr="00F3668A" w:rsidRDefault="001F2AEE" w:rsidP="00BD4BC3">
            <w:pPr>
              <w:pStyle w:val="P2"/>
              <w:spacing w:before="20" w:after="20"/>
              <w:ind w:left="0"/>
              <w:rPr>
                <w:rFonts w:cs="Arial"/>
                <w:b/>
                <w:u w:val="single"/>
              </w:rPr>
            </w:pPr>
            <w:r w:rsidRPr="00F3668A">
              <w:rPr>
                <w:rFonts w:cs="Arial"/>
              </w:rPr>
              <w:t>/opt/application/gfias1/current/BDDEXPL/bin/extractData.ksh extractOPTIMUM</w:t>
            </w:r>
          </w:p>
          <w:p w:rsidR="00BD4BC3" w:rsidRPr="00F3668A" w:rsidRDefault="00BD4BC3" w:rsidP="00AF575E">
            <w:pPr>
              <w:pStyle w:val="P2"/>
              <w:spacing w:before="20" w:after="20"/>
              <w:ind w:left="0"/>
              <w:rPr>
                <w:rFonts w:cs="Arial"/>
                <w:b/>
                <w:u w:val="single"/>
              </w:rPr>
            </w:pPr>
          </w:p>
        </w:tc>
      </w:tr>
    </w:tbl>
    <w:p w:rsidR="00AF575E" w:rsidRPr="00F3668A" w:rsidRDefault="00AF575E" w:rsidP="00AF575E">
      <w:pPr>
        <w:pStyle w:val="P2"/>
        <w:spacing w:before="20" w:after="20"/>
        <w:ind w:left="0"/>
        <w:rPr>
          <w:rFonts w:cs="Arial"/>
          <w:b/>
          <w:u w:val="single"/>
        </w:rPr>
      </w:pPr>
    </w:p>
    <w:p w:rsidR="00AF575E" w:rsidRPr="00F3668A" w:rsidRDefault="004C7E3A" w:rsidP="00AF575E">
      <w:pPr>
        <w:pStyle w:val="P2"/>
        <w:spacing w:before="20" w:after="20"/>
        <w:ind w:left="0"/>
        <w:rPr>
          <w:rFonts w:cs="Arial"/>
          <w:b/>
          <w:bCs/>
          <w:u w:val="single"/>
        </w:rPr>
      </w:pPr>
      <w:r w:rsidRPr="00F3668A">
        <w:rPr>
          <w:rFonts w:cs="Arial"/>
          <w:b/>
          <w:bCs/>
          <w:u w:val="single"/>
        </w:rPr>
        <w:t>Remarque</w:t>
      </w:r>
      <w:r w:rsidR="0033609F" w:rsidRPr="00F3668A">
        <w:rPr>
          <w:rFonts w:cs="Arial"/>
          <w:b/>
          <w:bCs/>
          <w:u w:val="single"/>
        </w:rPr>
        <w:t>s</w:t>
      </w:r>
      <w:r w:rsidRPr="00F3668A">
        <w:rPr>
          <w:rFonts w:cs="Arial"/>
          <w:b/>
          <w:bCs/>
          <w:u w:val="single"/>
        </w:rPr>
        <w:t> :</w:t>
      </w:r>
    </w:p>
    <w:p w:rsidR="001F2AEE" w:rsidRPr="00F3668A" w:rsidRDefault="004C7E3A" w:rsidP="001F2AEE">
      <w:pPr>
        <w:pStyle w:val="P2"/>
        <w:numPr>
          <w:ilvl w:val="0"/>
          <w:numId w:val="26"/>
        </w:numPr>
        <w:spacing w:before="20" w:after="20"/>
        <w:rPr>
          <w:rFonts w:cs="Arial"/>
          <w:bCs/>
        </w:rPr>
      </w:pPr>
      <w:r w:rsidRPr="00F3668A">
        <w:rPr>
          <w:rFonts w:cs="Arial"/>
          <w:bCs/>
        </w:rPr>
        <w:t>Le séparateur de champs est le caractère « ; ».</w:t>
      </w:r>
    </w:p>
    <w:p w:rsidR="00AF575E" w:rsidRPr="00F3668A" w:rsidRDefault="004C7E3A" w:rsidP="00AF575E">
      <w:pPr>
        <w:pStyle w:val="Paragraphedeliste"/>
        <w:numPr>
          <w:ilvl w:val="0"/>
          <w:numId w:val="26"/>
        </w:numPr>
        <w:rPr>
          <w:rFonts w:cs="Arial"/>
        </w:rPr>
      </w:pPr>
      <w:r w:rsidRPr="00F3668A">
        <w:rPr>
          <w:rFonts w:cs="Arial"/>
        </w:rPr>
        <w:t>Un champ facultatif (F) est vide si sa valeur transmise est vide (null).Le fichier est encodé en UTF8.</w:t>
      </w:r>
    </w:p>
    <w:p w:rsidR="001F2AEE" w:rsidRPr="00F3668A" w:rsidRDefault="004C7E3A" w:rsidP="001F2AEE">
      <w:pPr>
        <w:pStyle w:val="Paragraphedeliste"/>
        <w:numPr>
          <w:ilvl w:val="0"/>
          <w:numId w:val="26"/>
        </w:numPr>
        <w:rPr>
          <w:rFonts w:cs="Arial"/>
        </w:rPr>
      </w:pPr>
      <w:r w:rsidRPr="00F3668A">
        <w:rPr>
          <w:rFonts w:cs="Arial"/>
        </w:rPr>
        <w:t xml:space="preserve">Le fichier est généré </w:t>
      </w:r>
      <w:r w:rsidR="00AE07E9" w:rsidRPr="00F3668A">
        <w:rPr>
          <w:rFonts w:cs="Arial"/>
        </w:rPr>
        <w:t xml:space="preserve">sous </w:t>
      </w:r>
      <w:r w:rsidRPr="00F3668A">
        <w:rPr>
          <w:rFonts w:cs="Arial"/>
        </w:rPr>
        <w:t xml:space="preserve">: </w:t>
      </w:r>
      <w:r w:rsidR="001F2AEE" w:rsidRPr="00F3668A">
        <w:rPr>
          <w:rFonts w:cs="Arial"/>
        </w:rPr>
        <w:t>&lt;PATH&gt;/outcft/opt</w:t>
      </w:r>
      <w:r w:rsidRPr="00F3668A">
        <w:rPr>
          <w:rFonts w:cs="Arial"/>
        </w:rPr>
        <w:t>imum</w:t>
      </w:r>
      <w:r w:rsidR="0086332E" w:rsidRPr="00F3668A">
        <w:rPr>
          <w:rFonts w:cs="Arial"/>
        </w:rPr>
        <w:t>/immeuble</w:t>
      </w:r>
    </w:p>
    <w:p w:rsidR="001F2AEE" w:rsidRPr="00F3668A" w:rsidRDefault="004C7E3A" w:rsidP="001F2AEE">
      <w:pPr>
        <w:pStyle w:val="Paragraphedeliste"/>
        <w:numPr>
          <w:ilvl w:val="0"/>
          <w:numId w:val="26"/>
        </w:numPr>
        <w:rPr>
          <w:rFonts w:cs="Arial"/>
        </w:rPr>
      </w:pPr>
      <w:r w:rsidRPr="00F3668A">
        <w:rPr>
          <w:rFonts w:cs="Arial"/>
        </w:rPr>
        <w:t xml:space="preserve">Le fichier est archivé après l’envoi vers OPTIMUM </w:t>
      </w:r>
      <w:r w:rsidR="00AE07E9" w:rsidRPr="00F3668A">
        <w:rPr>
          <w:rFonts w:cs="Arial"/>
        </w:rPr>
        <w:t>sous :</w:t>
      </w:r>
      <w:r w:rsidRPr="00F3668A">
        <w:rPr>
          <w:rFonts w:cs="Arial"/>
        </w:rPr>
        <w:t xml:space="preserve"> </w:t>
      </w:r>
      <w:r w:rsidR="001F2AEE" w:rsidRPr="00F3668A">
        <w:rPr>
          <w:rFonts w:cs="Arial"/>
        </w:rPr>
        <w:t>&lt;PATH&gt;</w:t>
      </w:r>
      <w:r w:rsidRPr="00F3668A">
        <w:rPr>
          <w:rFonts w:cs="Arial"/>
        </w:rPr>
        <w:t>/outcft/optimum/</w:t>
      </w:r>
      <w:r w:rsidR="001F2AEE" w:rsidRPr="00F3668A">
        <w:rPr>
          <w:rFonts w:cs="Arial"/>
          <w:b/>
        </w:rPr>
        <w:t>archive</w:t>
      </w:r>
      <w:r w:rsidRPr="00F3668A">
        <w:rPr>
          <w:rFonts w:cs="Arial"/>
        </w:rPr>
        <w:t xml:space="preserve">. </w:t>
      </w:r>
    </w:p>
    <w:p w:rsidR="00AF575E" w:rsidRPr="001D749C" w:rsidRDefault="00AF575E" w:rsidP="00AF575E">
      <w:pPr>
        <w:rPr>
          <w:rFonts w:cs="Arial"/>
        </w:rPr>
      </w:pPr>
    </w:p>
    <w:p w:rsidR="001E27AE" w:rsidRDefault="001E27AE">
      <w:pPr>
        <w:spacing w:before="0" w:after="0"/>
        <w:jc w:val="left"/>
      </w:pPr>
      <w:bookmarkStart w:id="899" w:name="_Toc393377388"/>
    </w:p>
    <w:p w:rsidR="00411C7A" w:rsidRDefault="00411C7A">
      <w:pPr>
        <w:spacing w:before="0" w:after="0"/>
        <w:jc w:val="left"/>
        <w:rPr>
          <w:b/>
          <w:color w:val="0000FF"/>
          <w:sz w:val="18"/>
          <w:u w:val="single"/>
        </w:rPr>
      </w:pPr>
      <w:r>
        <w:br w:type="page"/>
      </w:r>
    </w:p>
    <w:p w:rsidR="009264AB" w:rsidRDefault="009264AB">
      <w:pPr>
        <w:spacing w:before="0" w:after="0"/>
        <w:jc w:val="left"/>
        <w:rPr>
          <w:b/>
          <w:color w:val="0000FF"/>
          <w:sz w:val="18"/>
          <w:u w:val="single"/>
        </w:rPr>
      </w:pPr>
      <w:r>
        <w:lastRenderedPageBreak/>
        <w:br w:type="page"/>
      </w:r>
    </w:p>
    <w:p w:rsidR="00AF575E" w:rsidRPr="00F3668A" w:rsidRDefault="002B2CC9" w:rsidP="00AF575E">
      <w:pPr>
        <w:pStyle w:val="Titre3"/>
      </w:pPr>
      <w:bookmarkStart w:id="900" w:name="_Toc426723651"/>
      <w:r w:rsidRPr="00F3668A">
        <w:lastRenderedPageBreak/>
        <w:t>OPTIMUM </w:t>
      </w:r>
      <w:r w:rsidR="002729CA" w:rsidRPr="00F3668A">
        <w:t xml:space="preserve">vers Geofibre </w:t>
      </w:r>
      <w:r w:rsidRPr="00F3668A">
        <w:t xml:space="preserve">: </w:t>
      </w:r>
      <w:r w:rsidR="00AF575E" w:rsidRPr="00F3668A">
        <w:t>Mise à jour des immeubles</w:t>
      </w:r>
      <w:bookmarkEnd w:id="899"/>
      <w:bookmarkEnd w:id="900"/>
    </w:p>
    <w:p w:rsidR="00AF575E" w:rsidRPr="00F3668A" w:rsidRDefault="00AF575E" w:rsidP="00AF575E">
      <w:pPr>
        <w:rPr>
          <w:rFonts w:cs="Arial"/>
        </w:rPr>
      </w:pPr>
      <w:r w:rsidRPr="00F3668A">
        <w:rPr>
          <w:rFonts w:cs="Arial"/>
        </w:rPr>
        <w:t xml:space="preserve">OPTIMUM est le référentiel d’adresses des immeubles. Les modifications </w:t>
      </w:r>
      <w:r w:rsidR="00C07903" w:rsidRPr="00F3668A">
        <w:rPr>
          <w:rFonts w:cs="Arial"/>
        </w:rPr>
        <w:t xml:space="preserve">d’immeubles </w:t>
      </w:r>
      <w:r w:rsidRPr="00F3668A">
        <w:rPr>
          <w:rFonts w:cs="Arial"/>
        </w:rPr>
        <w:t>dans le référentiel OPTIMUM sont transmises à Geofibre de manière automatique par flux CFT.</w:t>
      </w:r>
    </w:p>
    <w:p w:rsidR="00AF575E" w:rsidRPr="00F3668A" w:rsidRDefault="00AF575E" w:rsidP="00AF575E">
      <w:pPr>
        <w:pStyle w:val="Titre4"/>
      </w:pPr>
      <w:bookmarkStart w:id="901" w:name="_Toc393377389"/>
      <w:bookmarkStart w:id="902" w:name="_Toc426723652"/>
      <w:r w:rsidRPr="00F3668A">
        <w:t>Format du fichier</w:t>
      </w:r>
      <w:bookmarkEnd w:id="901"/>
      <w:bookmarkEnd w:id="902"/>
    </w:p>
    <w:p w:rsidR="00AF575E" w:rsidRPr="00F3668A" w:rsidRDefault="00AF575E" w:rsidP="00AF575E">
      <w:pPr>
        <w:rPr>
          <w:rFonts w:cs="Arial"/>
        </w:rPr>
      </w:pPr>
      <w:r w:rsidRPr="00F3668A">
        <w:rPr>
          <w:rFonts w:cs="Arial"/>
        </w:rPr>
        <w:t xml:space="preserve">Les champs contenus dans le fichier </w:t>
      </w:r>
      <w:r w:rsidRPr="00F3668A">
        <w:rPr>
          <w:rFonts w:cs="Arial"/>
          <w:i/>
          <w:u w:val="single"/>
        </w:rPr>
        <w:t>optimum2geofibre_AAAAMMJJhhmmss.csv</w:t>
      </w:r>
      <w:r w:rsidRPr="00F3668A">
        <w:rPr>
          <w:rFonts w:cs="Arial"/>
        </w:rPr>
        <w:t xml:space="preserve"> envoyé par optimum sont décrits dans le tableau suivant : </w:t>
      </w:r>
    </w:p>
    <w:tbl>
      <w:tblPr>
        <w:tblW w:w="10090" w:type="dxa"/>
        <w:tblBorders>
          <w:top w:val="single" w:sz="24" w:space="0" w:color="auto"/>
          <w:left w:val="single" w:sz="24" w:space="0" w:color="auto"/>
          <w:bottom w:val="single" w:sz="24" w:space="0" w:color="auto"/>
          <w:right w:val="single" w:sz="24" w:space="0" w:color="auto"/>
          <w:insideH w:val="single" w:sz="12" w:space="0" w:color="auto"/>
          <w:insideV w:val="single" w:sz="12" w:space="0" w:color="auto"/>
        </w:tblBorders>
        <w:tblLook w:val="01E0"/>
      </w:tblPr>
      <w:tblGrid>
        <w:gridCol w:w="439"/>
        <w:gridCol w:w="2098"/>
        <w:gridCol w:w="1670"/>
        <w:gridCol w:w="1673"/>
        <w:gridCol w:w="550"/>
        <w:gridCol w:w="1749"/>
        <w:gridCol w:w="1911"/>
      </w:tblGrid>
      <w:tr w:rsidR="00AF575E" w:rsidRPr="00F3668A" w:rsidTr="00915F6D">
        <w:tc>
          <w:tcPr>
            <w:tcW w:w="0" w:type="auto"/>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jc w:val="center"/>
              <w:rPr>
                <w:rFonts w:cs="Arial"/>
                <w:b/>
              </w:rPr>
            </w:pPr>
          </w:p>
        </w:tc>
        <w:tc>
          <w:tcPr>
            <w:tcW w:w="0" w:type="auto"/>
            <w:tcBorders>
              <w:top w:val="single" w:sz="24" w:space="0" w:color="auto"/>
              <w:bottom w:val="single" w:sz="12" w:space="0" w:color="auto"/>
            </w:tcBorders>
            <w:shd w:val="clear" w:color="auto" w:fill="C0C0C0"/>
            <w:vAlign w:val="bottom"/>
          </w:tcPr>
          <w:p w:rsidR="00AF575E" w:rsidRPr="00F3668A" w:rsidRDefault="00AF575E" w:rsidP="00915F6D">
            <w:pPr>
              <w:autoSpaceDE w:val="0"/>
              <w:autoSpaceDN w:val="0"/>
              <w:adjustRightInd w:val="0"/>
              <w:rPr>
                <w:rFonts w:cs="Arial"/>
                <w:b/>
              </w:rPr>
            </w:pPr>
            <w:r w:rsidRPr="00F3668A">
              <w:rPr>
                <w:rFonts w:cs="Arial"/>
                <w:b/>
              </w:rPr>
              <w:t>Champ</w:t>
            </w:r>
          </w:p>
        </w:tc>
        <w:tc>
          <w:tcPr>
            <w:tcW w:w="0" w:type="auto"/>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jc w:val="center"/>
              <w:rPr>
                <w:rFonts w:cs="Arial"/>
                <w:b/>
              </w:rPr>
            </w:pPr>
            <w:r w:rsidRPr="00F3668A">
              <w:rPr>
                <w:rFonts w:cs="Arial"/>
                <w:b/>
              </w:rPr>
              <w:t>Taille max (nb caractères)</w:t>
            </w:r>
          </w:p>
        </w:tc>
        <w:tc>
          <w:tcPr>
            <w:tcW w:w="0" w:type="auto"/>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Format</w:t>
            </w:r>
          </w:p>
        </w:tc>
        <w:tc>
          <w:tcPr>
            <w:tcW w:w="0" w:type="auto"/>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O/F</w:t>
            </w:r>
          </w:p>
        </w:tc>
        <w:tc>
          <w:tcPr>
            <w:tcW w:w="0" w:type="auto"/>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Champ</w:t>
            </w:r>
            <w:r w:rsidRPr="00F3668A">
              <w:rPr>
                <w:rFonts w:cs="Arial"/>
                <w:b/>
                <w:lang w:val="de-AT"/>
              </w:rPr>
              <w:t xml:space="preserve"> </w:t>
            </w:r>
            <w:r w:rsidRPr="00F3668A">
              <w:rPr>
                <w:rFonts w:cs="Arial"/>
                <w:b/>
              </w:rPr>
              <w:t>Geofibre</w:t>
            </w:r>
          </w:p>
        </w:tc>
        <w:tc>
          <w:tcPr>
            <w:tcW w:w="1911" w:type="dxa"/>
            <w:tcBorders>
              <w:top w:val="single" w:sz="24" w:space="0" w:color="auto"/>
              <w:bottom w:val="single" w:sz="12" w:space="0" w:color="auto"/>
            </w:tcBorders>
            <w:shd w:val="clear" w:color="auto" w:fill="C0C0C0"/>
          </w:tcPr>
          <w:p w:rsidR="00AF575E" w:rsidRPr="00F3668A" w:rsidRDefault="00AF575E" w:rsidP="00915F6D">
            <w:pPr>
              <w:autoSpaceDE w:val="0"/>
              <w:autoSpaceDN w:val="0"/>
              <w:adjustRightInd w:val="0"/>
              <w:rPr>
                <w:rFonts w:cs="Arial"/>
                <w:b/>
              </w:rPr>
            </w:pPr>
            <w:r w:rsidRPr="00F3668A">
              <w:rPr>
                <w:rFonts w:cs="Arial"/>
                <w:b/>
              </w:rPr>
              <w:t>Commentaire</w:t>
            </w:r>
          </w:p>
        </w:tc>
      </w:tr>
      <w:tr w:rsidR="00AF575E" w:rsidRPr="00F3668A" w:rsidTr="00915F6D">
        <w:tc>
          <w:tcPr>
            <w:tcW w:w="0" w:type="auto"/>
            <w:tcBorders>
              <w:top w:val="single" w:sz="12" w:space="0" w:color="auto"/>
            </w:tcBorders>
            <w:shd w:val="clear" w:color="auto" w:fill="auto"/>
          </w:tcPr>
          <w:p w:rsidR="00AF575E" w:rsidRPr="00F3668A" w:rsidRDefault="00AF575E" w:rsidP="00915F6D">
            <w:pPr>
              <w:jc w:val="center"/>
              <w:rPr>
                <w:rFonts w:cs="Arial"/>
              </w:rPr>
            </w:pPr>
            <w:r w:rsidRPr="00F3668A">
              <w:rPr>
                <w:rFonts w:cs="Arial"/>
              </w:rPr>
              <w:t>1</w:t>
            </w:r>
          </w:p>
        </w:tc>
        <w:tc>
          <w:tcPr>
            <w:tcW w:w="0" w:type="auto"/>
            <w:tcBorders>
              <w:top w:val="single" w:sz="12" w:space="0" w:color="auto"/>
            </w:tcBorders>
            <w:shd w:val="clear" w:color="auto" w:fill="auto"/>
          </w:tcPr>
          <w:p w:rsidR="00AF575E" w:rsidRPr="00F3668A" w:rsidRDefault="00AF575E" w:rsidP="00915F6D">
            <w:pPr>
              <w:rPr>
                <w:rFonts w:cs="Arial"/>
              </w:rPr>
            </w:pPr>
            <w:r w:rsidRPr="00F3668A">
              <w:rPr>
                <w:rFonts w:cs="Arial"/>
              </w:rPr>
              <w:t>Type action</w:t>
            </w:r>
          </w:p>
        </w:tc>
        <w:tc>
          <w:tcPr>
            <w:tcW w:w="0" w:type="auto"/>
            <w:tcBorders>
              <w:top w:val="single" w:sz="12" w:space="0" w:color="auto"/>
            </w:tcBorders>
            <w:shd w:val="clear" w:color="auto" w:fill="auto"/>
          </w:tcPr>
          <w:p w:rsidR="00AF575E" w:rsidRPr="00F3668A" w:rsidRDefault="00AF575E" w:rsidP="00915F6D">
            <w:pPr>
              <w:jc w:val="center"/>
              <w:rPr>
                <w:rFonts w:cs="Arial"/>
              </w:rPr>
            </w:pPr>
            <w:r w:rsidRPr="00F3668A">
              <w:rPr>
                <w:rFonts w:cs="Arial"/>
              </w:rPr>
              <w:t>1</w:t>
            </w:r>
          </w:p>
        </w:tc>
        <w:tc>
          <w:tcPr>
            <w:tcW w:w="0" w:type="auto"/>
            <w:tcBorders>
              <w:top w:val="single" w:sz="12" w:space="0" w:color="auto"/>
            </w:tcBorders>
            <w:shd w:val="clear" w:color="auto" w:fill="auto"/>
          </w:tcPr>
          <w:p w:rsidR="00AF575E" w:rsidRPr="00F3668A" w:rsidRDefault="00AF575E" w:rsidP="00915F6D">
            <w:pPr>
              <w:rPr>
                <w:rFonts w:cs="Arial"/>
              </w:rPr>
            </w:pPr>
            <w:r w:rsidRPr="00F3668A">
              <w:rPr>
                <w:rFonts w:cs="Arial"/>
              </w:rPr>
              <w:t>Caractère</w:t>
            </w:r>
          </w:p>
        </w:tc>
        <w:tc>
          <w:tcPr>
            <w:tcW w:w="0" w:type="auto"/>
            <w:tcBorders>
              <w:top w:val="single" w:sz="12" w:space="0" w:color="auto"/>
            </w:tcBorders>
            <w:shd w:val="clear" w:color="auto" w:fill="auto"/>
          </w:tcPr>
          <w:p w:rsidR="00AF575E" w:rsidRPr="00F3668A" w:rsidRDefault="00AF575E" w:rsidP="00915F6D">
            <w:pPr>
              <w:rPr>
                <w:rFonts w:cs="Arial"/>
              </w:rPr>
            </w:pPr>
            <w:r w:rsidRPr="00F3668A">
              <w:rPr>
                <w:rFonts w:cs="Arial"/>
              </w:rPr>
              <w:t>O</w:t>
            </w:r>
          </w:p>
        </w:tc>
        <w:tc>
          <w:tcPr>
            <w:tcW w:w="0" w:type="auto"/>
            <w:tcBorders>
              <w:top w:val="single" w:sz="12" w:space="0" w:color="auto"/>
            </w:tcBorders>
          </w:tcPr>
          <w:p w:rsidR="00AF575E" w:rsidRPr="00F3668A" w:rsidRDefault="00AF575E" w:rsidP="00915F6D">
            <w:pPr>
              <w:rPr>
                <w:rFonts w:cs="Arial"/>
              </w:rPr>
            </w:pPr>
            <w:r w:rsidRPr="00F3668A">
              <w:rPr>
                <w:rFonts w:cs="Arial"/>
              </w:rPr>
              <w:t>N/A</w:t>
            </w:r>
          </w:p>
        </w:tc>
        <w:tc>
          <w:tcPr>
            <w:tcW w:w="1911" w:type="dxa"/>
            <w:tcBorders>
              <w:top w:val="single" w:sz="12" w:space="0" w:color="auto"/>
            </w:tcBorders>
          </w:tcPr>
          <w:p w:rsidR="00AF575E" w:rsidRPr="00F3668A" w:rsidRDefault="00AF575E" w:rsidP="00915F6D">
            <w:pPr>
              <w:rPr>
                <w:rFonts w:cs="Arial"/>
              </w:rPr>
            </w:pPr>
          </w:p>
        </w:tc>
      </w:tr>
      <w:tr w:rsidR="00AF575E" w:rsidRPr="00F3668A" w:rsidTr="00915F6D">
        <w:tc>
          <w:tcPr>
            <w:tcW w:w="0" w:type="auto"/>
            <w:tcBorders>
              <w:top w:val="single" w:sz="12" w:space="0" w:color="auto"/>
            </w:tcBorders>
            <w:shd w:val="clear" w:color="auto" w:fill="auto"/>
          </w:tcPr>
          <w:p w:rsidR="00AF575E" w:rsidRPr="00F3668A" w:rsidRDefault="00AF575E" w:rsidP="00915F6D">
            <w:pPr>
              <w:autoSpaceDE w:val="0"/>
              <w:autoSpaceDN w:val="0"/>
              <w:adjustRightInd w:val="0"/>
              <w:jc w:val="center"/>
              <w:rPr>
                <w:rFonts w:cs="Arial"/>
              </w:rPr>
            </w:pPr>
            <w:r w:rsidRPr="00F3668A">
              <w:rPr>
                <w:rFonts w:cs="Arial"/>
              </w:rPr>
              <w:t>2</w:t>
            </w:r>
          </w:p>
        </w:tc>
        <w:tc>
          <w:tcPr>
            <w:tcW w:w="0" w:type="auto"/>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Code Immeuble</w:t>
            </w:r>
          </w:p>
        </w:tc>
        <w:tc>
          <w:tcPr>
            <w:tcW w:w="0" w:type="auto"/>
            <w:tcBorders>
              <w:top w:val="single" w:sz="12" w:space="0" w:color="auto"/>
            </w:tcBorders>
            <w:shd w:val="clear" w:color="auto" w:fill="auto"/>
          </w:tcPr>
          <w:p w:rsidR="00AF575E" w:rsidRPr="00F3668A" w:rsidRDefault="00AF575E" w:rsidP="00915F6D">
            <w:pPr>
              <w:autoSpaceDE w:val="0"/>
              <w:autoSpaceDN w:val="0"/>
              <w:adjustRightInd w:val="0"/>
              <w:jc w:val="center"/>
              <w:rPr>
                <w:rFonts w:cs="Arial"/>
              </w:rPr>
            </w:pPr>
            <w:r w:rsidRPr="00F3668A">
              <w:rPr>
                <w:rFonts w:cs="Arial"/>
              </w:rPr>
              <w:t>16</w:t>
            </w:r>
          </w:p>
        </w:tc>
        <w:tc>
          <w:tcPr>
            <w:tcW w:w="0" w:type="auto"/>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tcBorders>
              <w:top w:val="single" w:sz="12" w:space="0" w:color="auto"/>
            </w:tcBorders>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Borders>
              <w:top w:val="single" w:sz="12" w:space="0" w:color="auto"/>
            </w:tcBorders>
          </w:tcPr>
          <w:p w:rsidR="00AF575E" w:rsidRPr="00F3668A" w:rsidRDefault="00AF575E" w:rsidP="00915F6D">
            <w:pPr>
              <w:autoSpaceDE w:val="0"/>
              <w:autoSpaceDN w:val="0"/>
              <w:adjustRightInd w:val="0"/>
              <w:rPr>
                <w:rFonts w:cs="Arial"/>
              </w:rPr>
            </w:pPr>
            <w:r w:rsidRPr="00F3668A">
              <w:rPr>
                <w:rFonts w:cs="Arial"/>
              </w:rPr>
              <w:t>id_metier_site</w:t>
            </w:r>
          </w:p>
        </w:tc>
        <w:tc>
          <w:tcPr>
            <w:tcW w:w="1911" w:type="dxa"/>
            <w:tcBorders>
              <w:top w:val="single" w:sz="12" w:space="0" w:color="auto"/>
            </w:tcBorders>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3</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Type de site</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Caractère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N/A</w:t>
            </w:r>
          </w:p>
        </w:tc>
        <w:tc>
          <w:tcPr>
            <w:tcW w:w="1911" w:type="dxa"/>
          </w:tcPr>
          <w:p w:rsidR="00AF575E" w:rsidRPr="00F3668A" w:rsidRDefault="00AF575E" w:rsidP="00915F6D">
            <w:pPr>
              <w:autoSpaceDE w:val="0"/>
              <w:autoSpaceDN w:val="0"/>
              <w:adjustRightInd w:val="0"/>
              <w:rPr>
                <w:rFonts w:cs="Arial"/>
              </w:rPr>
            </w:pPr>
            <w:r w:rsidRPr="00F3668A">
              <w:rPr>
                <w:rFonts w:cs="Arial"/>
              </w:rPr>
              <w:t>Pas géré dans GFI</w:t>
            </w: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4</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Numéro</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0" w:type="auto"/>
          </w:tcPr>
          <w:p w:rsidR="00AF575E" w:rsidRPr="00F3668A" w:rsidRDefault="00AF575E" w:rsidP="00915F6D">
            <w:pPr>
              <w:autoSpaceDE w:val="0"/>
              <w:autoSpaceDN w:val="0"/>
              <w:adjustRightInd w:val="0"/>
              <w:rPr>
                <w:rFonts w:cs="Arial"/>
              </w:rPr>
            </w:pPr>
            <w:r w:rsidRPr="00F3668A">
              <w:rPr>
                <w:rFonts w:cs="Arial"/>
              </w:rPr>
              <w:t>num_voie</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5</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Complément de numéro</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0" w:type="auto"/>
          </w:tcPr>
          <w:p w:rsidR="00AF575E" w:rsidRPr="00F3668A" w:rsidRDefault="00AF575E" w:rsidP="00915F6D">
            <w:pPr>
              <w:autoSpaceDE w:val="0"/>
              <w:autoSpaceDN w:val="0"/>
              <w:adjustRightInd w:val="0"/>
              <w:rPr>
                <w:rFonts w:cs="Arial"/>
              </w:rPr>
            </w:pPr>
            <w:r w:rsidRPr="00F3668A">
              <w:rPr>
                <w:rFonts w:cs="Arial"/>
              </w:rPr>
              <w:t>lib_num_cplt_adr</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6</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Bâtiment</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40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0" w:type="auto"/>
          </w:tcPr>
          <w:p w:rsidR="00AF575E" w:rsidRPr="00F3668A" w:rsidRDefault="00AF575E" w:rsidP="00915F6D">
            <w:pPr>
              <w:autoSpaceDE w:val="0"/>
              <w:autoSpaceDN w:val="0"/>
              <w:adjustRightInd w:val="0"/>
              <w:rPr>
                <w:rFonts w:cs="Arial"/>
              </w:rPr>
            </w:pPr>
            <w:r w:rsidRPr="00F3668A">
              <w:rPr>
                <w:rFonts w:cs="Arial"/>
              </w:rPr>
              <w:t>batiment</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7</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Escalier</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2</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0" w:type="auto"/>
          </w:tcPr>
          <w:p w:rsidR="00AF575E" w:rsidRPr="00F3668A" w:rsidRDefault="00AF575E" w:rsidP="00915F6D">
            <w:pPr>
              <w:autoSpaceDE w:val="0"/>
              <w:autoSpaceDN w:val="0"/>
              <w:adjustRightInd w:val="0"/>
              <w:rPr>
                <w:rFonts w:cs="Arial"/>
              </w:rPr>
            </w:pPr>
            <w:r w:rsidRPr="00F3668A">
              <w:rPr>
                <w:rFonts w:cs="Arial"/>
              </w:rPr>
              <w:t>escalier</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8</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Type Voie</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20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F</w:t>
            </w:r>
          </w:p>
        </w:tc>
        <w:tc>
          <w:tcPr>
            <w:tcW w:w="0" w:type="auto"/>
          </w:tcPr>
          <w:p w:rsidR="00AF575E" w:rsidRPr="00F3668A" w:rsidRDefault="00AF575E" w:rsidP="00915F6D">
            <w:pPr>
              <w:autoSpaceDE w:val="0"/>
              <w:autoSpaceDN w:val="0"/>
              <w:adjustRightInd w:val="0"/>
              <w:rPr>
                <w:rFonts w:cs="Arial"/>
              </w:rPr>
            </w:pPr>
            <w:r w:rsidRPr="00F3668A">
              <w:rPr>
                <w:rFonts w:cs="Arial"/>
              </w:rPr>
              <w:t>type_voie</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9</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Voie</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40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nom_voie</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Code RIVOLI</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4</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code_voie</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11</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Code postal</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5</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N/A</w:t>
            </w:r>
          </w:p>
        </w:tc>
        <w:tc>
          <w:tcPr>
            <w:tcW w:w="1911" w:type="dxa"/>
          </w:tcPr>
          <w:p w:rsidR="00AF575E" w:rsidRPr="00F3668A" w:rsidRDefault="00AF575E" w:rsidP="00915F6D">
            <w:pPr>
              <w:autoSpaceDE w:val="0"/>
              <w:autoSpaceDN w:val="0"/>
              <w:adjustRightInd w:val="0"/>
              <w:rPr>
                <w:rFonts w:cs="Arial"/>
              </w:rPr>
            </w:pPr>
            <w:r w:rsidRPr="00F3668A">
              <w:rPr>
                <w:rFonts w:cs="Arial"/>
              </w:rPr>
              <w:t>Pas géré dans GFI</w:t>
            </w: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12</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Code INSEE</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5</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Alphanumérique</w:t>
            </w:r>
          </w:p>
        </w:tc>
        <w:tc>
          <w:tcPr>
            <w:tcW w:w="0" w:type="auto"/>
            <w:shd w:val="clear" w:color="auto" w:fill="auto"/>
          </w:tcPr>
          <w:p w:rsidR="00AF575E" w:rsidRPr="00F3668A" w:rsidRDefault="001F2AE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code_com</w:t>
            </w:r>
          </w:p>
        </w:tc>
        <w:tc>
          <w:tcPr>
            <w:tcW w:w="1911" w:type="dxa"/>
          </w:tcPr>
          <w:p w:rsidR="00AF575E" w:rsidRPr="00F3668A" w:rsidRDefault="00AF575E" w:rsidP="00915F6D">
            <w:pPr>
              <w:autoSpaceDE w:val="0"/>
              <w:autoSpaceDN w:val="0"/>
              <w:adjustRightInd w:val="0"/>
              <w:rPr>
                <w:rFonts w:cs="Arial"/>
              </w:rPr>
            </w:pP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13</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Localité</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40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Caractères</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nom_com</w:t>
            </w:r>
          </w:p>
        </w:tc>
        <w:tc>
          <w:tcPr>
            <w:tcW w:w="1911" w:type="dxa"/>
          </w:tcPr>
          <w:p w:rsidR="00AF575E" w:rsidRPr="00F3668A" w:rsidRDefault="00AF575E" w:rsidP="00915F6D">
            <w:pPr>
              <w:autoSpaceDE w:val="0"/>
              <w:autoSpaceDN w:val="0"/>
              <w:adjustRightInd w:val="0"/>
              <w:rPr>
                <w:rFonts w:cs="Arial"/>
              </w:rPr>
            </w:pPr>
          </w:p>
        </w:tc>
      </w:tr>
      <w:tr w:rsidR="000D2964" w:rsidRPr="00F3668A" w:rsidTr="00915F6D">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14</w:t>
            </w:r>
          </w:p>
        </w:tc>
        <w:tc>
          <w:tcPr>
            <w:tcW w:w="0" w:type="auto"/>
            <w:shd w:val="clear" w:color="auto" w:fill="auto"/>
          </w:tcPr>
          <w:p w:rsidR="000D2964" w:rsidRPr="00F3668A" w:rsidRDefault="000D2964" w:rsidP="00915F6D">
            <w:pPr>
              <w:autoSpaceDE w:val="0"/>
              <w:autoSpaceDN w:val="0"/>
              <w:adjustRightInd w:val="0"/>
              <w:rPr>
                <w:rFonts w:cs="Arial"/>
              </w:rPr>
            </w:pPr>
            <w:r w:rsidRPr="00F3668A">
              <w:t>Opérateur immeuble</w:t>
            </w:r>
          </w:p>
        </w:tc>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30</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Alphanumérique</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F</w:t>
            </w:r>
          </w:p>
        </w:tc>
        <w:tc>
          <w:tcPr>
            <w:tcW w:w="0" w:type="auto"/>
          </w:tcPr>
          <w:p w:rsidR="000D2964" w:rsidRPr="00F3668A" w:rsidRDefault="000D2964" w:rsidP="00915F6D">
            <w:pPr>
              <w:autoSpaceDE w:val="0"/>
              <w:autoSpaceDN w:val="0"/>
              <w:adjustRightInd w:val="0"/>
              <w:rPr>
                <w:rFonts w:cs="Arial"/>
              </w:rPr>
            </w:pPr>
            <w:r w:rsidRPr="00F3668A">
              <w:rPr>
                <w:rFonts w:cs="Arial"/>
              </w:rPr>
              <w:t>operateur</w:t>
            </w:r>
          </w:p>
        </w:tc>
        <w:tc>
          <w:tcPr>
            <w:tcW w:w="1911" w:type="dxa"/>
          </w:tcPr>
          <w:p w:rsidR="000D2964" w:rsidRPr="00F3668A" w:rsidRDefault="000D2964" w:rsidP="00915F6D">
            <w:pPr>
              <w:autoSpaceDE w:val="0"/>
              <w:autoSpaceDN w:val="0"/>
              <w:adjustRightInd w:val="0"/>
              <w:rPr>
                <w:rFonts w:cs="Arial"/>
              </w:rPr>
            </w:pPr>
            <w:r w:rsidRPr="00F3668A">
              <w:rPr>
                <w:rFonts w:cs="Arial"/>
              </w:rPr>
              <w:t>Ajout en G1R4</w:t>
            </w:r>
          </w:p>
        </w:tc>
      </w:tr>
      <w:tr w:rsidR="000D2964" w:rsidRPr="00F3668A" w:rsidTr="00915F6D">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15</w:t>
            </w:r>
          </w:p>
        </w:tc>
        <w:tc>
          <w:tcPr>
            <w:tcW w:w="0" w:type="auto"/>
            <w:shd w:val="clear" w:color="auto" w:fill="auto"/>
          </w:tcPr>
          <w:p w:rsidR="000D2964" w:rsidRPr="00F3668A" w:rsidRDefault="000D2964" w:rsidP="00915F6D">
            <w:pPr>
              <w:autoSpaceDE w:val="0"/>
              <w:autoSpaceDN w:val="0"/>
              <w:adjustRightInd w:val="0"/>
              <w:rPr>
                <w:rFonts w:cs="Arial"/>
              </w:rPr>
            </w:pPr>
            <w:r w:rsidRPr="00F3668A">
              <w:t>Code Regroupement Syndic</w:t>
            </w:r>
          </w:p>
        </w:tc>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13</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Alphanumérique</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F</w:t>
            </w:r>
          </w:p>
        </w:tc>
        <w:tc>
          <w:tcPr>
            <w:tcW w:w="0" w:type="auto"/>
          </w:tcPr>
          <w:p w:rsidR="000D2964" w:rsidRPr="00F3668A" w:rsidRDefault="000D2964" w:rsidP="00915F6D">
            <w:pPr>
              <w:autoSpaceDE w:val="0"/>
              <w:autoSpaceDN w:val="0"/>
              <w:adjustRightInd w:val="0"/>
              <w:rPr>
                <w:rFonts w:cs="Arial"/>
              </w:rPr>
            </w:pPr>
            <w:r w:rsidRPr="00F3668A">
              <w:rPr>
                <w:rFonts w:cs="Arial"/>
              </w:rPr>
              <w:t>syndic</w:t>
            </w:r>
          </w:p>
        </w:tc>
        <w:tc>
          <w:tcPr>
            <w:tcW w:w="1911" w:type="dxa"/>
          </w:tcPr>
          <w:p w:rsidR="000D2964" w:rsidRPr="00F3668A" w:rsidRDefault="000D2964" w:rsidP="00915F6D">
            <w:pPr>
              <w:autoSpaceDE w:val="0"/>
              <w:autoSpaceDN w:val="0"/>
              <w:adjustRightInd w:val="0"/>
              <w:rPr>
                <w:rFonts w:cs="Arial"/>
              </w:rPr>
            </w:pPr>
            <w:r w:rsidRPr="00F3668A">
              <w:rPr>
                <w:rFonts w:cs="Arial"/>
              </w:rPr>
              <w:t>Ajout en G1R4</w:t>
            </w:r>
          </w:p>
        </w:tc>
      </w:tr>
      <w:tr w:rsidR="000D2964" w:rsidRPr="00F3668A" w:rsidTr="00915F6D">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16</w:t>
            </w:r>
          </w:p>
        </w:tc>
        <w:tc>
          <w:tcPr>
            <w:tcW w:w="0" w:type="auto"/>
            <w:shd w:val="clear" w:color="auto" w:fill="auto"/>
          </w:tcPr>
          <w:p w:rsidR="000D2964" w:rsidRPr="00F3668A" w:rsidRDefault="000D2964" w:rsidP="00915F6D">
            <w:pPr>
              <w:autoSpaceDE w:val="0"/>
              <w:autoSpaceDN w:val="0"/>
              <w:adjustRightInd w:val="0"/>
              <w:rPr>
                <w:rFonts w:cs="Arial"/>
              </w:rPr>
            </w:pPr>
            <w:r w:rsidRPr="00F3668A">
              <w:t>Nb Logements Regroupement Syndic</w:t>
            </w:r>
          </w:p>
        </w:tc>
        <w:tc>
          <w:tcPr>
            <w:tcW w:w="0" w:type="auto"/>
            <w:shd w:val="clear" w:color="auto" w:fill="auto"/>
          </w:tcPr>
          <w:p w:rsidR="000D2964" w:rsidRPr="00F3668A" w:rsidRDefault="000D2964" w:rsidP="00915F6D">
            <w:pPr>
              <w:autoSpaceDE w:val="0"/>
              <w:autoSpaceDN w:val="0"/>
              <w:adjustRightInd w:val="0"/>
              <w:jc w:val="center"/>
              <w:rPr>
                <w:rFonts w:cs="Arial"/>
              </w:rPr>
            </w:pPr>
            <w:r w:rsidRPr="00F3668A">
              <w:rPr>
                <w:rFonts w:cs="Arial"/>
              </w:rPr>
              <w:t>5</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Numérique</w:t>
            </w:r>
          </w:p>
        </w:tc>
        <w:tc>
          <w:tcPr>
            <w:tcW w:w="0" w:type="auto"/>
            <w:shd w:val="clear" w:color="auto" w:fill="auto"/>
          </w:tcPr>
          <w:p w:rsidR="000D2964" w:rsidRPr="00F3668A" w:rsidRDefault="000D2964" w:rsidP="00915F6D">
            <w:pPr>
              <w:autoSpaceDE w:val="0"/>
              <w:autoSpaceDN w:val="0"/>
              <w:adjustRightInd w:val="0"/>
              <w:rPr>
                <w:rFonts w:cs="Arial"/>
              </w:rPr>
            </w:pPr>
            <w:r w:rsidRPr="00F3668A">
              <w:rPr>
                <w:rFonts w:cs="Arial"/>
              </w:rPr>
              <w:t>F</w:t>
            </w:r>
          </w:p>
        </w:tc>
        <w:tc>
          <w:tcPr>
            <w:tcW w:w="0" w:type="auto"/>
          </w:tcPr>
          <w:p w:rsidR="000D2964" w:rsidRPr="00F3668A" w:rsidRDefault="000D2964" w:rsidP="00915F6D">
            <w:pPr>
              <w:autoSpaceDE w:val="0"/>
              <w:autoSpaceDN w:val="0"/>
              <w:adjustRightInd w:val="0"/>
              <w:rPr>
                <w:rFonts w:cs="Arial"/>
              </w:rPr>
            </w:pPr>
            <w:r w:rsidRPr="00F3668A">
              <w:rPr>
                <w:rFonts w:cs="Arial"/>
              </w:rPr>
              <w:t>nb_el_syndic</w:t>
            </w:r>
          </w:p>
        </w:tc>
        <w:tc>
          <w:tcPr>
            <w:tcW w:w="1911" w:type="dxa"/>
          </w:tcPr>
          <w:p w:rsidR="000D2964" w:rsidRPr="00F3668A" w:rsidRDefault="000D2964" w:rsidP="00915F6D">
            <w:pPr>
              <w:autoSpaceDE w:val="0"/>
              <w:autoSpaceDN w:val="0"/>
              <w:adjustRightInd w:val="0"/>
              <w:rPr>
                <w:rFonts w:cs="Arial"/>
              </w:rPr>
            </w:pPr>
            <w:r w:rsidRPr="00F3668A">
              <w:rPr>
                <w:rFonts w:cs="Arial"/>
              </w:rPr>
              <w:t>Ajout en G1R4</w:t>
            </w:r>
          </w:p>
        </w:tc>
      </w:tr>
      <w:tr w:rsidR="00AF575E" w:rsidRPr="00F3668A" w:rsidTr="00915F6D">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17</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Etat technique du site</w:t>
            </w:r>
          </w:p>
        </w:tc>
        <w:tc>
          <w:tcPr>
            <w:tcW w:w="0" w:type="auto"/>
            <w:shd w:val="clear" w:color="auto" w:fill="auto"/>
          </w:tcPr>
          <w:p w:rsidR="00AF575E" w:rsidRPr="00F3668A" w:rsidRDefault="00AF575E" w:rsidP="00915F6D">
            <w:pPr>
              <w:autoSpaceDE w:val="0"/>
              <w:autoSpaceDN w:val="0"/>
              <w:adjustRightInd w:val="0"/>
              <w:jc w:val="center"/>
              <w:rPr>
                <w:rFonts w:cs="Arial"/>
              </w:rPr>
            </w:pPr>
            <w:r w:rsidRPr="00F3668A">
              <w:rPr>
                <w:rFonts w:cs="Arial"/>
              </w:rPr>
              <w:t>30</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Caractères</w:t>
            </w:r>
          </w:p>
        </w:tc>
        <w:tc>
          <w:tcPr>
            <w:tcW w:w="0" w:type="auto"/>
            <w:shd w:val="clear" w:color="auto" w:fill="auto"/>
          </w:tcPr>
          <w:p w:rsidR="00AF575E" w:rsidRPr="00F3668A" w:rsidRDefault="00AF575E" w:rsidP="00915F6D">
            <w:pPr>
              <w:autoSpaceDE w:val="0"/>
              <w:autoSpaceDN w:val="0"/>
              <w:adjustRightInd w:val="0"/>
              <w:rPr>
                <w:rFonts w:cs="Arial"/>
              </w:rPr>
            </w:pPr>
            <w:r w:rsidRPr="00F3668A">
              <w:rPr>
                <w:rFonts w:cs="Arial"/>
              </w:rPr>
              <w:t>O</w:t>
            </w:r>
          </w:p>
        </w:tc>
        <w:tc>
          <w:tcPr>
            <w:tcW w:w="0" w:type="auto"/>
          </w:tcPr>
          <w:p w:rsidR="00AF575E" w:rsidRPr="00F3668A" w:rsidRDefault="00AF575E" w:rsidP="00915F6D">
            <w:pPr>
              <w:autoSpaceDE w:val="0"/>
              <w:autoSpaceDN w:val="0"/>
              <w:adjustRightInd w:val="0"/>
              <w:rPr>
                <w:rFonts w:cs="Arial"/>
              </w:rPr>
            </w:pPr>
            <w:r w:rsidRPr="00F3668A">
              <w:rPr>
                <w:rFonts w:cs="Arial"/>
              </w:rPr>
              <w:t>etat</w:t>
            </w:r>
          </w:p>
        </w:tc>
        <w:tc>
          <w:tcPr>
            <w:tcW w:w="1911" w:type="dxa"/>
          </w:tcPr>
          <w:p w:rsidR="00AF575E" w:rsidRPr="00F3668A" w:rsidRDefault="00AF575E" w:rsidP="00915F6D">
            <w:pPr>
              <w:autoSpaceDE w:val="0"/>
              <w:autoSpaceDN w:val="0"/>
              <w:adjustRightInd w:val="0"/>
              <w:rPr>
                <w:rFonts w:cs="Arial"/>
              </w:rPr>
            </w:pPr>
            <w:r w:rsidRPr="00F3668A">
              <w:rPr>
                <w:rFonts w:cs="Arial"/>
              </w:rPr>
              <w:t>Ajout en G1R4</w:t>
            </w:r>
          </w:p>
        </w:tc>
      </w:tr>
    </w:tbl>
    <w:p w:rsidR="00AF575E" w:rsidRPr="00F3668A" w:rsidRDefault="00AF575E" w:rsidP="00AF575E">
      <w:pPr>
        <w:rPr>
          <w:rFonts w:cs="Arial"/>
        </w:rPr>
      </w:pPr>
    </w:p>
    <w:p w:rsidR="001F2AEE" w:rsidRPr="00F3668A" w:rsidRDefault="006A6898" w:rsidP="001F2AEE">
      <w:pPr>
        <w:pStyle w:val="P2"/>
        <w:spacing w:before="20" w:after="20"/>
        <w:ind w:left="0"/>
        <w:rPr>
          <w:rFonts w:cs="Arial"/>
          <w:b/>
          <w:bCs/>
          <w:u w:val="single"/>
        </w:rPr>
      </w:pPr>
      <w:r w:rsidRPr="00F3668A">
        <w:rPr>
          <w:rFonts w:cs="Arial"/>
          <w:b/>
          <w:bCs/>
          <w:u w:val="single"/>
        </w:rPr>
        <w:t>Remarques :</w:t>
      </w:r>
    </w:p>
    <w:p w:rsidR="001F2AEE" w:rsidRPr="00F3668A" w:rsidRDefault="004C7E3A" w:rsidP="001F2AEE">
      <w:pPr>
        <w:pStyle w:val="Paragraphedeliste"/>
        <w:numPr>
          <w:ilvl w:val="0"/>
          <w:numId w:val="26"/>
        </w:numPr>
        <w:rPr>
          <w:rFonts w:cs="Arial"/>
        </w:rPr>
      </w:pPr>
      <w:r w:rsidRPr="00F3668A">
        <w:rPr>
          <w:rFonts w:cs="Arial"/>
        </w:rPr>
        <w:t>Le séparateur de champ est un ; (point-virgule).</w:t>
      </w:r>
    </w:p>
    <w:p w:rsidR="001F2AEE" w:rsidRPr="00F3668A" w:rsidRDefault="004C7E3A" w:rsidP="001F2AEE">
      <w:pPr>
        <w:pStyle w:val="Paragraphedeliste"/>
        <w:numPr>
          <w:ilvl w:val="0"/>
          <w:numId w:val="26"/>
        </w:numPr>
        <w:rPr>
          <w:rFonts w:cs="Arial"/>
        </w:rPr>
      </w:pPr>
      <w:r w:rsidRPr="00F3668A">
        <w:rPr>
          <w:rFonts w:cs="Arial"/>
        </w:rPr>
        <w:t>Le fichier ne contient pas de ligne d’entête.</w:t>
      </w:r>
    </w:p>
    <w:p w:rsidR="00AF575E" w:rsidRPr="00F3668A" w:rsidRDefault="00AF575E" w:rsidP="00AF575E">
      <w:pPr>
        <w:rPr>
          <w:rFonts w:cs="Arial"/>
        </w:rPr>
      </w:pPr>
    </w:p>
    <w:p w:rsidR="006A6898" w:rsidRPr="00F3668A" w:rsidRDefault="006A6898" w:rsidP="006A6898">
      <w:pPr>
        <w:jc w:val="left"/>
        <w:rPr>
          <w:rFonts w:cs="Arial"/>
        </w:rPr>
      </w:pPr>
      <w:r w:rsidRPr="00F3668A">
        <w:rPr>
          <w:rFonts w:cs="Arial"/>
        </w:rPr>
        <w:t xml:space="preserve">Un bi-mode </w:t>
      </w:r>
      <w:r w:rsidR="00C913C2" w:rsidRPr="00F3668A">
        <w:rPr>
          <w:rFonts w:cs="Arial"/>
        </w:rPr>
        <w:t>mode 1</w:t>
      </w:r>
      <w:r w:rsidRPr="00F3668A">
        <w:rPr>
          <w:rFonts w:cs="Arial"/>
        </w:rPr>
        <w:t>/</w:t>
      </w:r>
      <w:r w:rsidR="00C913C2" w:rsidRPr="00F3668A">
        <w:rPr>
          <w:rFonts w:cs="Arial"/>
        </w:rPr>
        <w:t xml:space="preserve"> mode 2</w:t>
      </w:r>
      <w:r w:rsidRPr="00F3668A">
        <w:rPr>
          <w:rFonts w:cs="Arial"/>
        </w:rPr>
        <w:t xml:space="preserve">est mis en place pour les imports d’immeubles, configurable en BDD dans la table adm_param_config avec comme nom_param GESTION_IMMEUBLE_IMPORT_VERSION et comme valeurs possibles : ‘G1R3’ </w:t>
      </w:r>
      <w:r w:rsidR="00C913C2" w:rsidRPr="00F3668A">
        <w:rPr>
          <w:rFonts w:cs="Arial"/>
        </w:rPr>
        <w:t xml:space="preserve">(pour le mode 1) </w:t>
      </w:r>
      <w:r w:rsidRPr="00F3668A">
        <w:rPr>
          <w:rFonts w:cs="Arial"/>
        </w:rPr>
        <w:t>ou G1R4’</w:t>
      </w:r>
      <w:r w:rsidR="00C913C2" w:rsidRPr="00F3668A">
        <w:rPr>
          <w:rFonts w:cs="Arial"/>
        </w:rPr>
        <w:t xml:space="preserve"> (pour le mode 2)</w:t>
      </w:r>
      <w:r w:rsidRPr="00F3668A">
        <w:rPr>
          <w:rFonts w:cs="Arial"/>
        </w:rPr>
        <w:t>.</w:t>
      </w:r>
    </w:p>
    <w:p w:rsidR="006A6898" w:rsidRPr="00F3668A" w:rsidRDefault="006A6898" w:rsidP="006A6898">
      <w:pPr>
        <w:rPr>
          <w:rFonts w:cs="Arial"/>
        </w:rPr>
      </w:pPr>
      <w:r w:rsidRPr="00F3668A">
        <w:rPr>
          <w:rFonts w:cs="Arial"/>
        </w:rPr>
        <w:t xml:space="preserve">En mode </w:t>
      </w:r>
      <w:r w:rsidR="00C913C2" w:rsidRPr="00F3668A">
        <w:rPr>
          <w:rFonts w:cs="Arial"/>
        </w:rPr>
        <w:t>1</w:t>
      </w:r>
      <w:r w:rsidRPr="00F3668A">
        <w:rPr>
          <w:rFonts w:cs="Arial"/>
        </w:rPr>
        <w:t xml:space="preserve">, les champs suivants ne sont pas pris en compte : </w:t>
      </w:r>
    </w:p>
    <w:p w:rsidR="001F2AEE" w:rsidRPr="00F3668A" w:rsidRDefault="006A6898" w:rsidP="001F2AEE">
      <w:pPr>
        <w:pStyle w:val="Paragraphedeliste"/>
        <w:numPr>
          <w:ilvl w:val="0"/>
          <w:numId w:val="26"/>
        </w:numPr>
        <w:rPr>
          <w:rFonts w:cs="Arial"/>
        </w:rPr>
      </w:pPr>
      <w:r w:rsidRPr="00F3668A">
        <w:rPr>
          <w:rFonts w:cs="Arial"/>
        </w:rPr>
        <w:t>Opérateur immeuble</w:t>
      </w:r>
    </w:p>
    <w:p w:rsidR="001F2AEE" w:rsidRPr="00F3668A" w:rsidRDefault="006A6898" w:rsidP="001F2AEE">
      <w:pPr>
        <w:pStyle w:val="Paragraphedeliste"/>
        <w:numPr>
          <w:ilvl w:val="0"/>
          <w:numId w:val="26"/>
        </w:numPr>
        <w:rPr>
          <w:rFonts w:cs="Arial"/>
        </w:rPr>
      </w:pPr>
      <w:r w:rsidRPr="00F3668A">
        <w:rPr>
          <w:rFonts w:cs="Arial"/>
        </w:rPr>
        <w:t>Code Regroupement Syndic</w:t>
      </w:r>
    </w:p>
    <w:p w:rsidR="001F2AEE" w:rsidRPr="00F3668A" w:rsidRDefault="006A6898" w:rsidP="001F2AEE">
      <w:pPr>
        <w:pStyle w:val="Paragraphedeliste"/>
        <w:numPr>
          <w:ilvl w:val="0"/>
          <w:numId w:val="26"/>
        </w:numPr>
        <w:rPr>
          <w:rFonts w:cs="Arial"/>
        </w:rPr>
      </w:pPr>
      <w:r w:rsidRPr="00F3668A">
        <w:rPr>
          <w:rFonts w:cs="Arial"/>
        </w:rPr>
        <w:t xml:space="preserve">Nb Logements Regroupement Syndic </w:t>
      </w:r>
    </w:p>
    <w:p w:rsidR="001F2AEE" w:rsidRPr="00F3668A" w:rsidRDefault="006A6898" w:rsidP="001F2AEE">
      <w:pPr>
        <w:pStyle w:val="Paragraphedeliste"/>
        <w:numPr>
          <w:ilvl w:val="0"/>
          <w:numId w:val="26"/>
        </w:numPr>
        <w:rPr>
          <w:rFonts w:cs="Arial"/>
        </w:rPr>
      </w:pPr>
      <w:r w:rsidRPr="00F3668A">
        <w:rPr>
          <w:rFonts w:cs="Arial"/>
        </w:rPr>
        <w:t>Etat technique du site</w:t>
      </w:r>
      <w:r w:rsidR="004C7E3A" w:rsidRPr="00F3668A">
        <w:rPr>
          <w:rFonts w:cs="Arial"/>
        </w:rPr>
        <w:t xml:space="preserve"> (Note : ce champ étant obligatoire en base, une valeur par défaut à ‘N’ est configurée pour ce champ)</w:t>
      </w:r>
    </w:p>
    <w:p w:rsidR="006A6898" w:rsidRPr="00F3668A" w:rsidRDefault="006A6898" w:rsidP="00AF575E">
      <w:pPr>
        <w:rPr>
          <w:rFonts w:cs="Arial"/>
        </w:rPr>
      </w:pPr>
    </w:p>
    <w:p w:rsidR="00AF575E" w:rsidRPr="00F3668A" w:rsidRDefault="00AF575E" w:rsidP="00AF575E">
      <w:pPr>
        <w:pStyle w:val="Titre4"/>
      </w:pPr>
      <w:bookmarkStart w:id="903" w:name="_Toc393377390"/>
      <w:bookmarkStart w:id="904" w:name="_Toc426723653"/>
      <w:r w:rsidRPr="00F3668A">
        <w:lastRenderedPageBreak/>
        <w:t>Traitement  du fichier</w:t>
      </w:r>
      <w:bookmarkEnd w:id="903"/>
      <w:bookmarkEnd w:id="904"/>
      <w:r w:rsidRPr="00F3668A">
        <w:t xml:space="preserve"> </w:t>
      </w:r>
    </w:p>
    <w:p w:rsidR="001E27AE" w:rsidRPr="00F3668A" w:rsidRDefault="001E27AE" w:rsidP="001E27AE">
      <w:pPr>
        <w:pStyle w:val="Titre5"/>
      </w:pPr>
      <w:r w:rsidRPr="00F3668A">
        <w:t>Réception</w:t>
      </w:r>
    </w:p>
    <w:p w:rsidR="006F24FB" w:rsidRPr="00F3668A" w:rsidRDefault="006F24FB" w:rsidP="006F24FB">
      <w:pPr>
        <w:jc w:val="left"/>
        <w:rPr>
          <w:rFonts w:cs="Arial"/>
        </w:rPr>
      </w:pPr>
      <w:r w:rsidRPr="00F3668A">
        <w:t xml:space="preserve">Le fichier recu par l’interface CFT </w:t>
      </w:r>
      <w:r w:rsidRPr="00F3668A">
        <w:rPr>
          <w:rFonts w:cs="Arial"/>
        </w:rPr>
        <w:t xml:space="preserve">est présent sous : </w:t>
      </w:r>
    </w:p>
    <w:p w:rsidR="001E27AE" w:rsidRPr="00F3668A" w:rsidRDefault="001E27AE" w:rsidP="001E27AE">
      <w:pPr>
        <w:jc w:val="left"/>
        <w:rPr>
          <w:rFonts w:cs="Arial"/>
          <w:b/>
          <w:lang w:val="en-US"/>
        </w:rPr>
      </w:pPr>
      <w:r w:rsidRPr="00F3668A">
        <w:rPr>
          <w:rFonts w:cs="Arial"/>
          <w:b/>
          <w:lang w:val="en-US"/>
        </w:rPr>
        <w:t>/var/opt/data/flat/gfias1/webbdd/commun/incft/</w:t>
      </w:r>
      <w:r w:rsidR="00907FA1" w:rsidRPr="00F3668A">
        <w:rPr>
          <w:rFonts w:cs="Arial"/>
          <w:b/>
          <w:lang w:val="en-US"/>
        </w:rPr>
        <w:t>optimum</w:t>
      </w:r>
      <w:r w:rsidRPr="00F3668A">
        <w:rPr>
          <w:rFonts w:cs="Arial"/>
          <w:b/>
          <w:lang w:val="en-US"/>
        </w:rPr>
        <w:t>/</w:t>
      </w:r>
      <w:r w:rsidR="00907FA1" w:rsidRPr="00F3668A">
        <w:rPr>
          <w:rFonts w:cs="Arial"/>
          <w:b/>
          <w:lang w:val="en-US"/>
        </w:rPr>
        <w:t>immeuble</w:t>
      </w:r>
    </w:p>
    <w:p w:rsidR="001E27AE" w:rsidRPr="00F3668A" w:rsidRDefault="001E27AE" w:rsidP="001E27AE">
      <w:pPr>
        <w:pStyle w:val="Titre5"/>
      </w:pPr>
      <w:r w:rsidRPr="00F3668A">
        <w:t>Découpe du fichier</w:t>
      </w:r>
    </w:p>
    <w:p w:rsidR="00907FA1" w:rsidRPr="00F3668A" w:rsidRDefault="00907FA1" w:rsidP="00907FA1">
      <w:pPr>
        <w:jc w:val="left"/>
      </w:pPr>
      <w:r w:rsidRPr="00F3668A">
        <w:t xml:space="preserve">Ce fichier est découpé sur le champ « Code INSEE » </w:t>
      </w:r>
      <w:r w:rsidR="0083062B" w:rsidRPr="00F3668A">
        <w:rPr>
          <w:rFonts w:cs="Arial"/>
        </w:rPr>
        <w:t xml:space="preserve">(obligatoire à partir de la G1R6) </w:t>
      </w:r>
      <w:r w:rsidRPr="00F3668A">
        <w:t xml:space="preserve">par le </w:t>
      </w:r>
      <w:hyperlink w:anchor="_Script_de_découpe" w:history="1">
        <w:r w:rsidRPr="00F3668A">
          <w:rPr>
            <w:rStyle w:val="Lienhypertexte"/>
          </w:rPr>
          <w:t>Script de découpe de fichier texte</w:t>
        </w:r>
      </w:hyperlink>
      <w:r w:rsidRPr="00F3668A">
        <w:t xml:space="preserve"> dans les répertoires :</w:t>
      </w:r>
    </w:p>
    <w:p w:rsidR="001E27AE" w:rsidRPr="00F3668A" w:rsidRDefault="001E27AE" w:rsidP="001E27AE">
      <w:pPr>
        <w:jc w:val="left"/>
        <w:rPr>
          <w:b/>
        </w:rPr>
      </w:pPr>
      <w:r w:rsidRPr="00F3668A">
        <w:rPr>
          <w:rFonts w:cs="Arial"/>
          <w:b/>
        </w:rPr>
        <w:t>&lt;PATH&gt;/incft/</w:t>
      </w:r>
      <w:r w:rsidR="00907FA1" w:rsidRPr="00F3668A">
        <w:rPr>
          <w:rFonts w:cs="Arial"/>
          <w:b/>
        </w:rPr>
        <w:t>optimum/immeuble</w:t>
      </w:r>
    </w:p>
    <w:p w:rsidR="001E27AE" w:rsidRPr="00F3668A" w:rsidRDefault="001E27AE" w:rsidP="001E27AE">
      <w:pPr>
        <w:jc w:val="left"/>
        <w:rPr>
          <w:rFonts w:cs="Arial"/>
        </w:rPr>
      </w:pPr>
    </w:p>
    <w:p w:rsidR="001E27AE" w:rsidRPr="00F3668A" w:rsidRDefault="001E27AE" w:rsidP="001E27AE">
      <w:pPr>
        <w:jc w:val="left"/>
        <w:rPr>
          <w:rFonts w:cs="Arial"/>
        </w:rPr>
      </w:pPr>
      <w:r w:rsidRPr="00F3668A">
        <w:rPr>
          <w:rFonts w:cs="Arial"/>
        </w:rPr>
        <w:t xml:space="preserve">Le fichier reçu est archivé après découpe sous : </w:t>
      </w:r>
      <w:r w:rsidRPr="00F3668A">
        <w:rPr>
          <w:rFonts w:cs="Arial"/>
          <w:b/>
        </w:rPr>
        <w:t>/var/opt/data/flat/gfias1/webbdd/commun/incft/</w:t>
      </w:r>
      <w:r w:rsidR="00907FA1" w:rsidRPr="00F3668A">
        <w:rPr>
          <w:rFonts w:cs="Arial"/>
          <w:b/>
        </w:rPr>
        <w:t>optimum</w:t>
      </w:r>
      <w:r w:rsidRPr="00F3668A">
        <w:rPr>
          <w:rFonts w:cs="Arial"/>
          <w:b/>
        </w:rPr>
        <w:t>/archive</w:t>
      </w:r>
    </w:p>
    <w:p w:rsidR="006F24FB" w:rsidRPr="00F3668A" w:rsidRDefault="006F24FB" w:rsidP="006F24FB">
      <w:pPr>
        <w:pStyle w:val="Titre5"/>
      </w:pPr>
      <w:r w:rsidRPr="00F3668A">
        <w:t>Traitement</w:t>
      </w:r>
    </w:p>
    <w:p w:rsidR="006F24FB" w:rsidRPr="00F3668A" w:rsidRDefault="006F24FB" w:rsidP="006F24FB">
      <w:r w:rsidRPr="00F3668A">
        <w:t>Les fichiers découpés sont supprimés après traitement.</w:t>
      </w:r>
    </w:p>
    <w:p w:rsidR="006F24FB" w:rsidRPr="00F3668A" w:rsidRDefault="006F24FB" w:rsidP="00AF575E">
      <w:pPr>
        <w:rPr>
          <w:rFonts w:cs="Arial"/>
        </w:rPr>
      </w:pPr>
    </w:p>
    <w:p w:rsidR="00AF575E" w:rsidRPr="00F3668A" w:rsidRDefault="001F2AEE" w:rsidP="00AF575E">
      <w:pPr>
        <w:rPr>
          <w:rFonts w:cs="Arial"/>
        </w:rPr>
      </w:pPr>
      <w:r w:rsidRPr="00F3668A">
        <w:rPr>
          <w:rFonts w:cs="Arial"/>
        </w:rPr>
        <w:t xml:space="preserve">Le script de modification des immeubles prend en paramètre un fichier </w:t>
      </w:r>
      <w:r w:rsidR="00691476" w:rsidRPr="00F3668A">
        <w:rPr>
          <w:rFonts w:cs="Arial"/>
        </w:rPr>
        <w:t>à traiter</w:t>
      </w:r>
      <w:r w:rsidRPr="00F3668A">
        <w:rPr>
          <w:rFonts w:cs="Arial"/>
        </w:rPr>
        <w:t xml:space="preserve"> (ex : un de ceux généré précédemment) ainsi que les informations de connexion à </w:t>
      </w:r>
      <w:r w:rsidR="00AB412E" w:rsidRPr="00F3668A">
        <w:rPr>
          <w:rFonts w:cs="Arial"/>
        </w:rPr>
        <w:t xml:space="preserve">la </w:t>
      </w:r>
      <w:r w:rsidRPr="00F3668A">
        <w:rPr>
          <w:rFonts w:cs="Arial"/>
        </w:rPr>
        <w:t>BDD cible.</w:t>
      </w:r>
      <w:r w:rsidR="00411C7A" w:rsidRPr="00F3668A">
        <w:rPr>
          <w:rFonts w:cs="Arial"/>
        </w:rPr>
        <w:t xml:space="preserve"> Il </w:t>
      </w:r>
      <w:r w:rsidR="00AF575E" w:rsidRPr="00F3668A">
        <w:rPr>
          <w:rFonts w:cs="Arial"/>
        </w:rPr>
        <w:t xml:space="preserve">remplace </w:t>
      </w:r>
      <w:r w:rsidR="00411C7A" w:rsidRPr="00F3668A">
        <w:rPr>
          <w:rFonts w:cs="Arial"/>
        </w:rPr>
        <w:t xml:space="preserve">ensuite </w:t>
      </w:r>
      <w:r w:rsidR="00AF575E" w:rsidRPr="00F3668A">
        <w:rPr>
          <w:rFonts w:cs="Arial"/>
        </w:rPr>
        <w:t>les données G</w:t>
      </w:r>
      <w:r w:rsidR="007140D2" w:rsidRPr="00F3668A">
        <w:rPr>
          <w:rFonts w:cs="Arial"/>
        </w:rPr>
        <w:t>e</w:t>
      </w:r>
      <w:r w:rsidR="00AF575E" w:rsidRPr="00F3668A">
        <w:rPr>
          <w:rFonts w:cs="Arial"/>
        </w:rPr>
        <w:t xml:space="preserve">ofibre par les données </w:t>
      </w:r>
      <w:r w:rsidR="00206DC4" w:rsidRPr="00F3668A">
        <w:rPr>
          <w:rFonts w:cs="Arial"/>
        </w:rPr>
        <w:t>présentes</w:t>
      </w:r>
      <w:r w:rsidR="00AF575E" w:rsidRPr="00F3668A">
        <w:rPr>
          <w:rFonts w:cs="Arial"/>
        </w:rPr>
        <w:t>.</w:t>
      </w:r>
    </w:p>
    <w:p w:rsidR="00AF575E" w:rsidRPr="00F3668A" w:rsidRDefault="00AF575E" w:rsidP="00AF575E">
      <w:pPr>
        <w:rPr>
          <w:rFonts w:cs="Arial"/>
        </w:rPr>
      </w:pPr>
    </w:p>
    <w:p w:rsidR="00AF575E" w:rsidRPr="00F3668A" w:rsidRDefault="00AF575E" w:rsidP="00AF575E">
      <w:pPr>
        <w:rPr>
          <w:rFonts w:cs="Arial"/>
        </w:rPr>
      </w:pPr>
      <w:r w:rsidRPr="00F3668A">
        <w:rPr>
          <w:rFonts w:cs="Arial"/>
        </w:rPr>
        <w:t xml:space="preserve">Lors de la mise à jour d’un immeuble, Geofibre </w:t>
      </w:r>
      <w:r w:rsidR="00EA09D0" w:rsidRPr="00F3668A">
        <w:rPr>
          <w:rFonts w:cs="Arial"/>
        </w:rPr>
        <w:t xml:space="preserve">remplace </w:t>
      </w:r>
      <w:r w:rsidRPr="00F3668A">
        <w:rPr>
          <w:rFonts w:cs="Arial"/>
        </w:rPr>
        <w:t>les champs de ce dernier par ceux fournis par OPTIMUM, le champ auteur de l’immeuble est valorisé à ‘OPTIMUM’.</w:t>
      </w:r>
    </w:p>
    <w:p w:rsidR="008079C6" w:rsidRPr="00F3668A" w:rsidRDefault="00AF575E" w:rsidP="00AF575E">
      <w:pPr>
        <w:rPr>
          <w:rFonts w:cs="Arial"/>
        </w:rPr>
      </w:pPr>
      <w:r w:rsidRPr="00F3668A">
        <w:rPr>
          <w:rFonts w:cs="Arial"/>
        </w:rPr>
        <w:t>Si</w:t>
      </w:r>
      <w:r w:rsidR="008079C6" w:rsidRPr="00F3668A">
        <w:rPr>
          <w:rFonts w:cs="Arial"/>
        </w:rPr>
        <w:t>en cours de traitement :</w:t>
      </w:r>
    </w:p>
    <w:p w:rsidR="00552595" w:rsidRPr="00F3668A" w:rsidRDefault="00AF575E" w:rsidP="008079C6">
      <w:pPr>
        <w:pStyle w:val="Paragraphedeliste"/>
        <w:numPr>
          <w:ilvl w:val="0"/>
          <w:numId w:val="26"/>
        </w:numPr>
        <w:rPr>
          <w:rFonts w:cs="Arial"/>
        </w:rPr>
      </w:pPr>
      <w:r w:rsidRPr="00F3668A">
        <w:rPr>
          <w:rFonts w:cs="Arial"/>
        </w:rPr>
        <w:t>un immeuble est inconnu d</w:t>
      </w:r>
      <w:r w:rsidR="00695094" w:rsidRPr="00F3668A">
        <w:rPr>
          <w:rFonts w:cs="Arial"/>
        </w:rPr>
        <w:t xml:space="preserve">ans l’instance </w:t>
      </w:r>
      <w:r w:rsidRPr="00F3668A">
        <w:rPr>
          <w:rFonts w:cs="Arial"/>
        </w:rPr>
        <w:t>Geofibre</w:t>
      </w:r>
      <w:r w:rsidR="00552595" w:rsidRPr="00F3668A">
        <w:rPr>
          <w:rFonts w:cs="Arial"/>
        </w:rPr>
        <w:t xml:space="preserve"> : </w:t>
      </w:r>
    </w:p>
    <w:p w:rsidR="008079C6" w:rsidRPr="00F3668A" w:rsidRDefault="008079C6" w:rsidP="008079C6">
      <w:pPr>
        <w:pStyle w:val="Paragraphedeliste"/>
        <w:numPr>
          <w:ilvl w:val="0"/>
          <w:numId w:val="26"/>
        </w:numPr>
        <w:rPr>
          <w:rFonts w:cs="Arial"/>
        </w:rPr>
      </w:pPr>
      <w:r w:rsidRPr="00F3668A">
        <w:rPr>
          <w:rFonts w:cs="Arial"/>
        </w:rPr>
        <w:t>un des champs obligatoire n'est pas présent</w:t>
      </w:r>
    </w:p>
    <w:p w:rsidR="008079C6" w:rsidRPr="00F3668A" w:rsidRDefault="008079C6" w:rsidP="008079C6">
      <w:pPr>
        <w:rPr>
          <w:rFonts w:cs="Arial"/>
        </w:rPr>
      </w:pPr>
      <w:r w:rsidRPr="00F3668A">
        <w:rPr>
          <w:rFonts w:cs="Arial"/>
        </w:rPr>
        <w:t>Alors :</w:t>
      </w:r>
    </w:p>
    <w:p w:rsidR="001F2AEE" w:rsidRPr="00F3668A" w:rsidRDefault="004C7E3A" w:rsidP="008079C6">
      <w:pPr>
        <w:pStyle w:val="Paragraphedeliste"/>
        <w:numPr>
          <w:ilvl w:val="0"/>
          <w:numId w:val="26"/>
        </w:numPr>
        <w:rPr>
          <w:rFonts w:cs="Arial"/>
        </w:rPr>
      </w:pPr>
      <w:r w:rsidRPr="00F3668A">
        <w:rPr>
          <w:rFonts w:cs="Arial"/>
        </w:rPr>
        <w:t xml:space="preserve">la modification est rejetée </w:t>
      </w:r>
    </w:p>
    <w:p w:rsidR="001F2AEE" w:rsidRPr="00F3668A" w:rsidRDefault="00552595" w:rsidP="008079C6">
      <w:pPr>
        <w:pStyle w:val="Paragraphedeliste"/>
        <w:numPr>
          <w:ilvl w:val="0"/>
          <w:numId w:val="26"/>
        </w:numPr>
        <w:rPr>
          <w:rFonts w:cs="Arial"/>
        </w:rPr>
      </w:pPr>
      <w:r w:rsidRPr="00F3668A">
        <w:rPr>
          <w:rFonts w:cs="Arial"/>
        </w:rPr>
        <w:t xml:space="preserve">et </w:t>
      </w:r>
      <w:r w:rsidR="004C7E3A" w:rsidRPr="00F3668A">
        <w:rPr>
          <w:rFonts w:cs="Arial"/>
        </w:rPr>
        <w:t>il n’y a pas de création d’immeuble.</w:t>
      </w:r>
    </w:p>
    <w:p w:rsidR="008079C6" w:rsidRPr="00F3668A" w:rsidRDefault="008079C6" w:rsidP="008079C6">
      <w:pPr>
        <w:rPr>
          <w:rFonts w:cs="Arial"/>
        </w:rPr>
      </w:pPr>
    </w:p>
    <w:p w:rsidR="008079C6" w:rsidRPr="00F3668A" w:rsidRDefault="008079C6" w:rsidP="00AF575E">
      <w:pPr>
        <w:rPr>
          <w:rFonts w:cs="Arial"/>
        </w:rPr>
      </w:pPr>
    </w:p>
    <w:p w:rsidR="00AF575E" w:rsidRPr="00F3668A" w:rsidRDefault="00AF575E" w:rsidP="00AF575E">
      <w:pPr>
        <w:rPr>
          <w:rFonts w:cs="Arial"/>
        </w:rPr>
      </w:pPr>
      <w:r w:rsidRPr="00F3668A">
        <w:rPr>
          <w:rFonts w:cs="Arial"/>
        </w:rPr>
        <w:t>Pour chaque immeuble, on log s‘il est modifié, ou le cas échéant la cause de rejet.</w:t>
      </w:r>
    </w:p>
    <w:p w:rsidR="00AF575E" w:rsidRPr="00F3668A" w:rsidRDefault="00AF575E" w:rsidP="00AF575E">
      <w:pPr>
        <w:rPr>
          <w:rFonts w:cs="Arial"/>
        </w:rPr>
      </w:pPr>
      <w:r w:rsidRPr="00F3668A">
        <w:rPr>
          <w:rFonts w:cs="Arial"/>
        </w:rPr>
        <w:t xml:space="preserve">Le format du compte-rendu </w:t>
      </w:r>
      <w:r w:rsidRPr="00F3668A">
        <w:rPr>
          <w:rFonts w:cs="Arial"/>
          <w:i/>
          <w:u w:val="single"/>
        </w:rPr>
        <w:t>Maj-adresse-IMB_aaaammjj.txt</w:t>
      </w:r>
      <w:r w:rsidRPr="00F3668A">
        <w:rPr>
          <w:rFonts w:cs="Arial"/>
        </w:rPr>
        <w:t xml:space="preserve"> est le suivant :</w:t>
      </w:r>
    </w:p>
    <w:p w:rsidR="00AF575E" w:rsidRPr="00F3668A" w:rsidRDefault="00AF575E" w:rsidP="00AF575E">
      <w:pPr>
        <w:rPr>
          <w:rFonts w:cs="Arial"/>
        </w:rPr>
      </w:pP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18/06/2013 21:42:39 | Début de la fonction de mise à jour des immeubles FTTH</w:t>
      </w: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18/06/2013 21:42:39 | IMB/91477/C/FOYM | Rejet - Immeuble non présent dans Geofibre</w:t>
      </w: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18/06/2013 21:42:39 | IMB/91477/C/FOYN | Immeuble modifié</w:t>
      </w:r>
    </w:p>
    <w:p w:rsidR="008079C6" w:rsidRPr="00F3668A" w:rsidRDefault="008079C6" w:rsidP="008079C6">
      <w:pPr>
        <w:pBdr>
          <w:top w:val="single" w:sz="4" w:space="1" w:color="auto"/>
          <w:left w:val="single" w:sz="4" w:space="4" w:color="auto"/>
          <w:bottom w:val="single" w:sz="4" w:space="1" w:color="auto"/>
          <w:right w:val="single" w:sz="4" w:space="4" w:color="auto"/>
        </w:pBdr>
        <w:rPr>
          <w:rFonts w:cs="Arial"/>
        </w:rPr>
      </w:pPr>
      <w:r w:rsidRPr="00F3668A">
        <w:rPr>
          <w:rFonts w:cs="Arial"/>
        </w:rPr>
        <w:t>18/06/2013 21:42:39 | IMB/91477/C/FOYO | Rejet - Des champs obligatoires sont absents</w:t>
      </w: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w:t>
      </w: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w:t>
      </w:r>
    </w:p>
    <w:p w:rsidR="00AF575E" w:rsidRPr="00F3668A" w:rsidRDefault="00AF575E" w:rsidP="00AF575E">
      <w:pPr>
        <w:pBdr>
          <w:top w:val="single" w:sz="4" w:space="1" w:color="auto"/>
          <w:left w:val="single" w:sz="4" w:space="4" w:color="auto"/>
          <w:bottom w:val="single" w:sz="4" w:space="1" w:color="auto"/>
          <w:right w:val="single" w:sz="4" w:space="4" w:color="auto"/>
        </w:pBdr>
        <w:rPr>
          <w:rFonts w:cs="Arial"/>
        </w:rPr>
      </w:pPr>
      <w:r w:rsidRPr="00F3668A">
        <w:rPr>
          <w:rFonts w:cs="Arial"/>
        </w:rPr>
        <w:t xml:space="preserve">18/06/2013 21:42:39 | Fin de la fonction de mise à </w:t>
      </w:r>
      <w:r w:rsidR="009C4E7B" w:rsidRPr="00F3668A">
        <w:rPr>
          <w:rFonts w:cs="Arial"/>
        </w:rPr>
        <w:t xml:space="preserve">jour </w:t>
      </w:r>
      <w:r w:rsidRPr="00F3668A">
        <w:rPr>
          <w:rFonts w:cs="Arial"/>
        </w:rPr>
        <w:t>des immeubles FTTH</w:t>
      </w:r>
    </w:p>
    <w:p w:rsidR="0089627C" w:rsidRPr="00F3668A" w:rsidRDefault="0089627C" w:rsidP="00AF575E">
      <w:pPr>
        <w:rPr>
          <w:rFonts w:cs="Arial"/>
        </w:rPr>
      </w:pPr>
    </w:p>
    <w:p w:rsidR="004519A7" w:rsidRPr="00F3668A" w:rsidRDefault="004519A7">
      <w:pPr>
        <w:rPr>
          <w:rFonts w:cs="Arial"/>
        </w:rPr>
      </w:pPr>
      <w:r w:rsidRPr="00F3668A">
        <w:rPr>
          <w:rFonts w:cs="Arial"/>
        </w:rPr>
        <w:t>Le compte-rendu</w:t>
      </w:r>
    </w:p>
    <w:p w:rsidR="001F2AEE" w:rsidRPr="00F3668A" w:rsidRDefault="004519A7" w:rsidP="001F2AEE">
      <w:pPr>
        <w:pStyle w:val="Paragraphedeliste"/>
        <w:numPr>
          <w:ilvl w:val="0"/>
          <w:numId w:val="26"/>
        </w:numPr>
        <w:rPr>
          <w:rFonts w:cs="Arial"/>
        </w:rPr>
      </w:pPr>
      <w:r w:rsidRPr="00F3668A">
        <w:rPr>
          <w:rFonts w:cs="Arial"/>
        </w:rPr>
        <w:t xml:space="preserve">est </w:t>
      </w:r>
      <w:r w:rsidR="004C7E3A" w:rsidRPr="00F3668A">
        <w:rPr>
          <w:rFonts w:cs="Arial"/>
        </w:rPr>
        <w:t xml:space="preserve">disponible dans le </w:t>
      </w:r>
      <w:hyperlink w:anchor="_Toc412222327" w:history="1">
        <w:r w:rsidR="00F5319A" w:rsidRPr="00F3668A">
          <w:rPr>
            <w:rStyle w:val="Lienhypertexte"/>
            <w:rFonts w:cs="Arial"/>
          </w:rPr>
          <w:t>Widget de téléchargement</w:t>
        </w:r>
      </w:hyperlink>
      <w:r w:rsidR="004C7E3A" w:rsidRPr="00F3668A">
        <w:rPr>
          <w:rFonts w:cs="Arial"/>
        </w:rPr>
        <w:t xml:space="preserve"> </w:t>
      </w:r>
      <w:r w:rsidRPr="00F3668A">
        <w:rPr>
          <w:rFonts w:cs="Arial"/>
        </w:rPr>
        <w:t xml:space="preserve">(accessible </w:t>
      </w:r>
      <w:r w:rsidR="004C7E3A" w:rsidRPr="00F3668A">
        <w:rPr>
          <w:rFonts w:cs="Arial"/>
        </w:rPr>
        <w:t>p</w:t>
      </w:r>
      <w:r w:rsidRPr="00F3668A">
        <w:rPr>
          <w:rFonts w:cs="Arial"/>
        </w:rPr>
        <w:t>ar</w:t>
      </w:r>
      <w:r w:rsidR="004C7E3A" w:rsidRPr="00F3668A">
        <w:rPr>
          <w:rFonts w:cs="Arial"/>
        </w:rPr>
        <w:t xml:space="preserve"> les administrateurs</w:t>
      </w:r>
      <w:r w:rsidRPr="00F3668A">
        <w:rPr>
          <w:rFonts w:cs="Arial"/>
        </w:rPr>
        <w:t>)</w:t>
      </w:r>
    </w:p>
    <w:p w:rsidR="001F2AEE" w:rsidRPr="00F3668A" w:rsidRDefault="001F2AEE" w:rsidP="001F2AEE">
      <w:pPr>
        <w:pStyle w:val="Paragraphedeliste"/>
        <w:numPr>
          <w:ilvl w:val="0"/>
          <w:numId w:val="26"/>
        </w:numPr>
        <w:rPr>
          <w:rFonts w:cs="Arial"/>
        </w:rPr>
      </w:pPr>
      <w:r w:rsidRPr="00F3668A">
        <w:rPr>
          <w:rFonts w:cs="Arial"/>
        </w:rPr>
        <w:t>contient uniquement les données des traitements concernant l’instance Geofibre dans laquelle on le récupère (par exemple : les traitements effectués sur les immeubles de la métropole ne seront pas dans le compte rendu de Guadeloupe)</w:t>
      </w:r>
    </w:p>
    <w:p w:rsidR="00915F6D" w:rsidRDefault="00915F6D">
      <w:pPr>
        <w:spacing w:before="0" w:after="0"/>
        <w:jc w:val="left"/>
        <w:rPr>
          <w:rFonts w:cs="Arial"/>
        </w:rPr>
      </w:pPr>
    </w:p>
    <w:p w:rsidR="00915F6D" w:rsidRDefault="00915F6D">
      <w:pPr>
        <w:spacing w:before="0" w:after="0"/>
        <w:jc w:val="left"/>
        <w:rPr>
          <w:rFonts w:cs="Arial"/>
        </w:rPr>
      </w:pPr>
    </w:p>
    <w:p w:rsidR="000D2964" w:rsidRDefault="000D2964" w:rsidP="000D2964">
      <w:pPr>
        <w:pStyle w:val="Titre4"/>
      </w:pPr>
      <w:bookmarkStart w:id="905" w:name="_Toc393377391"/>
      <w:bookmarkStart w:id="906" w:name="_Toc426723654"/>
      <w:r>
        <w:lastRenderedPageBreak/>
        <w:t>Champs ayant des règles particulières</w:t>
      </w:r>
      <w:bookmarkEnd w:id="905"/>
      <w:bookmarkEnd w:id="906"/>
    </w:p>
    <w:p w:rsidR="000D2964" w:rsidRDefault="000D2964" w:rsidP="000D2964">
      <w:pPr>
        <w:pStyle w:val="Titre5"/>
      </w:pPr>
      <w:r>
        <w:t>Opérateur immeuble</w:t>
      </w:r>
    </w:p>
    <w:p w:rsidR="00EB5729" w:rsidRDefault="000D2964" w:rsidP="00EB5729">
      <w:r w:rsidRPr="000D2964">
        <w:t>La valeur fournie dans le fichier est utilisée telle quelle sauf si la valeur transmise est ‘FT’ ; dans ce cas, on la remplace par ‘ORANGE’.</w:t>
      </w:r>
      <w:bookmarkStart w:id="907" w:name="_Toc384981262"/>
      <w:bookmarkStart w:id="908" w:name="_Toc384981743"/>
      <w:bookmarkStart w:id="909" w:name="_Toc384981984"/>
      <w:bookmarkStart w:id="910" w:name="_Toc385596436"/>
      <w:bookmarkStart w:id="911" w:name="_Ref361840585"/>
      <w:bookmarkStart w:id="912" w:name="_Ref361840595"/>
      <w:bookmarkEnd w:id="907"/>
      <w:bookmarkEnd w:id="908"/>
      <w:bookmarkEnd w:id="909"/>
      <w:bookmarkEnd w:id="910"/>
    </w:p>
    <w:p w:rsidR="001A08F1" w:rsidRPr="001D749C" w:rsidRDefault="001A08F1" w:rsidP="001A08F1">
      <w:pPr>
        <w:rPr>
          <w:rFonts w:cs="Arial"/>
        </w:rPr>
      </w:pPr>
      <w:bookmarkStart w:id="913" w:name="_Toc384981277"/>
      <w:bookmarkStart w:id="914" w:name="_Toc384981758"/>
      <w:bookmarkStart w:id="915" w:name="_Toc384981999"/>
      <w:bookmarkStart w:id="916" w:name="_Toc401132957"/>
      <w:bookmarkStart w:id="917" w:name="_Toc401132958"/>
      <w:bookmarkStart w:id="918" w:name="_Etat_de_l’immeuble"/>
      <w:bookmarkEnd w:id="720"/>
      <w:bookmarkEnd w:id="721"/>
      <w:bookmarkEnd w:id="911"/>
      <w:bookmarkEnd w:id="912"/>
      <w:bookmarkEnd w:id="913"/>
      <w:bookmarkEnd w:id="914"/>
      <w:bookmarkEnd w:id="915"/>
      <w:bookmarkEnd w:id="916"/>
      <w:bookmarkEnd w:id="917"/>
      <w:bookmarkEnd w:id="918"/>
    </w:p>
    <w:p w:rsidR="001A08F1" w:rsidRDefault="001A08F1" w:rsidP="001A08F1">
      <w:pPr>
        <w:rPr>
          <w:highlight w:val="yellow"/>
        </w:rPr>
      </w:pPr>
    </w:p>
    <w:p w:rsidR="001A08F1" w:rsidRPr="00541708" w:rsidRDefault="001A08F1" w:rsidP="001A08F1">
      <w:pPr>
        <w:rPr>
          <w:highlight w:val="yellow"/>
        </w:rPr>
      </w:pPr>
    </w:p>
    <w:p w:rsidR="00076EBD" w:rsidRDefault="00076EBD">
      <w:pPr>
        <w:spacing w:before="0" w:after="0"/>
        <w:jc w:val="left"/>
        <w:rPr>
          <w:b/>
          <w:i/>
          <w:caps/>
          <w:color w:val="0000FF"/>
          <w:sz w:val="22"/>
        </w:rPr>
      </w:pPr>
      <w:r>
        <w:br w:type="page"/>
      </w:r>
    </w:p>
    <w:p w:rsidR="00F76462" w:rsidRPr="00F3668A" w:rsidRDefault="00E151A8" w:rsidP="00F76462">
      <w:pPr>
        <w:pStyle w:val="Titre2"/>
        <w:rPr>
          <w:sz w:val="24"/>
          <w:u w:color="C0C0C0"/>
        </w:rPr>
      </w:pPr>
      <w:bookmarkStart w:id="919" w:name="_Toc426723655"/>
      <w:bookmarkStart w:id="920" w:name="_Toc393377493"/>
      <w:r w:rsidRPr="00F3668A">
        <w:rPr>
          <w:sz w:val="24"/>
          <w:u w:color="C0C0C0"/>
        </w:rPr>
        <w:lastRenderedPageBreak/>
        <w:t>Services</w:t>
      </w:r>
      <w:bookmarkEnd w:id="919"/>
    </w:p>
    <w:p w:rsidR="001F2AEE" w:rsidRPr="00F3668A" w:rsidRDefault="0011796A" w:rsidP="001F2AEE">
      <w:pPr>
        <w:pStyle w:val="Titre3"/>
        <w:rPr>
          <w:u w:color="C0C0C0"/>
        </w:rPr>
      </w:pPr>
      <w:bookmarkStart w:id="921" w:name="_Toc426723656"/>
      <w:r w:rsidRPr="00F3668A">
        <w:rPr>
          <w:u w:color="C0C0C0"/>
        </w:rPr>
        <w:t>Geofibre-back</w:t>
      </w:r>
      <w:bookmarkEnd w:id="921"/>
    </w:p>
    <w:p w:rsidR="00555E47" w:rsidRPr="00F3668A" w:rsidRDefault="001F2AEE" w:rsidP="00555E47">
      <w:pPr>
        <w:pStyle w:val="Titre4"/>
      </w:pPr>
      <w:bookmarkStart w:id="922" w:name="_Toc426723657"/>
      <w:r w:rsidRPr="00F3668A">
        <w:t>Cloisonnement des BDD</w:t>
      </w:r>
      <w:bookmarkEnd w:id="922"/>
    </w:p>
    <w:p w:rsidR="00555E47" w:rsidRPr="00F3668A" w:rsidRDefault="001F2AEE" w:rsidP="00555E47">
      <w:r w:rsidRPr="00F3668A">
        <w:t xml:space="preserve">L’ajout des DOM </w:t>
      </w:r>
      <w:r w:rsidR="00577EB1" w:rsidRPr="00F3668A">
        <w:t xml:space="preserve">en version G1R6 </w:t>
      </w:r>
      <w:r w:rsidRPr="00F3668A">
        <w:t>fait qu’il y a plusieurs bases de données à gérer au lieu d’une seule</w:t>
      </w:r>
      <w:r w:rsidR="00577EB1" w:rsidRPr="00F3668A">
        <w:t xml:space="preserve"> précédemment</w:t>
      </w:r>
      <w:r w:rsidRPr="00F3668A">
        <w:t>, le mécanisme de création des connexions</w:t>
      </w:r>
      <w:r w:rsidR="00577EB1" w:rsidRPr="00F3668A">
        <w:t xml:space="preserve"> est donc modifié depuis cette version</w:t>
      </w:r>
      <w:r w:rsidRPr="00F3668A">
        <w:t>.</w:t>
      </w:r>
    </w:p>
    <w:p w:rsidR="00555E47" w:rsidRPr="00F3668A" w:rsidRDefault="001F2AEE" w:rsidP="00555E47">
      <w:r w:rsidRPr="00F3668A">
        <w:t>Il y avait</w:t>
      </w:r>
      <w:r w:rsidR="00577EB1" w:rsidRPr="00F3668A">
        <w:t>,</w:t>
      </w:r>
      <w:r w:rsidRPr="00F3668A">
        <w:t xml:space="preserve"> </w:t>
      </w:r>
      <w:r w:rsidR="00577EB1" w:rsidRPr="00F3668A">
        <w:t>avant la G1R6,</w:t>
      </w:r>
      <w:r w:rsidRPr="00F3668A">
        <w:t xml:space="preserve"> dans les fichiers configuration.xml les paramètres de connexion à la base de données pour chaque handler, les valeurs étant toujours les mêmes. Un handler </w:t>
      </w:r>
      <w:r w:rsidRPr="00F3668A">
        <w:rPr>
          <w:b/>
        </w:rPr>
        <w:t>InitConnexionsHandler</w:t>
      </w:r>
      <w:r w:rsidRPr="00F3668A">
        <w:t xml:space="preserve"> est </w:t>
      </w:r>
      <w:r w:rsidR="00577EB1" w:rsidRPr="00F3668A">
        <w:t>présent depuis la G1R6</w:t>
      </w:r>
      <w:r w:rsidRPr="00F3668A">
        <w:t xml:space="preserve"> pour centraliser la création des pools de connexion vers les bases, et ce dès le lancement de Jonas. Cela permet également de nettoyer la configuration de toutes les répétitions de paramètres.</w:t>
      </w:r>
    </w:p>
    <w:p w:rsidR="00555E47" w:rsidRPr="00F3668A" w:rsidRDefault="001F2AEE" w:rsidP="00555E47">
      <w:pPr>
        <w:rPr>
          <w:u w:val="single"/>
        </w:rPr>
      </w:pPr>
      <w:r w:rsidRPr="00F3668A">
        <w:rPr>
          <w:u w:val="single"/>
        </w:rPr>
        <w:t>Exemple de configuration du handler :</w:t>
      </w:r>
    </w:p>
    <w:p w:rsidR="00555E47" w:rsidRPr="00442EF4" w:rsidRDefault="006A4992" w:rsidP="00555E47">
      <w:pPr>
        <w:autoSpaceDE w:val="0"/>
        <w:autoSpaceDN w:val="0"/>
        <w:adjustRightInd w:val="0"/>
        <w:spacing w:before="0" w:after="0"/>
        <w:ind w:firstLine="708"/>
        <w:jc w:val="left"/>
        <w:rPr>
          <w:rFonts w:ascii="Consolas" w:hAnsi="Consolas" w:cs="Consolas"/>
          <w:lang w:val="en-US"/>
        </w:rPr>
      </w:pPr>
      <w:r w:rsidRPr="006A4992">
        <w:rPr>
          <w:rFonts w:ascii="Consolas" w:hAnsi="Consolas" w:cs="Consolas"/>
          <w:color w:val="008080"/>
          <w:lang w:val="en-US"/>
        </w:rPr>
        <w:t>&lt;</w:t>
      </w:r>
      <w:r w:rsidRPr="006A4992">
        <w:rPr>
          <w:rFonts w:ascii="Consolas" w:hAnsi="Consolas" w:cs="Consolas"/>
          <w:color w:val="3F7F7F"/>
          <w:lang w:val="en-US"/>
        </w:rPr>
        <w:t>urlfilter</w:t>
      </w:r>
      <w:r w:rsidRPr="006A4992">
        <w:rPr>
          <w:rFonts w:ascii="Consolas" w:hAnsi="Consolas" w:cs="Consolas"/>
          <w:lang w:val="en-US"/>
        </w:rPr>
        <w:t xml:space="preserve"> </w:t>
      </w:r>
      <w:r w:rsidRPr="006A4992">
        <w:rPr>
          <w:rFonts w:ascii="Consolas" w:hAnsi="Consolas" w:cs="Consolas"/>
          <w:color w:val="7F007F"/>
          <w:lang w:val="en-US"/>
        </w:rPr>
        <w:t>startwith</w:t>
      </w:r>
      <w:r w:rsidRPr="006A4992">
        <w:rPr>
          <w:rFonts w:ascii="Consolas" w:hAnsi="Consolas" w:cs="Consolas"/>
          <w:color w:val="000000"/>
          <w:lang w:val="en-US"/>
        </w:rPr>
        <w:t>=</w:t>
      </w:r>
      <w:r w:rsidRPr="006A4992">
        <w:rPr>
          <w:rFonts w:ascii="Consolas" w:hAnsi="Consolas" w:cs="Consolas"/>
          <w:i/>
          <w:iCs/>
          <w:color w:val="2A00FF"/>
          <w:lang w:val="en-US"/>
        </w:rPr>
        <w:t>"/initConnexions"</w:t>
      </w:r>
    </w:p>
    <w:p w:rsidR="00555E47" w:rsidRPr="00442EF4" w:rsidRDefault="006A4992" w:rsidP="00555E47">
      <w:pPr>
        <w:autoSpaceDE w:val="0"/>
        <w:autoSpaceDN w:val="0"/>
        <w:adjustRightInd w:val="0"/>
        <w:spacing w:before="0" w:after="0"/>
        <w:jc w:val="left"/>
        <w:rPr>
          <w:rFonts w:ascii="Consolas" w:hAnsi="Consolas" w:cs="Consolas"/>
          <w:color w:val="000000"/>
          <w:lang w:val="en-US"/>
        </w:rPr>
      </w:pPr>
      <w:r w:rsidRPr="006A4992">
        <w:rPr>
          <w:rFonts w:ascii="Consolas" w:hAnsi="Consolas" w:cs="Consolas"/>
          <w:lang w:val="en-US"/>
        </w:rPr>
        <w:t xml:space="preserve">            </w:t>
      </w:r>
      <w:r w:rsidRPr="006A4992">
        <w:rPr>
          <w:rFonts w:ascii="Consolas" w:hAnsi="Consolas" w:cs="Consolas"/>
          <w:color w:val="7F007F"/>
          <w:lang w:val="en-US"/>
        </w:rPr>
        <w:t>handler-class</w:t>
      </w:r>
      <w:r w:rsidRPr="006A4992">
        <w:rPr>
          <w:rFonts w:ascii="Consolas" w:hAnsi="Consolas" w:cs="Consolas"/>
          <w:color w:val="000000"/>
          <w:lang w:val="en-US"/>
        </w:rPr>
        <w:t>=</w:t>
      </w:r>
    </w:p>
    <w:p w:rsidR="00555E47" w:rsidRPr="00442EF4" w:rsidRDefault="006A4992" w:rsidP="00555E47">
      <w:pPr>
        <w:autoSpaceDE w:val="0"/>
        <w:autoSpaceDN w:val="0"/>
        <w:adjustRightInd w:val="0"/>
        <w:spacing w:before="0" w:after="0"/>
        <w:ind w:left="708" w:firstLine="708"/>
        <w:jc w:val="left"/>
        <w:rPr>
          <w:rFonts w:ascii="Consolas" w:hAnsi="Consolas" w:cs="Consolas"/>
          <w:lang w:val="en-US"/>
        </w:rPr>
      </w:pPr>
      <w:r w:rsidRPr="006A4992">
        <w:rPr>
          <w:rFonts w:ascii="Consolas" w:hAnsi="Consolas" w:cs="Consolas"/>
          <w:i/>
          <w:iCs/>
          <w:color w:val="2A00FF"/>
          <w:lang w:val="en-US"/>
        </w:rPr>
        <w:t>"com.francetelecom.restfmksrv.handlers.connexions.InitConnexionsHandler"</w:t>
      </w:r>
      <w:r w:rsidRPr="006A4992">
        <w:rPr>
          <w:rFonts w:ascii="Consolas" w:hAnsi="Consolas" w:cs="Consolas"/>
          <w:color w:val="008080"/>
          <w:lang w:val="en-US"/>
        </w:rPr>
        <w:t>&gt;</w:t>
      </w:r>
    </w:p>
    <w:p w:rsidR="00555E47" w:rsidRPr="00712FFB" w:rsidRDefault="006A4992" w:rsidP="00555E47">
      <w:pPr>
        <w:autoSpaceDE w:val="0"/>
        <w:autoSpaceDN w:val="0"/>
        <w:adjustRightInd w:val="0"/>
        <w:spacing w:before="0" w:after="0"/>
        <w:jc w:val="left"/>
        <w:rPr>
          <w:rFonts w:ascii="Consolas" w:hAnsi="Consolas" w:cs="Consolas"/>
          <w:lang w:val="en-US"/>
        </w:rPr>
      </w:pPr>
      <w:r w:rsidRPr="006A4992">
        <w:rPr>
          <w:rFonts w:ascii="Consolas" w:hAnsi="Consolas" w:cs="Consolas"/>
          <w:color w:val="000000"/>
          <w:lang w:val="en-US"/>
        </w:rPr>
        <w:t xml:space="preserve">            </w:t>
      </w:r>
      <w:r w:rsidR="00FE4E1D" w:rsidRPr="00FE4E1D">
        <w:rPr>
          <w:rFonts w:ascii="Consolas" w:hAnsi="Consolas" w:cs="Consolas"/>
          <w:color w:val="008080"/>
          <w:lang w:val="en-US"/>
        </w:rPr>
        <w:t>&lt;</w:t>
      </w:r>
      <w:r w:rsidR="00FE4E1D" w:rsidRPr="00FE4E1D">
        <w:rPr>
          <w:rFonts w:ascii="Consolas" w:hAnsi="Consolas" w:cs="Consolas"/>
          <w:color w:val="3F7F7F"/>
          <w:lang w:val="en-US"/>
        </w:rPr>
        <w:t>handler-configuration</w:t>
      </w:r>
      <w:r w:rsidR="00FE4E1D" w:rsidRPr="00FE4E1D">
        <w:rPr>
          <w:rFonts w:ascii="Consolas" w:hAnsi="Consolas" w:cs="Consolas"/>
          <w:color w:val="008080"/>
          <w:lang w:val="en-US"/>
        </w:rPr>
        <w:t>&gt;</w:t>
      </w:r>
    </w:p>
    <w:p w:rsidR="00555E47" w:rsidRPr="00712FFB" w:rsidRDefault="00FE4E1D" w:rsidP="00555E47">
      <w:pPr>
        <w:autoSpaceDE w:val="0"/>
        <w:autoSpaceDN w:val="0"/>
        <w:adjustRightInd w:val="0"/>
        <w:spacing w:before="0" w:after="0"/>
        <w:ind w:left="1416" w:firstLine="708"/>
        <w:jc w:val="left"/>
        <w:rPr>
          <w:rFonts w:ascii="Consolas" w:hAnsi="Consolas" w:cs="Consolas"/>
          <w:lang w:val="en-US"/>
        </w:rPr>
      </w:pPr>
      <w:r w:rsidRPr="00FE4E1D">
        <w:rPr>
          <w:rFonts w:ascii="Consolas" w:hAnsi="Consolas" w:cs="Consolas"/>
          <w:color w:val="008080"/>
          <w:lang w:val="en-US"/>
        </w:rPr>
        <w:t>&lt;</w:t>
      </w:r>
      <w:r w:rsidRPr="00FE4E1D">
        <w:rPr>
          <w:rFonts w:ascii="Consolas" w:hAnsi="Consolas" w:cs="Consolas"/>
          <w:color w:val="3F7F7F"/>
          <w:lang w:val="en-US"/>
        </w:rPr>
        <w:t>clientorion</w:t>
      </w:r>
      <w:r w:rsidRPr="00FE4E1D">
        <w:rPr>
          <w:rFonts w:ascii="Consolas" w:hAnsi="Consolas" w:cs="Consolas"/>
          <w:color w:val="008080"/>
          <w:lang w:val="en-US"/>
        </w:rPr>
        <w:t>&gt;</w:t>
      </w:r>
    </w:p>
    <w:p w:rsidR="00555E47" w:rsidRPr="00712FFB" w:rsidRDefault="00FE4E1D" w:rsidP="00555E47">
      <w:pPr>
        <w:autoSpaceDE w:val="0"/>
        <w:autoSpaceDN w:val="0"/>
        <w:adjustRightInd w:val="0"/>
        <w:spacing w:before="0" w:after="0"/>
        <w:ind w:left="708"/>
        <w:jc w:val="left"/>
        <w:rPr>
          <w:rFonts w:ascii="Consolas" w:hAnsi="Consolas" w:cs="Consolas"/>
          <w:lang w:val="en-US"/>
        </w:rPr>
      </w:pPr>
      <w:r w:rsidRPr="00FE4E1D">
        <w:rPr>
          <w:rFonts w:ascii="Consolas" w:hAnsi="Consolas" w:cs="Consolas"/>
          <w:color w:val="000000"/>
          <w:lang w:val="en-US"/>
        </w:rPr>
        <w:t xml:space="preserve">                    </w:t>
      </w:r>
      <w:r w:rsidRPr="00FE4E1D">
        <w:rPr>
          <w:rFonts w:ascii="Consolas" w:hAnsi="Consolas" w:cs="Consolas"/>
          <w:color w:val="008080"/>
          <w:lang w:val="en-US"/>
        </w:rPr>
        <w:t>&lt;</w:t>
      </w:r>
      <w:r w:rsidRPr="00FE4E1D">
        <w:rPr>
          <w:rFonts w:ascii="Consolas" w:hAnsi="Consolas" w:cs="Consolas"/>
          <w:color w:val="3F7F7F"/>
          <w:lang w:val="en-US"/>
        </w:rPr>
        <w:t>Connection</w:t>
      </w:r>
      <w:r w:rsidRPr="00FE4E1D">
        <w:rPr>
          <w:rFonts w:ascii="Consolas" w:hAnsi="Consolas" w:cs="Consolas"/>
          <w:lang w:val="en-US"/>
        </w:rPr>
        <w:t xml:space="preserve"> </w:t>
      </w:r>
      <w:r w:rsidRPr="00FE4E1D">
        <w:rPr>
          <w:rFonts w:ascii="Consolas" w:hAnsi="Consolas" w:cs="Consolas"/>
          <w:color w:val="7F007F"/>
          <w:lang w:val="en-US"/>
        </w:rPr>
        <w:t>name</w:t>
      </w:r>
      <w:r w:rsidRPr="00FE4E1D">
        <w:rPr>
          <w:rFonts w:ascii="Consolas" w:hAnsi="Consolas" w:cs="Consolas"/>
          <w:color w:val="000000"/>
          <w:lang w:val="en-US"/>
        </w:rPr>
        <w:t>=</w:t>
      </w:r>
      <w:r w:rsidRPr="00FE4E1D">
        <w:rPr>
          <w:rFonts w:ascii="Consolas" w:hAnsi="Consolas" w:cs="Consolas"/>
          <w:i/>
          <w:iCs/>
          <w:color w:val="2A00FF"/>
          <w:lang w:val="en-US"/>
        </w:rPr>
        <w:t>"geofibre"</w:t>
      </w:r>
      <w:r w:rsidRPr="00FE4E1D">
        <w:rPr>
          <w:rFonts w:ascii="Consolas" w:hAnsi="Consolas" w:cs="Consolas"/>
          <w:lang w:val="en-US"/>
        </w:rPr>
        <w:t xml:space="preserve"> </w:t>
      </w:r>
      <w:r w:rsidRPr="00FE4E1D">
        <w:rPr>
          <w:rFonts w:ascii="Consolas" w:hAnsi="Consolas" w:cs="Consolas"/>
          <w:color w:val="7F007F"/>
          <w:lang w:val="en-US"/>
        </w:rPr>
        <w:t>driver</w:t>
      </w:r>
      <w:r w:rsidRPr="00FE4E1D">
        <w:rPr>
          <w:rFonts w:ascii="Consolas" w:hAnsi="Consolas" w:cs="Consolas"/>
          <w:color w:val="000000"/>
          <w:lang w:val="en-US"/>
        </w:rPr>
        <w:t>=</w:t>
      </w:r>
      <w:r w:rsidRPr="00FE4E1D">
        <w:rPr>
          <w:rFonts w:ascii="Consolas" w:hAnsi="Consolas" w:cs="Consolas"/>
          <w:i/>
          <w:iCs/>
          <w:color w:val="2A00FF"/>
          <w:lang w:val="en-US"/>
        </w:rPr>
        <w:t>"org.postgresql.Driver"</w:t>
      </w:r>
    </w:p>
    <w:p w:rsidR="00555E47" w:rsidRPr="00712FFB" w:rsidRDefault="00FE4E1D" w:rsidP="00555E47">
      <w:pPr>
        <w:autoSpaceDE w:val="0"/>
        <w:autoSpaceDN w:val="0"/>
        <w:adjustRightInd w:val="0"/>
        <w:spacing w:before="0" w:after="0"/>
        <w:ind w:left="708"/>
        <w:jc w:val="left"/>
        <w:rPr>
          <w:rFonts w:ascii="Consolas" w:hAnsi="Consolas" w:cs="Consolas"/>
          <w:lang w:val="en-US"/>
        </w:rPr>
      </w:pPr>
      <w:r w:rsidRPr="00FE4E1D">
        <w:rPr>
          <w:rFonts w:ascii="Consolas" w:hAnsi="Consolas" w:cs="Consolas"/>
          <w:lang w:val="en-US"/>
        </w:rPr>
        <w:t xml:space="preserve">             </w:t>
      </w:r>
      <w:r w:rsidRPr="00FE4E1D">
        <w:rPr>
          <w:rFonts w:ascii="Consolas" w:hAnsi="Consolas" w:cs="Consolas"/>
          <w:lang w:val="en-US"/>
        </w:rPr>
        <w:tab/>
      </w:r>
      <w:r w:rsidRPr="00FE4E1D">
        <w:rPr>
          <w:rFonts w:ascii="Consolas" w:hAnsi="Consolas" w:cs="Consolas"/>
          <w:lang w:val="en-US"/>
        </w:rPr>
        <w:tab/>
      </w:r>
      <w:r w:rsidRPr="00FE4E1D">
        <w:rPr>
          <w:rFonts w:ascii="Consolas" w:hAnsi="Consolas" w:cs="Consolas"/>
          <w:color w:val="7F007F"/>
          <w:lang w:val="en-US"/>
        </w:rPr>
        <w:t>database</w:t>
      </w:r>
      <w:r w:rsidRPr="00FE4E1D">
        <w:rPr>
          <w:rFonts w:ascii="Consolas" w:hAnsi="Consolas" w:cs="Consolas"/>
          <w:color w:val="000000"/>
          <w:lang w:val="en-US"/>
        </w:rPr>
        <w:t>=</w:t>
      </w:r>
      <w:r w:rsidRPr="00FE4E1D">
        <w:rPr>
          <w:rFonts w:ascii="Consolas" w:hAnsi="Consolas" w:cs="Consolas"/>
          <w:i/>
          <w:iCs/>
          <w:color w:val="2A00FF"/>
          <w:lang w:val="en-US"/>
        </w:rPr>
        <w:t>"jdbc:postgresql://&lt;url&gt;/pggfiref"</w:t>
      </w:r>
    </w:p>
    <w:p w:rsidR="00555E47" w:rsidRPr="00712FFB" w:rsidRDefault="00FE4E1D" w:rsidP="00555E47">
      <w:pPr>
        <w:autoSpaceDE w:val="0"/>
        <w:autoSpaceDN w:val="0"/>
        <w:adjustRightInd w:val="0"/>
        <w:spacing w:before="0" w:after="0"/>
        <w:ind w:left="2832" w:firstLine="708"/>
        <w:jc w:val="left"/>
        <w:rPr>
          <w:rFonts w:ascii="Consolas" w:hAnsi="Consolas" w:cs="Consolas"/>
          <w:lang w:val="en-US"/>
        </w:rPr>
      </w:pPr>
      <w:r w:rsidRPr="00FE4E1D">
        <w:rPr>
          <w:rFonts w:ascii="Consolas" w:hAnsi="Consolas" w:cs="Consolas"/>
          <w:color w:val="7F007F"/>
          <w:lang w:val="en-US"/>
        </w:rPr>
        <w:t>user</w:t>
      </w:r>
      <w:r w:rsidRPr="00FE4E1D">
        <w:rPr>
          <w:rFonts w:ascii="Consolas" w:hAnsi="Consolas" w:cs="Consolas"/>
          <w:color w:val="000000"/>
          <w:lang w:val="en-US"/>
        </w:rPr>
        <w:t>=</w:t>
      </w:r>
      <w:r w:rsidRPr="00FE4E1D">
        <w:rPr>
          <w:rFonts w:ascii="Consolas" w:hAnsi="Consolas" w:cs="Consolas"/>
          <w:i/>
          <w:iCs/>
          <w:color w:val="2A00FF"/>
          <w:lang w:val="en-US"/>
        </w:rPr>
        <w:t>"&lt;user&gt;"</w:t>
      </w:r>
      <w:r w:rsidRPr="00FE4E1D">
        <w:rPr>
          <w:rFonts w:ascii="Consolas" w:hAnsi="Consolas" w:cs="Consolas"/>
          <w:lang w:val="en-US"/>
        </w:rPr>
        <w:t xml:space="preserve"> </w:t>
      </w:r>
      <w:r w:rsidRPr="00FE4E1D">
        <w:rPr>
          <w:rFonts w:ascii="Consolas" w:hAnsi="Consolas" w:cs="Consolas"/>
          <w:color w:val="7F007F"/>
          <w:lang w:val="en-US"/>
        </w:rPr>
        <w:t>password</w:t>
      </w:r>
      <w:r w:rsidRPr="00FE4E1D">
        <w:rPr>
          <w:rFonts w:ascii="Consolas" w:hAnsi="Consolas" w:cs="Consolas"/>
          <w:color w:val="000000"/>
          <w:lang w:val="en-US"/>
        </w:rPr>
        <w:t>=</w:t>
      </w:r>
      <w:r w:rsidRPr="00FE4E1D">
        <w:rPr>
          <w:rFonts w:ascii="Consolas" w:hAnsi="Consolas" w:cs="Consolas"/>
          <w:i/>
          <w:iCs/>
          <w:color w:val="2A00FF"/>
          <w:lang w:val="en-US"/>
        </w:rPr>
        <w:t>"&lt;password&gt;"</w:t>
      </w:r>
      <w:r w:rsidRPr="00FE4E1D">
        <w:rPr>
          <w:rFonts w:ascii="Consolas" w:hAnsi="Consolas" w:cs="Consolas"/>
          <w:lang w:val="en-US"/>
        </w:rPr>
        <w:t xml:space="preserve"> </w:t>
      </w:r>
      <w:r w:rsidRPr="00FE4E1D">
        <w:rPr>
          <w:rFonts w:ascii="Consolas" w:hAnsi="Consolas" w:cs="Consolas"/>
          <w:color w:val="008080"/>
          <w:lang w:val="en-US"/>
        </w:rPr>
        <w:t>/&gt;</w:t>
      </w:r>
    </w:p>
    <w:p w:rsidR="00555E47" w:rsidRPr="00712FFB" w:rsidRDefault="00FE4E1D" w:rsidP="00555E47">
      <w:pPr>
        <w:autoSpaceDE w:val="0"/>
        <w:autoSpaceDN w:val="0"/>
        <w:adjustRightInd w:val="0"/>
        <w:spacing w:before="0" w:after="0"/>
        <w:ind w:left="1416" w:firstLine="708"/>
        <w:jc w:val="left"/>
        <w:rPr>
          <w:rFonts w:ascii="Consolas" w:hAnsi="Consolas" w:cs="Consolas"/>
          <w:lang w:val="en-US"/>
        </w:rPr>
      </w:pPr>
      <w:r w:rsidRPr="00FE4E1D">
        <w:rPr>
          <w:rFonts w:ascii="Consolas" w:hAnsi="Consolas" w:cs="Consolas"/>
          <w:color w:val="008080"/>
          <w:lang w:val="en-US"/>
        </w:rPr>
        <w:t>&lt;/</w:t>
      </w:r>
      <w:r w:rsidRPr="00FE4E1D">
        <w:rPr>
          <w:rFonts w:ascii="Consolas" w:hAnsi="Consolas" w:cs="Consolas"/>
          <w:color w:val="3F7F7F"/>
          <w:lang w:val="en-US"/>
        </w:rPr>
        <w:t>clientorion</w:t>
      </w:r>
      <w:r w:rsidRPr="00FE4E1D">
        <w:rPr>
          <w:rFonts w:ascii="Consolas" w:hAnsi="Consolas" w:cs="Consolas"/>
          <w:color w:val="008080"/>
          <w:lang w:val="en-US"/>
        </w:rPr>
        <w:t>&gt;</w:t>
      </w:r>
    </w:p>
    <w:p w:rsidR="00555E47" w:rsidRPr="00712FFB" w:rsidRDefault="00FE4E1D" w:rsidP="00555E47">
      <w:pPr>
        <w:autoSpaceDE w:val="0"/>
        <w:autoSpaceDN w:val="0"/>
        <w:adjustRightInd w:val="0"/>
        <w:spacing w:before="0" w:after="0"/>
        <w:ind w:left="1416" w:firstLine="708"/>
        <w:jc w:val="left"/>
        <w:rPr>
          <w:rFonts w:ascii="Consolas" w:hAnsi="Consolas" w:cs="Consolas"/>
          <w:lang w:val="en-US"/>
        </w:rPr>
      </w:pPr>
      <w:r w:rsidRPr="00FE4E1D">
        <w:rPr>
          <w:rFonts w:ascii="Consolas" w:hAnsi="Consolas" w:cs="Consolas"/>
          <w:color w:val="008080"/>
          <w:lang w:val="en-US"/>
        </w:rPr>
        <w:t>&lt;</w:t>
      </w:r>
      <w:r w:rsidRPr="00FE4E1D">
        <w:rPr>
          <w:rFonts w:ascii="Consolas" w:hAnsi="Consolas" w:cs="Consolas"/>
          <w:color w:val="3F7F7F"/>
          <w:lang w:val="en-US"/>
        </w:rPr>
        <w:t>clientgua</w:t>
      </w:r>
      <w:r w:rsidRPr="00FE4E1D">
        <w:rPr>
          <w:rFonts w:ascii="Consolas" w:hAnsi="Consolas" w:cs="Consolas"/>
          <w:color w:val="008080"/>
          <w:lang w:val="en-US"/>
        </w:rPr>
        <w:t>&gt;</w:t>
      </w:r>
    </w:p>
    <w:p w:rsidR="00555E47" w:rsidRPr="00712FFB" w:rsidRDefault="00FE4E1D" w:rsidP="00555E47">
      <w:pPr>
        <w:autoSpaceDE w:val="0"/>
        <w:autoSpaceDN w:val="0"/>
        <w:adjustRightInd w:val="0"/>
        <w:spacing w:before="0" w:after="0"/>
        <w:ind w:left="708"/>
        <w:jc w:val="left"/>
        <w:rPr>
          <w:rFonts w:ascii="Consolas" w:hAnsi="Consolas" w:cs="Consolas"/>
          <w:lang w:val="en-US"/>
        </w:rPr>
      </w:pPr>
      <w:r w:rsidRPr="00FE4E1D">
        <w:rPr>
          <w:rFonts w:ascii="Consolas" w:hAnsi="Consolas" w:cs="Consolas"/>
          <w:color w:val="000000"/>
          <w:lang w:val="en-US"/>
        </w:rPr>
        <w:t xml:space="preserve">                    </w:t>
      </w:r>
      <w:r w:rsidRPr="00FE4E1D">
        <w:rPr>
          <w:rFonts w:ascii="Consolas" w:hAnsi="Consolas" w:cs="Consolas"/>
          <w:color w:val="008080"/>
          <w:lang w:val="en-US"/>
        </w:rPr>
        <w:t>&lt;</w:t>
      </w:r>
      <w:r w:rsidRPr="00FE4E1D">
        <w:rPr>
          <w:rFonts w:ascii="Consolas" w:hAnsi="Consolas" w:cs="Consolas"/>
          <w:color w:val="3F7F7F"/>
          <w:lang w:val="en-US"/>
        </w:rPr>
        <w:t>Connection</w:t>
      </w:r>
      <w:r w:rsidRPr="00FE4E1D">
        <w:rPr>
          <w:rFonts w:ascii="Consolas" w:hAnsi="Consolas" w:cs="Consolas"/>
          <w:lang w:val="en-US"/>
        </w:rPr>
        <w:t xml:space="preserve"> </w:t>
      </w:r>
      <w:r w:rsidRPr="00FE4E1D">
        <w:rPr>
          <w:rFonts w:ascii="Consolas" w:hAnsi="Consolas" w:cs="Consolas"/>
          <w:color w:val="7F007F"/>
          <w:lang w:val="en-US"/>
        </w:rPr>
        <w:t>name</w:t>
      </w:r>
      <w:r w:rsidRPr="00FE4E1D">
        <w:rPr>
          <w:rFonts w:ascii="Consolas" w:hAnsi="Consolas" w:cs="Consolas"/>
          <w:color w:val="000000"/>
          <w:lang w:val="en-US"/>
        </w:rPr>
        <w:t>=</w:t>
      </w:r>
      <w:r w:rsidRPr="00FE4E1D">
        <w:rPr>
          <w:rFonts w:ascii="Consolas" w:hAnsi="Consolas" w:cs="Consolas"/>
          <w:i/>
          <w:iCs/>
          <w:color w:val="2A00FF"/>
          <w:lang w:val="en-US"/>
        </w:rPr>
        <w:t>"geofibre"</w:t>
      </w:r>
      <w:r w:rsidRPr="00FE4E1D">
        <w:rPr>
          <w:rFonts w:ascii="Consolas" w:hAnsi="Consolas" w:cs="Consolas"/>
          <w:lang w:val="en-US"/>
        </w:rPr>
        <w:t xml:space="preserve"> </w:t>
      </w:r>
      <w:r w:rsidRPr="00FE4E1D">
        <w:rPr>
          <w:rFonts w:ascii="Consolas" w:hAnsi="Consolas" w:cs="Consolas"/>
          <w:color w:val="7F007F"/>
          <w:lang w:val="en-US"/>
        </w:rPr>
        <w:t>driver</w:t>
      </w:r>
      <w:r w:rsidRPr="00FE4E1D">
        <w:rPr>
          <w:rFonts w:ascii="Consolas" w:hAnsi="Consolas" w:cs="Consolas"/>
          <w:color w:val="000000"/>
          <w:lang w:val="en-US"/>
        </w:rPr>
        <w:t>=</w:t>
      </w:r>
      <w:r w:rsidRPr="00FE4E1D">
        <w:rPr>
          <w:rFonts w:ascii="Consolas" w:hAnsi="Consolas" w:cs="Consolas"/>
          <w:i/>
          <w:iCs/>
          <w:color w:val="2A00FF"/>
          <w:lang w:val="en-US"/>
        </w:rPr>
        <w:t>"org.postgresql.Driver"</w:t>
      </w:r>
    </w:p>
    <w:p w:rsidR="00555E47" w:rsidRPr="00712FFB" w:rsidRDefault="00FE4E1D" w:rsidP="00555E47">
      <w:pPr>
        <w:autoSpaceDE w:val="0"/>
        <w:autoSpaceDN w:val="0"/>
        <w:adjustRightInd w:val="0"/>
        <w:spacing w:before="0" w:after="0"/>
        <w:ind w:left="708"/>
        <w:jc w:val="left"/>
        <w:rPr>
          <w:rFonts w:ascii="Consolas" w:hAnsi="Consolas" w:cs="Consolas"/>
          <w:lang w:val="en-US"/>
        </w:rPr>
      </w:pPr>
      <w:r w:rsidRPr="00FE4E1D">
        <w:rPr>
          <w:rFonts w:ascii="Consolas" w:hAnsi="Consolas" w:cs="Consolas"/>
          <w:lang w:val="en-US"/>
        </w:rPr>
        <w:t xml:space="preserve">                        </w:t>
      </w:r>
      <w:r w:rsidRPr="00FE4E1D">
        <w:rPr>
          <w:rFonts w:ascii="Consolas" w:hAnsi="Consolas" w:cs="Consolas"/>
          <w:color w:val="7F007F"/>
          <w:lang w:val="en-US"/>
        </w:rPr>
        <w:t>database</w:t>
      </w:r>
      <w:r w:rsidRPr="00FE4E1D">
        <w:rPr>
          <w:rFonts w:ascii="Consolas" w:hAnsi="Consolas" w:cs="Consolas"/>
          <w:color w:val="000000"/>
          <w:lang w:val="en-US"/>
        </w:rPr>
        <w:t>=</w:t>
      </w:r>
      <w:r w:rsidRPr="00FE4E1D">
        <w:rPr>
          <w:rFonts w:ascii="Consolas" w:hAnsi="Consolas" w:cs="Consolas"/>
          <w:i/>
          <w:iCs/>
          <w:color w:val="2A00FF"/>
          <w:lang w:val="en-US"/>
        </w:rPr>
        <w:t>"jdbc:postgresql://&lt;url&gt;/pggfiref"</w:t>
      </w:r>
    </w:p>
    <w:p w:rsidR="00555E47" w:rsidRPr="006E79D5" w:rsidRDefault="00891EE1" w:rsidP="00555E47">
      <w:pPr>
        <w:autoSpaceDE w:val="0"/>
        <w:autoSpaceDN w:val="0"/>
        <w:adjustRightInd w:val="0"/>
        <w:spacing w:before="0" w:after="0"/>
        <w:ind w:left="2832" w:firstLine="708"/>
        <w:jc w:val="left"/>
        <w:rPr>
          <w:rFonts w:ascii="Consolas" w:hAnsi="Consolas" w:cs="Consolas"/>
          <w:lang w:val="en-US"/>
        </w:rPr>
      </w:pPr>
      <w:r w:rsidRPr="006E79D5">
        <w:rPr>
          <w:rFonts w:ascii="Consolas" w:hAnsi="Consolas" w:cs="Consolas"/>
          <w:color w:val="7F007F"/>
          <w:lang w:val="en-US"/>
        </w:rPr>
        <w:t>user</w:t>
      </w:r>
      <w:r w:rsidRPr="006E79D5">
        <w:rPr>
          <w:rFonts w:ascii="Consolas" w:hAnsi="Consolas" w:cs="Consolas"/>
          <w:color w:val="000000"/>
          <w:lang w:val="en-US"/>
        </w:rPr>
        <w:t>=</w:t>
      </w:r>
      <w:r w:rsidRPr="006E79D5">
        <w:rPr>
          <w:rFonts w:ascii="Consolas" w:hAnsi="Consolas" w:cs="Consolas"/>
          <w:i/>
          <w:iCs/>
          <w:color w:val="2A00FF"/>
          <w:lang w:val="en-US"/>
        </w:rPr>
        <w:t>"&lt;user&gt;"</w:t>
      </w:r>
      <w:r w:rsidRPr="006E79D5">
        <w:rPr>
          <w:rFonts w:ascii="Consolas" w:hAnsi="Consolas" w:cs="Consolas"/>
          <w:lang w:val="en-US"/>
        </w:rPr>
        <w:t xml:space="preserve"> </w:t>
      </w:r>
      <w:r w:rsidRPr="006E79D5">
        <w:rPr>
          <w:rFonts w:ascii="Consolas" w:hAnsi="Consolas" w:cs="Consolas"/>
          <w:color w:val="7F007F"/>
          <w:lang w:val="en-US"/>
        </w:rPr>
        <w:t>password</w:t>
      </w:r>
      <w:r w:rsidRPr="006E79D5">
        <w:rPr>
          <w:rFonts w:ascii="Consolas" w:hAnsi="Consolas" w:cs="Consolas"/>
          <w:color w:val="000000"/>
          <w:lang w:val="en-US"/>
        </w:rPr>
        <w:t>=</w:t>
      </w:r>
      <w:r w:rsidRPr="006E79D5">
        <w:rPr>
          <w:rFonts w:ascii="Consolas" w:hAnsi="Consolas" w:cs="Consolas"/>
          <w:i/>
          <w:iCs/>
          <w:color w:val="2A00FF"/>
          <w:lang w:val="en-US"/>
        </w:rPr>
        <w:t>"&lt;password&gt;"</w:t>
      </w:r>
      <w:r w:rsidRPr="006E79D5">
        <w:rPr>
          <w:rFonts w:ascii="Consolas" w:hAnsi="Consolas" w:cs="Consolas"/>
          <w:lang w:val="en-US"/>
        </w:rPr>
        <w:t xml:space="preserve"> </w:t>
      </w:r>
      <w:r w:rsidRPr="006E79D5">
        <w:rPr>
          <w:rFonts w:ascii="Consolas" w:hAnsi="Consolas" w:cs="Consolas"/>
          <w:color w:val="008080"/>
          <w:lang w:val="en-US"/>
        </w:rPr>
        <w:t>/&gt;</w:t>
      </w:r>
    </w:p>
    <w:p w:rsidR="00555E47" w:rsidRPr="006E79D5" w:rsidRDefault="00891EE1" w:rsidP="00555E47">
      <w:pPr>
        <w:autoSpaceDE w:val="0"/>
        <w:autoSpaceDN w:val="0"/>
        <w:adjustRightInd w:val="0"/>
        <w:spacing w:before="0" w:after="0"/>
        <w:ind w:left="1416" w:firstLine="708"/>
        <w:jc w:val="left"/>
        <w:rPr>
          <w:rFonts w:ascii="Consolas" w:hAnsi="Consolas" w:cs="Consolas"/>
          <w:color w:val="008080"/>
          <w:lang w:val="en-US"/>
        </w:rPr>
      </w:pPr>
      <w:r w:rsidRPr="006E79D5">
        <w:rPr>
          <w:rFonts w:ascii="Consolas" w:hAnsi="Consolas" w:cs="Consolas"/>
          <w:color w:val="008080"/>
          <w:lang w:val="en-US"/>
        </w:rPr>
        <w:t>&lt;/</w:t>
      </w:r>
      <w:r w:rsidRPr="006E79D5">
        <w:rPr>
          <w:rFonts w:ascii="Consolas" w:hAnsi="Consolas" w:cs="Consolas"/>
          <w:color w:val="3F7F7F"/>
          <w:lang w:val="en-US"/>
        </w:rPr>
        <w:t>clientgua</w:t>
      </w:r>
      <w:r w:rsidRPr="006E79D5">
        <w:rPr>
          <w:rFonts w:ascii="Consolas" w:hAnsi="Consolas" w:cs="Consolas"/>
          <w:color w:val="008080"/>
          <w:lang w:val="en-US"/>
        </w:rPr>
        <w:t>&gt;</w:t>
      </w:r>
    </w:p>
    <w:p w:rsidR="00555E47" w:rsidRPr="006E79D5" w:rsidRDefault="00891EE1" w:rsidP="00555E47">
      <w:pPr>
        <w:autoSpaceDE w:val="0"/>
        <w:autoSpaceDN w:val="0"/>
        <w:adjustRightInd w:val="0"/>
        <w:spacing w:before="0" w:after="0"/>
        <w:ind w:left="708"/>
        <w:jc w:val="left"/>
        <w:rPr>
          <w:rFonts w:ascii="Consolas" w:hAnsi="Consolas" w:cs="Consolas"/>
          <w:i/>
          <w:color w:val="008080"/>
          <w:lang w:val="en-US"/>
        </w:rPr>
      </w:pPr>
      <w:r w:rsidRPr="006E79D5">
        <w:rPr>
          <w:rFonts w:ascii="Consolas" w:hAnsi="Consolas" w:cs="Consolas"/>
          <w:color w:val="008080"/>
          <w:lang w:val="en-US"/>
        </w:rPr>
        <w:tab/>
      </w:r>
      <w:r w:rsidRPr="006E79D5">
        <w:rPr>
          <w:rFonts w:ascii="Consolas" w:hAnsi="Consolas" w:cs="Consolas"/>
          <w:color w:val="008080"/>
          <w:lang w:val="en-US"/>
        </w:rPr>
        <w:tab/>
        <w:t>&lt;</w:t>
      </w:r>
      <w:r w:rsidRPr="006E79D5">
        <w:rPr>
          <w:rFonts w:ascii="Consolas" w:hAnsi="Consolas" w:cs="Consolas"/>
          <w:i/>
          <w:color w:val="008080"/>
          <w:lang w:val="en-US"/>
        </w:rPr>
        <w:t>clientguy…</w:t>
      </w:r>
    </w:p>
    <w:p w:rsidR="00555E47" w:rsidRPr="006E79D5" w:rsidRDefault="00891EE1" w:rsidP="00555E47">
      <w:pPr>
        <w:autoSpaceDE w:val="0"/>
        <w:autoSpaceDN w:val="0"/>
        <w:adjustRightInd w:val="0"/>
        <w:spacing w:before="0" w:after="0"/>
        <w:ind w:left="1416" w:firstLine="708"/>
        <w:jc w:val="left"/>
        <w:rPr>
          <w:rFonts w:ascii="Consolas" w:hAnsi="Consolas" w:cs="Consolas"/>
          <w:i/>
          <w:color w:val="008080"/>
          <w:lang w:val="en-US"/>
        </w:rPr>
      </w:pPr>
      <w:r w:rsidRPr="006E79D5">
        <w:rPr>
          <w:rFonts w:ascii="Consolas" w:hAnsi="Consolas" w:cs="Consolas"/>
          <w:i/>
          <w:color w:val="008080"/>
          <w:lang w:val="en-US"/>
        </w:rPr>
        <w:t>&lt;clientmar…</w:t>
      </w:r>
    </w:p>
    <w:p w:rsidR="00555E47" w:rsidRPr="00F3668A" w:rsidRDefault="001F2AEE" w:rsidP="00555E47">
      <w:pPr>
        <w:autoSpaceDE w:val="0"/>
        <w:autoSpaceDN w:val="0"/>
        <w:adjustRightInd w:val="0"/>
        <w:spacing w:before="0" w:after="0"/>
        <w:ind w:left="1416" w:firstLine="708"/>
        <w:jc w:val="left"/>
        <w:rPr>
          <w:rFonts w:ascii="Consolas" w:hAnsi="Consolas" w:cs="Consolas"/>
          <w:i/>
        </w:rPr>
      </w:pPr>
      <w:r w:rsidRPr="00F3668A">
        <w:rPr>
          <w:rFonts w:ascii="Consolas" w:hAnsi="Consolas" w:cs="Consolas"/>
          <w:i/>
          <w:color w:val="008080"/>
        </w:rPr>
        <w:t>&lt;clientreu…</w:t>
      </w:r>
    </w:p>
    <w:p w:rsidR="00555E47" w:rsidRPr="00F3668A" w:rsidRDefault="001F2AEE" w:rsidP="00555E47">
      <w:pPr>
        <w:autoSpaceDE w:val="0"/>
        <w:autoSpaceDN w:val="0"/>
        <w:adjustRightInd w:val="0"/>
        <w:spacing w:before="0" w:after="0"/>
        <w:jc w:val="left"/>
        <w:rPr>
          <w:rFonts w:ascii="Consolas" w:hAnsi="Consolas" w:cs="Consolas"/>
        </w:rPr>
      </w:pPr>
      <w:r w:rsidRPr="00F3668A">
        <w:rPr>
          <w:rFonts w:ascii="Consolas" w:hAnsi="Consolas" w:cs="Consolas"/>
          <w:color w:val="000000"/>
        </w:rPr>
        <w:t xml:space="preserve">            </w:t>
      </w:r>
      <w:r w:rsidRPr="00F3668A">
        <w:rPr>
          <w:rFonts w:ascii="Consolas" w:hAnsi="Consolas" w:cs="Consolas"/>
          <w:color w:val="008080"/>
        </w:rPr>
        <w:t>&lt;/</w:t>
      </w:r>
      <w:r w:rsidRPr="00F3668A">
        <w:rPr>
          <w:rFonts w:ascii="Consolas" w:hAnsi="Consolas" w:cs="Consolas"/>
          <w:color w:val="3F7F7F"/>
        </w:rPr>
        <w:t>handler-configuration</w:t>
      </w:r>
      <w:r w:rsidRPr="00F3668A">
        <w:rPr>
          <w:rFonts w:ascii="Consolas" w:hAnsi="Consolas" w:cs="Consolas"/>
          <w:color w:val="008080"/>
        </w:rPr>
        <w:t>&gt;</w:t>
      </w:r>
    </w:p>
    <w:p w:rsidR="00555E47" w:rsidRPr="00F3668A" w:rsidRDefault="001F2AEE" w:rsidP="00555E47">
      <w:pPr>
        <w:ind w:firstLine="708"/>
      </w:pPr>
      <w:r w:rsidRPr="00F3668A">
        <w:rPr>
          <w:rFonts w:ascii="Consolas" w:hAnsi="Consolas" w:cs="Consolas"/>
          <w:color w:val="008080"/>
        </w:rPr>
        <w:t>&lt;/</w:t>
      </w:r>
      <w:r w:rsidRPr="00F3668A">
        <w:rPr>
          <w:rFonts w:ascii="Consolas" w:hAnsi="Consolas" w:cs="Consolas"/>
          <w:color w:val="3F7F7F"/>
        </w:rPr>
        <w:t>urlfilter</w:t>
      </w:r>
      <w:r w:rsidRPr="00F3668A">
        <w:rPr>
          <w:rFonts w:ascii="Consolas" w:hAnsi="Consolas" w:cs="Consolas"/>
          <w:color w:val="008080"/>
        </w:rPr>
        <w:t>&gt;</w:t>
      </w:r>
    </w:p>
    <w:p w:rsidR="00555E47" w:rsidRPr="00F3668A" w:rsidRDefault="00555E47" w:rsidP="00555E47"/>
    <w:p w:rsidR="00555E47" w:rsidRPr="00F3668A" w:rsidRDefault="001F2AEE" w:rsidP="00555E47">
      <w:r w:rsidRPr="00F3668A">
        <w:t xml:space="preserve">Le constructeur de la classe </w:t>
      </w:r>
      <w:r w:rsidRPr="00F3668A">
        <w:rPr>
          <w:b/>
        </w:rPr>
        <w:t>InitConnexionsHandler</w:t>
      </w:r>
      <w:r w:rsidRPr="00F3668A">
        <w:t xml:space="preserve"> initialise les pools de connexions présents dans sa configuration et remplit une map statique &lt;clientname/pool de connexions&gt; dans </w:t>
      </w:r>
      <w:r w:rsidRPr="00F3668A">
        <w:rPr>
          <w:b/>
        </w:rPr>
        <w:t>ConnectionPool</w:t>
      </w:r>
      <w:r w:rsidRPr="00F3668A">
        <w:t xml:space="preserve"> (il y avait </w:t>
      </w:r>
      <w:r w:rsidR="00577EB1" w:rsidRPr="00F3668A">
        <w:t>avant la G1R6</w:t>
      </w:r>
      <w:r w:rsidRPr="00F3668A">
        <w:t xml:space="preserve"> un pool unique). La méthode </w:t>
      </w:r>
      <w:r w:rsidRPr="00F3668A">
        <w:rPr>
          <w:b/>
        </w:rPr>
        <w:t>treat()</w:t>
      </w:r>
      <w:r w:rsidRPr="00F3668A">
        <w:t xml:space="preserve"> de ce handler est vide.</w:t>
      </w:r>
    </w:p>
    <w:p w:rsidR="00555E47" w:rsidRPr="00F3668A" w:rsidRDefault="00555E47" w:rsidP="00555E47"/>
    <w:p w:rsidR="00555E47" w:rsidRPr="00F3668A" w:rsidRDefault="00577EB1" w:rsidP="00555E47">
      <w:r w:rsidRPr="00F3668A">
        <w:t>Les</w:t>
      </w:r>
      <w:r w:rsidR="001F2AEE" w:rsidRPr="00F3668A">
        <w:t xml:space="preserve"> différents appels à </w:t>
      </w:r>
      <w:r w:rsidR="001F2AEE" w:rsidRPr="00F3668A">
        <w:rPr>
          <w:b/>
        </w:rPr>
        <w:t>ConnectionPool.getInstance()</w:t>
      </w:r>
      <w:r w:rsidRPr="00F3668A">
        <w:rPr>
          <w:b/>
        </w:rPr>
        <w:t xml:space="preserve"> </w:t>
      </w:r>
      <w:r w:rsidRPr="00F3668A">
        <w:t>sont faits avec un paramètre supplémentaire depuis la G1R6</w:t>
      </w:r>
      <w:r w:rsidR="001F2AEE" w:rsidRPr="00F3668A">
        <w:t xml:space="preserve">, cette méthode </w:t>
      </w:r>
      <w:r w:rsidRPr="00F3668A">
        <w:t>nécessitant depuis cette version</w:t>
      </w:r>
      <w:r w:rsidR="001F2AEE" w:rsidRPr="00F3668A">
        <w:t xml:space="preserve"> un client name permettant d’obtenir le connection pool approprié au contexte de l’appel. Le client name est déduit du contextPath de la requête (…/applications/</w:t>
      </w:r>
      <w:r w:rsidR="001F2AEE" w:rsidRPr="00F3668A">
        <w:rPr>
          <w:b/>
        </w:rPr>
        <w:t>clientorion</w:t>
      </w:r>
      <w:r w:rsidR="001F2AEE" w:rsidRPr="00F3668A">
        <w:t>/… par exemple).</w:t>
      </w:r>
    </w:p>
    <w:p w:rsidR="00E71832" w:rsidRPr="00F3668A" w:rsidRDefault="00E71832" w:rsidP="00555E47"/>
    <w:p w:rsidR="00E71832" w:rsidRPr="00F3668A" w:rsidRDefault="00E71832" w:rsidP="00E71832">
      <w:pPr>
        <w:pStyle w:val="Titre4"/>
        <w:rPr>
          <w:u w:color="C0C0C0"/>
        </w:rPr>
      </w:pPr>
      <w:bookmarkStart w:id="923" w:name="_Toc426723658"/>
      <w:r w:rsidRPr="00F3668A">
        <w:rPr>
          <w:u w:color="C0C0C0"/>
        </w:rPr>
        <w:t>Gestion de la connexion unique</w:t>
      </w:r>
      <w:bookmarkEnd w:id="923"/>
    </w:p>
    <w:p w:rsidR="00E71832" w:rsidRPr="00F3668A" w:rsidRDefault="00E71832" w:rsidP="00E71832">
      <w:r w:rsidRPr="00F3668A">
        <w:t xml:space="preserve">Un utilisateur n’a le droit de se connecter que sur une seule zone à la fois, la vérification de la connexion unique doit se faire sur </w:t>
      </w:r>
      <w:r w:rsidR="00C913C2" w:rsidRPr="00F3668A">
        <w:t xml:space="preserve">toutes </w:t>
      </w:r>
      <w:r w:rsidRPr="00F3668A">
        <w:t>les  bases (Métropole et DOM).</w:t>
      </w:r>
    </w:p>
    <w:p w:rsidR="00E71832" w:rsidRPr="00F3668A" w:rsidRDefault="00E71832" w:rsidP="00E71832">
      <w:pPr>
        <w:pStyle w:val="Paragraphedeliste"/>
        <w:numPr>
          <w:ilvl w:val="0"/>
          <w:numId w:val="184"/>
        </w:numPr>
      </w:pPr>
      <w:r w:rsidRPr="00F3668A">
        <w:t>Le handler GestionConnexion gère ce module de connexion :</w:t>
      </w:r>
    </w:p>
    <w:p w:rsidR="00E71832" w:rsidRPr="00F3668A" w:rsidRDefault="00577EB1" w:rsidP="00E71832">
      <w:pPr>
        <w:pStyle w:val="Paragraphedeliste"/>
        <w:numPr>
          <w:ilvl w:val="1"/>
          <w:numId w:val="184"/>
        </w:numPr>
      </w:pPr>
      <w:r w:rsidRPr="00F3668A">
        <w:t>La méthode</w:t>
      </w:r>
      <w:r w:rsidR="00E71832" w:rsidRPr="00F3668A">
        <w:t xml:space="preserve"> </w:t>
      </w:r>
      <w:r w:rsidR="00E71832" w:rsidRPr="00F3668A">
        <w:rPr>
          <w:i/>
        </w:rPr>
        <w:t>isConnexionAutorise()</w:t>
      </w:r>
      <w:r w:rsidR="00E71832" w:rsidRPr="00F3668A">
        <w:t xml:space="preserve"> </w:t>
      </w:r>
      <w:r w:rsidRPr="00F3668A">
        <w:t>effectue, depuis la G1R6,</w:t>
      </w:r>
      <w:r w:rsidR="00E71832" w:rsidRPr="00F3668A">
        <w:t xml:space="preserve"> la requête de vérification sur </w:t>
      </w:r>
      <w:r w:rsidR="00C913C2" w:rsidRPr="00F3668A">
        <w:t xml:space="preserve">toutes </w:t>
      </w:r>
      <w:r w:rsidR="00E71832" w:rsidRPr="00F3668A">
        <w:t>les  bases avec initialisation de la connexion pour chaque base</w:t>
      </w:r>
    </w:p>
    <w:p w:rsidR="00E71832" w:rsidRPr="00F3668A" w:rsidRDefault="00E71832" w:rsidP="00E71832">
      <w:pPr>
        <w:pStyle w:val="Paragraphedeliste"/>
        <w:numPr>
          <w:ilvl w:val="1"/>
          <w:numId w:val="184"/>
        </w:numPr>
      </w:pPr>
      <w:r w:rsidRPr="00F3668A">
        <w:t>La récupération du paramètre CONNEXION_UNIQUE_DUREE_TEST est effectué</w:t>
      </w:r>
      <w:r w:rsidR="002F050B" w:rsidRPr="00F3668A">
        <w:t>e</w:t>
      </w:r>
      <w:r w:rsidRPr="00F3668A">
        <w:t xml:space="preserve"> dans la même méthode </w:t>
      </w:r>
      <w:r w:rsidRPr="00F3668A">
        <w:rPr>
          <w:i/>
        </w:rPr>
        <w:t>isConnexionAutorise()</w:t>
      </w:r>
      <w:r w:rsidRPr="00F3668A">
        <w:t xml:space="preserve"> (</w:t>
      </w:r>
      <w:r w:rsidR="00577EB1" w:rsidRPr="00F3668A">
        <w:t>et plus dans</w:t>
      </w:r>
      <w:r w:rsidRPr="00F3668A">
        <w:t xml:space="preserve"> la méthode </w:t>
      </w:r>
      <w:r w:rsidRPr="00F3668A">
        <w:rPr>
          <w:u w:val="single"/>
        </w:rPr>
        <w:t>init())</w:t>
      </w:r>
      <w:r w:rsidRPr="00F3668A">
        <w:t xml:space="preserve"> qui initialise une hashmap </w:t>
      </w:r>
      <w:r w:rsidR="002F050B" w:rsidRPr="00F3668A">
        <w:t>ayant pour</w:t>
      </w:r>
      <w:r w:rsidRPr="00F3668A">
        <w:t xml:space="preserve"> clé</w:t>
      </w:r>
      <w:r w:rsidR="002F050B" w:rsidRPr="00F3668A">
        <w:t xml:space="preserve"> le</w:t>
      </w:r>
      <w:r w:rsidRPr="00F3668A">
        <w:t xml:space="preserve"> nomClient</w:t>
      </w:r>
      <w:r w:rsidR="002F050B" w:rsidRPr="00F3668A">
        <w:t xml:space="preserve"> </w:t>
      </w:r>
      <w:r w:rsidRPr="00F3668A">
        <w:t>(</w:t>
      </w:r>
      <w:r w:rsidR="002F050B" w:rsidRPr="00F3668A">
        <w:t xml:space="preserve">un des </w:t>
      </w:r>
      <w:r w:rsidRPr="00F3668A">
        <w:t>DOM ou METROPOLE)</w:t>
      </w:r>
      <w:r w:rsidR="002F050B" w:rsidRPr="00F3668A">
        <w:t xml:space="preserve"> et comme </w:t>
      </w:r>
      <w:r w:rsidRPr="00F3668A">
        <w:t xml:space="preserve"> valeur </w:t>
      </w:r>
      <w:r w:rsidR="002F050B" w:rsidRPr="00F3668A">
        <w:t>la</w:t>
      </w:r>
      <w:r w:rsidRPr="00F3668A">
        <w:t xml:space="preserve"> valeur du paramètre</w:t>
      </w:r>
      <w:r w:rsidR="002F050B" w:rsidRPr="00F3668A">
        <w:t>.</w:t>
      </w:r>
      <w:r w:rsidRPr="00F3668A">
        <w:t xml:space="preserve"> </w:t>
      </w:r>
      <w:r w:rsidR="002F050B" w:rsidRPr="00F3668A">
        <w:t>U</w:t>
      </w:r>
      <w:r w:rsidRPr="00F3668A">
        <w:t>ne classe EnumZone sera parcouru</w:t>
      </w:r>
      <w:r w:rsidR="002F050B" w:rsidRPr="00F3668A">
        <w:t>e</w:t>
      </w:r>
      <w:r w:rsidRPr="00F3668A">
        <w:t xml:space="preserve"> pour récupérer la liste des clients disponibles dans l’application. </w:t>
      </w:r>
    </w:p>
    <w:p w:rsidR="00E71832" w:rsidRPr="00F3668A" w:rsidRDefault="00E71832" w:rsidP="00E71832">
      <w:pPr>
        <w:pStyle w:val="Paragraphedeliste"/>
        <w:numPr>
          <w:ilvl w:val="0"/>
          <w:numId w:val="184"/>
        </w:numPr>
      </w:pPr>
      <w:r w:rsidRPr="00F3668A">
        <w:t>La classe GeofibreConnection sera donc instancié</w:t>
      </w:r>
      <w:r w:rsidR="002F050B" w:rsidRPr="00F3668A">
        <w:t>e</w:t>
      </w:r>
      <w:r w:rsidRPr="00F3668A">
        <w:t xml:space="preserve"> avec le paramètre nomClient.</w:t>
      </w:r>
    </w:p>
    <w:p w:rsidR="00E71832" w:rsidRPr="00F3668A" w:rsidRDefault="00E71832" w:rsidP="00E71832">
      <w:pPr>
        <w:pStyle w:val="Paragraphedeliste"/>
        <w:numPr>
          <w:ilvl w:val="0"/>
          <w:numId w:val="184"/>
        </w:numPr>
      </w:pPr>
      <w:r w:rsidRPr="00F3668A">
        <w:t>Certaine bases peuvent ne pas être démarré</w:t>
      </w:r>
      <w:r w:rsidR="002F050B" w:rsidRPr="00F3668A">
        <w:t>e</w:t>
      </w:r>
      <w:r w:rsidRPr="00F3668A">
        <w:t xml:space="preserve">s, ce cas </w:t>
      </w:r>
      <w:r w:rsidR="002F050B" w:rsidRPr="00F3668A">
        <w:t xml:space="preserve">est géré </w:t>
      </w:r>
      <w:r w:rsidRPr="00F3668A">
        <w:t>lors de la vérification de connexion</w:t>
      </w:r>
      <w:r w:rsidR="002F050B" w:rsidRPr="00F3668A">
        <w:t xml:space="preserve"> (</w:t>
      </w:r>
      <w:r w:rsidRPr="00F3668A">
        <w:t xml:space="preserve">l’utilisateur est considéré comme non connecté à </w:t>
      </w:r>
      <w:r w:rsidR="002F050B" w:rsidRPr="00F3668A">
        <w:t>ces bases).</w:t>
      </w:r>
    </w:p>
    <w:p w:rsidR="00E71832" w:rsidRPr="00F3668A" w:rsidRDefault="00E71832" w:rsidP="00555E47"/>
    <w:p w:rsidR="001F2AEE" w:rsidRPr="00F3668A" w:rsidRDefault="001F2AEE" w:rsidP="001F2AEE"/>
    <w:p w:rsidR="0011796A" w:rsidRPr="00F3668A" w:rsidRDefault="0011796A" w:rsidP="0011796A">
      <w:pPr>
        <w:pStyle w:val="Titre3"/>
        <w:rPr>
          <w:u w:color="C0C0C0"/>
        </w:rPr>
      </w:pPr>
      <w:bookmarkStart w:id="924" w:name="_Geofibre-front"/>
      <w:bookmarkStart w:id="925" w:name="_Ref410750771"/>
      <w:bookmarkStart w:id="926" w:name="_Toc426723659"/>
      <w:bookmarkEnd w:id="924"/>
      <w:r w:rsidRPr="00F3668A">
        <w:rPr>
          <w:u w:color="C0C0C0"/>
        </w:rPr>
        <w:t>Geofibre-front</w:t>
      </w:r>
      <w:bookmarkEnd w:id="925"/>
      <w:bookmarkEnd w:id="926"/>
    </w:p>
    <w:p w:rsidR="0011796A" w:rsidRPr="00F3668A" w:rsidRDefault="0011796A" w:rsidP="0011796A">
      <w:pPr>
        <w:pStyle w:val="Titre4"/>
        <w:rPr>
          <w:u w:color="C0C0C0"/>
        </w:rPr>
      </w:pPr>
      <w:bookmarkStart w:id="927" w:name="_Calcul_du_code"/>
      <w:bookmarkStart w:id="928" w:name="_Ref410750756"/>
      <w:bookmarkStart w:id="929" w:name="_Toc426723660"/>
      <w:bookmarkEnd w:id="927"/>
      <w:r w:rsidRPr="00F3668A">
        <w:rPr>
          <w:u w:color="C0C0C0"/>
        </w:rPr>
        <w:t>Calcul du code département</w:t>
      </w:r>
      <w:bookmarkEnd w:id="928"/>
      <w:bookmarkEnd w:id="929"/>
      <w:r w:rsidRPr="00F3668A">
        <w:rPr>
          <w:u w:color="C0C0C0"/>
        </w:rPr>
        <w:t xml:space="preserve"> </w:t>
      </w:r>
    </w:p>
    <w:p w:rsidR="00E06132" w:rsidRPr="00F3668A" w:rsidRDefault="00E06132" w:rsidP="00E06132">
      <w:r w:rsidRPr="00F3668A">
        <w:t>Un service présent dans la partie front de l’application permet de calculer un code département à partir d’un code commune (</w:t>
      </w:r>
      <w:r w:rsidRPr="00F3668A">
        <w:rPr>
          <w:b/>
        </w:rPr>
        <w:t>code_com</w:t>
      </w:r>
      <w:r w:rsidRPr="00F3668A">
        <w:t>) fourni en entrée.</w:t>
      </w:r>
    </w:p>
    <w:p w:rsidR="00E06132" w:rsidRPr="00F3668A" w:rsidRDefault="00E06132" w:rsidP="00E06132">
      <w:r w:rsidRPr="00F3668A">
        <w:t xml:space="preserve">Cette fonction récupère les n premiers caractères du </w:t>
      </w:r>
      <w:r w:rsidRPr="00F3668A">
        <w:rPr>
          <w:b/>
        </w:rPr>
        <w:t>code_com</w:t>
      </w:r>
      <w:r w:rsidRPr="00F3668A">
        <w:t>.</w:t>
      </w:r>
    </w:p>
    <w:p w:rsidR="00E06132" w:rsidRPr="00F3668A" w:rsidRDefault="00E06132" w:rsidP="00E06132">
      <w:r w:rsidRPr="00F3668A">
        <w:t>Le nombre n de caractères à récupérer correspond à la valeur du paramètre « </w:t>
      </w:r>
      <w:r w:rsidRPr="00F3668A">
        <w:rPr>
          <w:b/>
        </w:rPr>
        <w:t xml:space="preserve">Geofibre.nb_caract_dept </w:t>
      </w:r>
      <w:r w:rsidRPr="00F3668A">
        <w:t xml:space="preserve">» défini en base de données (cf. </w:t>
      </w:r>
      <w:hyperlink w:anchor="_Config_Geofibre.xls" w:history="1">
        <w:r w:rsidR="00FB6F6A" w:rsidRPr="00F3668A">
          <w:rPr>
            <w:rStyle w:val="Lienhypertexte"/>
          </w:rPr>
          <w:t>Config_Geofibre.xls</w:t>
        </w:r>
      </w:hyperlink>
      <w:r w:rsidRPr="00F3668A">
        <w:t>)</w:t>
      </w:r>
    </w:p>
    <w:p w:rsidR="003648DA" w:rsidRPr="00F3668A" w:rsidRDefault="003648DA" w:rsidP="00E06132"/>
    <w:p w:rsidR="003648DA" w:rsidRPr="00F3668A" w:rsidRDefault="003648DA" w:rsidP="003648DA">
      <w:pPr>
        <w:pStyle w:val="Titre4"/>
        <w:rPr>
          <w:u w:color="C0C0C0"/>
        </w:rPr>
      </w:pPr>
      <w:bookmarkStart w:id="930" w:name="_Toc426723661"/>
      <w:r w:rsidRPr="00F3668A">
        <w:rPr>
          <w:u w:color="C0C0C0"/>
        </w:rPr>
        <w:t xml:space="preserve">Gestion des </w:t>
      </w:r>
      <w:r w:rsidR="00EA6CC8" w:rsidRPr="00F3668A">
        <w:rPr>
          <w:u w:color="C0C0C0"/>
        </w:rPr>
        <w:t>dates</w:t>
      </w:r>
      <w:bookmarkEnd w:id="930"/>
    </w:p>
    <w:p w:rsidR="001F2AEE" w:rsidRPr="00F3668A" w:rsidRDefault="001F2AEE" w:rsidP="001F2AEE">
      <w:r w:rsidRPr="00F3668A">
        <w:t>Les dates transmises à l’Arcgis Server sont exprimées en heure UNIX (nombre de secondes écoulées depuis le 1</w:t>
      </w:r>
      <w:r w:rsidRPr="00F3668A">
        <w:rPr>
          <w:vertAlign w:val="superscript"/>
        </w:rPr>
        <w:t>er</w:t>
      </w:r>
      <w:r w:rsidRPr="00F3668A">
        <w:t xml:space="preserve"> janvier 1970 00:00:00 UTC jusqu'à l'événement à dater)</w:t>
      </w:r>
    </w:p>
    <w:p w:rsidR="001F2AEE" w:rsidRPr="00F3668A" w:rsidRDefault="00445CCE" w:rsidP="001F2AEE">
      <w:r w:rsidRPr="00F3668A">
        <w:t>Les méthodes de mise à jour de l’ArcGIS server ne tiennent pas compte des fuseaux horaires et insérent cette valeur directement en base de données.</w:t>
      </w:r>
    </w:p>
    <w:p w:rsidR="001F2AEE" w:rsidRPr="00F3668A" w:rsidRDefault="00445CCE" w:rsidP="001F2AEE">
      <w:r w:rsidRPr="00F3668A">
        <w:t>Le décalage horaire est appliqué sur cette heure UTC avant transmission à l’ArcGIS Server</w:t>
      </w:r>
      <w:r w:rsidR="0025180D" w:rsidRPr="00F3668A">
        <w:t>.</w:t>
      </w:r>
    </w:p>
    <w:p w:rsidR="001F2AEE" w:rsidRPr="00F3668A" w:rsidRDefault="001F2AEE" w:rsidP="001F2AEE">
      <w:r w:rsidRPr="00F3668A">
        <w:t>Le décalage horaire à appliquer est récupérer au démarrage de la session utilisateur via la requête SQL</w:t>
      </w:r>
    </w:p>
    <w:p w:rsidR="001F2AEE" w:rsidRPr="00F3668A" w:rsidRDefault="001F2AEE" w:rsidP="001F2AEE">
      <w:pPr>
        <w:rPr>
          <w:lang w:val="en-US"/>
        </w:rPr>
      </w:pPr>
      <w:r w:rsidRPr="00F3668A">
        <w:rPr>
          <w:lang w:val="en-US"/>
        </w:rPr>
        <w:t xml:space="preserve">select extract( timezone from now() ); </w:t>
      </w:r>
    </w:p>
    <w:p w:rsidR="001F2AEE" w:rsidRPr="001F2AEE" w:rsidRDefault="001F2AEE" w:rsidP="001F2AEE">
      <w:pPr>
        <w:rPr>
          <w:highlight w:val="green"/>
          <w:lang w:val="en-US"/>
        </w:rPr>
      </w:pPr>
    </w:p>
    <w:p w:rsidR="001F2AEE" w:rsidRPr="001F2AEE" w:rsidRDefault="001F2AEE" w:rsidP="001F2AEE">
      <w:pPr>
        <w:rPr>
          <w:highlight w:val="green"/>
          <w:lang w:val="en-US"/>
        </w:rPr>
      </w:pPr>
    </w:p>
    <w:p w:rsidR="001F2AEE" w:rsidRPr="00C40723" w:rsidRDefault="001F2AEE" w:rsidP="001F2AEE">
      <w:pPr>
        <w:rPr>
          <w:lang w:val="en-US"/>
        </w:rPr>
      </w:pPr>
    </w:p>
    <w:p w:rsidR="00076EBD" w:rsidRDefault="00076EBD" w:rsidP="00076EBD">
      <w:pPr>
        <w:pStyle w:val="Titre2"/>
        <w:rPr>
          <w:sz w:val="24"/>
          <w:u w:color="C0C0C0"/>
        </w:rPr>
      </w:pPr>
      <w:bookmarkStart w:id="931" w:name="_Toc426723662"/>
      <w:r>
        <w:t>Symbologie</w:t>
      </w:r>
      <w:bookmarkEnd w:id="920"/>
      <w:bookmarkEnd w:id="931"/>
    </w:p>
    <w:p w:rsidR="006A4979" w:rsidRPr="00B93CC9" w:rsidRDefault="006A4979" w:rsidP="00B93CC9">
      <w:pPr>
        <w:pStyle w:val="Titre3"/>
      </w:pPr>
      <w:bookmarkStart w:id="932" w:name="_Toc393377494"/>
      <w:bookmarkStart w:id="933" w:name="_Toc426723663"/>
      <w:r w:rsidRPr="00333E06">
        <w:t>Réseau FTTH</w:t>
      </w:r>
      <w:bookmarkEnd w:id="932"/>
      <w:bookmarkEnd w:id="933"/>
    </w:p>
    <w:p w:rsidR="00EB5729" w:rsidRDefault="00076EBD" w:rsidP="00EB5729">
      <w:pPr>
        <w:pStyle w:val="Titre4"/>
        <w:rPr>
          <w:caps/>
          <w:u w:color="C0C0C0"/>
        </w:rPr>
      </w:pPr>
      <w:bookmarkStart w:id="934" w:name="_Toc393377495"/>
      <w:bookmarkStart w:id="935" w:name="_Toc426723664"/>
      <w:r>
        <w:rPr>
          <w:u w:color="C0C0C0"/>
        </w:rPr>
        <w:t>Câbles</w:t>
      </w:r>
      <w:bookmarkEnd w:id="934"/>
      <w:bookmarkEnd w:id="935"/>
    </w:p>
    <w:p w:rsidR="00076EBD" w:rsidRDefault="00076EBD" w:rsidP="00076EBD">
      <w:pPr>
        <w:rPr>
          <w:u w:color="C0C0C0"/>
        </w:rPr>
      </w:pPr>
      <w:r>
        <w:rPr>
          <w:u w:color="C0C0C0"/>
        </w:rPr>
        <w:t xml:space="preserve">La symbologie des câbles, que ce soit </w:t>
      </w:r>
      <w:r w:rsidR="00590B82">
        <w:rPr>
          <w:u w:color="C0C0C0"/>
        </w:rPr>
        <w:t>dans geofibre.mxd ou les mxd d’impression</w:t>
      </w:r>
      <w:r>
        <w:rPr>
          <w:u w:color="C0C0C0"/>
        </w:rPr>
        <w:t xml:space="preserve">, </w:t>
      </w:r>
      <w:r w:rsidR="00406C7A">
        <w:rPr>
          <w:u w:color="C0C0C0"/>
        </w:rPr>
        <w:t xml:space="preserve">est basée sur </w:t>
      </w:r>
      <w:r w:rsidR="009722F5">
        <w:rPr>
          <w:u w:color="C0C0C0"/>
        </w:rPr>
        <w:t>le</w:t>
      </w:r>
      <w:r w:rsidR="00406C7A">
        <w:rPr>
          <w:u w:color="C0C0C0"/>
        </w:rPr>
        <w:t xml:space="preserve"> type de câble et </w:t>
      </w:r>
      <w:r>
        <w:rPr>
          <w:u w:color="C0C0C0"/>
        </w:rPr>
        <w:t>est la suivante :</w:t>
      </w:r>
    </w:p>
    <w:p w:rsidR="00076EBD" w:rsidRPr="00076EBD" w:rsidRDefault="008A20B7" w:rsidP="00076EBD">
      <w:pPr>
        <w:rPr>
          <w:u w:color="C0C0C0"/>
        </w:rPr>
      </w:pPr>
      <w:r>
        <w:rPr>
          <w:noProof/>
          <w:u w:color="C0C0C0"/>
        </w:rPr>
        <w:drawing>
          <wp:inline distT="0" distB="0" distL="0" distR="0">
            <wp:extent cx="2371725" cy="3220231"/>
            <wp:effectExtent l="19050" t="0" r="9525" b="0"/>
            <wp:docPr id="71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2369569" cy="3217653"/>
                    </a:xfrm>
                    <a:prstGeom prst="rect">
                      <a:avLst/>
                    </a:prstGeom>
                  </pic:spPr>
                </pic:pic>
              </a:graphicData>
            </a:graphic>
          </wp:inline>
        </w:drawing>
      </w:r>
    </w:p>
    <w:p w:rsidR="00076EBD" w:rsidRDefault="00076EBD" w:rsidP="00076EBD"/>
    <w:p w:rsidR="00406C7A" w:rsidRDefault="00076EBD" w:rsidP="00076EBD">
      <w:r>
        <w:t>Le sens de la flèche pour les câbles DTER n’est pas représentatif du sens du câble.</w:t>
      </w:r>
    </w:p>
    <w:p w:rsidR="00406C7A" w:rsidRDefault="00406C7A" w:rsidP="00076EBD"/>
    <w:p w:rsidR="00EB5729" w:rsidRPr="00EB5729" w:rsidRDefault="006A4979" w:rsidP="00EB5729">
      <w:pPr>
        <w:pStyle w:val="Titre3"/>
        <w:rPr>
          <w:caps/>
          <w:u w:color="C0C0C0"/>
        </w:rPr>
      </w:pPr>
      <w:bookmarkStart w:id="936" w:name="_Toc393377496"/>
      <w:bookmarkStart w:id="937" w:name="_Toc426723665"/>
      <w:r w:rsidRPr="00333E06">
        <w:rPr>
          <w:caps/>
          <w:u w:color="C0C0C0"/>
        </w:rPr>
        <w:lastRenderedPageBreak/>
        <w:t>Infrastructure FTTH</w:t>
      </w:r>
      <w:bookmarkEnd w:id="936"/>
      <w:bookmarkEnd w:id="937"/>
    </w:p>
    <w:p w:rsidR="00EB5729" w:rsidRDefault="00406C7A" w:rsidP="00EB5729">
      <w:pPr>
        <w:pStyle w:val="Titre4"/>
        <w:rPr>
          <w:caps/>
          <w:u w:color="C0C0C0"/>
        </w:rPr>
      </w:pPr>
      <w:bookmarkStart w:id="938" w:name="_Toc393377497"/>
      <w:bookmarkStart w:id="939" w:name="_Toc426723666"/>
      <w:r>
        <w:t>Immeubles</w:t>
      </w:r>
      <w:bookmarkEnd w:id="938"/>
      <w:bookmarkEnd w:id="939"/>
    </w:p>
    <w:p w:rsidR="00406C7A" w:rsidRDefault="00406C7A" w:rsidP="00406C7A">
      <w:r>
        <w:t>La symbologie des immeubles</w:t>
      </w:r>
      <w:r w:rsidR="00AA3196">
        <w:t xml:space="preserve">, que ce soit </w:t>
      </w:r>
      <w:r w:rsidR="00590B82">
        <w:t>dans</w:t>
      </w:r>
      <w:r w:rsidR="00AA3196">
        <w:t xml:space="preserve"> </w:t>
      </w:r>
      <w:r w:rsidR="00590B82">
        <w:rPr>
          <w:u w:color="C0C0C0"/>
        </w:rPr>
        <w:t>geofibre.mxd ou les mxd d’impression</w:t>
      </w:r>
      <w:r w:rsidR="00AA3196">
        <w:t xml:space="preserve">, </w:t>
      </w:r>
      <w:r>
        <w:t>est basée sur un champ symbologie</w:t>
      </w:r>
      <w:r w:rsidR="002F5362">
        <w:t xml:space="preserve"> géré par trigger sur la table </w:t>
      </w:r>
      <w:r w:rsidR="003972C9" w:rsidRPr="003972C9">
        <w:rPr>
          <w:i/>
        </w:rPr>
        <w:t>ftth_site_immeuble</w:t>
      </w:r>
      <w:r w:rsidR="00471323">
        <w:rPr>
          <w:i/>
        </w:rPr>
        <w:t xml:space="preserve"> </w:t>
      </w:r>
      <w:r>
        <w:t>et correspond aux cas suivants :</w:t>
      </w:r>
    </w:p>
    <w:tbl>
      <w:tblPr>
        <w:tblW w:w="8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70"/>
        <w:gridCol w:w="1475"/>
        <w:gridCol w:w="1806"/>
        <w:gridCol w:w="2050"/>
        <w:gridCol w:w="1970"/>
      </w:tblGrid>
      <w:tr w:rsidR="0087020C" w:rsidTr="00E45C26">
        <w:tc>
          <w:tcPr>
            <w:tcW w:w="1170" w:type="dxa"/>
            <w:shd w:val="clear" w:color="auto" w:fill="auto"/>
          </w:tcPr>
          <w:p w:rsidR="00406C7A" w:rsidRPr="009A7ABD" w:rsidRDefault="00406C7A" w:rsidP="00406C7A">
            <w:r w:rsidRPr="009A7ABD">
              <w:t>Nb EL</w:t>
            </w:r>
          </w:p>
        </w:tc>
        <w:tc>
          <w:tcPr>
            <w:tcW w:w="1475" w:type="dxa"/>
            <w:shd w:val="clear" w:color="auto" w:fill="auto"/>
          </w:tcPr>
          <w:p w:rsidR="00406C7A" w:rsidRPr="009A7ABD" w:rsidRDefault="00406C7A" w:rsidP="00406C7A">
            <w:r w:rsidRPr="009A7ABD">
              <w:t>IMB Orange</w:t>
            </w:r>
            <w:r w:rsidR="00884BF6" w:rsidRPr="00F143C9">
              <w:rPr>
                <w:highlight w:val="green"/>
              </w:rPr>
              <w:t xml:space="preserve"> ou RIP*</w:t>
            </w:r>
            <w:r w:rsidRPr="009A7ABD">
              <w:t xml:space="preserve"> ou non attribué et pas d’info syndic</w:t>
            </w:r>
          </w:p>
        </w:tc>
        <w:tc>
          <w:tcPr>
            <w:tcW w:w="1806" w:type="dxa"/>
            <w:shd w:val="clear" w:color="auto" w:fill="auto"/>
          </w:tcPr>
          <w:p w:rsidR="00406C7A" w:rsidRPr="009A7ABD" w:rsidRDefault="00406C7A" w:rsidP="00406C7A">
            <w:r w:rsidRPr="009A7ABD">
              <w:t>Autre opérateur</w:t>
            </w:r>
            <w:r w:rsidR="00884BF6">
              <w:t xml:space="preserve"> (opérateur différent de Orange </w:t>
            </w:r>
            <w:r w:rsidR="00884BF6" w:rsidRPr="00F143C9">
              <w:rPr>
                <w:highlight w:val="green"/>
              </w:rPr>
              <w:t>ou RIP*</w:t>
            </w:r>
            <w:r w:rsidR="00884BF6">
              <w:t>)</w:t>
            </w:r>
          </w:p>
        </w:tc>
        <w:tc>
          <w:tcPr>
            <w:tcW w:w="2050" w:type="dxa"/>
            <w:shd w:val="clear" w:color="auto" w:fill="auto"/>
          </w:tcPr>
          <w:p w:rsidR="00406C7A" w:rsidRPr="009A7ABD" w:rsidRDefault="00406C7A" w:rsidP="00406C7A">
            <w:r w:rsidRPr="009A7ABD">
              <w:t xml:space="preserve">IMB Orange </w:t>
            </w:r>
            <w:r w:rsidR="00D0416E" w:rsidRPr="00F143C9">
              <w:rPr>
                <w:highlight w:val="green"/>
              </w:rPr>
              <w:t>ou RI</w:t>
            </w:r>
            <w:r w:rsidR="00D0416E">
              <w:rPr>
                <w:highlight w:val="green"/>
              </w:rPr>
              <w:t>P*</w:t>
            </w:r>
            <w:r w:rsidR="00D0416E">
              <w:t xml:space="preserve"> </w:t>
            </w:r>
            <w:r w:rsidRPr="009A7ABD">
              <w:t>ou non attribué et Nb EL syndic &gt;=12</w:t>
            </w:r>
          </w:p>
        </w:tc>
        <w:tc>
          <w:tcPr>
            <w:tcW w:w="1970" w:type="dxa"/>
          </w:tcPr>
          <w:p w:rsidR="00406C7A" w:rsidRPr="009A7ABD" w:rsidRDefault="00406C7A" w:rsidP="00406C7A">
            <w:r w:rsidRPr="009A7ABD">
              <w:t xml:space="preserve">IMB Orange </w:t>
            </w:r>
            <w:r w:rsidR="00D0416E" w:rsidRPr="00F143C9">
              <w:rPr>
                <w:highlight w:val="green"/>
              </w:rPr>
              <w:t>ou RI</w:t>
            </w:r>
            <w:r w:rsidR="00D0416E">
              <w:rPr>
                <w:highlight w:val="green"/>
              </w:rPr>
              <w:t>P*</w:t>
            </w:r>
            <w:r w:rsidR="00D0416E">
              <w:t xml:space="preserve"> </w:t>
            </w:r>
            <w:r w:rsidRPr="009A7ABD">
              <w:t>ou non attribué  et Nb EL syndic  &lt; 12</w:t>
            </w:r>
          </w:p>
        </w:tc>
      </w:tr>
      <w:tr w:rsidR="0087020C" w:rsidTr="00E45C26">
        <w:tc>
          <w:tcPr>
            <w:tcW w:w="1170" w:type="dxa"/>
            <w:shd w:val="clear" w:color="auto" w:fill="auto"/>
          </w:tcPr>
          <w:p w:rsidR="00406C7A" w:rsidRPr="009A7ABD" w:rsidRDefault="00406C7A" w:rsidP="00406C7A">
            <w:r w:rsidRPr="009A7ABD">
              <w:t xml:space="preserve">1-2 </w:t>
            </w:r>
          </w:p>
        </w:tc>
        <w:tc>
          <w:tcPr>
            <w:tcW w:w="1475" w:type="dxa"/>
            <w:shd w:val="clear" w:color="auto" w:fill="auto"/>
          </w:tcPr>
          <w:p w:rsidR="0087020C" w:rsidRDefault="002A7B4F" w:rsidP="00406C7A">
            <w:r>
              <w:rPr>
                <w:noProof/>
              </w:rPr>
              <w:drawing>
                <wp:inline distT="0" distB="0" distL="0" distR="0">
                  <wp:extent cx="190500" cy="247650"/>
                  <wp:effectExtent l="0" t="0" r="0" b="0"/>
                  <wp:docPr id="230" name="Image 230" descr="ScreenSho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4"/>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p>
          <w:p w:rsidR="00406C7A" w:rsidRDefault="0087020C" w:rsidP="00406C7A">
            <w:r>
              <w:t>(type1)</w:t>
            </w:r>
          </w:p>
        </w:tc>
        <w:tc>
          <w:tcPr>
            <w:tcW w:w="1806" w:type="dxa"/>
            <w:shd w:val="clear" w:color="auto" w:fill="auto"/>
          </w:tcPr>
          <w:p w:rsidR="0087020C" w:rsidRDefault="002A7B4F" w:rsidP="0087020C">
            <w:r>
              <w:rPr>
                <w:noProof/>
              </w:rPr>
              <w:drawing>
                <wp:inline distT="0" distB="0" distL="0" distR="0">
                  <wp:extent cx="257175" cy="257175"/>
                  <wp:effectExtent l="0" t="0" r="9525" b="9525"/>
                  <wp:docPr id="229" name="Image 229" descr="ScreenSho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2"/>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406C7A" w:rsidRDefault="0087020C" w:rsidP="0087020C">
            <w:r>
              <w:t>(type1_operateur)</w:t>
            </w:r>
          </w:p>
        </w:tc>
        <w:tc>
          <w:tcPr>
            <w:tcW w:w="2050" w:type="dxa"/>
            <w:shd w:val="clear" w:color="auto" w:fill="auto"/>
          </w:tcPr>
          <w:p w:rsidR="0087020C" w:rsidRDefault="002A7B4F" w:rsidP="0087020C">
            <w:r>
              <w:rPr>
                <w:noProof/>
              </w:rPr>
              <w:drawing>
                <wp:inline distT="0" distB="0" distL="0" distR="0">
                  <wp:extent cx="257175" cy="257175"/>
                  <wp:effectExtent l="0" t="0" r="9525" b="9525"/>
                  <wp:docPr id="228" name="Image 228" descr="ScreenSho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2"/>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406C7A" w:rsidRDefault="0087020C" w:rsidP="0087020C">
            <w:r>
              <w:t>(type1_syndic)</w:t>
            </w:r>
          </w:p>
        </w:tc>
        <w:tc>
          <w:tcPr>
            <w:tcW w:w="1970" w:type="dxa"/>
          </w:tcPr>
          <w:p w:rsidR="0087020C" w:rsidRDefault="002A7B4F" w:rsidP="00406C7A">
            <w:r>
              <w:rPr>
                <w:noProof/>
              </w:rPr>
              <w:drawing>
                <wp:inline distT="0" distB="0" distL="0" distR="0">
                  <wp:extent cx="190500" cy="247650"/>
                  <wp:effectExtent l="0" t="0" r="0" b="0"/>
                  <wp:docPr id="227" name="Image 227" descr="ScreenSho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4"/>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p>
          <w:p w:rsidR="00406C7A" w:rsidRDefault="0087020C" w:rsidP="00406C7A">
            <w:r>
              <w:t>(type1)</w:t>
            </w:r>
          </w:p>
        </w:tc>
      </w:tr>
      <w:tr w:rsidR="0087020C" w:rsidTr="00E45C26">
        <w:tc>
          <w:tcPr>
            <w:tcW w:w="1170" w:type="dxa"/>
            <w:shd w:val="clear" w:color="auto" w:fill="auto"/>
          </w:tcPr>
          <w:p w:rsidR="00406C7A" w:rsidRPr="009A7ABD" w:rsidRDefault="00406C7A" w:rsidP="00406C7A">
            <w:r w:rsidRPr="009A7ABD">
              <w:t>3-11</w:t>
            </w:r>
          </w:p>
        </w:tc>
        <w:tc>
          <w:tcPr>
            <w:tcW w:w="1475" w:type="dxa"/>
            <w:shd w:val="clear" w:color="auto" w:fill="auto"/>
          </w:tcPr>
          <w:p w:rsidR="0087020C" w:rsidRDefault="002A7B4F" w:rsidP="00406C7A">
            <w:r>
              <w:rPr>
                <w:noProof/>
              </w:rPr>
              <w:drawing>
                <wp:inline distT="0" distB="0" distL="0" distR="0">
                  <wp:extent cx="228600" cy="266700"/>
                  <wp:effectExtent l="0" t="0" r="0" b="0"/>
                  <wp:docPr id="226" name="Image 226" descr="ScreenSho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5"/>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66700"/>
                          </a:xfrm>
                          <a:prstGeom prst="rect">
                            <a:avLst/>
                          </a:prstGeom>
                          <a:noFill/>
                          <a:ln>
                            <a:noFill/>
                          </a:ln>
                        </pic:spPr>
                      </pic:pic>
                    </a:graphicData>
                  </a:graphic>
                </wp:inline>
              </w:drawing>
            </w:r>
          </w:p>
          <w:p w:rsidR="00406C7A" w:rsidRDefault="0087020C" w:rsidP="00406C7A">
            <w:r>
              <w:t>(type2)</w:t>
            </w:r>
          </w:p>
        </w:tc>
        <w:tc>
          <w:tcPr>
            <w:tcW w:w="1806" w:type="dxa"/>
            <w:shd w:val="clear" w:color="auto" w:fill="auto"/>
          </w:tcPr>
          <w:p w:rsidR="00406C7A" w:rsidRDefault="002A7B4F" w:rsidP="00406C7A">
            <w:r>
              <w:rPr>
                <w:noProof/>
              </w:rPr>
              <w:drawing>
                <wp:inline distT="0" distB="0" distL="0" distR="0">
                  <wp:extent cx="247650" cy="333375"/>
                  <wp:effectExtent l="0" t="0" r="0" b="9525"/>
                  <wp:docPr id="225" name="Image 225" descr="ScreenSho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3"/>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 cy="333375"/>
                          </a:xfrm>
                          <a:prstGeom prst="rect">
                            <a:avLst/>
                          </a:prstGeom>
                          <a:noFill/>
                          <a:ln>
                            <a:noFill/>
                          </a:ln>
                        </pic:spPr>
                      </pic:pic>
                    </a:graphicData>
                  </a:graphic>
                </wp:inline>
              </w:drawing>
            </w:r>
            <w:r w:rsidR="0087020C">
              <w:t>(type2_operateur)</w:t>
            </w:r>
          </w:p>
        </w:tc>
        <w:tc>
          <w:tcPr>
            <w:tcW w:w="2050" w:type="dxa"/>
            <w:shd w:val="clear" w:color="auto" w:fill="auto"/>
          </w:tcPr>
          <w:p w:rsidR="00912031" w:rsidRDefault="002A7B4F" w:rsidP="00912031">
            <w:r>
              <w:rPr>
                <w:noProof/>
              </w:rPr>
              <w:drawing>
                <wp:inline distT="0" distB="0" distL="0" distR="0">
                  <wp:extent cx="247650" cy="333375"/>
                  <wp:effectExtent l="0" t="0" r="0" b="9525"/>
                  <wp:docPr id="224" name="Image 224" descr="ScreenSho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3"/>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 cy="333375"/>
                          </a:xfrm>
                          <a:prstGeom prst="rect">
                            <a:avLst/>
                          </a:prstGeom>
                          <a:noFill/>
                          <a:ln>
                            <a:noFill/>
                          </a:ln>
                        </pic:spPr>
                      </pic:pic>
                    </a:graphicData>
                  </a:graphic>
                </wp:inline>
              </w:drawing>
            </w:r>
          </w:p>
          <w:p w:rsidR="0009583F" w:rsidRDefault="0087020C">
            <w:r>
              <w:t>(type2_syndic)</w:t>
            </w:r>
          </w:p>
        </w:tc>
        <w:tc>
          <w:tcPr>
            <w:tcW w:w="1970" w:type="dxa"/>
          </w:tcPr>
          <w:p w:rsidR="0087020C" w:rsidRDefault="002A7B4F" w:rsidP="00406C7A">
            <w:r>
              <w:rPr>
                <w:noProof/>
              </w:rPr>
              <w:drawing>
                <wp:inline distT="0" distB="0" distL="0" distR="0">
                  <wp:extent cx="228600" cy="266700"/>
                  <wp:effectExtent l="0" t="0" r="0" b="0"/>
                  <wp:docPr id="7174" name="Image 31" descr="ScreenSho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5"/>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66700"/>
                          </a:xfrm>
                          <a:prstGeom prst="rect">
                            <a:avLst/>
                          </a:prstGeom>
                          <a:noFill/>
                          <a:ln>
                            <a:noFill/>
                          </a:ln>
                        </pic:spPr>
                      </pic:pic>
                    </a:graphicData>
                  </a:graphic>
                </wp:inline>
              </w:drawing>
            </w:r>
          </w:p>
          <w:p w:rsidR="00406C7A" w:rsidRDefault="0087020C" w:rsidP="00406C7A">
            <w:r>
              <w:t>(type2)</w:t>
            </w:r>
          </w:p>
        </w:tc>
      </w:tr>
      <w:tr w:rsidR="0087020C" w:rsidTr="00E45C26">
        <w:tc>
          <w:tcPr>
            <w:tcW w:w="1170" w:type="dxa"/>
            <w:shd w:val="clear" w:color="auto" w:fill="auto"/>
          </w:tcPr>
          <w:p w:rsidR="00406C7A" w:rsidRPr="009A7ABD" w:rsidRDefault="00406C7A" w:rsidP="00406C7A">
            <w:r w:rsidRPr="009A7ABD">
              <w:t>12-96</w:t>
            </w:r>
          </w:p>
        </w:tc>
        <w:tc>
          <w:tcPr>
            <w:tcW w:w="1475" w:type="dxa"/>
            <w:shd w:val="clear" w:color="auto" w:fill="auto"/>
          </w:tcPr>
          <w:p w:rsidR="00406C7A" w:rsidRDefault="002A7B4F" w:rsidP="00406C7A">
            <w:r>
              <w:rPr>
                <w:noProof/>
              </w:rPr>
              <w:drawing>
                <wp:inline distT="0" distB="0" distL="0" distR="0">
                  <wp:extent cx="247650" cy="342900"/>
                  <wp:effectExtent l="0" t="0" r="0" b="0"/>
                  <wp:docPr id="7180" name="Image 30" descr="ScreenSho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6"/>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 cy="342900"/>
                          </a:xfrm>
                          <a:prstGeom prst="rect">
                            <a:avLst/>
                          </a:prstGeom>
                          <a:noFill/>
                          <a:ln>
                            <a:noFill/>
                          </a:ln>
                        </pic:spPr>
                      </pic:pic>
                    </a:graphicData>
                  </a:graphic>
                </wp:inline>
              </w:drawing>
            </w:r>
          </w:p>
          <w:p w:rsidR="00343863" w:rsidRDefault="00343863" w:rsidP="00406C7A">
            <w:r>
              <w:t>(type3)</w:t>
            </w:r>
          </w:p>
        </w:tc>
        <w:tc>
          <w:tcPr>
            <w:tcW w:w="1806" w:type="dxa"/>
            <w:shd w:val="clear" w:color="auto" w:fill="auto"/>
          </w:tcPr>
          <w:p w:rsidR="00406C7A" w:rsidRDefault="002A7B4F" w:rsidP="00406C7A">
            <w:r>
              <w:rPr>
                <w:noProof/>
              </w:rPr>
              <w:drawing>
                <wp:inline distT="0" distB="0" distL="0" distR="0">
                  <wp:extent cx="219075" cy="419100"/>
                  <wp:effectExtent l="0" t="0" r="9525" b="0"/>
                  <wp:docPr id="7181" name="Image 29" descr="ScreenSho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32"/>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075" cy="419100"/>
                          </a:xfrm>
                          <a:prstGeom prst="rect">
                            <a:avLst/>
                          </a:prstGeom>
                          <a:noFill/>
                          <a:ln>
                            <a:noFill/>
                          </a:ln>
                        </pic:spPr>
                      </pic:pic>
                    </a:graphicData>
                  </a:graphic>
                </wp:inline>
              </w:drawing>
            </w:r>
          </w:p>
          <w:p w:rsidR="00343863" w:rsidRDefault="00343863" w:rsidP="00406C7A">
            <w:r>
              <w:t>(type3_operateur)</w:t>
            </w:r>
          </w:p>
        </w:tc>
        <w:tc>
          <w:tcPr>
            <w:tcW w:w="2050" w:type="dxa"/>
            <w:shd w:val="clear" w:color="auto" w:fill="auto"/>
          </w:tcPr>
          <w:p w:rsidR="00406C7A" w:rsidRDefault="002A7B4F" w:rsidP="00406C7A">
            <w:r>
              <w:rPr>
                <w:noProof/>
              </w:rPr>
              <w:drawing>
                <wp:inline distT="0" distB="0" distL="0" distR="0">
                  <wp:extent cx="247650" cy="342900"/>
                  <wp:effectExtent l="0" t="0" r="0" b="0"/>
                  <wp:docPr id="7182" name="Image 28" descr="ScreenSho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6"/>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 cy="342900"/>
                          </a:xfrm>
                          <a:prstGeom prst="rect">
                            <a:avLst/>
                          </a:prstGeom>
                          <a:noFill/>
                          <a:ln>
                            <a:noFill/>
                          </a:ln>
                        </pic:spPr>
                      </pic:pic>
                    </a:graphicData>
                  </a:graphic>
                </wp:inline>
              </w:drawing>
            </w:r>
          </w:p>
          <w:p w:rsidR="00912031" w:rsidRDefault="00912031" w:rsidP="00406C7A">
            <w:r>
              <w:t>(type3)</w:t>
            </w:r>
          </w:p>
        </w:tc>
        <w:tc>
          <w:tcPr>
            <w:tcW w:w="1970" w:type="dxa"/>
          </w:tcPr>
          <w:p w:rsidR="00406C7A" w:rsidRDefault="002A7B4F" w:rsidP="00406C7A">
            <w:r>
              <w:rPr>
                <w:noProof/>
              </w:rPr>
              <w:drawing>
                <wp:inline distT="0" distB="0" distL="0" distR="0">
                  <wp:extent cx="247650" cy="342900"/>
                  <wp:effectExtent l="0" t="0" r="0" b="0"/>
                  <wp:docPr id="7183" name="Image 27" descr="ScreenSho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6"/>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 cy="342900"/>
                          </a:xfrm>
                          <a:prstGeom prst="rect">
                            <a:avLst/>
                          </a:prstGeom>
                          <a:noFill/>
                          <a:ln>
                            <a:noFill/>
                          </a:ln>
                        </pic:spPr>
                      </pic:pic>
                    </a:graphicData>
                  </a:graphic>
                </wp:inline>
              </w:drawing>
            </w:r>
          </w:p>
          <w:p w:rsidR="00912031" w:rsidRDefault="00912031" w:rsidP="00406C7A">
            <w:r>
              <w:t>(type3)</w:t>
            </w:r>
          </w:p>
        </w:tc>
      </w:tr>
      <w:tr w:rsidR="0087020C" w:rsidTr="00E45C26">
        <w:tc>
          <w:tcPr>
            <w:tcW w:w="1170" w:type="dxa"/>
            <w:shd w:val="clear" w:color="auto" w:fill="auto"/>
          </w:tcPr>
          <w:p w:rsidR="00406C7A" w:rsidRPr="009A7ABD" w:rsidRDefault="00406C7A" w:rsidP="00406C7A">
            <w:r w:rsidRPr="009A7ABD">
              <w:t>97-120</w:t>
            </w:r>
          </w:p>
        </w:tc>
        <w:tc>
          <w:tcPr>
            <w:tcW w:w="1475" w:type="dxa"/>
            <w:shd w:val="clear" w:color="auto" w:fill="auto"/>
          </w:tcPr>
          <w:p w:rsidR="00406C7A" w:rsidRDefault="002A7B4F" w:rsidP="00406C7A">
            <w:r>
              <w:rPr>
                <w:noProof/>
              </w:rPr>
              <w:drawing>
                <wp:inline distT="0" distB="0" distL="0" distR="0">
                  <wp:extent cx="209550" cy="409575"/>
                  <wp:effectExtent l="0" t="0" r="0" b="9525"/>
                  <wp:docPr id="7184" name="Image 26" descr="ScreenSho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3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409575"/>
                          </a:xfrm>
                          <a:prstGeom prst="rect">
                            <a:avLst/>
                          </a:prstGeom>
                          <a:noFill/>
                          <a:ln>
                            <a:noFill/>
                          </a:ln>
                        </pic:spPr>
                      </pic:pic>
                    </a:graphicData>
                  </a:graphic>
                </wp:inline>
              </w:drawing>
            </w:r>
          </w:p>
          <w:p w:rsidR="00912031" w:rsidRDefault="00912031" w:rsidP="00406C7A">
            <w:r>
              <w:t>(type4)</w:t>
            </w:r>
          </w:p>
        </w:tc>
        <w:tc>
          <w:tcPr>
            <w:tcW w:w="1806" w:type="dxa"/>
            <w:shd w:val="clear" w:color="auto" w:fill="auto"/>
          </w:tcPr>
          <w:p w:rsidR="00406C7A" w:rsidRDefault="002A7B4F" w:rsidP="00406C7A">
            <w:r>
              <w:rPr>
                <w:noProof/>
              </w:rPr>
              <w:drawing>
                <wp:inline distT="0" distB="0" distL="0" distR="0">
                  <wp:extent cx="238125" cy="428625"/>
                  <wp:effectExtent l="0" t="0" r="9525" b="9525"/>
                  <wp:docPr id="7185" name="Image 25" descr="ScreenSho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33"/>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428625"/>
                          </a:xfrm>
                          <a:prstGeom prst="rect">
                            <a:avLst/>
                          </a:prstGeom>
                          <a:noFill/>
                          <a:ln>
                            <a:noFill/>
                          </a:ln>
                        </pic:spPr>
                      </pic:pic>
                    </a:graphicData>
                  </a:graphic>
                </wp:inline>
              </w:drawing>
            </w:r>
          </w:p>
          <w:p w:rsidR="00912031" w:rsidRDefault="00912031" w:rsidP="00406C7A">
            <w:r>
              <w:t>(type4_operateur)</w:t>
            </w:r>
          </w:p>
        </w:tc>
        <w:tc>
          <w:tcPr>
            <w:tcW w:w="2050" w:type="dxa"/>
            <w:shd w:val="clear" w:color="auto" w:fill="auto"/>
          </w:tcPr>
          <w:p w:rsidR="00406C7A" w:rsidRDefault="002A7B4F" w:rsidP="00406C7A">
            <w:r>
              <w:rPr>
                <w:noProof/>
              </w:rPr>
              <w:drawing>
                <wp:inline distT="0" distB="0" distL="0" distR="0">
                  <wp:extent cx="209550" cy="409575"/>
                  <wp:effectExtent l="0" t="0" r="0" b="9525"/>
                  <wp:docPr id="7186" name="Image 24" descr="ScreenSho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3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409575"/>
                          </a:xfrm>
                          <a:prstGeom prst="rect">
                            <a:avLst/>
                          </a:prstGeom>
                          <a:noFill/>
                          <a:ln>
                            <a:noFill/>
                          </a:ln>
                        </pic:spPr>
                      </pic:pic>
                    </a:graphicData>
                  </a:graphic>
                </wp:inline>
              </w:drawing>
            </w:r>
          </w:p>
          <w:p w:rsidR="00912031" w:rsidRDefault="00912031" w:rsidP="00406C7A">
            <w:r>
              <w:t>(type4)</w:t>
            </w:r>
          </w:p>
        </w:tc>
        <w:tc>
          <w:tcPr>
            <w:tcW w:w="1970" w:type="dxa"/>
          </w:tcPr>
          <w:p w:rsidR="00406C7A" w:rsidRDefault="002A7B4F" w:rsidP="00406C7A">
            <w:r>
              <w:rPr>
                <w:noProof/>
              </w:rPr>
              <w:drawing>
                <wp:inline distT="0" distB="0" distL="0" distR="0">
                  <wp:extent cx="209550" cy="409575"/>
                  <wp:effectExtent l="0" t="0" r="0" b="9525"/>
                  <wp:docPr id="7187" name="Image 23" descr="ScreenSho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3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409575"/>
                          </a:xfrm>
                          <a:prstGeom prst="rect">
                            <a:avLst/>
                          </a:prstGeom>
                          <a:noFill/>
                          <a:ln>
                            <a:noFill/>
                          </a:ln>
                        </pic:spPr>
                      </pic:pic>
                    </a:graphicData>
                  </a:graphic>
                </wp:inline>
              </w:drawing>
            </w:r>
          </w:p>
          <w:p w:rsidR="00912031" w:rsidRDefault="00912031" w:rsidP="00406C7A">
            <w:r>
              <w:t>(type4)</w:t>
            </w:r>
          </w:p>
        </w:tc>
      </w:tr>
      <w:tr w:rsidR="0087020C" w:rsidTr="00E45C26">
        <w:tc>
          <w:tcPr>
            <w:tcW w:w="1170" w:type="dxa"/>
            <w:shd w:val="clear" w:color="auto" w:fill="auto"/>
          </w:tcPr>
          <w:p w:rsidR="00406C7A" w:rsidRPr="009A7ABD" w:rsidRDefault="00406C7A" w:rsidP="00406C7A">
            <w:r w:rsidRPr="009A7ABD">
              <w:t>121-200</w:t>
            </w:r>
          </w:p>
        </w:tc>
        <w:tc>
          <w:tcPr>
            <w:tcW w:w="1475" w:type="dxa"/>
            <w:shd w:val="clear" w:color="auto" w:fill="auto"/>
          </w:tcPr>
          <w:p w:rsidR="00406C7A" w:rsidRDefault="002A7B4F" w:rsidP="00406C7A">
            <w:r>
              <w:rPr>
                <w:noProof/>
              </w:rPr>
              <w:drawing>
                <wp:inline distT="0" distB="0" distL="0" distR="0">
                  <wp:extent cx="266700" cy="476250"/>
                  <wp:effectExtent l="0" t="0" r="0" b="0"/>
                  <wp:docPr id="7188" name="Image 22" descr="ScreenSho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28"/>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 cy="476250"/>
                          </a:xfrm>
                          <a:prstGeom prst="rect">
                            <a:avLst/>
                          </a:prstGeom>
                          <a:noFill/>
                          <a:ln>
                            <a:noFill/>
                          </a:ln>
                        </pic:spPr>
                      </pic:pic>
                    </a:graphicData>
                  </a:graphic>
                </wp:inline>
              </w:drawing>
            </w:r>
          </w:p>
          <w:p w:rsidR="00912031" w:rsidRDefault="00912031" w:rsidP="00912031">
            <w:r>
              <w:t>(type5)</w:t>
            </w:r>
          </w:p>
        </w:tc>
        <w:tc>
          <w:tcPr>
            <w:tcW w:w="1806" w:type="dxa"/>
            <w:shd w:val="clear" w:color="auto" w:fill="auto"/>
          </w:tcPr>
          <w:p w:rsidR="00406C7A" w:rsidRDefault="002A7B4F" w:rsidP="00406C7A">
            <w:r>
              <w:rPr>
                <w:noProof/>
              </w:rPr>
              <w:drawing>
                <wp:inline distT="0" distB="0" distL="0" distR="0">
                  <wp:extent cx="295275" cy="419100"/>
                  <wp:effectExtent l="0" t="0" r="9525" b="0"/>
                  <wp:docPr id="7189" name="Image 21" descr="ScreenSho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34"/>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275" cy="419100"/>
                          </a:xfrm>
                          <a:prstGeom prst="rect">
                            <a:avLst/>
                          </a:prstGeom>
                          <a:noFill/>
                          <a:ln>
                            <a:noFill/>
                          </a:ln>
                        </pic:spPr>
                      </pic:pic>
                    </a:graphicData>
                  </a:graphic>
                </wp:inline>
              </w:drawing>
            </w:r>
          </w:p>
          <w:p w:rsidR="00912031" w:rsidRDefault="00912031" w:rsidP="00406C7A">
            <w:r>
              <w:t>(type5_operateur)</w:t>
            </w:r>
          </w:p>
        </w:tc>
        <w:tc>
          <w:tcPr>
            <w:tcW w:w="2050" w:type="dxa"/>
            <w:shd w:val="clear" w:color="auto" w:fill="auto"/>
          </w:tcPr>
          <w:p w:rsidR="00406C7A" w:rsidRDefault="002A7B4F" w:rsidP="00406C7A">
            <w:r>
              <w:rPr>
                <w:noProof/>
              </w:rPr>
              <w:drawing>
                <wp:inline distT="0" distB="0" distL="0" distR="0">
                  <wp:extent cx="266700" cy="476250"/>
                  <wp:effectExtent l="0" t="0" r="0" b="0"/>
                  <wp:docPr id="7190" name="Image 20" descr="ScreenSho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28"/>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 cy="476250"/>
                          </a:xfrm>
                          <a:prstGeom prst="rect">
                            <a:avLst/>
                          </a:prstGeom>
                          <a:noFill/>
                          <a:ln>
                            <a:noFill/>
                          </a:ln>
                        </pic:spPr>
                      </pic:pic>
                    </a:graphicData>
                  </a:graphic>
                </wp:inline>
              </w:drawing>
            </w:r>
          </w:p>
          <w:p w:rsidR="00912031" w:rsidRDefault="00912031" w:rsidP="00406C7A">
            <w:r>
              <w:t>(type5)</w:t>
            </w:r>
          </w:p>
        </w:tc>
        <w:tc>
          <w:tcPr>
            <w:tcW w:w="1970" w:type="dxa"/>
          </w:tcPr>
          <w:p w:rsidR="00406C7A" w:rsidRDefault="002A7B4F" w:rsidP="00406C7A">
            <w:r>
              <w:rPr>
                <w:noProof/>
              </w:rPr>
              <w:drawing>
                <wp:inline distT="0" distB="0" distL="0" distR="0">
                  <wp:extent cx="266700" cy="476250"/>
                  <wp:effectExtent l="0" t="0" r="0" b="0"/>
                  <wp:docPr id="7191" name="Image 19" descr="ScreenSho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28"/>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 cy="476250"/>
                          </a:xfrm>
                          <a:prstGeom prst="rect">
                            <a:avLst/>
                          </a:prstGeom>
                          <a:noFill/>
                          <a:ln>
                            <a:noFill/>
                          </a:ln>
                        </pic:spPr>
                      </pic:pic>
                    </a:graphicData>
                  </a:graphic>
                </wp:inline>
              </w:drawing>
            </w:r>
          </w:p>
          <w:p w:rsidR="00912031" w:rsidRDefault="00912031" w:rsidP="00406C7A">
            <w:r>
              <w:t>(type5)</w:t>
            </w:r>
          </w:p>
        </w:tc>
      </w:tr>
      <w:tr w:rsidR="0087020C" w:rsidTr="00E45C26">
        <w:tc>
          <w:tcPr>
            <w:tcW w:w="1170" w:type="dxa"/>
            <w:shd w:val="clear" w:color="auto" w:fill="auto"/>
          </w:tcPr>
          <w:p w:rsidR="00406C7A" w:rsidRPr="009A7ABD" w:rsidRDefault="00406C7A" w:rsidP="00406C7A">
            <w:r w:rsidRPr="009A7ABD">
              <w:t>&gt;200</w:t>
            </w:r>
          </w:p>
        </w:tc>
        <w:tc>
          <w:tcPr>
            <w:tcW w:w="1475" w:type="dxa"/>
            <w:shd w:val="clear" w:color="auto" w:fill="auto"/>
          </w:tcPr>
          <w:p w:rsidR="00406C7A" w:rsidRDefault="002A7B4F" w:rsidP="00406C7A">
            <w:r>
              <w:rPr>
                <w:noProof/>
              </w:rPr>
              <w:drawing>
                <wp:inline distT="0" distB="0" distL="0" distR="0">
                  <wp:extent cx="314325" cy="552450"/>
                  <wp:effectExtent l="0" t="0" r="9525" b="0"/>
                  <wp:docPr id="7192" name="Image 18" descr="ScreenSho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30"/>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552450"/>
                          </a:xfrm>
                          <a:prstGeom prst="rect">
                            <a:avLst/>
                          </a:prstGeom>
                          <a:noFill/>
                          <a:ln>
                            <a:noFill/>
                          </a:ln>
                        </pic:spPr>
                      </pic:pic>
                    </a:graphicData>
                  </a:graphic>
                </wp:inline>
              </w:drawing>
            </w:r>
          </w:p>
          <w:p w:rsidR="00912031" w:rsidRDefault="00912031" w:rsidP="00406C7A">
            <w:r>
              <w:t>(type6)</w:t>
            </w:r>
          </w:p>
        </w:tc>
        <w:tc>
          <w:tcPr>
            <w:tcW w:w="1806" w:type="dxa"/>
            <w:shd w:val="clear" w:color="auto" w:fill="auto"/>
          </w:tcPr>
          <w:p w:rsidR="00406C7A" w:rsidRDefault="002A7B4F" w:rsidP="00406C7A">
            <w:r>
              <w:rPr>
                <w:noProof/>
              </w:rPr>
              <w:drawing>
                <wp:inline distT="0" distB="0" distL="0" distR="0">
                  <wp:extent cx="390525" cy="609600"/>
                  <wp:effectExtent l="0" t="0" r="9525" b="0"/>
                  <wp:docPr id="7193" name="Image 17" descr="ScreenShot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35"/>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525" cy="609600"/>
                          </a:xfrm>
                          <a:prstGeom prst="rect">
                            <a:avLst/>
                          </a:prstGeom>
                          <a:noFill/>
                          <a:ln>
                            <a:noFill/>
                          </a:ln>
                        </pic:spPr>
                      </pic:pic>
                    </a:graphicData>
                  </a:graphic>
                </wp:inline>
              </w:drawing>
            </w:r>
          </w:p>
          <w:p w:rsidR="00912031" w:rsidRDefault="00912031" w:rsidP="00406C7A">
            <w:r>
              <w:t>(type6_operateur)</w:t>
            </w:r>
          </w:p>
        </w:tc>
        <w:tc>
          <w:tcPr>
            <w:tcW w:w="2050" w:type="dxa"/>
            <w:shd w:val="clear" w:color="auto" w:fill="auto"/>
          </w:tcPr>
          <w:p w:rsidR="00406C7A" w:rsidRDefault="002A7B4F" w:rsidP="00406C7A">
            <w:r>
              <w:rPr>
                <w:noProof/>
              </w:rPr>
              <w:drawing>
                <wp:inline distT="0" distB="0" distL="0" distR="0">
                  <wp:extent cx="314325" cy="552450"/>
                  <wp:effectExtent l="0" t="0" r="9525" b="0"/>
                  <wp:docPr id="7194" name="Image 16" descr="ScreenSho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30"/>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552450"/>
                          </a:xfrm>
                          <a:prstGeom prst="rect">
                            <a:avLst/>
                          </a:prstGeom>
                          <a:noFill/>
                          <a:ln>
                            <a:noFill/>
                          </a:ln>
                        </pic:spPr>
                      </pic:pic>
                    </a:graphicData>
                  </a:graphic>
                </wp:inline>
              </w:drawing>
            </w:r>
          </w:p>
          <w:p w:rsidR="00912031" w:rsidRDefault="00912031" w:rsidP="00406C7A">
            <w:r>
              <w:t>(type6)</w:t>
            </w:r>
          </w:p>
        </w:tc>
        <w:tc>
          <w:tcPr>
            <w:tcW w:w="1970" w:type="dxa"/>
          </w:tcPr>
          <w:p w:rsidR="00406C7A" w:rsidRDefault="002A7B4F" w:rsidP="00406C7A">
            <w:r>
              <w:rPr>
                <w:noProof/>
              </w:rPr>
              <w:drawing>
                <wp:inline distT="0" distB="0" distL="0" distR="0">
                  <wp:extent cx="314325" cy="552450"/>
                  <wp:effectExtent l="0" t="0" r="9525" b="0"/>
                  <wp:docPr id="7195" name="Image 15" descr="ScreenSho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30"/>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552450"/>
                          </a:xfrm>
                          <a:prstGeom prst="rect">
                            <a:avLst/>
                          </a:prstGeom>
                          <a:noFill/>
                          <a:ln>
                            <a:noFill/>
                          </a:ln>
                        </pic:spPr>
                      </pic:pic>
                    </a:graphicData>
                  </a:graphic>
                </wp:inline>
              </w:drawing>
            </w:r>
          </w:p>
          <w:p w:rsidR="00912031" w:rsidRDefault="00912031" w:rsidP="00406C7A">
            <w:r>
              <w:t>(type6)</w:t>
            </w:r>
          </w:p>
        </w:tc>
      </w:tr>
    </w:tbl>
    <w:p w:rsidR="00E45C26" w:rsidRDefault="00E45C26" w:rsidP="00E45C26">
      <w:r w:rsidRPr="00E45C26">
        <w:rPr>
          <w:highlight w:val="green"/>
        </w:rPr>
        <w:t>*RIP = liste des code opérateur présents dans</w:t>
      </w:r>
      <w:r w:rsidR="0085789F">
        <w:fldChar w:fldCharType="begin"/>
      </w:r>
      <w:r w:rsidR="006A4992">
        <w:instrText xml:space="preserve"> REF _Ref423080727 \h  \* MERGEFORMAT </w:instrText>
      </w:r>
      <w:r w:rsidR="0085789F">
        <w:fldChar w:fldCharType="separate"/>
      </w:r>
      <w:r w:rsidR="00675435">
        <w:rPr>
          <w:b/>
          <w:bCs/>
        </w:rPr>
        <w:t>Erreur ! Source du renvoi introuvable.</w:t>
      </w:r>
      <w:r w:rsidR="0085789F">
        <w:fldChar w:fldCharType="end"/>
      </w:r>
      <w:fldSimple w:instr=" REF _Ref423091847 \h  \* MERGEFORMAT ">
        <w:r w:rsidR="00675435" w:rsidRPr="00675435">
          <w:rPr>
            <w:highlight w:val="green"/>
          </w:rPr>
          <w:t>Description de la table</w:t>
        </w:r>
        <w:r w:rsidR="00675435" w:rsidRPr="00675435">
          <w:rPr>
            <w:rFonts w:cs="Arial"/>
            <w:highlight w:val="green"/>
          </w:rPr>
          <w:t xml:space="preserve"> geofibre.adm_</w:t>
        </w:r>
        <w:r w:rsidR="00675435" w:rsidRPr="00206EAF">
          <w:rPr>
            <w:rFonts w:cs="Arial"/>
          </w:rPr>
          <w:t>rip_configuration</w:t>
        </w:r>
      </w:fldSimple>
    </w:p>
    <w:p w:rsidR="00D0416E" w:rsidRDefault="00D0416E" w:rsidP="00406C7A"/>
    <w:p w:rsidR="00AA3196" w:rsidRDefault="00912031" w:rsidP="00406C7A">
      <w:r>
        <w:t>Dans chaque case sont présentés la symbologie suivie de la valeur du champ symbologie correspondant.</w:t>
      </w:r>
    </w:p>
    <w:p w:rsidR="00DB60B0" w:rsidRDefault="00DB60B0"/>
    <w:p w:rsidR="00DB60B0" w:rsidRDefault="00AA3196">
      <w:r>
        <w:t xml:space="preserve">Les étiquettes associées aux immeubles sont de couleurs grises si </w:t>
      </w:r>
      <w:r w:rsidR="00D16B5E">
        <w:t>l’immeuble</w:t>
      </w:r>
      <w:r>
        <w:t xml:space="preserve"> est gris.</w:t>
      </w:r>
    </w:p>
    <w:p w:rsidR="00DB60B0" w:rsidRDefault="00DB60B0"/>
    <w:p w:rsidR="00DB60B0" w:rsidRDefault="00D16B5E">
      <w:r>
        <w:t xml:space="preserve">Dans la table des matières, tous les cas de « grisage » d’immeuble seront détaillés : </w:t>
      </w:r>
    </w:p>
    <w:p w:rsidR="000F30C8" w:rsidRDefault="008A20B7">
      <w:r>
        <w:rPr>
          <w:noProof/>
        </w:rPr>
        <w:lastRenderedPageBreak/>
        <w:drawing>
          <wp:inline distT="0" distB="0" distL="0" distR="0">
            <wp:extent cx="2124075" cy="5981700"/>
            <wp:effectExtent l="0" t="0" r="952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124075" cy="5981700"/>
                    </a:xfrm>
                    <a:prstGeom prst="rect">
                      <a:avLst/>
                    </a:prstGeom>
                  </pic:spPr>
                </pic:pic>
              </a:graphicData>
            </a:graphic>
          </wp:inline>
        </w:drawing>
      </w:r>
    </w:p>
    <w:p w:rsidR="000F30C8" w:rsidRDefault="000F30C8"/>
    <w:p w:rsidR="000F30C8" w:rsidRDefault="000F30C8"/>
    <w:p w:rsidR="00DB60B0" w:rsidRDefault="00D04986">
      <w:r>
        <w:t>Pour les données existantes, l</w:t>
      </w:r>
      <w:r w:rsidR="00583F55">
        <w:t xml:space="preserve">e champ symbologie est calculé en suivant les règles  mentionnées ci-dessus lors de l’installation de la version G01R04C00. </w:t>
      </w:r>
    </w:p>
    <w:p w:rsidR="006A4979" w:rsidRDefault="006A4979" w:rsidP="006A4979"/>
    <w:p w:rsidR="006A4979" w:rsidRDefault="006A4979" w:rsidP="006A4979">
      <w:pPr>
        <w:pStyle w:val="Titre3"/>
        <w:rPr>
          <w:caps/>
          <w:u w:color="C0C0C0"/>
        </w:rPr>
      </w:pPr>
      <w:bookmarkStart w:id="940" w:name="_Toc393377498"/>
      <w:bookmarkStart w:id="941" w:name="_Toc426723667"/>
      <w:r w:rsidRPr="00333E06">
        <w:rPr>
          <w:caps/>
          <w:u w:color="C0C0C0"/>
        </w:rPr>
        <w:t>Zones de gestion FTTH</w:t>
      </w:r>
      <w:bookmarkEnd w:id="940"/>
      <w:bookmarkEnd w:id="941"/>
    </w:p>
    <w:p w:rsidR="006A4979" w:rsidRPr="00333E06" w:rsidRDefault="006A4979" w:rsidP="006A4979">
      <w:pPr>
        <w:pStyle w:val="Titre4"/>
        <w:rPr>
          <w:caps/>
          <w:u w:color="C0C0C0"/>
        </w:rPr>
      </w:pPr>
      <w:bookmarkStart w:id="942" w:name="_Toc393377499"/>
      <w:bookmarkStart w:id="943" w:name="_Toc426723668"/>
      <w:r>
        <w:rPr>
          <w:u w:color="C0C0C0"/>
        </w:rPr>
        <w:t>Zones de recalage</w:t>
      </w:r>
      <w:bookmarkEnd w:id="942"/>
      <w:bookmarkEnd w:id="943"/>
    </w:p>
    <w:p w:rsidR="006A4979" w:rsidRDefault="006A4979" w:rsidP="006A4979">
      <w:pPr>
        <w:rPr>
          <w:rFonts w:cs="Arial"/>
          <w:color w:val="000000"/>
        </w:rPr>
      </w:pPr>
      <w:r>
        <w:t xml:space="preserve">La symbologie des zones de recalage se base sur le champ </w:t>
      </w:r>
      <w:r w:rsidRPr="00B94729">
        <w:rPr>
          <w:i/>
        </w:rPr>
        <w:t>geofibre.</w:t>
      </w:r>
      <w:r w:rsidRPr="00B94729">
        <w:rPr>
          <w:rFonts w:cs="Arial"/>
          <w:i/>
          <w:color w:val="000000"/>
        </w:rPr>
        <w:t>ftth_zone_recalage.statut_ftt</w:t>
      </w:r>
      <w:r>
        <w:rPr>
          <w:rFonts w:cs="Arial"/>
          <w:i/>
          <w:color w:val="000000"/>
        </w:rPr>
        <w:t>h.</w:t>
      </w:r>
      <w:r>
        <w:rPr>
          <w:rFonts w:cs="Arial"/>
          <w:color w:val="000000"/>
        </w:rPr>
        <w:t xml:space="preserve"> </w:t>
      </w:r>
    </w:p>
    <w:p w:rsidR="006A4979" w:rsidRDefault="006A4979" w:rsidP="006A4979">
      <w:pPr>
        <w:rPr>
          <w:rFonts w:cs="Arial"/>
          <w:color w:val="000000"/>
        </w:rPr>
      </w:pPr>
    </w:p>
    <w:tbl>
      <w:tblPr>
        <w:tblStyle w:val="Grilledutableau"/>
        <w:tblW w:w="5000" w:type="pct"/>
        <w:jc w:val="center"/>
        <w:tblLook w:val="04A0"/>
      </w:tblPr>
      <w:tblGrid>
        <w:gridCol w:w="1098"/>
        <w:gridCol w:w="4379"/>
        <w:gridCol w:w="4377"/>
      </w:tblGrid>
      <w:tr w:rsidR="006A4979" w:rsidRPr="00035092" w:rsidTr="0090446B">
        <w:trPr>
          <w:jc w:val="center"/>
        </w:trPr>
        <w:tc>
          <w:tcPr>
            <w:tcW w:w="557" w:type="pct"/>
            <w:shd w:val="clear" w:color="auto" w:fill="A6A6A6" w:themeFill="background1" w:themeFillShade="A6"/>
          </w:tcPr>
          <w:p w:rsidR="006A4979" w:rsidRPr="00035092" w:rsidRDefault="006A4979" w:rsidP="0090446B">
            <w:pPr>
              <w:jc w:val="center"/>
              <w:rPr>
                <w:rFonts w:cs="Arial"/>
                <w:color w:val="000000"/>
                <w:sz w:val="16"/>
                <w:szCs w:val="16"/>
              </w:rPr>
            </w:pPr>
            <w:r w:rsidRPr="00035092">
              <w:rPr>
                <w:rFonts w:cs="Arial"/>
                <w:color w:val="000000"/>
                <w:sz w:val="16"/>
                <w:szCs w:val="16"/>
              </w:rPr>
              <w:t xml:space="preserve">Valeur du champ </w:t>
            </w:r>
            <w:r w:rsidRPr="00035092">
              <w:rPr>
                <w:rFonts w:cs="Arial"/>
                <w:i/>
                <w:color w:val="000000"/>
                <w:sz w:val="16"/>
                <w:szCs w:val="16"/>
              </w:rPr>
              <w:t>statut_ftth</w:t>
            </w:r>
          </w:p>
        </w:tc>
        <w:tc>
          <w:tcPr>
            <w:tcW w:w="2222" w:type="pct"/>
            <w:shd w:val="clear" w:color="auto" w:fill="A6A6A6" w:themeFill="background1" w:themeFillShade="A6"/>
          </w:tcPr>
          <w:p w:rsidR="006A4979" w:rsidRPr="00035092" w:rsidRDefault="006A4979" w:rsidP="0090446B">
            <w:pPr>
              <w:rPr>
                <w:rFonts w:cs="Arial"/>
                <w:color w:val="000000"/>
                <w:sz w:val="16"/>
                <w:szCs w:val="16"/>
              </w:rPr>
            </w:pPr>
            <w:r w:rsidRPr="00035092">
              <w:rPr>
                <w:rFonts w:cs="Arial"/>
                <w:color w:val="000000"/>
                <w:sz w:val="16"/>
                <w:szCs w:val="16"/>
              </w:rPr>
              <w:t xml:space="preserve">Symbologie </w:t>
            </w:r>
          </w:p>
        </w:tc>
        <w:tc>
          <w:tcPr>
            <w:tcW w:w="2221" w:type="pct"/>
            <w:shd w:val="clear" w:color="auto" w:fill="A6A6A6" w:themeFill="background1" w:themeFillShade="A6"/>
          </w:tcPr>
          <w:p w:rsidR="006A4979" w:rsidRPr="00035092" w:rsidRDefault="006A4979" w:rsidP="0090446B">
            <w:pPr>
              <w:rPr>
                <w:rFonts w:cs="Arial"/>
                <w:color w:val="000000"/>
                <w:sz w:val="16"/>
                <w:szCs w:val="16"/>
              </w:rPr>
            </w:pPr>
            <w:r w:rsidRPr="00035092">
              <w:rPr>
                <w:rFonts w:cs="Arial"/>
                <w:color w:val="000000"/>
                <w:sz w:val="16"/>
                <w:szCs w:val="16"/>
              </w:rPr>
              <w:t>Commentaire</w:t>
            </w:r>
          </w:p>
        </w:tc>
      </w:tr>
      <w:tr w:rsidR="006A4979" w:rsidRPr="00035092" w:rsidTr="0090446B">
        <w:trPr>
          <w:jc w:val="center"/>
        </w:trPr>
        <w:tc>
          <w:tcPr>
            <w:tcW w:w="557" w:type="pct"/>
          </w:tcPr>
          <w:p w:rsidR="006A4979" w:rsidRPr="00035092" w:rsidRDefault="006A4979" w:rsidP="0090446B">
            <w:pPr>
              <w:jc w:val="center"/>
              <w:rPr>
                <w:rFonts w:cs="Arial"/>
                <w:color w:val="000000"/>
                <w:sz w:val="16"/>
                <w:szCs w:val="16"/>
              </w:rPr>
            </w:pPr>
            <w:r w:rsidRPr="00035092">
              <w:rPr>
                <w:rFonts w:cs="Arial"/>
                <w:color w:val="000000"/>
                <w:sz w:val="16"/>
                <w:szCs w:val="16"/>
              </w:rPr>
              <w:lastRenderedPageBreak/>
              <w:t>I</w:t>
            </w:r>
          </w:p>
        </w:tc>
        <w:tc>
          <w:tcPr>
            <w:tcW w:w="2222" w:type="pct"/>
          </w:tcPr>
          <w:p w:rsidR="006A4979" w:rsidRPr="00035092" w:rsidRDefault="006A4979" w:rsidP="0090446B">
            <w:pPr>
              <w:jc w:val="center"/>
              <w:rPr>
                <w:rFonts w:cs="Arial"/>
                <w:color w:val="000000"/>
                <w:sz w:val="16"/>
                <w:szCs w:val="16"/>
              </w:rPr>
            </w:pPr>
            <w:r>
              <w:object w:dxaOrig="2925" w:dyaOrig="2805">
                <v:shape id="_x0000_i1042" type="#_x0000_t75" style="width:147.35pt;height:140.65pt" o:ole="">
                  <v:imagedata r:id="rId177" o:title=""/>
                </v:shape>
                <o:OLEObject Type="Embed" ProgID="PBrush" ShapeID="_x0000_i1042" DrawAspect="Content" ObjectID="_1501403384" r:id="rId178"/>
              </w:object>
            </w:r>
          </w:p>
        </w:tc>
        <w:tc>
          <w:tcPr>
            <w:tcW w:w="2221" w:type="pct"/>
          </w:tcPr>
          <w:p w:rsidR="006A4979" w:rsidRPr="00035092" w:rsidRDefault="006A4979" w:rsidP="0090446B">
            <w:pPr>
              <w:jc w:val="left"/>
              <w:rPr>
                <w:sz w:val="16"/>
                <w:szCs w:val="16"/>
              </w:rPr>
            </w:pPr>
            <w:r>
              <w:rPr>
                <w:sz w:val="16"/>
                <w:szCs w:val="16"/>
              </w:rPr>
              <w:t>Le texte I est de couleur rouge</w:t>
            </w:r>
            <w:r w:rsidRPr="00035092">
              <w:rPr>
                <w:sz w:val="16"/>
                <w:szCs w:val="16"/>
              </w:rPr>
              <w:t>.</w:t>
            </w:r>
          </w:p>
          <w:p w:rsidR="006A4979" w:rsidRPr="00035092" w:rsidRDefault="006A4979" w:rsidP="0090446B">
            <w:pPr>
              <w:jc w:val="left"/>
              <w:rPr>
                <w:sz w:val="16"/>
                <w:szCs w:val="16"/>
              </w:rPr>
            </w:pPr>
            <w:r>
              <w:rPr>
                <w:sz w:val="16"/>
                <w:szCs w:val="16"/>
              </w:rPr>
              <w:t>Le co</w:t>
            </w:r>
            <w:r w:rsidRPr="00035092">
              <w:rPr>
                <w:sz w:val="16"/>
                <w:szCs w:val="16"/>
              </w:rPr>
              <w:t xml:space="preserve">ntour de la zone est </w:t>
            </w:r>
            <w:r>
              <w:rPr>
                <w:sz w:val="16"/>
                <w:szCs w:val="16"/>
              </w:rPr>
              <w:t>de couleur violette.</w:t>
            </w:r>
          </w:p>
          <w:p w:rsidR="006A4979" w:rsidRPr="00035092" w:rsidRDefault="006A4979" w:rsidP="0090446B">
            <w:pPr>
              <w:jc w:val="center"/>
              <w:rPr>
                <w:sz w:val="16"/>
                <w:szCs w:val="16"/>
              </w:rPr>
            </w:pPr>
          </w:p>
        </w:tc>
      </w:tr>
      <w:tr w:rsidR="006A4979" w:rsidRPr="00035092" w:rsidTr="0090446B">
        <w:trPr>
          <w:trHeight w:val="2969"/>
          <w:jc w:val="center"/>
        </w:trPr>
        <w:tc>
          <w:tcPr>
            <w:tcW w:w="557" w:type="pct"/>
          </w:tcPr>
          <w:p w:rsidR="006A4979" w:rsidRPr="00035092" w:rsidRDefault="006A4979" w:rsidP="0090446B">
            <w:pPr>
              <w:jc w:val="center"/>
              <w:rPr>
                <w:rFonts w:cs="Arial"/>
                <w:color w:val="000000"/>
                <w:sz w:val="16"/>
                <w:szCs w:val="16"/>
              </w:rPr>
            </w:pPr>
            <w:r w:rsidRPr="00035092">
              <w:rPr>
                <w:rFonts w:cs="Arial"/>
                <w:color w:val="000000"/>
                <w:sz w:val="16"/>
                <w:szCs w:val="16"/>
              </w:rPr>
              <w:t>E</w:t>
            </w:r>
          </w:p>
        </w:tc>
        <w:tc>
          <w:tcPr>
            <w:tcW w:w="2222" w:type="pct"/>
          </w:tcPr>
          <w:p w:rsidR="006A4979" w:rsidRPr="00035092" w:rsidRDefault="006A4979" w:rsidP="0090446B">
            <w:pPr>
              <w:jc w:val="center"/>
              <w:rPr>
                <w:sz w:val="16"/>
                <w:szCs w:val="16"/>
              </w:rPr>
            </w:pPr>
            <w:r>
              <w:t xml:space="preserve"> </w:t>
            </w:r>
            <w:r>
              <w:object w:dxaOrig="2880" w:dyaOrig="2865">
                <v:shape id="_x0000_i1043" type="#_x0000_t75" style="width:2in;height:143.15pt" o:ole="">
                  <v:imagedata r:id="rId179" o:title=""/>
                </v:shape>
                <o:OLEObject Type="Embed" ProgID="PBrush" ShapeID="_x0000_i1043" DrawAspect="Content" ObjectID="_1501403385" r:id="rId180"/>
              </w:object>
            </w:r>
          </w:p>
        </w:tc>
        <w:tc>
          <w:tcPr>
            <w:tcW w:w="2221" w:type="pct"/>
          </w:tcPr>
          <w:p w:rsidR="006A4979" w:rsidRPr="00035092" w:rsidRDefault="006A4979" w:rsidP="0090446B">
            <w:pPr>
              <w:jc w:val="left"/>
              <w:rPr>
                <w:sz w:val="16"/>
                <w:szCs w:val="16"/>
              </w:rPr>
            </w:pPr>
            <w:r>
              <w:rPr>
                <w:sz w:val="16"/>
                <w:szCs w:val="16"/>
              </w:rPr>
              <w:t>Le texte C est de couleur orange</w:t>
            </w:r>
            <w:r w:rsidRPr="00035092">
              <w:rPr>
                <w:sz w:val="16"/>
                <w:szCs w:val="16"/>
              </w:rPr>
              <w:t>.</w:t>
            </w:r>
          </w:p>
          <w:p w:rsidR="006A4979" w:rsidRPr="00035092" w:rsidRDefault="006A4979" w:rsidP="0090446B">
            <w:pPr>
              <w:jc w:val="left"/>
              <w:rPr>
                <w:sz w:val="16"/>
                <w:szCs w:val="16"/>
              </w:rPr>
            </w:pPr>
            <w:r>
              <w:rPr>
                <w:sz w:val="16"/>
                <w:szCs w:val="16"/>
              </w:rPr>
              <w:t>Le co</w:t>
            </w:r>
            <w:r w:rsidRPr="00035092">
              <w:rPr>
                <w:sz w:val="16"/>
                <w:szCs w:val="16"/>
              </w:rPr>
              <w:t xml:space="preserve">ntour de la zone est </w:t>
            </w:r>
            <w:r>
              <w:rPr>
                <w:sz w:val="16"/>
                <w:szCs w:val="16"/>
              </w:rPr>
              <w:t>de couleur violette.</w:t>
            </w:r>
          </w:p>
          <w:p w:rsidR="006A4979" w:rsidRPr="00035092" w:rsidRDefault="006A4979" w:rsidP="0090446B">
            <w:pPr>
              <w:jc w:val="center"/>
              <w:rPr>
                <w:sz w:val="16"/>
                <w:szCs w:val="16"/>
              </w:rPr>
            </w:pPr>
          </w:p>
        </w:tc>
      </w:tr>
      <w:tr w:rsidR="006A4979" w:rsidRPr="00035092" w:rsidTr="0090446B">
        <w:trPr>
          <w:jc w:val="center"/>
        </w:trPr>
        <w:tc>
          <w:tcPr>
            <w:tcW w:w="557" w:type="pct"/>
          </w:tcPr>
          <w:p w:rsidR="006A4979" w:rsidRPr="00035092" w:rsidRDefault="006A4979" w:rsidP="0090446B">
            <w:pPr>
              <w:jc w:val="center"/>
              <w:rPr>
                <w:rFonts w:cs="Arial"/>
                <w:color w:val="000000"/>
                <w:sz w:val="16"/>
                <w:szCs w:val="16"/>
              </w:rPr>
            </w:pPr>
            <w:r w:rsidRPr="00035092">
              <w:rPr>
                <w:rFonts w:cs="Arial"/>
                <w:color w:val="000000"/>
                <w:sz w:val="16"/>
                <w:szCs w:val="16"/>
              </w:rPr>
              <w:t>T</w:t>
            </w:r>
          </w:p>
        </w:tc>
        <w:tc>
          <w:tcPr>
            <w:tcW w:w="2222" w:type="pct"/>
          </w:tcPr>
          <w:p w:rsidR="006A4979" w:rsidRPr="00035092" w:rsidRDefault="006A4979" w:rsidP="0090446B">
            <w:pPr>
              <w:jc w:val="center"/>
              <w:rPr>
                <w:rFonts w:cs="Arial"/>
                <w:color w:val="000000"/>
                <w:sz w:val="16"/>
                <w:szCs w:val="16"/>
              </w:rPr>
            </w:pPr>
            <w:r>
              <w:object w:dxaOrig="2970" w:dyaOrig="2685">
                <v:shape id="_x0000_i1044" type="#_x0000_t75" style="width:148.2pt;height:133.1pt" o:ole="">
                  <v:imagedata r:id="rId181" o:title=""/>
                </v:shape>
                <o:OLEObject Type="Embed" ProgID="PBrush" ShapeID="_x0000_i1044" DrawAspect="Content" ObjectID="_1501403386" r:id="rId182"/>
              </w:object>
            </w:r>
          </w:p>
        </w:tc>
        <w:tc>
          <w:tcPr>
            <w:tcW w:w="2221" w:type="pct"/>
          </w:tcPr>
          <w:p w:rsidR="006A4979" w:rsidRPr="00035092" w:rsidRDefault="006A4979" w:rsidP="0090446B">
            <w:pPr>
              <w:jc w:val="left"/>
              <w:rPr>
                <w:sz w:val="16"/>
                <w:szCs w:val="16"/>
              </w:rPr>
            </w:pPr>
            <w:r>
              <w:rPr>
                <w:sz w:val="16"/>
                <w:szCs w:val="16"/>
              </w:rPr>
              <w:t>Le texte T est de couleur verte</w:t>
            </w:r>
            <w:r w:rsidRPr="00035092">
              <w:rPr>
                <w:sz w:val="16"/>
                <w:szCs w:val="16"/>
              </w:rPr>
              <w:t>.</w:t>
            </w:r>
          </w:p>
          <w:p w:rsidR="006A4979" w:rsidRPr="00035092" w:rsidRDefault="006A4979" w:rsidP="0090446B">
            <w:pPr>
              <w:jc w:val="left"/>
              <w:rPr>
                <w:sz w:val="16"/>
                <w:szCs w:val="16"/>
              </w:rPr>
            </w:pPr>
            <w:r>
              <w:rPr>
                <w:sz w:val="16"/>
                <w:szCs w:val="16"/>
              </w:rPr>
              <w:t>Le co</w:t>
            </w:r>
            <w:r w:rsidRPr="00035092">
              <w:rPr>
                <w:sz w:val="16"/>
                <w:szCs w:val="16"/>
              </w:rPr>
              <w:t xml:space="preserve">ntour de la zone est </w:t>
            </w:r>
            <w:r>
              <w:rPr>
                <w:sz w:val="16"/>
                <w:szCs w:val="16"/>
              </w:rPr>
              <w:t>de couleur violette.</w:t>
            </w:r>
          </w:p>
          <w:p w:rsidR="006A4979" w:rsidRPr="00035092" w:rsidRDefault="006A4979" w:rsidP="0090446B">
            <w:pPr>
              <w:jc w:val="center"/>
              <w:rPr>
                <w:sz w:val="16"/>
                <w:szCs w:val="16"/>
              </w:rPr>
            </w:pPr>
          </w:p>
        </w:tc>
      </w:tr>
    </w:tbl>
    <w:p w:rsidR="006A4979" w:rsidRPr="00621195" w:rsidRDefault="006A4979" w:rsidP="006A4979">
      <w:pPr>
        <w:rPr>
          <w:rFonts w:cs="Arial"/>
          <w:color w:val="000000"/>
        </w:rPr>
      </w:pPr>
    </w:p>
    <w:p w:rsidR="006A4979" w:rsidRDefault="006A4979" w:rsidP="006A4979">
      <w:pPr>
        <w:rPr>
          <w:rFonts w:cs="Arial"/>
          <w:i/>
          <w:color w:val="000000"/>
        </w:rPr>
      </w:pPr>
    </w:p>
    <w:p w:rsidR="006A4979" w:rsidRPr="00333E06" w:rsidRDefault="003E530E" w:rsidP="006A4979">
      <w:r>
        <w:t>Aucune étiquette n’est affichée pour les zones de recalage.</w:t>
      </w:r>
    </w:p>
    <w:p w:rsidR="006A4979" w:rsidRDefault="006A4979">
      <w:pPr>
        <w:rPr>
          <w:b/>
          <w:caps/>
          <w:u w:color="C0C0C0"/>
        </w:rPr>
      </w:pPr>
    </w:p>
    <w:p w:rsidR="00590D32" w:rsidRDefault="00590D32">
      <w:pPr>
        <w:spacing w:before="0" w:after="0"/>
        <w:jc w:val="left"/>
        <w:rPr>
          <w:rFonts w:cs="Arial"/>
          <w:b/>
          <w:caps/>
          <w:color w:val="0000FF"/>
          <w:sz w:val="24"/>
          <w:u w:color="C0C0C0"/>
        </w:rPr>
      </w:pPr>
      <w:bookmarkStart w:id="944" w:name="_Toc393377500"/>
      <w:r>
        <w:rPr>
          <w:rFonts w:cs="Arial"/>
        </w:rPr>
        <w:br w:type="page"/>
      </w:r>
    </w:p>
    <w:p w:rsidR="00C9439F" w:rsidRPr="001D749C" w:rsidRDefault="007508E3" w:rsidP="002A727D">
      <w:pPr>
        <w:pStyle w:val="Titre1"/>
        <w:rPr>
          <w:rFonts w:cs="Arial"/>
        </w:rPr>
      </w:pPr>
      <w:bookmarkStart w:id="945" w:name="_Toc426723669"/>
      <w:r>
        <w:rPr>
          <w:rFonts w:cs="Arial"/>
        </w:rPr>
        <w:lastRenderedPageBreak/>
        <w:t>Exigences opérationnelles</w:t>
      </w:r>
      <w:bookmarkEnd w:id="944"/>
      <w:bookmarkEnd w:id="945"/>
    </w:p>
    <w:p w:rsidR="00C9439F" w:rsidRDefault="007508E3" w:rsidP="00DB5CA3">
      <w:pPr>
        <w:pStyle w:val="Titre2"/>
        <w:rPr>
          <w:rFonts w:cs="Arial"/>
        </w:rPr>
      </w:pPr>
      <w:bookmarkStart w:id="946" w:name="_Toc426723670"/>
      <w:r>
        <w:rPr>
          <w:rFonts w:cs="Arial"/>
        </w:rPr>
        <w:t>Administration</w:t>
      </w:r>
      <w:bookmarkEnd w:id="946"/>
    </w:p>
    <w:p w:rsidR="00B82D2B" w:rsidRPr="00446C92" w:rsidRDefault="00B82D2B" w:rsidP="00B82D2B">
      <w:pPr>
        <w:rPr>
          <w:b/>
          <w:i/>
        </w:rPr>
      </w:pPr>
      <w:r w:rsidRPr="00446C92">
        <w:rPr>
          <w:b/>
          <w:i/>
        </w:rPr>
        <w:t>Cette partie ne présente pas encore de description.</w:t>
      </w:r>
    </w:p>
    <w:p w:rsidR="003007F0" w:rsidRDefault="003007F0"/>
    <w:p w:rsidR="007D489C" w:rsidRDefault="007D489C" w:rsidP="007D489C"/>
    <w:p w:rsidR="007D489C" w:rsidRDefault="007D489C" w:rsidP="007D489C"/>
    <w:p w:rsidR="007D489C" w:rsidRDefault="007D489C" w:rsidP="007D489C"/>
    <w:p w:rsidR="00703C39" w:rsidRPr="00CD7C64" w:rsidRDefault="00703C39" w:rsidP="007D489C"/>
    <w:p w:rsidR="00703C39" w:rsidRPr="00234E6A" w:rsidRDefault="001F2AEE" w:rsidP="00703C39">
      <w:pPr>
        <w:pStyle w:val="Titre2"/>
        <w:rPr>
          <w:rFonts w:cs="Arial"/>
        </w:rPr>
      </w:pPr>
      <w:bookmarkStart w:id="947" w:name="_Toc426723694"/>
      <w:r w:rsidRPr="00234E6A">
        <w:rPr>
          <w:rFonts w:cs="Arial"/>
        </w:rPr>
        <w:t>Prise en compte des DOM</w:t>
      </w:r>
      <w:bookmarkEnd w:id="947"/>
    </w:p>
    <w:p w:rsidR="00703C39" w:rsidRPr="00234E6A" w:rsidRDefault="001F2AEE" w:rsidP="00703C39">
      <w:pPr>
        <w:rPr>
          <w:u w:val="single"/>
        </w:rPr>
      </w:pPr>
      <w:r w:rsidRPr="00234E6A">
        <w:t xml:space="preserve">A partir de la version G1R6, les DOM sont gérés dans Geofibre. Les chapitres ci-dessous décrivent des modifications qui n’impactent pas le fonctionnel de l’application mais qui sont mis en œuvre pour permettre une gestion unifiée du code entre les instances Métropole et DOM. </w:t>
      </w:r>
    </w:p>
    <w:p w:rsidR="001F2AEE" w:rsidRPr="00234E6A" w:rsidRDefault="001F2AEE" w:rsidP="001F2AEE">
      <w:pPr>
        <w:pStyle w:val="Titre3"/>
      </w:pPr>
      <w:bookmarkStart w:id="948" w:name="_Toc426723695"/>
      <w:r w:rsidRPr="00234E6A">
        <w:t>Gestion des départements sur 3 caractères.</w:t>
      </w:r>
      <w:bookmarkEnd w:id="948"/>
    </w:p>
    <w:p w:rsidR="001F2AEE" w:rsidRPr="00234E6A" w:rsidRDefault="00E06132" w:rsidP="001F2AEE">
      <w:r w:rsidRPr="00234E6A">
        <w:t xml:space="preserve">Le calcul du code département dans </w:t>
      </w:r>
      <w:r w:rsidR="00B46CA4" w:rsidRPr="00234E6A">
        <w:t>les classes</w:t>
      </w:r>
      <w:r w:rsidRPr="00234E6A">
        <w:t xml:space="preserve"> suivante</w:t>
      </w:r>
      <w:r w:rsidR="00B46CA4" w:rsidRPr="00234E6A">
        <w:t>s</w:t>
      </w:r>
      <w:r w:rsidRPr="00234E6A">
        <w:t xml:space="preserve">, n’est plus effectué en récupérant les 2 premiers caractères du code commune, mais utilise le service </w:t>
      </w:r>
      <w:r w:rsidR="00B46CA4" w:rsidRPr="00234E6A">
        <w:t xml:space="preserve">de </w:t>
      </w:r>
      <w:hyperlink w:anchor="_Calcul_du_code" w:history="1">
        <w:r w:rsidR="003A0DE5" w:rsidRPr="00234E6A">
          <w:rPr>
            <w:rStyle w:val="Lienhypertexte"/>
          </w:rPr>
          <w:t>Calcul du code département</w:t>
        </w:r>
      </w:hyperlink>
      <w:r w:rsidR="00B46CA4" w:rsidRPr="00234E6A">
        <w:t xml:space="preserve"> présent dans </w:t>
      </w:r>
      <w:hyperlink w:anchor="_Geofibre-front" w:history="1">
        <w:r w:rsidR="003A0DE5" w:rsidRPr="00234E6A">
          <w:rPr>
            <w:rStyle w:val="Lienhypertexte"/>
          </w:rPr>
          <w:t>Geofibre-front</w:t>
        </w:r>
      </w:hyperlink>
      <w:r w:rsidR="00DD4C63" w:rsidRPr="00234E6A">
        <w:rPr>
          <w:b/>
        </w:rPr>
        <w:t> :</w:t>
      </w:r>
    </w:p>
    <w:p w:rsidR="00E06132" w:rsidRPr="00234E6A" w:rsidRDefault="00E06132" w:rsidP="00E06132">
      <w:pPr>
        <w:pStyle w:val="Paragraphedeliste"/>
        <w:numPr>
          <w:ilvl w:val="0"/>
          <w:numId w:val="157"/>
        </w:numPr>
      </w:pPr>
      <w:r w:rsidRPr="00234E6A">
        <w:t>AbstractZoneHandler.as</w:t>
      </w:r>
    </w:p>
    <w:p w:rsidR="00E06132" w:rsidRPr="00234E6A" w:rsidRDefault="00E06132" w:rsidP="00E06132">
      <w:pPr>
        <w:pStyle w:val="Paragraphedeliste"/>
        <w:numPr>
          <w:ilvl w:val="0"/>
          <w:numId w:val="157"/>
        </w:numPr>
      </w:pPr>
      <w:r w:rsidRPr="00234E6A">
        <w:t>CacheService.as</w:t>
      </w:r>
    </w:p>
    <w:p w:rsidR="00E06132" w:rsidRPr="00234E6A" w:rsidRDefault="00E06132" w:rsidP="00E06132">
      <w:pPr>
        <w:pStyle w:val="Paragraphedeliste"/>
        <w:numPr>
          <w:ilvl w:val="0"/>
          <w:numId w:val="157"/>
        </w:numPr>
      </w:pPr>
      <w:r w:rsidRPr="00234E6A">
        <w:t>GestionParcoursView.as</w:t>
      </w:r>
    </w:p>
    <w:p w:rsidR="00E06132" w:rsidRPr="00234E6A" w:rsidRDefault="00E06132" w:rsidP="00E06132">
      <w:pPr>
        <w:pStyle w:val="Paragraphedeliste"/>
        <w:numPr>
          <w:ilvl w:val="0"/>
          <w:numId w:val="157"/>
        </w:numPr>
      </w:pPr>
      <w:r w:rsidRPr="00234E6A">
        <w:t>GestionPointFonctionnelView.as</w:t>
      </w:r>
    </w:p>
    <w:p w:rsidR="00EF4327" w:rsidRPr="00234E6A" w:rsidRDefault="001F2AEE" w:rsidP="00EF4327">
      <w:pPr>
        <w:pStyle w:val="Paragraphedeliste"/>
        <w:numPr>
          <w:ilvl w:val="0"/>
          <w:numId w:val="157"/>
        </w:numPr>
      </w:pPr>
      <w:r w:rsidRPr="00234E6A">
        <w:t>GestionSiteSupportView.as</w:t>
      </w:r>
    </w:p>
    <w:p w:rsidR="00EF4327" w:rsidRPr="00234E6A" w:rsidRDefault="001F2AEE" w:rsidP="00EF4327">
      <w:pPr>
        <w:pStyle w:val="Paragraphedeliste"/>
        <w:numPr>
          <w:ilvl w:val="0"/>
          <w:numId w:val="157"/>
        </w:numPr>
      </w:pPr>
      <w:r w:rsidRPr="00234E6A">
        <w:t>ZoneEligibiliteHandler.as</w:t>
      </w:r>
    </w:p>
    <w:p w:rsidR="003007F0" w:rsidRDefault="003007F0"/>
    <w:p w:rsidR="004148CE" w:rsidRDefault="004148CE"/>
    <w:p w:rsidR="004148CE" w:rsidRDefault="004148CE" w:rsidP="004148CE">
      <w:pPr>
        <w:pStyle w:val="Titre2"/>
      </w:pPr>
      <w:bookmarkStart w:id="949" w:name="_Prise_en_compte_1"/>
      <w:bookmarkStart w:id="950" w:name="_Ref424052007"/>
      <w:bookmarkStart w:id="951" w:name="_Toc426723696"/>
      <w:bookmarkEnd w:id="949"/>
      <w:r>
        <w:t>Prise en compte des RIP</w:t>
      </w:r>
      <w:bookmarkEnd w:id="950"/>
      <w:bookmarkEnd w:id="951"/>
    </w:p>
    <w:p w:rsidR="00732702" w:rsidRPr="00732702" w:rsidRDefault="00732702" w:rsidP="001866A5">
      <w:pPr>
        <w:pStyle w:val="Titre3"/>
      </w:pPr>
      <w:bookmarkStart w:id="952" w:name="_Champs_Opérateur_et"/>
      <w:bookmarkStart w:id="953" w:name="_Ref424052009"/>
      <w:bookmarkStart w:id="954" w:name="_Toc426723697"/>
      <w:bookmarkEnd w:id="952"/>
      <w:r>
        <w:t>Champs Opérateur et Déployeur</w:t>
      </w:r>
      <w:bookmarkEnd w:id="953"/>
      <w:bookmarkEnd w:id="954"/>
    </w:p>
    <w:p w:rsidR="004148CE" w:rsidRDefault="004148CE" w:rsidP="004148CE">
      <w:r>
        <w:t>A partir de la version G1R7, les RIP sont gérés dans Geofibre.</w:t>
      </w:r>
      <w:r w:rsidR="00A82D82">
        <w:t xml:space="preserve"> La gestion de ces données supplémentaires implique de différencier le</w:t>
      </w:r>
      <w:r w:rsidR="00454863">
        <w:t>s</w:t>
      </w:r>
      <w:r w:rsidR="00A82D82">
        <w:t xml:space="preserve"> données Orange de</w:t>
      </w:r>
      <w:r w:rsidR="00454863">
        <w:t>s</w:t>
      </w:r>
      <w:r w:rsidR="00A82D82">
        <w:t xml:space="preserve"> données RIP par 2 champs Opérateur et Déployeur utilisés sur plusieurs type d’objets.</w:t>
      </w:r>
    </w:p>
    <w:p w:rsidR="00F45C8E" w:rsidRDefault="00F45C8E" w:rsidP="004148CE">
      <w:r>
        <w:t>Le champ Opérateur est utilisé sur les parcours</w:t>
      </w:r>
      <w:r w:rsidR="00DF05E7">
        <w:t xml:space="preserve"> et les points techniques</w:t>
      </w:r>
      <w:r>
        <w:t>. Les points fonctionnels et les câbles ont déjà un champ opérateur mais qui est géré différemment.</w:t>
      </w:r>
    </w:p>
    <w:p w:rsidR="00F45C8E" w:rsidRDefault="00F45C8E" w:rsidP="004148CE">
      <w:r>
        <w:t>Le champ Déployeur est utilisé sur tous les sites supports.</w:t>
      </w:r>
    </w:p>
    <w:p w:rsidR="00A82D82" w:rsidRDefault="00A82D82" w:rsidP="004148CE"/>
    <w:p w:rsidR="00A82D82" w:rsidRDefault="00A82D82" w:rsidP="004148CE">
      <w:r>
        <w:t>Ces champs affichés dans les IHM des objets en question seront gérés tous les 2 de la même façon</w:t>
      </w:r>
      <w:r w:rsidR="00DF05E7">
        <w:t xml:space="preserve"> pour les parcours,</w:t>
      </w:r>
      <w:r w:rsidR="00F45C8E">
        <w:t xml:space="preserve"> les sites supports</w:t>
      </w:r>
      <w:r w:rsidR="00DF05E7">
        <w:t xml:space="preserve"> et les points techniques</w:t>
      </w:r>
      <w:r>
        <w:t>, à savoir une liste déroulante contenant à minima la valeur ‘Orange’ et, dans le cas où l’objet concerné est sur une commune gérée par un RIP, le nom du RIP en question.</w:t>
      </w:r>
    </w:p>
    <w:p w:rsidR="00323E32" w:rsidRDefault="00323E32" w:rsidP="004148CE"/>
    <w:p w:rsidR="00323E32" w:rsidRDefault="00323E32" w:rsidP="004148CE">
      <w:r>
        <w:t xml:space="preserve">Pour les points fonctionels et les </w:t>
      </w:r>
      <w:r w:rsidR="009D72B0">
        <w:t>câbles</w:t>
      </w:r>
      <w:r>
        <w:t>, le remplissage de la liste est géré différement, par domaine, mais la sélection de la valeur par défaut des listes est commune à tous ces objets.</w:t>
      </w:r>
    </w:p>
    <w:p w:rsidR="00323E32" w:rsidRDefault="00323E32" w:rsidP="004148CE"/>
    <w:p w:rsidR="00323E32" w:rsidRDefault="00323E32" w:rsidP="001866A5">
      <w:pPr>
        <w:pStyle w:val="Titre3"/>
      </w:pPr>
      <w:bookmarkStart w:id="955" w:name="_Toc426723698"/>
      <w:r>
        <w:t>Partie commune</w:t>
      </w:r>
      <w:bookmarkEnd w:id="955"/>
    </w:p>
    <w:p w:rsidR="00323E32" w:rsidRDefault="00323E32" w:rsidP="001866A5">
      <w:pPr>
        <w:pStyle w:val="Titre4"/>
      </w:pPr>
      <w:bookmarkStart w:id="956" w:name="_Toc426723699"/>
      <w:r>
        <w:t>Recherche de la commune concernée</w:t>
      </w:r>
      <w:r w:rsidR="00572F40">
        <w:t xml:space="preserve"> en création</w:t>
      </w:r>
      <w:bookmarkEnd w:id="956"/>
    </w:p>
    <w:p w:rsidR="00323E32" w:rsidRDefault="00323E32" w:rsidP="00323E32">
      <w:r>
        <w:t>La commune à utiliser pour le remplissage et</w:t>
      </w:r>
      <w:r w:rsidR="00732702">
        <w:t>/ou</w:t>
      </w:r>
      <w:r>
        <w:t xml:space="preserve"> les valeurs par défaut est recherchée par intersection de la géométrie de l’objet en cours de création</w:t>
      </w:r>
      <w:r w:rsidR="00572F40">
        <w:t xml:space="preserve"> </w:t>
      </w:r>
      <w:r>
        <w:t xml:space="preserve">avec géoroute. </w:t>
      </w:r>
      <w:r w:rsidR="00DF05E7">
        <w:t>Pour les points techniques</w:t>
      </w:r>
      <w:r w:rsidR="009004D0">
        <w:t xml:space="preserve"> et les points fonctionnels</w:t>
      </w:r>
      <w:r w:rsidR="00DF05E7">
        <w:t>, c’est la commune du site qui est utilisée (récupérée par intersection).</w:t>
      </w:r>
    </w:p>
    <w:p w:rsidR="00323E32" w:rsidRDefault="00323E32" w:rsidP="00323E32">
      <w:r>
        <w:t>Cette intersection est faite</w:t>
      </w:r>
      <w:r w:rsidR="00BA6B4A">
        <w:t xml:space="preserve"> dès le début en mode création.</w:t>
      </w:r>
    </w:p>
    <w:p w:rsidR="00A82D82" w:rsidRDefault="00A82D82" w:rsidP="00A82D82"/>
    <w:p w:rsidR="00323E32" w:rsidRDefault="00323E32" w:rsidP="001866A5">
      <w:pPr>
        <w:pStyle w:val="Titre4"/>
      </w:pPr>
      <w:bookmarkStart w:id="957" w:name="_Toc426723700"/>
      <w:r>
        <w:t>Valeur par défaut dans la liste</w:t>
      </w:r>
      <w:r w:rsidR="00BA6B4A">
        <w:t xml:space="preserve"> en mode création</w:t>
      </w:r>
      <w:bookmarkEnd w:id="957"/>
    </w:p>
    <w:p w:rsidR="00323E32" w:rsidRDefault="00BA6B4A" w:rsidP="00BA6B4A">
      <w:r>
        <w:t>P</w:t>
      </w:r>
      <w:r w:rsidR="00323E32">
        <w:t>our les communes n'étant pas associées à un RIP, la</w:t>
      </w:r>
      <w:r w:rsidR="00572F40">
        <w:t xml:space="preserve"> valeur par défaut est ‘Orange’,</w:t>
      </w:r>
    </w:p>
    <w:p w:rsidR="00323E32" w:rsidRDefault="00BA6B4A" w:rsidP="00BA6B4A">
      <w:r>
        <w:t>P</w:t>
      </w:r>
      <w:r w:rsidR="00323E32">
        <w:t xml:space="preserve">our les communes étant associées à un RIP, le </w:t>
      </w:r>
      <w:r w:rsidR="000B5C73">
        <w:t>code</w:t>
      </w:r>
      <w:r w:rsidR="00323E32">
        <w:t xml:space="preserve"> du RIP est la valeur par défaut qui est proposée dans la liste.</w:t>
      </w:r>
    </w:p>
    <w:p w:rsidR="00323E32" w:rsidRDefault="00323E32" w:rsidP="00A82D82"/>
    <w:p w:rsidR="00323E32" w:rsidRDefault="00BA6B4A" w:rsidP="001866A5">
      <w:pPr>
        <w:pStyle w:val="Titre3"/>
      </w:pPr>
      <w:bookmarkStart w:id="958" w:name="_Toc426723701"/>
      <w:r>
        <w:t>Spécificités pour</w:t>
      </w:r>
      <w:r w:rsidR="00323E32">
        <w:t xml:space="preserve"> les parcours et les sites supports</w:t>
      </w:r>
      <w:bookmarkEnd w:id="958"/>
    </w:p>
    <w:p w:rsidR="00A82D82" w:rsidRDefault="00A82D82" w:rsidP="001866A5">
      <w:pPr>
        <w:pStyle w:val="Titre4"/>
      </w:pPr>
      <w:bookmarkStart w:id="959" w:name="_Toc426723702"/>
      <w:r>
        <w:t xml:space="preserve">Nouvel élément </w:t>
      </w:r>
      <w:r w:rsidRPr="00A82D82">
        <w:t>graphique de liste</w:t>
      </w:r>
      <w:bookmarkEnd w:id="959"/>
    </w:p>
    <w:p w:rsidR="00A82D82" w:rsidRDefault="00A82D82" w:rsidP="00A82D82">
      <w:r>
        <w:t>Un nouveau composant graphique spécifique est créé pour gérer les champs Opérateur et Déployeur. Il s’agit d’une liste déroulante gérant des codedValue et qui propose une liste composée de ce qu'il y a en cache pour la commune concernée.</w:t>
      </w:r>
      <w:r w:rsidR="00BF171B">
        <w:t xml:space="preserve"> Pour les Parcours la commune sera récupérée sur le site A.</w:t>
      </w:r>
    </w:p>
    <w:p w:rsidR="00A82D82" w:rsidRDefault="00A82D82" w:rsidP="00A82D82"/>
    <w:p w:rsidR="00A82D82" w:rsidRDefault="00A82D82" w:rsidP="001866A5">
      <w:pPr>
        <w:pStyle w:val="Titre4"/>
      </w:pPr>
      <w:bookmarkStart w:id="960" w:name="_Toc426723703"/>
      <w:r>
        <w:t>Alimentation des valeurs de la liste</w:t>
      </w:r>
      <w:bookmarkEnd w:id="960"/>
    </w:p>
    <w:p w:rsidR="00A82D82" w:rsidRDefault="00A82D82" w:rsidP="00A82D82">
      <w:r>
        <w:t xml:space="preserve">Les valeurs utilisables dans cette liste sont mises en cache au début de la session pour éviter trop de requête en BDD. </w:t>
      </w:r>
      <w:r w:rsidR="00BA6B4A">
        <w:t xml:space="preserve">Une </w:t>
      </w:r>
      <w:r w:rsidR="00DF05E7">
        <w:t>i</w:t>
      </w:r>
      <w:r w:rsidR="00BA6B4A">
        <w:t xml:space="preserve">nterrogation de la </w:t>
      </w:r>
      <w:r>
        <w:t xml:space="preserve">BDD </w:t>
      </w:r>
      <w:r w:rsidR="00BA6B4A">
        <w:t xml:space="preserve">est faite pour récupérer </w:t>
      </w:r>
      <w:r>
        <w:t>l</w:t>
      </w:r>
      <w:r w:rsidR="00073AEC">
        <w:t xml:space="preserve">’association </w:t>
      </w:r>
      <w:r>
        <w:t>code_com, code RIP</w:t>
      </w:r>
      <w:r w:rsidR="00073AEC">
        <w:t>,</w:t>
      </w:r>
      <w:r>
        <w:t xml:space="preserve"> depuis l</w:t>
      </w:r>
      <w:r w:rsidR="00073AEC">
        <w:t>a table</w:t>
      </w:r>
      <w:r>
        <w:t xml:space="preserve"> geofibre.</w:t>
      </w:r>
      <w:r w:rsidR="003106FE">
        <w:t>adm_rip_asso_commune</w:t>
      </w:r>
      <w:r>
        <w:t xml:space="preserve"> pour les communes concernés p</w:t>
      </w:r>
      <w:r w:rsidR="00BA6B4A">
        <w:t>a</w:t>
      </w:r>
      <w:r>
        <w:t xml:space="preserve">r les RIP. </w:t>
      </w:r>
      <w:r w:rsidR="00BA6B4A">
        <w:t>L</w:t>
      </w:r>
      <w:r w:rsidR="00073AEC">
        <w:t xml:space="preserve">’association </w:t>
      </w:r>
      <w:r>
        <w:t xml:space="preserve">code_com / </w:t>
      </w:r>
      <w:r w:rsidR="00073AEC">
        <w:t>Orange</w:t>
      </w:r>
      <w:r>
        <w:t xml:space="preserve"> </w:t>
      </w:r>
      <w:r w:rsidR="00BA6B4A">
        <w:t>est ajouté au cache</w:t>
      </w:r>
      <w:r>
        <w:t xml:space="preserve"> pour toutes les</w:t>
      </w:r>
      <w:r w:rsidR="000B5C73">
        <w:t xml:space="preserve"> autres</w:t>
      </w:r>
      <w:r>
        <w:t xml:space="preserve"> communes en utilisant la table car_georoute_commune.</w:t>
      </w:r>
    </w:p>
    <w:p w:rsidR="00A82D82" w:rsidRDefault="00A82D82" w:rsidP="00A82D82"/>
    <w:p w:rsidR="00A82D82" w:rsidRDefault="00A82D82" w:rsidP="00A82D82">
      <w:r>
        <w:t>On obtient donc un ensemble de toutes les valeurs possibles qui pourrait être affichées dans la liste déroulante.</w:t>
      </w:r>
    </w:p>
    <w:p w:rsidR="00DF05E7" w:rsidRDefault="00DF05E7" w:rsidP="009004D0">
      <w:r>
        <w:t xml:space="preserve">Dans tous les cas, la valeur affichée à l’IHM sera le </w:t>
      </w:r>
      <w:r w:rsidR="000B5C73">
        <w:t>code</w:t>
      </w:r>
      <w:r>
        <w:t xml:space="preserve"> du  RIP ou la valeur ‘Orange’ et la valeur enregistrée en BDD sera le code du RIP ou la valeur ‘</w:t>
      </w:r>
      <w:r w:rsidR="00993BFB">
        <w:t>Orange’</w:t>
      </w:r>
      <w:r>
        <w:t>.</w:t>
      </w:r>
    </w:p>
    <w:p w:rsidR="00A82D82" w:rsidRDefault="00A82D82" w:rsidP="00A82D82"/>
    <w:p w:rsidR="00A82D82" w:rsidRDefault="00A82D82" w:rsidP="001866A5">
      <w:pPr>
        <w:pStyle w:val="Titre4"/>
      </w:pPr>
      <w:bookmarkStart w:id="961" w:name="_Toc426723704"/>
      <w:r>
        <w:t>Filtre des valeurs selon la commune</w:t>
      </w:r>
      <w:bookmarkEnd w:id="961"/>
    </w:p>
    <w:p w:rsidR="00A82D82" w:rsidRDefault="00A82D82" w:rsidP="00A82D82">
      <w:r>
        <w:t>Selon la commune concernée, on ne charge la liste déroulante qu’avec les données en cache correspondant à cette commune.</w:t>
      </w:r>
    </w:p>
    <w:p w:rsidR="00323E32" w:rsidRDefault="00323E32" w:rsidP="00A82D82"/>
    <w:p w:rsidR="00BA6B4A" w:rsidRDefault="00BA6B4A" w:rsidP="001866A5">
      <w:pPr>
        <w:pStyle w:val="Titre4"/>
      </w:pPr>
      <w:bookmarkStart w:id="962" w:name="_Toc426723705"/>
      <w:r>
        <w:t>Valeur par défaut en mode modification</w:t>
      </w:r>
      <w:bookmarkEnd w:id="962"/>
    </w:p>
    <w:p w:rsidR="00BA6B4A" w:rsidRPr="004148CE" w:rsidRDefault="00BA6B4A" w:rsidP="00BA6B4A">
      <w:r>
        <w:t xml:space="preserve">En modification, au retour </w:t>
      </w:r>
      <w:r w:rsidR="000B5C73">
        <w:t>de</w:t>
      </w:r>
      <w:r>
        <w:t xml:space="preserve"> </w:t>
      </w:r>
      <w:r w:rsidR="000B5C73">
        <w:t>« </w:t>
      </w:r>
      <w:r>
        <w:t>l'identifier</w:t>
      </w:r>
      <w:r w:rsidR="000B5C73">
        <w:t> »</w:t>
      </w:r>
      <w:r>
        <w:t xml:space="preserve"> qui </w:t>
      </w:r>
      <w:r w:rsidR="009004D0">
        <w:t>récupère</w:t>
      </w:r>
      <w:r>
        <w:t xml:space="preserve"> par pointage l'objet à modifier, une requête est exécutée en BDD pour faire l'intersection entre la géométrie de l'objet et la couche Géoroute pour récupérer la commune sur laquelle est l'objet (potentiellement différente du code INSEE renseigné pour l'objet). Si la valeur enregistrée en BDD ne fait plus partie des valeurs possibles pour la commune concernée, la valeur par défaut est positionnée de la même façon qu’en mode création, sinon, on conserve la même valeur.</w:t>
      </w:r>
    </w:p>
    <w:p w:rsidR="00323E32" w:rsidRPr="00A82D82" w:rsidRDefault="00323E32" w:rsidP="00A82D82"/>
    <w:p w:rsidR="00A82D82" w:rsidRDefault="00BA6B4A" w:rsidP="001866A5">
      <w:pPr>
        <w:pStyle w:val="Titre4"/>
      </w:pPr>
      <w:bookmarkStart w:id="963" w:name="_Toc426723706"/>
      <w:r>
        <w:t>Gestion du changement de commune</w:t>
      </w:r>
      <w:bookmarkEnd w:id="963"/>
    </w:p>
    <w:p w:rsidR="00BB6EF4" w:rsidRPr="004148CE" w:rsidRDefault="00BB6EF4" w:rsidP="00BB6EF4">
      <w:r>
        <w:t xml:space="preserve">En modification, </w:t>
      </w:r>
      <w:r w:rsidR="005E5CBE">
        <w:t xml:space="preserve">si l’objet est déplacé, </w:t>
      </w:r>
      <w:r>
        <w:t xml:space="preserve">une requête est exécutée en BDD pour faire l'intersection entre la </w:t>
      </w:r>
      <w:r w:rsidR="005E5CBE">
        <w:t xml:space="preserve">nouvelle </w:t>
      </w:r>
      <w:r>
        <w:t>géométrie de l'objet et la couche Géoroute pour récupérer la commune sur laquelle est l'objet (potentiellement différente du code INSEE renseigné pour l'objet). Si la valeur enregistrée en BDD ne fait plus partie des valeurs possibles pour la commune concernée, la valeur par défaut est positionnée de la même façon qu’en mode création, sinon, on conserve la même valeur.</w:t>
      </w:r>
    </w:p>
    <w:p w:rsidR="004148CE" w:rsidRDefault="004148CE"/>
    <w:p w:rsidR="001866A5" w:rsidRDefault="001866A5" w:rsidP="001866A5">
      <w:pPr>
        <w:pStyle w:val="Titre3"/>
      </w:pPr>
      <w:bookmarkStart w:id="964" w:name="_Toc426723707"/>
      <w:r>
        <w:t>Mise à niveau des codes opérateurs</w:t>
      </w:r>
      <w:bookmarkEnd w:id="964"/>
    </w:p>
    <w:p w:rsidR="001866A5" w:rsidRDefault="001866A5" w:rsidP="001866A5">
      <w:r>
        <w:t xml:space="preserve">Lors de l’installation de la G1R7, les valeurs suivantes sont remplacées dans le champ operateur des tables ftth_pf et ftth_cable : </w:t>
      </w:r>
    </w:p>
    <w:p w:rsidR="001866A5" w:rsidRDefault="001866A5" w:rsidP="001866A5">
      <w:pPr>
        <w:pStyle w:val="Paragraphedeliste"/>
        <w:numPr>
          <w:ilvl w:val="0"/>
          <w:numId w:val="157"/>
        </w:numPr>
      </w:pPr>
      <w:r>
        <w:t>OR modifié en Orange</w:t>
      </w:r>
    </w:p>
    <w:p w:rsidR="001866A5" w:rsidRDefault="001866A5" w:rsidP="001866A5">
      <w:pPr>
        <w:pStyle w:val="Paragraphedeliste"/>
        <w:numPr>
          <w:ilvl w:val="0"/>
          <w:numId w:val="157"/>
        </w:numPr>
      </w:pPr>
      <w:r>
        <w:t>CA modifié en CAPS</w:t>
      </w:r>
    </w:p>
    <w:p w:rsidR="001866A5" w:rsidRDefault="001866A5" w:rsidP="001866A5">
      <w:pPr>
        <w:pStyle w:val="Paragraphedeliste"/>
        <w:numPr>
          <w:ilvl w:val="0"/>
          <w:numId w:val="157"/>
        </w:numPr>
      </w:pPr>
      <w:r>
        <w:t>GDTHD modifié en GDHD</w:t>
      </w:r>
    </w:p>
    <w:p w:rsidR="001866A5" w:rsidRPr="001866A5" w:rsidRDefault="001866A5" w:rsidP="001866A5">
      <w:pPr>
        <w:pStyle w:val="Paragraphedeliste"/>
        <w:numPr>
          <w:ilvl w:val="0"/>
          <w:numId w:val="157"/>
        </w:numPr>
      </w:pPr>
      <w:r>
        <w:t>DS modifié en LTHD</w:t>
      </w:r>
    </w:p>
    <w:p w:rsidR="001866A5" w:rsidRDefault="001866A5"/>
    <w:p w:rsidR="004148CE" w:rsidRPr="00234E6A" w:rsidRDefault="004148CE"/>
    <w:p w:rsidR="00C9439F" w:rsidRPr="00234E6A" w:rsidRDefault="007508E3" w:rsidP="002A727D">
      <w:pPr>
        <w:pStyle w:val="Titre2"/>
        <w:rPr>
          <w:rFonts w:cs="Arial"/>
        </w:rPr>
      </w:pPr>
      <w:bookmarkStart w:id="965" w:name="_Toc393377502"/>
      <w:bookmarkStart w:id="966" w:name="_Toc426723708"/>
      <w:r w:rsidRPr="00234E6A">
        <w:rPr>
          <w:rFonts w:cs="Arial"/>
        </w:rPr>
        <w:lastRenderedPageBreak/>
        <w:t>Exploitation</w:t>
      </w:r>
      <w:bookmarkEnd w:id="965"/>
      <w:bookmarkEnd w:id="966"/>
    </w:p>
    <w:p w:rsidR="00F81A89" w:rsidRPr="00234E6A" w:rsidRDefault="001F2AEE" w:rsidP="00F81A89">
      <w:pPr>
        <w:pStyle w:val="Titre3"/>
        <w:rPr>
          <w:rFonts w:cs="Arial"/>
        </w:rPr>
      </w:pPr>
      <w:bookmarkStart w:id="967" w:name="_Script_de_découpe"/>
      <w:bookmarkStart w:id="968" w:name="_Ref408934280"/>
      <w:bookmarkStart w:id="969" w:name="_Ref410058079"/>
      <w:bookmarkStart w:id="970" w:name="_Toc426723709"/>
      <w:bookmarkEnd w:id="967"/>
      <w:r w:rsidRPr="00234E6A">
        <w:rPr>
          <w:rFonts w:cs="Arial"/>
        </w:rPr>
        <w:t>Script de découpe de fichier</w:t>
      </w:r>
      <w:bookmarkEnd w:id="968"/>
      <w:r w:rsidRPr="00234E6A">
        <w:rPr>
          <w:rFonts w:cs="Arial"/>
        </w:rPr>
        <w:t xml:space="preserve"> texte</w:t>
      </w:r>
      <w:bookmarkEnd w:id="969"/>
      <w:bookmarkEnd w:id="970"/>
    </w:p>
    <w:p w:rsidR="00CA4AD5" w:rsidRPr="00234E6A" w:rsidRDefault="00CA4AD5" w:rsidP="00CA4AD5">
      <w:r w:rsidRPr="00234E6A">
        <w:t xml:space="preserve">Les fichiers </w:t>
      </w:r>
      <w:r w:rsidR="00E66902" w:rsidRPr="00234E6A">
        <w:t xml:space="preserve">texte (csv,…) </w:t>
      </w:r>
      <w:r w:rsidRPr="00234E6A">
        <w:t>reçus en entrée des interfaces métiers, par exemple, contiennent l’ensemble des données Métropole et DOMs.</w:t>
      </w:r>
    </w:p>
    <w:p w:rsidR="00CA4AD5" w:rsidRPr="00234E6A" w:rsidRDefault="00CA4AD5" w:rsidP="00CA4AD5">
      <w:r w:rsidRPr="00234E6A">
        <w:t xml:space="preserve">De nouveaux fichiers </w:t>
      </w:r>
      <w:r w:rsidR="007B5305" w:rsidRPr="00234E6A">
        <w:t xml:space="preserve">sont </w:t>
      </w:r>
      <w:r w:rsidRPr="00234E6A">
        <w:t xml:space="preserve">créés, en fonction de champs permettant d’identifier la provenance des données (code insee,…) et déposés dans les arborescences correspondantes pour que les traitements s’effectuent. </w:t>
      </w:r>
    </w:p>
    <w:p w:rsidR="00CA4AD5" w:rsidRPr="00234E6A" w:rsidRDefault="00CA4AD5" w:rsidP="00CA4AD5">
      <w:pPr>
        <w:pStyle w:val="Sansinterligne"/>
        <w:rPr>
          <w:rFonts w:ascii="Arial" w:eastAsia="Times New Roman" w:hAnsi="Arial"/>
          <w:sz w:val="20"/>
          <w:szCs w:val="20"/>
          <w:lang w:eastAsia="fr-FR"/>
        </w:rPr>
      </w:pPr>
    </w:p>
    <w:p w:rsidR="00CA4AD5" w:rsidRPr="00234E6A" w:rsidRDefault="00CA4AD5" w:rsidP="00CA4AD5">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 xml:space="preserve">Ce script permet également d’archiver le fichier d’origine. Afin  de faciliter la reprise des traitements sur une instance donnée, il est prévu que </w:t>
      </w:r>
      <w:r w:rsidR="005917A8" w:rsidRPr="00234E6A">
        <w:rPr>
          <w:rFonts w:ascii="Arial" w:eastAsia="Times New Roman" w:hAnsi="Arial"/>
          <w:sz w:val="20"/>
          <w:szCs w:val="20"/>
          <w:lang w:eastAsia="fr-FR"/>
        </w:rPr>
        <w:t>c</w:t>
      </w:r>
      <w:r w:rsidRPr="00234E6A">
        <w:rPr>
          <w:rFonts w:ascii="Arial" w:eastAsia="Times New Roman" w:hAnsi="Arial"/>
          <w:sz w:val="20"/>
          <w:szCs w:val="20"/>
          <w:lang w:eastAsia="fr-FR"/>
        </w:rPr>
        <w:t>e script de découpe des fichiers puisse être appelé de manière autonome.</w:t>
      </w:r>
    </w:p>
    <w:p w:rsidR="001F2AEE" w:rsidRPr="00234E6A" w:rsidRDefault="001F2AEE" w:rsidP="001F2AEE"/>
    <w:p w:rsidR="001F2AEE" w:rsidRPr="00234E6A" w:rsidRDefault="001F2AEE" w:rsidP="001F2AEE">
      <w:r w:rsidRPr="00234E6A">
        <w:t xml:space="preserve">Ce script prend en entrée les paramètres suivants : </w:t>
      </w:r>
    </w:p>
    <w:p w:rsidR="001F2AEE" w:rsidRPr="00234E6A" w:rsidRDefault="001F2AEE" w:rsidP="001F2AEE"/>
    <w:tbl>
      <w:tblPr>
        <w:tblStyle w:val="Grilledutableau"/>
        <w:tblW w:w="0" w:type="auto"/>
        <w:tblLook w:val="04A0"/>
      </w:tblPr>
      <w:tblGrid>
        <w:gridCol w:w="4889"/>
        <w:gridCol w:w="4889"/>
      </w:tblGrid>
      <w:tr w:rsidR="00D6549D" w:rsidRPr="00234E6A" w:rsidTr="00262216">
        <w:tc>
          <w:tcPr>
            <w:tcW w:w="4889" w:type="dxa"/>
            <w:shd w:val="clear" w:color="auto" w:fill="A6A6A6" w:themeFill="background1" w:themeFillShade="A6"/>
          </w:tcPr>
          <w:p w:rsidR="00D6549D" w:rsidRPr="00234E6A" w:rsidRDefault="001F2AEE" w:rsidP="00262216">
            <w:pPr>
              <w:rPr>
                <w:rFonts w:cs="Arial"/>
                <w:b/>
              </w:rPr>
            </w:pPr>
            <w:r w:rsidRPr="00234E6A">
              <w:rPr>
                <w:rFonts w:cs="Arial"/>
                <w:b/>
              </w:rPr>
              <w:t>Paramètre</w:t>
            </w:r>
          </w:p>
        </w:tc>
        <w:tc>
          <w:tcPr>
            <w:tcW w:w="4889" w:type="dxa"/>
            <w:shd w:val="clear" w:color="auto" w:fill="A6A6A6" w:themeFill="background1" w:themeFillShade="A6"/>
          </w:tcPr>
          <w:p w:rsidR="00D6549D" w:rsidRPr="00234E6A" w:rsidRDefault="001F2AEE" w:rsidP="00262216">
            <w:pPr>
              <w:rPr>
                <w:rFonts w:cs="Arial"/>
                <w:b/>
              </w:rPr>
            </w:pPr>
            <w:r w:rsidRPr="00234E6A">
              <w:rPr>
                <w:rFonts w:cs="Arial"/>
                <w:b/>
              </w:rPr>
              <w:t>Description</w:t>
            </w:r>
          </w:p>
        </w:tc>
      </w:tr>
      <w:tr w:rsidR="00D6549D" w:rsidRPr="00234E6A" w:rsidTr="00262216">
        <w:tc>
          <w:tcPr>
            <w:tcW w:w="4889" w:type="dxa"/>
          </w:tcPr>
          <w:p w:rsidR="00D6549D" w:rsidRPr="00234E6A" w:rsidRDefault="001F2AEE" w:rsidP="00262216">
            <w:pPr>
              <w:rPr>
                <w:rFonts w:cs="Arial"/>
              </w:rPr>
            </w:pPr>
            <w:r w:rsidRPr="00234E6A">
              <w:rPr>
                <w:rFonts w:cs="Arial"/>
              </w:rPr>
              <w:t>Fichier à découper</w:t>
            </w:r>
          </w:p>
        </w:tc>
        <w:tc>
          <w:tcPr>
            <w:tcW w:w="4889" w:type="dxa"/>
          </w:tcPr>
          <w:p w:rsidR="00D6549D" w:rsidRPr="00234E6A" w:rsidRDefault="001F2AEE" w:rsidP="00262216">
            <w:pPr>
              <w:rPr>
                <w:rFonts w:cs="Arial"/>
              </w:rPr>
            </w:pPr>
            <w:r w:rsidRPr="00234E6A">
              <w:rPr>
                <w:rFonts w:cs="Arial"/>
              </w:rPr>
              <w:t>Nom du fichier à découper</w:t>
            </w:r>
          </w:p>
        </w:tc>
      </w:tr>
      <w:tr w:rsidR="00D6549D" w:rsidRPr="00234E6A" w:rsidTr="00262216">
        <w:tc>
          <w:tcPr>
            <w:tcW w:w="4889" w:type="dxa"/>
          </w:tcPr>
          <w:p w:rsidR="00D6549D" w:rsidRPr="00234E6A" w:rsidRDefault="001F2AEE" w:rsidP="00262216">
            <w:pPr>
              <w:rPr>
                <w:rFonts w:cs="Arial"/>
              </w:rPr>
            </w:pPr>
            <w:r w:rsidRPr="00234E6A">
              <w:rPr>
                <w:rFonts w:cs="Arial"/>
              </w:rPr>
              <w:t>Configuration à utiliser</w:t>
            </w:r>
          </w:p>
        </w:tc>
        <w:tc>
          <w:tcPr>
            <w:tcW w:w="4889" w:type="dxa"/>
          </w:tcPr>
          <w:p w:rsidR="003348E7" w:rsidRPr="00234E6A" w:rsidRDefault="001F2AEE">
            <w:pPr>
              <w:rPr>
                <w:rFonts w:cs="Arial"/>
              </w:rPr>
            </w:pPr>
            <w:r w:rsidRPr="00234E6A">
              <w:rPr>
                <w:rFonts w:cs="Arial"/>
              </w:rPr>
              <w:t>Emplacement et nom de la configuration à utiliser pour découper le fichier</w:t>
            </w:r>
          </w:p>
        </w:tc>
      </w:tr>
    </w:tbl>
    <w:p w:rsidR="001F2AEE" w:rsidRPr="00234E6A" w:rsidRDefault="001F2AEE" w:rsidP="001F2AEE"/>
    <w:p w:rsidR="001F2AEE" w:rsidRPr="00234E6A" w:rsidRDefault="001F2AEE" w:rsidP="001F2AEE">
      <w:r w:rsidRPr="00234E6A">
        <w:t xml:space="preserve">Exemple : </w:t>
      </w:r>
    </w:p>
    <w:p w:rsidR="001F2AEE" w:rsidRPr="00234E6A" w:rsidRDefault="001F2AEE" w:rsidP="001F2AEE">
      <w:r w:rsidRPr="00234E6A">
        <w:rPr>
          <w:b/>
        </w:rPr>
        <w:t>../decoupeFichierFiltre.ksh  fichier.csv  ../ipon.properties</w:t>
      </w:r>
    </w:p>
    <w:p w:rsidR="001F2AEE" w:rsidRPr="00234E6A" w:rsidRDefault="001F2AEE" w:rsidP="001F2AEE"/>
    <w:p w:rsidR="001F2AEE" w:rsidRPr="00234E6A" w:rsidRDefault="001F2AEE" w:rsidP="001F2AEE">
      <w:r w:rsidRPr="00234E6A">
        <w:t xml:space="preserve">Un fichier de configuration utilisable avec le script de découpe doit contenir les informations suivantes : </w:t>
      </w:r>
    </w:p>
    <w:p w:rsidR="001F2AEE" w:rsidRPr="00234E6A" w:rsidRDefault="001F2AEE" w:rsidP="001F2AEE"/>
    <w:tbl>
      <w:tblPr>
        <w:tblStyle w:val="Grilledutableau"/>
        <w:tblW w:w="0" w:type="auto"/>
        <w:tblLook w:val="04A0"/>
      </w:tblPr>
      <w:tblGrid>
        <w:gridCol w:w="4889"/>
        <w:gridCol w:w="4889"/>
      </w:tblGrid>
      <w:tr w:rsidR="00E66902" w:rsidRPr="00234E6A" w:rsidTr="00262216">
        <w:tc>
          <w:tcPr>
            <w:tcW w:w="4889" w:type="dxa"/>
            <w:shd w:val="clear" w:color="auto" w:fill="A6A6A6" w:themeFill="background1" w:themeFillShade="A6"/>
          </w:tcPr>
          <w:p w:rsidR="00E66902" w:rsidRPr="00234E6A" w:rsidRDefault="001F2AEE" w:rsidP="00262216">
            <w:pPr>
              <w:rPr>
                <w:rFonts w:cs="Arial"/>
                <w:b/>
              </w:rPr>
            </w:pPr>
            <w:r w:rsidRPr="00234E6A">
              <w:rPr>
                <w:rFonts w:cs="Arial"/>
                <w:b/>
              </w:rPr>
              <w:t>Paramètre</w:t>
            </w:r>
          </w:p>
        </w:tc>
        <w:tc>
          <w:tcPr>
            <w:tcW w:w="4889" w:type="dxa"/>
            <w:shd w:val="clear" w:color="auto" w:fill="A6A6A6" w:themeFill="background1" w:themeFillShade="A6"/>
          </w:tcPr>
          <w:p w:rsidR="00E66902" w:rsidRPr="00234E6A" w:rsidRDefault="001F2AEE" w:rsidP="00262216">
            <w:pPr>
              <w:rPr>
                <w:rFonts w:cs="Arial"/>
                <w:b/>
              </w:rPr>
            </w:pPr>
            <w:r w:rsidRPr="00234E6A">
              <w:rPr>
                <w:rFonts w:cs="Arial"/>
                <w:b/>
              </w:rPr>
              <w:t>Description</w:t>
            </w:r>
          </w:p>
        </w:tc>
      </w:tr>
      <w:tr w:rsidR="00E66902" w:rsidRPr="00234E6A" w:rsidTr="00262216">
        <w:tc>
          <w:tcPr>
            <w:tcW w:w="4889" w:type="dxa"/>
          </w:tcPr>
          <w:p w:rsidR="00E66902" w:rsidRPr="00234E6A" w:rsidRDefault="001F2AEE" w:rsidP="00E66902">
            <w:pPr>
              <w:rPr>
                <w:rFonts w:cs="Arial"/>
              </w:rPr>
            </w:pPr>
            <w:r w:rsidRPr="00234E6A">
              <w:rPr>
                <w:rFonts w:cs="Arial"/>
              </w:rPr>
              <w:t>separateur</w:t>
            </w:r>
          </w:p>
        </w:tc>
        <w:tc>
          <w:tcPr>
            <w:tcW w:w="4889" w:type="dxa"/>
          </w:tcPr>
          <w:p w:rsidR="00E66902" w:rsidRPr="00234E6A" w:rsidRDefault="001F2AEE" w:rsidP="00262216">
            <w:pPr>
              <w:rPr>
                <w:rFonts w:cs="Arial"/>
              </w:rPr>
            </w:pPr>
            <w:r w:rsidRPr="00234E6A">
              <w:rPr>
                <w:rFonts w:cs="Arial"/>
              </w:rPr>
              <w:t>Séparateur de champ du fichier à découper</w:t>
            </w:r>
          </w:p>
        </w:tc>
      </w:tr>
      <w:tr w:rsidR="00E66902" w:rsidRPr="00234E6A" w:rsidTr="00262216">
        <w:tc>
          <w:tcPr>
            <w:tcW w:w="4889" w:type="dxa"/>
          </w:tcPr>
          <w:p w:rsidR="001F2AEE" w:rsidRPr="00234E6A" w:rsidRDefault="001F2AEE" w:rsidP="001F2AEE">
            <w:pPr>
              <w:rPr>
                <w:rFonts w:cs="Arial"/>
              </w:rPr>
            </w:pPr>
            <w:r w:rsidRPr="00234E6A">
              <w:rPr>
                <w:rFonts w:cs="Arial"/>
              </w:rPr>
              <w:t>indice</w:t>
            </w:r>
          </w:p>
        </w:tc>
        <w:tc>
          <w:tcPr>
            <w:tcW w:w="4889" w:type="dxa"/>
          </w:tcPr>
          <w:p w:rsidR="001F2AEE" w:rsidRPr="00234E6A" w:rsidRDefault="001F2AEE" w:rsidP="001F2AEE">
            <w:pPr>
              <w:rPr>
                <w:rFonts w:cs="Arial"/>
              </w:rPr>
            </w:pPr>
            <w:r w:rsidRPr="00234E6A">
              <w:rPr>
                <w:rFonts w:cs="Arial"/>
              </w:rPr>
              <w:t>Numéro de la colonne sur laquelle s’effectue le filtre des données</w:t>
            </w:r>
          </w:p>
        </w:tc>
      </w:tr>
      <w:tr w:rsidR="00E66902" w:rsidRPr="00234E6A" w:rsidTr="00262216">
        <w:tc>
          <w:tcPr>
            <w:tcW w:w="4889" w:type="dxa"/>
          </w:tcPr>
          <w:p w:rsidR="001F2AEE" w:rsidRPr="00234E6A" w:rsidRDefault="001F2AEE" w:rsidP="001F2AEE">
            <w:pPr>
              <w:rPr>
                <w:rFonts w:cs="Arial"/>
              </w:rPr>
            </w:pPr>
            <w:r w:rsidRPr="00234E6A">
              <w:rPr>
                <w:rFonts w:cs="Arial"/>
              </w:rPr>
              <w:t>archivage</w:t>
            </w:r>
          </w:p>
        </w:tc>
        <w:tc>
          <w:tcPr>
            <w:tcW w:w="4889" w:type="dxa"/>
          </w:tcPr>
          <w:p w:rsidR="001F2AEE" w:rsidRPr="00234E6A" w:rsidRDefault="001F2AEE" w:rsidP="001F2AEE">
            <w:pPr>
              <w:rPr>
                <w:rFonts w:cs="Arial"/>
              </w:rPr>
            </w:pPr>
            <w:r w:rsidRPr="00234E6A">
              <w:rPr>
                <w:rFonts w:cs="Arial"/>
              </w:rPr>
              <w:t>Emplacement d’archivage. Le fichier est déplacé dans ce répertoire à la fin du traitement. Si ce paramètre n’est pas renseigné, le fichier n’est pas déplacé.</w:t>
            </w:r>
          </w:p>
        </w:tc>
      </w:tr>
      <w:tr w:rsidR="005F5D6E" w:rsidRPr="00234E6A" w:rsidTr="00262216">
        <w:tc>
          <w:tcPr>
            <w:tcW w:w="4889" w:type="dxa"/>
          </w:tcPr>
          <w:p w:rsidR="005F5D6E" w:rsidRPr="00234E6A" w:rsidRDefault="001F2AEE" w:rsidP="005F5D6E">
            <w:pPr>
              <w:rPr>
                <w:rFonts w:cs="Arial"/>
              </w:rPr>
            </w:pPr>
            <w:r w:rsidRPr="00234E6A">
              <w:rPr>
                <w:rFonts w:cs="Arial"/>
              </w:rPr>
              <w:t>fileDefaut</w:t>
            </w:r>
          </w:p>
        </w:tc>
        <w:tc>
          <w:tcPr>
            <w:tcW w:w="4889" w:type="dxa"/>
          </w:tcPr>
          <w:p w:rsidR="00151D12" w:rsidRPr="00234E6A" w:rsidRDefault="001F2AEE">
            <w:pPr>
              <w:rPr>
                <w:rFonts w:cs="Arial"/>
              </w:rPr>
            </w:pPr>
            <w:r w:rsidRPr="00234E6A">
              <w:rPr>
                <w:rFonts w:cs="Arial"/>
              </w:rPr>
              <w:t>Nom et emplacement du fichier par défaut, où sont mises les lignes du fichier découpé ne correspondant à aucun critère de tri.</w:t>
            </w:r>
          </w:p>
        </w:tc>
      </w:tr>
      <w:tr w:rsidR="00E66902" w:rsidRPr="00234E6A" w:rsidTr="00262216">
        <w:tc>
          <w:tcPr>
            <w:tcW w:w="4889" w:type="dxa"/>
          </w:tcPr>
          <w:p w:rsidR="001F2AEE" w:rsidRPr="00234E6A" w:rsidRDefault="001F2AEE" w:rsidP="001F2AEE">
            <w:pPr>
              <w:rPr>
                <w:rFonts w:cs="Arial"/>
              </w:rPr>
            </w:pPr>
            <w:r w:rsidRPr="00234E6A">
              <w:rPr>
                <w:rFonts w:cs="Arial"/>
              </w:rPr>
              <w:t>file1, file2,... fileN</w:t>
            </w:r>
          </w:p>
        </w:tc>
        <w:tc>
          <w:tcPr>
            <w:tcW w:w="4889" w:type="dxa"/>
          </w:tcPr>
          <w:p w:rsidR="00E66902" w:rsidRPr="00234E6A" w:rsidRDefault="00B26855" w:rsidP="00262216">
            <w:pPr>
              <w:rPr>
                <w:rFonts w:cs="Arial"/>
              </w:rPr>
            </w:pPr>
            <w:r w:rsidRPr="00234E6A">
              <w:rPr>
                <w:rFonts w:cs="Arial"/>
              </w:rPr>
              <w:t>Nom et emplacement des fichiers à créer</w:t>
            </w:r>
          </w:p>
        </w:tc>
      </w:tr>
      <w:tr w:rsidR="00E66902" w:rsidRPr="00234E6A" w:rsidTr="00262216">
        <w:tc>
          <w:tcPr>
            <w:tcW w:w="4889" w:type="dxa"/>
          </w:tcPr>
          <w:p w:rsidR="00E66902" w:rsidRPr="00234E6A" w:rsidRDefault="001F2AEE" w:rsidP="00262216">
            <w:pPr>
              <w:rPr>
                <w:rFonts w:cs="Arial"/>
              </w:rPr>
            </w:pPr>
            <w:r w:rsidRPr="00234E6A">
              <w:rPr>
                <w:rFonts w:cs="Arial"/>
              </w:rPr>
              <w:t>filtre1, filtre2,... filtreN</w:t>
            </w:r>
          </w:p>
        </w:tc>
        <w:tc>
          <w:tcPr>
            <w:tcW w:w="4889" w:type="dxa"/>
          </w:tcPr>
          <w:p w:rsidR="00E66902" w:rsidRPr="00234E6A" w:rsidRDefault="001F2AEE" w:rsidP="00262216">
            <w:pPr>
              <w:rPr>
                <w:rFonts w:cs="Arial"/>
              </w:rPr>
            </w:pPr>
            <w:r w:rsidRPr="00234E6A">
              <w:rPr>
                <w:rFonts w:cs="Arial"/>
              </w:rPr>
              <w:t>Critère de filtre</w:t>
            </w:r>
          </w:p>
        </w:tc>
      </w:tr>
    </w:tbl>
    <w:p w:rsidR="001F2AEE" w:rsidRPr="00234E6A" w:rsidRDefault="001F2AEE" w:rsidP="001F2AEE"/>
    <w:p w:rsidR="005749A7" w:rsidRPr="00234E6A" w:rsidRDefault="001F2AEE" w:rsidP="005749A7">
      <w:r w:rsidRPr="00234E6A">
        <w:t xml:space="preserve">Exemple du contenu de </w:t>
      </w:r>
      <w:r w:rsidRPr="00234E6A">
        <w:rPr>
          <w:b/>
        </w:rPr>
        <w:t xml:space="preserve">file.properties </w:t>
      </w:r>
      <w:r w:rsidRPr="00234E6A">
        <w:t xml:space="preserve">: </w:t>
      </w:r>
    </w:p>
    <w:p w:rsidR="001F2AEE" w:rsidRPr="00234E6A" w:rsidRDefault="001F2AEE" w:rsidP="001F2AEE">
      <w:pPr>
        <w:ind w:left="708"/>
      </w:pPr>
      <w:r w:rsidRPr="00234E6A">
        <w:t>separateur=;</w:t>
      </w:r>
    </w:p>
    <w:p w:rsidR="001F2AEE" w:rsidRPr="00234E6A" w:rsidRDefault="001F2AEE" w:rsidP="001F2AEE">
      <w:pPr>
        <w:ind w:left="708"/>
      </w:pPr>
      <w:r w:rsidRPr="00234E6A">
        <w:t>indice=1 #1</w:t>
      </w:r>
      <w:r w:rsidRPr="00234E6A">
        <w:rPr>
          <w:vertAlign w:val="superscript"/>
        </w:rPr>
        <w:t>ère</w:t>
      </w:r>
      <w:r w:rsidRPr="00234E6A">
        <w:t xml:space="preserve"> colonne du fichier</w:t>
      </w:r>
    </w:p>
    <w:p w:rsidR="001F2AEE" w:rsidRPr="00234E6A" w:rsidRDefault="001F2AEE" w:rsidP="001F2AEE">
      <w:pPr>
        <w:ind w:left="708"/>
      </w:pPr>
      <w:r w:rsidRPr="00234E6A">
        <w:t>archivage=/tmp/</w:t>
      </w:r>
    </w:p>
    <w:p w:rsidR="001F2AEE" w:rsidRPr="00234E6A" w:rsidRDefault="001F2AEE" w:rsidP="001F2AEE">
      <w:pPr>
        <w:ind w:left="708"/>
        <w:rPr>
          <w:rFonts w:cs="Arial"/>
        </w:rPr>
      </w:pPr>
      <w:r w:rsidRPr="00234E6A">
        <w:t>fileDefaut=</w:t>
      </w:r>
      <w:r w:rsidRPr="00234E6A">
        <w:rPr>
          <w:rFonts w:cs="Arial"/>
        </w:rPr>
        <w:t>/var/opt/data/flat/gfias1/metropole/metropole.csv</w:t>
      </w:r>
    </w:p>
    <w:p w:rsidR="001F2AEE" w:rsidRPr="00234E6A" w:rsidRDefault="001F2AEE" w:rsidP="001F2AEE">
      <w:pPr>
        <w:ind w:left="708"/>
      </w:pPr>
      <w:r w:rsidRPr="00234E6A">
        <w:t>filtre1=971XX</w:t>
      </w:r>
    </w:p>
    <w:p w:rsidR="001F2AEE" w:rsidRPr="00234E6A" w:rsidRDefault="001F2AEE" w:rsidP="001F2AEE">
      <w:pPr>
        <w:ind w:left="708"/>
        <w:rPr>
          <w:rFonts w:cs="Arial"/>
        </w:rPr>
      </w:pPr>
      <w:r w:rsidRPr="00234E6A">
        <w:t>file1=</w:t>
      </w:r>
      <w:r w:rsidR="00E65DA8" w:rsidRPr="00234E6A">
        <w:rPr>
          <w:rFonts w:cs="Arial"/>
        </w:rPr>
        <w:t>/var/opt/data/flat/gfias1/guadeloupe/guadeloupe.csv</w:t>
      </w:r>
    </w:p>
    <w:p w:rsidR="001F2AEE" w:rsidRPr="00234E6A" w:rsidRDefault="001F2AEE" w:rsidP="001F2AEE">
      <w:pPr>
        <w:ind w:left="708"/>
      </w:pPr>
      <w:r w:rsidRPr="00234E6A">
        <w:t>filtre2=972XX</w:t>
      </w:r>
    </w:p>
    <w:p w:rsidR="001F2AEE" w:rsidRPr="00234E6A" w:rsidRDefault="001F2AEE" w:rsidP="001F2AEE">
      <w:pPr>
        <w:ind w:left="708"/>
        <w:rPr>
          <w:rFonts w:cs="Arial"/>
        </w:rPr>
      </w:pPr>
      <w:r w:rsidRPr="00234E6A">
        <w:t>file2=</w:t>
      </w:r>
      <w:r w:rsidR="00727B28" w:rsidRPr="00234E6A">
        <w:rPr>
          <w:rFonts w:cs="Arial"/>
        </w:rPr>
        <w:t>/var/opt/data/flat/gfias1/martinique/martinique</w:t>
      </w:r>
      <w:r w:rsidR="005749A7" w:rsidRPr="00234E6A">
        <w:rPr>
          <w:rFonts w:cs="Arial"/>
        </w:rPr>
        <w:t>.</w:t>
      </w:r>
      <w:r w:rsidR="00727B28" w:rsidRPr="00234E6A">
        <w:rPr>
          <w:rFonts w:cs="Arial"/>
        </w:rPr>
        <w:t>csv</w:t>
      </w:r>
    </w:p>
    <w:p w:rsidR="001F2AEE" w:rsidRPr="00234E6A" w:rsidRDefault="001F2AEE" w:rsidP="001F2AEE">
      <w:pPr>
        <w:ind w:left="708"/>
      </w:pPr>
      <w:r w:rsidRPr="00234E6A">
        <w:t>filtre3=973XX</w:t>
      </w:r>
    </w:p>
    <w:p w:rsidR="001F2AEE" w:rsidRPr="00234E6A" w:rsidRDefault="001F2AEE" w:rsidP="001F2AEE">
      <w:pPr>
        <w:ind w:left="708"/>
        <w:rPr>
          <w:rFonts w:cs="Arial"/>
        </w:rPr>
      </w:pPr>
      <w:r w:rsidRPr="00234E6A">
        <w:t>file3=</w:t>
      </w:r>
      <w:r w:rsidR="001004FC" w:rsidRPr="00234E6A">
        <w:rPr>
          <w:rFonts w:cs="Arial"/>
        </w:rPr>
        <w:t>/var/opt/data/flat/gfias1/guyane/guyane.csv</w:t>
      </w:r>
    </w:p>
    <w:p w:rsidR="001F2AEE" w:rsidRPr="00234E6A" w:rsidRDefault="001F2AEE" w:rsidP="001F2AEE">
      <w:pPr>
        <w:ind w:left="708"/>
      </w:pPr>
      <w:r w:rsidRPr="00234E6A">
        <w:lastRenderedPageBreak/>
        <w:t>filtre4=974XX</w:t>
      </w:r>
    </w:p>
    <w:p w:rsidR="001F2AEE" w:rsidRPr="00234E6A" w:rsidRDefault="001F2AEE" w:rsidP="001F2AEE">
      <w:pPr>
        <w:ind w:left="708"/>
        <w:rPr>
          <w:rFonts w:cs="Arial"/>
        </w:rPr>
      </w:pPr>
      <w:r w:rsidRPr="00234E6A">
        <w:t>file4=</w:t>
      </w:r>
      <w:r w:rsidR="00B11A5C" w:rsidRPr="00234E6A">
        <w:rPr>
          <w:rFonts w:cs="Arial"/>
        </w:rPr>
        <w:t>/var/opt/data/flat/gfias1/</w:t>
      </w:r>
      <w:r w:rsidRPr="00234E6A">
        <w:rPr>
          <w:rFonts w:cs="Arial"/>
        </w:rPr>
        <w:t>reunion</w:t>
      </w:r>
      <w:r w:rsidR="00B11A5C" w:rsidRPr="00234E6A">
        <w:rPr>
          <w:rFonts w:cs="Arial"/>
        </w:rPr>
        <w:t>/</w:t>
      </w:r>
      <w:r w:rsidRPr="00234E6A">
        <w:rPr>
          <w:rFonts w:cs="Arial"/>
        </w:rPr>
        <w:t>reunion.csv</w:t>
      </w:r>
    </w:p>
    <w:p w:rsidR="001F2AEE" w:rsidRPr="00234E6A" w:rsidRDefault="001F2AEE" w:rsidP="001F2AEE"/>
    <w:p w:rsidR="00085096" w:rsidRPr="00234E6A" w:rsidRDefault="00085096" w:rsidP="00085096">
      <w:pPr>
        <w:pStyle w:val="Titre3"/>
        <w:rPr>
          <w:rFonts w:cs="Arial"/>
        </w:rPr>
      </w:pPr>
      <w:bookmarkStart w:id="971" w:name="_Toc426723710"/>
      <w:r w:rsidRPr="00234E6A">
        <w:rPr>
          <w:rFonts w:cs="Arial"/>
        </w:rPr>
        <w:t>Script chapeau decoupeFichierCft.ksh</w:t>
      </w:r>
      <w:bookmarkEnd w:id="971"/>
    </w:p>
    <w:p w:rsidR="00085096" w:rsidRPr="00234E6A" w:rsidRDefault="00085096" w:rsidP="00085096"/>
    <w:p w:rsidR="00085096" w:rsidRPr="00234E6A" w:rsidRDefault="00085096" w:rsidP="00085096">
      <w:r w:rsidRPr="00234E6A">
        <w:t>Ce script sert à simplifier l’utilisation du fichier de découpe en ne créant qu’un fichier unique pouvant être appelé avec un paramètre unique qui effectuera directement la découpe de</w:t>
      </w:r>
      <w:r w:rsidR="00E57A11">
        <w:t xml:space="preserve"> tous</w:t>
      </w:r>
      <w:r w:rsidRPr="00234E6A">
        <w:t xml:space="preserve"> </w:t>
      </w:r>
      <w:r w:rsidR="00E57A11">
        <w:t xml:space="preserve">les </w:t>
      </w:r>
      <w:r w:rsidRPr="00234E6A">
        <w:t>fichiers dans les répertoires correspondant au flux cft, sans avoir besoin de passer un nom de fichier en paramètre.</w:t>
      </w:r>
    </w:p>
    <w:p w:rsidR="00085096" w:rsidRPr="00234E6A" w:rsidRDefault="00085096" w:rsidP="00085096"/>
    <w:p w:rsidR="00085096" w:rsidRPr="00234E6A" w:rsidRDefault="00085096" w:rsidP="00085096">
      <w:r w:rsidRPr="00234E6A">
        <w:t>Ce script prend en entrée les paramètres suivants</w:t>
      </w:r>
      <w:r w:rsidR="00D31EA9">
        <w:t> :</w:t>
      </w:r>
    </w:p>
    <w:p w:rsidR="00085096" w:rsidRPr="00234E6A" w:rsidRDefault="00085096" w:rsidP="00085096"/>
    <w:tbl>
      <w:tblPr>
        <w:tblStyle w:val="Grilledutableau"/>
        <w:tblW w:w="0" w:type="auto"/>
        <w:tblLook w:val="04A0"/>
      </w:tblPr>
      <w:tblGrid>
        <w:gridCol w:w="4615"/>
        <w:gridCol w:w="4673"/>
      </w:tblGrid>
      <w:tr w:rsidR="00085096" w:rsidRPr="00234E6A" w:rsidTr="008079C6">
        <w:tc>
          <w:tcPr>
            <w:tcW w:w="4615" w:type="dxa"/>
            <w:shd w:val="clear" w:color="auto" w:fill="A6A6A6" w:themeFill="background1" w:themeFillShade="A6"/>
          </w:tcPr>
          <w:p w:rsidR="00085096" w:rsidRPr="00234E6A" w:rsidRDefault="00085096" w:rsidP="008079C6">
            <w:pPr>
              <w:rPr>
                <w:rFonts w:cs="Arial"/>
                <w:b/>
              </w:rPr>
            </w:pPr>
            <w:r w:rsidRPr="00234E6A">
              <w:rPr>
                <w:rFonts w:cs="Arial"/>
                <w:b/>
              </w:rPr>
              <w:t>Paramètre</w:t>
            </w:r>
          </w:p>
        </w:tc>
        <w:tc>
          <w:tcPr>
            <w:tcW w:w="4673" w:type="dxa"/>
            <w:shd w:val="clear" w:color="auto" w:fill="A6A6A6" w:themeFill="background1" w:themeFillShade="A6"/>
          </w:tcPr>
          <w:p w:rsidR="00085096" w:rsidRPr="00234E6A" w:rsidRDefault="00085096" w:rsidP="008079C6">
            <w:pPr>
              <w:rPr>
                <w:rFonts w:cs="Arial"/>
                <w:b/>
              </w:rPr>
            </w:pPr>
            <w:r w:rsidRPr="00234E6A">
              <w:rPr>
                <w:rFonts w:cs="Arial"/>
                <w:b/>
              </w:rPr>
              <w:t>Description</w:t>
            </w:r>
          </w:p>
        </w:tc>
      </w:tr>
      <w:tr w:rsidR="00085096" w:rsidRPr="00234E6A" w:rsidTr="008079C6">
        <w:trPr>
          <w:trHeight w:val="646"/>
        </w:trPr>
        <w:tc>
          <w:tcPr>
            <w:tcW w:w="4615" w:type="dxa"/>
          </w:tcPr>
          <w:p w:rsidR="00085096" w:rsidRPr="00234E6A" w:rsidRDefault="00085096" w:rsidP="008079C6">
            <w:pPr>
              <w:rPr>
                <w:rFonts w:cs="Arial"/>
              </w:rPr>
            </w:pPr>
            <w:r w:rsidRPr="00234E6A">
              <w:rPr>
                <w:rFonts w:cs="Arial"/>
              </w:rPr>
              <w:t>Type de découpe</w:t>
            </w:r>
          </w:p>
        </w:tc>
        <w:tc>
          <w:tcPr>
            <w:tcW w:w="4673" w:type="dxa"/>
          </w:tcPr>
          <w:p w:rsidR="00407294" w:rsidRPr="00234E6A" w:rsidRDefault="00085096" w:rsidP="00407294">
            <w:pPr>
              <w:rPr>
                <w:rFonts w:cs="Arial"/>
              </w:rPr>
            </w:pPr>
            <w:r w:rsidRPr="00234E6A">
              <w:rPr>
                <w:rFonts w:cs="Arial"/>
              </w:rPr>
              <w:t>Le type de fichier qui sera traité</w:t>
            </w:r>
            <w:r w:rsidR="00407294" w:rsidRPr="00234E6A">
              <w:rPr>
                <w:rFonts w:cs="Arial"/>
              </w:rPr>
              <w:t xml:space="preserve"> : </w:t>
            </w:r>
          </w:p>
          <w:p w:rsidR="00407294" w:rsidRPr="00234E6A" w:rsidRDefault="00407294" w:rsidP="00407294">
            <w:pPr>
              <w:rPr>
                <w:rFonts w:cs="Arial"/>
              </w:rPr>
            </w:pPr>
            <w:r w:rsidRPr="00234E6A">
              <w:rPr>
                <w:rFonts w:cs="Arial"/>
              </w:rPr>
              <w:t xml:space="preserve">- </w:t>
            </w:r>
            <w:r w:rsidR="00085096" w:rsidRPr="00234E6A">
              <w:rPr>
                <w:rFonts w:cs="Arial"/>
              </w:rPr>
              <w:t>cable</w:t>
            </w:r>
            <w:r w:rsidRPr="00234E6A">
              <w:rPr>
                <w:rFonts w:cs="Arial"/>
              </w:rPr>
              <w:t xml:space="preserve">- </w:t>
            </w:r>
            <w:r w:rsidR="00085096" w:rsidRPr="00234E6A">
              <w:rPr>
                <w:rFonts w:cs="Arial"/>
              </w:rPr>
              <w:t>immeuble</w:t>
            </w:r>
          </w:p>
          <w:p w:rsidR="00B13194" w:rsidRPr="00234E6A" w:rsidRDefault="00407294" w:rsidP="00407294">
            <w:pPr>
              <w:rPr>
                <w:rFonts w:cs="Arial"/>
              </w:rPr>
            </w:pPr>
            <w:r w:rsidRPr="00234E6A">
              <w:rPr>
                <w:rFonts w:cs="Arial"/>
              </w:rPr>
              <w:t xml:space="preserve">- </w:t>
            </w:r>
            <w:r w:rsidR="00085096" w:rsidRPr="00234E6A">
              <w:rPr>
                <w:rFonts w:cs="Arial"/>
              </w:rPr>
              <w:t>pt</w:t>
            </w:r>
          </w:p>
        </w:tc>
      </w:tr>
    </w:tbl>
    <w:p w:rsidR="00085096" w:rsidRPr="00234E6A" w:rsidRDefault="00085096" w:rsidP="00085096"/>
    <w:p w:rsidR="00085096" w:rsidRPr="00234E6A" w:rsidRDefault="00085096" w:rsidP="00085096">
      <w:r w:rsidRPr="00234E6A">
        <w:t xml:space="preserve">Exemple : </w:t>
      </w:r>
    </w:p>
    <w:p w:rsidR="00085096" w:rsidRPr="00234E6A" w:rsidRDefault="00085096" w:rsidP="00085096">
      <w:pPr>
        <w:rPr>
          <w:b/>
        </w:rPr>
      </w:pPr>
      <w:r w:rsidRPr="00234E6A">
        <w:rPr>
          <w:b/>
        </w:rPr>
        <w:t>../decoupeFichierCFT.ksh cable</w:t>
      </w:r>
    </w:p>
    <w:p w:rsidR="00085096" w:rsidRPr="00234E6A" w:rsidRDefault="00085096" w:rsidP="00085096">
      <w:pPr>
        <w:rPr>
          <w:b/>
        </w:rPr>
      </w:pPr>
    </w:p>
    <w:p w:rsidR="00085096" w:rsidRPr="00234E6A" w:rsidRDefault="00085096" w:rsidP="00085096">
      <w:r w:rsidRPr="00234E6A">
        <w:t>Un fichier de configuration est utilisé par le script pour chaque type de traitement contenant les informations suivantes :</w:t>
      </w:r>
    </w:p>
    <w:tbl>
      <w:tblPr>
        <w:tblStyle w:val="Grilledutableau"/>
        <w:tblW w:w="0" w:type="auto"/>
        <w:tblLook w:val="04A0"/>
      </w:tblPr>
      <w:tblGrid>
        <w:gridCol w:w="4634"/>
        <w:gridCol w:w="4654"/>
      </w:tblGrid>
      <w:tr w:rsidR="00085096" w:rsidRPr="00234E6A" w:rsidTr="008079C6">
        <w:tc>
          <w:tcPr>
            <w:tcW w:w="4634" w:type="dxa"/>
            <w:shd w:val="clear" w:color="auto" w:fill="A6A6A6" w:themeFill="background1" w:themeFillShade="A6"/>
          </w:tcPr>
          <w:p w:rsidR="00085096" w:rsidRPr="00234E6A" w:rsidRDefault="00085096" w:rsidP="008079C6">
            <w:pPr>
              <w:rPr>
                <w:rFonts w:cs="Arial"/>
                <w:b/>
              </w:rPr>
            </w:pPr>
            <w:r w:rsidRPr="00234E6A">
              <w:rPr>
                <w:rFonts w:cs="Arial"/>
                <w:b/>
              </w:rPr>
              <w:t>Paramètre</w:t>
            </w:r>
          </w:p>
        </w:tc>
        <w:tc>
          <w:tcPr>
            <w:tcW w:w="4654" w:type="dxa"/>
            <w:shd w:val="clear" w:color="auto" w:fill="A6A6A6" w:themeFill="background1" w:themeFillShade="A6"/>
          </w:tcPr>
          <w:p w:rsidR="00085096" w:rsidRPr="00234E6A" w:rsidRDefault="00085096" w:rsidP="008079C6">
            <w:pPr>
              <w:rPr>
                <w:rFonts w:cs="Arial"/>
                <w:b/>
              </w:rPr>
            </w:pPr>
            <w:r w:rsidRPr="00234E6A">
              <w:rPr>
                <w:rFonts w:cs="Arial"/>
                <w:b/>
              </w:rPr>
              <w:t>Description</w:t>
            </w:r>
          </w:p>
        </w:tc>
      </w:tr>
      <w:tr w:rsidR="00085096" w:rsidRPr="00234E6A" w:rsidTr="008079C6">
        <w:tc>
          <w:tcPr>
            <w:tcW w:w="4634" w:type="dxa"/>
          </w:tcPr>
          <w:p w:rsidR="00085096" w:rsidRPr="00234E6A" w:rsidRDefault="00085096" w:rsidP="008079C6">
            <w:pPr>
              <w:rPr>
                <w:rFonts w:cs="Arial"/>
              </w:rPr>
            </w:pPr>
            <w:r w:rsidRPr="00234E6A">
              <w:rPr>
                <w:rFonts w:cs="Arial"/>
              </w:rPr>
              <w:t>path</w:t>
            </w:r>
          </w:p>
        </w:tc>
        <w:tc>
          <w:tcPr>
            <w:tcW w:w="4654" w:type="dxa"/>
          </w:tcPr>
          <w:p w:rsidR="00085096" w:rsidRPr="00234E6A" w:rsidRDefault="00085096" w:rsidP="008079C6">
            <w:pPr>
              <w:rPr>
                <w:rFonts w:cs="Arial"/>
              </w:rPr>
            </w:pPr>
            <w:r w:rsidRPr="00234E6A">
              <w:rPr>
                <w:rFonts w:cs="Arial"/>
              </w:rPr>
              <w:t>Chemin vers le dossier contenant les fichiers à découper selon le paramètre passé</w:t>
            </w:r>
          </w:p>
        </w:tc>
      </w:tr>
      <w:tr w:rsidR="00085096" w:rsidRPr="00234E6A" w:rsidTr="008079C6">
        <w:tc>
          <w:tcPr>
            <w:tcW w:w="4634" w:type="dxa"/>
          </w:tcPr>
          <w:p w:rsidR="00085096" w:rsidRPr="00234E6A" w:rsidRDefault="00085096" w:rsidP="008079C6">
            <w:pPr>
              <w:rPr>
                <w:rFonts w:cs="Arial"/>
              </w:rPr>
            </w:pPr>
            <w:r w:rsidRPr="00234E6A">
              <w:rPr>
                <w:rFonts w:cs="Arial"/>
              </w:rPr>
              <w:t>fileconf</w:t>
            </w:r>
          </w:p>
        </w:tc>
        <w:tc>
          <w:tcPr>
            <w:tcW w:w="4654" w:type="dxa"/>
          </w:tcPr>
          <w:p w:rsidR="00085096" w:rsidRPr="00234E6A" w:rsidRDefault="00085096" w:rsidP="008079C6">
            <w:pPr>
              <w:rPr>
                <w:rFonts w:cs="Arial"/>
              </w:rPr>
            </w:pPr>
            <w:r w:rsidRPr="00234E6A">
              <w:rPr>
                <w:rFonts w:cs="Arial"/>
              </w:rPr>
              <w:t>Chemin complet + nom du fichier de propriété utilisé par le script decoupeFichierFiltre.ksh</w:t>
            </w:r>
          </w:p>
        </w:tc>
      </w:tr>
    </w:tbl>
    <w:p w:rsidR="001F2AEE" w:rsidRPr="00234E6A" w:rsidRDefault="001F2AEE" w:rsidP="001F2AEE"/>
    <w:p w:rsidR="001F2AEE" w:rsidRPr="00234E6A" w:rsidRDefault="001F2AEE" w:rsidP="001F2AEE"/>
    <w:p w:rsidR="00DC20B5" w:rsidRPr="00234E6A" w:rsidRDefault="00DC20B5" w:rsidP="00DC20B5">
      <w:pPr>
        <w:rPr>
          <w:rFonts w:cs="Arial"/>
        </w:rPr>
      </w:pPr>
    </w:p>
    <w:p w:rsidR="00D36353" w:rsidRPr="00234E6A" w:rsidRDefault="00F169FC" w:rsidP="00D36353">
      <w:pPr>
        <w:pStyle w:val="Titre3"/>
        <w:rPr>
          <w:rFonts w:cs="Arial"/>
        </w:rPr>
      </w:pPr>
      <w:bookmarkStart w:id="972" w:name="_Toc426723711"/>
      <w:r w:rsidRPr="00234E6A">
        <w:rPr>
          <w:rFonts w:cs="Arial"/>
        </w:rPr>
        <w:t>Script de c</w:t>
      </w:r>
      <w:r w:rsidR="00E25F7E" w:rsidRPr="00234E6A">
        <w:rPr>
          <w:rFonts w:cs="Arial"/>
        </w:rPr>
        <w:t>hargement de données</w:t>
      </w:r>
      <w:bookmarkEnd w:id="972"/>
    </w:p>
    <w:p w:rsidR="001F2AEE" w:rsidRPr="00234E6A" w:rsidRDefault="00E25F7E" w:rsidP="001F2AEE">
      <w:r w:rsidRPr="00234E6A">
        <w:t xml:space="preserve">Le script </w:t>
      </w:r>
      <w:r w:rsidRPr="00234E6A">
        <w:rPr>
          <w:rFonts w:cs="Arial"/>
          <w:i/>
        </w:rPr>
        <w:t>chargeDonneesCarto.ksh</w:t>
      </w:r>
      <w:r w:rsidR="00D36353" w:rsidRPr="00234E6A">
        <w:t xml:space="preserve"> permet l’import en base des données suivantes :</w:t>
      </w:r>
    </w:p>
    <w:p w:rsidR="001F2AEE" w:rsidRPr="00234E6A" w:rsidRDefault="00D36353" w:rsidP="001F2AEE">
      <w:pPr>
        <w:pStyle w:val="Paragraphedeliste"/>
        <w:numPr>
          <w:ilvl w:val="0"/>
          <w:numId w:val="159"/>
        </w:numPr>
      </w:pPr>
      <w:r w:rsidRPr="00234E6A">
        <w:t>NRA / SR &amp; zones associées</w:t>
      </w:r>
    </w:p>
    <w:p w:rsidR="001F2AEE" w:rsidRPr="00234E6A" w:rsidRDefault="00D36353" w:rsidP="001F2AEE">
      <w:pPr>
        <w:pStyle w:val="Paragraphedeliste"/>
        <w:numPr>
          <w:ilvl w:val="0"/>
          <w:numId w:val="159"/>
        </w:numPr>
      </w:pPr>
      <w:r w:rsidRPr="00234E6A">
        <w:t>Zones IRIS</w:t>
      </w:r>
    </w:p>
    <w:p w:rsidR="001F2AEE" w:rsidRPr="00234E6A" w:rsidRDefault="00D36353" w:rsidP="001F2AEE">
      <w:pPr>
        <w:pStyle w:val="Paragraphedeliste"/>
        <w:numPr>
          <w:ilvl w:val="0"/>
          <w:numId w:val="159"/>
        </w:numPr>
      </w:pPr>
      <w:r w:rsidRPr="00234E6A">
        <w:t>Référentiel Commune Voies</w:t>
      </w:r>
    </w:p>
    <w:p w:rsidR="001F2AEE" w:rsidRPr="00234E6A" w:rsidRDefault="00D36353" w:rsidP="001F2AEE">
      <w:pPr>
        <w:pStyle w:val="Paragraphedeliste"/>
        <w:numPr>
          <w:ilvl w:val="0"/>
          <w:numId w:val="159"/>
        </w:numPr>
      </w:pPr>
      <w:r w:rsidRPr="00234E6A">
        <w:t>Zones COMMEDI</w:t>
      </w:r>
    </w:p>
    <w:p w:rsidR="001F2AEE" w:rsidRPr="00234E6A" w:rsidRDefault="00D36353" w:rsidP="001F2AEE">
      <w:pPr>
        <w:pStyle w:val="Paragraphedeliste"/>
        <w:numPr>
          <w:ilvl w:val="0"/>
          <w:numId w:val="159"/>
        </w:numPr>
      </w:pPr>
      <w:r w:rsidRPr="00234E6A">
        <w:t>Départements</w:t>
      </w:r>
    </w:p>
    <w:p w:rsidR="001F2AEE" w:rsidRPr="00234E6A" w:rsidRDefault="001F2AEE" w:rsidP="001F2AEE">
      <w:pPr>
        <w:pStyle w:val="Paragraphedeliste"/>
      </w:pPr>
    </w:p>
    <w:p w:rsidR="00E21ED8" w:rsidRPr="00234E6A" w:rsidRDefault="00E21ED8" w:rsidP="00E21ED8">
      <w:pPr>
        <w:pStyle w:val="Titre4"/>
      </w:pPr>
      <w:bookmarkStart w:id="973" w:name="_Toc426723712"/>
      <w:r w:rsidRPr="00234E6A">
        <w:t>Vérification du démarrage SDE</w:t>
      </w:r>
      <w:bookmarkEnd w:id="973"/>
    </w:p>
    <w:p w:rsidR="00E21ED8" w:rsidRPr="00234E6A" w:rsidRDefault="00E21ED8" w:rsidP="00E21ED8">
      <w:pPr>
        <w:rPr>
          <w:b/>
          <w:i/>
        </w:rPr>
      </w:pPr>
      <w:r w:rsidRPr="00234E6A">
        <w:rPr>
          <w:b/>
          <w:i/>
        </w:rPr>
        <w:t>Cette partie ne présente pas encore de description.</w:t>
      </w:r>
    </w:p>
    <w:p w:rsidR="001F2AEE" w:rsidRPr="00234E6A" w:rsidRDefault="001F2AEE" w:rsidP="001F2AEE">
      <w:pPr>
        <w:ind w:left="720"/>
      </w:pPr>
    </w:p>
    <w:p w:rsidR="0006753E" w:rsidRPr="00234E6A" w:rsidRDefault="00F018C3" w:rsidP="0006753E">
      <w:pPr>
        <w:pStyle w:val="Titre4"/>
      </w:pPr>
      <w:bookmarkStart w:id="974" w:name="_Toc426723713"/>
      <w:r w:rsidRPr="00234E6A">
        <w:t>Ecran « </w:t>
      </w:r>
      <w:r w:rsidR="001F2AEE" w:rsidRPr="00234E6A">
        <w:t>Choix de la base de données cible</w:t>
      </w:r>
      <w:r w:rsidRPr="00234E6A">
        <w:t> »</w:t>
      </w:r>
      <w:bookmarkEnd w:id="974"/>
    </w:p>
    <w:p w:rsidR="0006753E" w:rsidRPr="00234E6A" w:rsidRDefault="001F2AEE" w:rsidP="0006753E">
      <w:pPr>
        <w:rPr>
          <w:rFonts w:cs="Arial"/>
        </w:rPr>
      </w:pPr>
      <w:r w:rsidRPr="00234E6A">
        <w:rPr>
          <w:rFonts w:cs="Arial"/>
        </w:rPr>
        <w:t xml:space="preserve">Un premier menu de sélection s’affiche permettant de choisir la base de données sur laquelle s’effectue le chargement de données. </w:t>
      </w:r>
    </w:p>
    <w:tbl>
      <w:tblPr>
        <w:tblStyle w:val="Grilledutableau"/>
        <w:tblW w:w="0" w:type="auto"/>
        <w:tblInd w:w="360" w:type="dxa"/>
        <w:tblLook w:val="04A0"/>
      </w:tblPr>
      <w:tblGrid>
        <w:gridCol w:w="9494"/>
      </w:tblGrid>
      <w:tr w:rsidR="008C5C94" w:rsidRPr="00234E6A" w:rsidTr="008C5C94">
        <w:tc>
          <w:tcPr>
            <w:tcW w:w="9494" w:type="dxa"/>
          </w:tcPr>
          <w:p w:rsidR="001F2AEE" w:rsidRPr="00234E6A" w:rsidRDefault="001F2AEE" w:rsidP="001F2AEE">
            <w:pPr>
              <w:rPr>
                <w:rFonts w:cs="Arial"/>
              </w:rPr>
            </w:pPr>
            <w:r w:rsidRPr="00234E6A">
              <w:rPr>
                <w:rFonts w:cs="Arial"/>
              </w:rPr>
              <w:t>========================</w:t>
            </w:r>
          </w:p>
          <w:p w:rsidR="001F2AEE" w:rsidRPr="00234E6A" w:rsidRDefault="001F2AEE" w:rsidP="001F2AEE">
            <w:pPr>
              <w:rPr>
                <w:rFonts w:cs="Arial"/>
              </w:rPr>
            </w:pPr>
            <w:r w:rsidRPr="00234E6A">
              <w:rPr>
                <w:rFonts w:cs="Arial"/>
              </w:rPr>
              <w:t xml:space="preserve">   CHOIX DE LA BASE CIBLE</w:t>
            </w:r>
          </w:p>
          <w:p w:rsidR="001F2AEE" w:rsidRPr="00234E6A" w:rsidRDefault="001F2AEE" w:rsidP="001F2AEE">
            <w:pPr>
              <w:rPr>
                <w:rFonts w:cs="Arial"/>
              </w:rPr>
            </w:pPr>
            <w:r w:rsidRPr="00234E6A">
              <w:rPr>
                <w:rFonts w:cs="Arial"/>
              </w:rPr>
              <w:t>========================</w:t>
            </w:r>
          </w:p>
          <w:p w:rsidR="001F2AEE" w:rsidRPr="00234E6A" w:rsidRDefault="001F2AEE" w:rsidP="001F2AEE">
            <w:pPr>
              <w:rPr>
                <w:rFonts w:cs="Arial"/>
              </w:rPr>
            </w:pPr>
            <w:r w:rsidRPr="00234E6A">
              <w:rPr>
                <w:rFonts w:cs="Arial"/>
              </w:rPr>
              <w:t>1</w:t>
            </w:r>
            <w:r w:rsidR="008C4E7E" w:rsidRPr="00234E6A">
              <w:rPr>
                <w:rFonts w:cs="Arial"/>
              </w:rPr>
              <w:t xml:space="preserve">) </w:t>
            </w:r>
            <w:r w:rsidRPr="00234E6A">
              <w:rPr>
                <w:rFonts w:cs="Arial"/>
              </w:rPr>
              <w:t>France Metropolitaine</w:t>
            </w:r>
          </w:p>
          <w:p w:rsidR="001F2AEE" w:rsidRPr="00234E6A" w:rsidRDefault="008C4E7E" w:rsidP="001F2AEE">
            <w:pPr>
              <w:rPr>
                <w:rFonts w:cs="Arial"/>
              </w:rPr>
            </w:pPr>
            <w:r w:rsidRPr="00234E6A">
              <w:rPr>
                <w:rFonts w:cs="Arial"/>
              </w:rPr>
              <w:t xml:space="preserve">2) </w:t>
            </w:r>
            <w:r w:rsidR="001F2AEE" w:rsidRPr="00234E6A">
              <w:rPr>
                <w:rFonts w:cs="Arial"/>
              </w:rPr>
              <w:t>Guadeloupe (971)</w:t>
            </w:r>
          </w:p>
          <w:p w:rsidR="001F2AEE" w:rsidRPr="00234E6A" w:rsidRDefault="008C4E7E" w:rsidP="001F2AEE">
            <w:pPr>
              <w:rPr>
                <w:rFonts w:cs="Arial"/>
              </w:rPr>
            </w:pPr>
            <w:r w:rsidRPr="00234E6A">
              <w:rPr>
                <w:rFonts w:cs="Arial"/>
              </w:rPr>
              <w:lastRenderedPageBreak/>
              <w:t xml:space="preserve">3) </w:t>
            </w:r>
            <w:r w:rsidR="001F2AEE" w:rsidRPr="00234E6A">
              <w:rPr>
                <w:rFonts w:cs="Arial"/>
              </w:rPr>
              <w:t>Martinique (972)</w:t>
            </w:r>
          </w:p>
          <w:p w:rsidR="001F2AEE" w:rsidRPr="00234E6A" w:rsidRDefault="008C4E7E" w:rsidP="001F2AEE">
            <w:pPr>
              <w:rPr>
                <w:rFonts w:cs="Arial"/>
              </w:rPr>
            </w:pPr>
            <w:r w:rsidRPr="00234E6A">
              <w:rPr>
                <w:rFonts w:cs="Arial"/>
              </w:rPr>
              <w:t xml:space="preserve">4) </w:t>
            </w:r>
            <w:r w:rsidR="001F2AEE" w:rsidRPr="00234E6A">
              <w:rPr>
                <w:rFonts w:cs="Arial"/>
              </w:rPr>
              <w:t>Guyane (973)</w:t>
            </w:r>
          </w:p>
          <w:p w:rsidR="001F2AEE" w:rsidRPr="00234E6A" w:rsidRDefault="008C4E7E" w:rsidP="001F2AEE">
            <w:pPr>
              <w:rPr>
                <w:rFonts w:cs="Arial"/>
              </w:rPr>
            </w:pPr>
            <w:r w:rsidRPr="00234E6A">
              <w:rPr>
                <w:rFonts w:cs="Arial"/>
              </w:rPr>
              <w:t xml:space="preserve">5) </w:t>
            </w:r>
            <w:r w:rsidR="001F2AEE" w:rsidRPr="00234E6A">
              <w:rPr>
                <w:rFonts w:cs="Arial"/>
              </w:rPr>
              <w:t>Reunion  (974)</w:t>
            </w:r>
          </w:p>
          <w:p w:rsidR="001F2AEE" w:rsidRPr="00234E6A" w:rsidRDefault="008C4E7E" w:rsidP="001F2AEE">
            <w:pPr>
              <w:rPr>
                <w:rFonts w:cs="Arial"/>
              </w:rPr>
            </w:pPr>
            <w:r w:rsidRPr="00234E6A">
              <w:rPr>
                <w:rFonts w:cs="Arial"/>
              </w:rPr>
              <w:t xml:space="preserve">a) </w:t>
            </w:r>
            <w:r w:rsidR="001F2AEE" w:rsidRPr="00234E6A">
              <w:rPr>
                <w:rFonts w:cs="Arial"/>
              </w:rPr>
              <w:t>Aide</w:t>
            </w:r>
          </w:p>
          <w:p w:rsidR="005E7130" w:rsidRPr="00234E6A" w:rsidRDefault="001F2AEE">
            <w:pPr>
              <w:rPr>
                <w:rFonts w:cs="Arial"/>
              </w:rPr>
            </w:pPr>
            <w:r w:rsidRPr="00234E6A">
              <w:rPr>
                <w:rFonts w:cs="Arial"/>
              </w:rPr>
              <w:t>q) Quitter</w:t>
            </w:r>
          </w:p>
          <w:p w:rsidR="001F2AEE" w:rsidRPr="00234E6A" w:rsidRDefault="001F2AEE" w:rsidP="001F2AEE">
            <w:pPr>
              <w:ind w:left="360"/>
              <w:rPr>
                <w:rFonts w:cs="Arial"/>
              </w:rPr>
            </w:pPr>
          </w:p>
          <w:p w:rsidR="005E7130" w:rsidRPr="00234E6A" w:rsidRDefault="001F2AEE">
            <w:pPr>
              <w:rPr>
                <w:rFonts w:cs="Arial"/>
              </w:rPr>
            </w:pPr>
            <w:r w:rsidRPr="00234E6A">
              <w:rPr>
                <w:rFonts w:cs="Arial"/>
              </w:rPr>
              <w:t>Choisissez la base cible :</w:t>
            </w:r>
          </w:p>
        </w:tc>
      </w:tr>
    </w:tbl>
    <w:p w:rsidR="001F2AEE" w:rsidRPr="00234E6A" w:rsidRDefault="001F2AEE" w:rsidP="001F2AEE">
      <w:pPr>
        <w:ind w:left="360"/>
        <w:rPr>
          <w:rFonts w:cs="Arial"/>
        </w:rPr>
      </w:pPr>
    </w:p>
    <w:p w:rsidR="00456848" w:rsidRPr="00234E6A" w:rsidRDefault="00456848" w:rsidP="00456848">
      <w:pPr>
        <w:rPr>
          <w:rFonts w:cs="Arial"/>
        </w:rPr>
      </w:pPr>
      <w:r w:rsidRPr="00234E6A">
        <w:rPr>
          <w:rFonts w:cs="Arial"/>
        </w:rPr>
        <w:t xml:space="preserve">Ce choix entraine la sauvegarde de la variable </w:t>
      </w:r>
      <w:r w:rsidRPr="00234E6A">
        <w:rPr>
          <w:rFonts w:cs="Arial"/>
          <w:b/>
        </w:rPr>
        <w:t xml:space="preserve">Option_Cible_Import </w:t>
      </w:r>
      <w:r w:rsidRPr="00234E6A">
        <w:rPr>
          <w:rFonts w:cs="Arial"/>
        </w:rPr>
        <w:t>permettant de situer le répertoire contenant les données à importer selon la logique suivante :</w:t>
      </w:r>
    </w:p>
    <w:p w:rsidR="001F2AEE" w:rsidRPr="00234E6A" w:rsidRDefault="00456848" w:rsidP="001F2AEE">
      <w:pPr>
        <w:pStyle w:val="Paragraphedeliste"/>
        <w:numPr>
          <w:ilvl w:val="0"/>
          <w:numId w:val="159"/>
        </w:numPr>
        <w:rPr>
          <w:rFonts w:cs="Arial"/>
        </w:rPr>
      </w:pPr>
      <w:r w:rsidRPr="00234E6A">
        <w:rPr>
          <w:rFonts w:cs="Arial"/>
        </w:rPr>
        <w:t xml:space="preserve">Choix 1) France Metropolitaine </w:t>
      </w:r>
      <w:r w:rsidRPr="00234E6A">
        <w:rPr>
          <w:rFonts w:cs="Arial"/>
        </w:rPr>
        <w:tab/>
      </w:r>
      <w:r w:rsidRPr="00234E6A">
        <w:rPr>
          <w:rFonts w:cs="Arial"/>
        </w:rPr>
        <w:tab/>
      </w:r>
      <w:r w:rsidRPr="00234E6A">
        <w:rPr>
          <w:rFonts w:cs="Arial"/>
        </w:rPr>
        <w:sym w:font="Wingdings" w:char="F0E0"/>
      </w:r>
      <w:r w:rsidRPr="00234E6A">
        <w:rPr>
          <w:rFonts w:cs="Arial"/>
        </w:rPr>
        <w:t xml:space="preserve"> </w:t>
      </w:r>
      <w:r w:rsidRPr="00234E6A">
        <w:rPr>
          <w:rFonts w:cs="Arial"/>
          <w:b/>
        </w:rPr>
        <w:t>Option_Cible_Import = metropole</w:t>
      </w:r>
    </w:p>
    <w:p w:rsidR="001F2AEE" w:rsidRPr="00234E6A" w:rsidRDefault="00456848" w:rsidP="001F2AEE">
      <w:pPr>
        <w:pStyle w:val="Paragraphedeliste"/>
        <w:numPr>
          <w:ilvl w:val="0"/>
          <w:numId w:val="159"/>
        </w:numPr>
        <w:rPr>
          <w:rFonts w:cs="Arial"/>
        </w:rPr>
      </w:pPr>
      <w:r w:rsidRPr="00234E6A">
        <w:rPr>
          <w:rFonts w:cs="Arial"/>
        </w:rPr>
        <w:t xml:space="preserve">Choix 2) Guadeloupe (971) </w:t>
      </w:r>
      <w:r w:rsidRPr="00234E6A">
        <w:rPr>
          <w:rFonts w:cs="Arial"/>
        </w:rPr>
        <w:tab/>
      </w:r>
      <w:r w:rsidRPr="00234E6A">
        <w:rPr>
          <w:rFonts w:cs="Arial"/>
        </w:rPr>
        <w:tab/>
      </w:r>
      <w:r w:rsidRPr="00234E6A">
        <w:rPr>
          <w:rFonts w:cs="Arial"/>
        </w:rPr>
        <w:sym w:font="Wingdings" w:char="F0E0"/>
      </w:r>
      <w:r w:rsidRPr="00234E6A">
        <w:rPr>
          <w:rFonts w:cs="Arial"/>
        </w:rPr>
        <w:t xml:space="preserve"> </w:t>
      </w:r>
      <w:r w:rsidRPr="00234E6A">
        <w:rPr>
          <w:rFonts w:cs="Arial"/>
          <w:b/>
        </w:rPr>
        <w:t>Option_Cible_Import = guadeloupe</w:t>
      </w:r>
    </w:p>
    <w:p w:rsidR="001F2AEE" w:rsidRPr="00234E6A" w:rsidRDefault="00456848" w:rsidP="001F2AEE">
      <w:pPr>
        <w:pStyle w:val="Paragraphedeliste"/>
        <w:numPr>
          <w:ilvl w:val="0"/>
          <w:numId w:val="159"/>
        </w:numPr>
        <w:rPr>
          <w:rFonts w:cs="Arial"/>
        </w:rPr>
      </w:pPr>
      <w:r w:rsidRPr="00234E6A">
        <w:rPr>
          <w:rFonts w:cs="Arial"/>
        </w:rPr>
        <w:t xml:space="preserve">Choix 3) Martinique (972) </w:t>
      </w:r>
      <w:r w:rsidRPr="00234E6A">
        <w:rPr>
          <w:rFonts w:cs="Arial"/>
        </w:rPr>
        <w:tab/>
      </w:r>
      <w:r w:rsidRPr="00234E6A">
        <w:rPr>
          <w:rFonts w:cs="Arial"/>
        </w:rPr>
        <w:tab/>
      </w:r>
      <w:r w:rsidRPr="00234E6A">
        <w:rPr>
          <w:rFonts w:cs="Arial"/>
        </w:rPr>
        <w:sym w:font="Wingdings" w:char="F0E0"/>
      </w:r>
      <w:r w:rsidRPr="00234E6A">
        <w:rPr>
          <w:rFonts w:cs="Arial"/>
        </w:rPr>
        <w:t xml:space="preserve"> </w:t>
      </w:r>
      <w:r w:rsidRPr="00234E6A">
        <w:rPr>
          <w:rFonts w:cs="Arial"/>
          <w:b/>
        </w:rPr>
        <w:t>Option_Cible_Import = martinique</w:t>
      </w:r>
    </w:p>
    <w:p w:rsidR="001F2AEE" w:rsidRPr="00234E6A" w:rsidRDefault="00456848" w:rsidP="001F2AEE">
      <w:pPr>
        <w:pStyle w:val="Paragraphedeliste"/>
        <w:numPr>
          <w:ilvl w:val="0"/>
          <w:numId w:val="159"/>
        </w:numPr>
        <w:rPr>
          <w:rFonts w:cs="Arial"/>
        </w:rPr>
      </w:pPr>
      <w:r w:rsidRPr="00234E6A">
        <w:rPr>
          <w:rFonts w:cs="Arial"/>
        </w:rPr>
        <w:t xml:space="preserve">Choix 4) Guyane (973) </w:t>
      </w:r>
      <w:r w:rsidRPr="00234E6A">
        <w:rPr>
          <w:rFonts w:cs="Arial"/>
        </w:rPr>
        <w:tab/>
      </w:r>
      <w:r w:rsidRPr="00234E6A">
        <w:rPr>
          <w:rFonts w:cs="Arial"/>
        </w:rPr>
        <w:tab/>
      </w:r>
      <w:r w:rsidRPr="00234E6A">
        <w:rPr>
          <w:rFonts w:cs="Arial"/>
        </w:rPr>
        <w:tab/>
      </w:r>
      <w:r w:rsidRPr="00234E6A">
        <w:rPr>
          <w:rFonts w:cs="Arial"/>
        </w:rPr>
        <w:sym w:font="Wingdings" w:char="F0E0"/>
      </w:r>
      <w:r w:rsidRPr="00234E6A">
        <w:rPr>
          <w:rFonts w:cs="Arial"/>
        </w:rPr>
        <w:t xml:space="preserve"> </w:t>
      </w:r>
      <w:r w:rsidRPr="00234E6A">
        <w:rPr>
          <w:rFonts w:cs="Arial"/>
          <w:b/>
        </w:rPr>
        <w:t>Option_Cible_Import = guyane</w:t>
      </w:r>
    </w:p>
    <w:p w:rsidR="001F2AEE" w:rsidRPr="00234E6A" w:rsidRDefault="00456848" w:rsidP="001F2AEE">
      <w:pPr>
        <w:pStyle w:val="Paragraphedeliste"/>
        <w:numPr>
          <w:ilvl w:val="0"/>
          <w:numId w:val="159"/>
        </w:numPr>
        <w:rPr>
          <w:rFonts w:cs="Arial"/>
        </w:rPr>
      </w:pPr>
      <w:r w:rsidRPr="00234E6A">
        <w:rPr>
          <w:rFonts w:cs="Arial"/>
        </w:rPr>
        <w:t xml:space="preserve">Choix 5) Reunion (974) </w:t>
      </w:r>
      <w:r w:rsidRPr="00234E6A">
        <w:rPr>
          <w:rFonts w:cs="Arial"/>
        </w:rPr>
        <w:tab/>
      </w:r>
      <w:r w:rsidRPr="00234E6A">
        <w:rPr>
          <w:rFonts w:cs="Arial"/>
        </w:rPr>
        <w:tab/>
      </w:r>
      <w:r w:rsidRPr="00234E6A">
        <w:rPr>
          <w:rFonts w:cs="Arial"/>
        </w:rPr>
        <w:sym w:font="Wingdings" w:char="F0E0"/>
      </w:r>
      <w:r w:rsidRPr="00234E6A">
        <w:rPr>
          <w:rFonts w:cs="Arial"/>
        </w:rPr>
        <w:t xml:space="preserve"> </w:t>
      </w:r>
      <w:r w:rsidRPr="00234E6A">
        <w:rPr>
          <w:rFonts w:cs="Arial"/>
          <w:b/>
        </w:rPr>
        <w:t>Option_Cible_Import = reunion</w:t>
      </w:r>
    </w:p>
    <w:p w:rsidR="00456848" w:rsidRPr="00234E6A" w:rsidRDefault="00456848" w:rsidP="00456848">
      <w:pPr>
        <w:pStyle w:val="Paragraphedeliste"/>
        <w:rPr>
          <w:rFonts w:cs="Arial"/>
          <w:b/>
        </w:rPr>
      </w:pPr>
    </w:p>
    <w:p w:rsidR="00456848" w:rsidRPr="00234E6A" w:rsidRDefault="00456848" w:rsidP="00456848">
      <w:pPr>
        <w:rPr>
          <w:rFonts w:cs="Arial"/>
        </w:rPr>
      </w:pPr>
      <w:r w:rsidRPr="00234E6A">
        <w:rPr>
          <w:rFonts w:cs="Arial"/>
        </w:rPr>
        <w:t xml:space="preserve">La validation de la base de donnée cible affiche l’écran « Choix du type d’import ». </w:t>
      </w:r>
    </w:p>
    <w:p w:rsidR="00F018C3" w:rsidRPr="00234E6A" w:rsidRDefault="00F018C3" w:rsidP="0006753E">
      <w:pPr>
        <w:rPr>
          <w:rFonts w:cs="Arial"/>
        </w:rPr>
      </w:pPr>
    </w:p>
    <w:p w:rsidR="008C4E7E" w:rsidRPr="00234E6A" w:rsidRDefault="00F018C3" w:rsidP="008C4E7E">
      <w:pPr>
        <w:pStyle w:val="Titre4"/>
      </w:pPr>
      <w:bookmarkStart w:id="975" w:name="_Toc426723714"/>
      <w:r w:rsidRPr="00234E6A">
        <w:t>Ecran « </w:t>
      </w:r>
      <w:r w:rsidR="001F2AEE" w:rsidRPr="00234E6A">
        <w:t>Choix du type d’import</w:t>
      </w:r>
      <w:r w:rsidRPr="00234E6A">
        <w:t> »</w:t>
      </w:r>
      <w:bookmarkEnd w:id="975"/>
    </w:p>
    <w:p w:rsidR="008C4E7E" w:rsidRPr="00234E6A" w:rsidRDefault="001F2AEE" w:rsidP="008C4E7E">
      <w:pPr>
        <w:rPr>
          <w:rFonts w:cs="Arial"/>
        </w:rPr>
      </w:pPr>
      <w:r w:rsidRPr="00234E6A">
        <w:rPr>
          <w:rFonts w:cs="Arial"/>
        </w:rPr>
        <w:t>Un second menu de sélection s’affiche permettant de choisir le type d’import</w:t>
      </w:r>
      <w:r w:rsidR="00F018C3" w:rsidRPr="00234E6A">
        <w:rPr>
          <w:rFonts w:cs="Arial"/>
        </w:rPr>
        <w:t xml:space="preserve"> à effectuer.</w:t>
      </w:r>
    </w:p>
    <w:tbl>
      <w:tblPr>
        <w:tblStyle w:val="Grilledutableau"/>
        <w:tblW w:w="0" w:type="auto"/>
        <w:tblInd w:w="360" w:type="dxa"/>
        <w:tblLook w:val="04A0"/>
      </w:tblPr>
      <w:tblGrid>
        <w:gridCol w:w="9494"/>
      </w:tblGrid>
      <w:tr w:rsidR="008C4E7E" w:rsidRPr="00234E6A" w:rsidTr="00911C6B">
        <w:tc>
          <w:tcPr>
            <w:tcW w:w="9494" w:type="dxa"/>
          </w:tcPr>
          <w:p w:rsidR="008C4E7E" w:rsidRPr="00234E6A" w:rsidRDefault="008C4E7E" w:rsidP="008C4E7E">
            <w:pPr>
              <w:rPr>
                <w:rFonts w:cs="Arial"/>
              </w:rPr>
            </w:pPr>
            <w:r w:rsidRPr="00234E6A">
              <w:rPr>
                <w:rFonts w:cs="Arial"/>
              </w:rPr>
              <w:t>========================</w:t>
            </w:r>
          </w:p>
          <w:p w:rsidR="008C4E7E" w:rsidRPr="00234E6A" w:rsidRDefault="008C4E7E" w:rsidP="008C4E7E">
            <w:pPr>
              <w:rPr>
                <w:rFonts w:cs="Arial"/>
              </w:rPr>
            </w:pPr>
            <w:r w:rsidRPr="00234E6A">
              <w:rPr>
                <w:rFonts w:cs="Arial"/>
              </w:rPr>
              <w:t xml:space="preserve"> CHOIX DU TYPE D'IMPORT</w:t>
            </w:r>
          </w:p>
          <w:p w:rsidR="001F2AEE" w:rsidRPr="00234E6A" w:rsidRDefault="001F2AEE" w:rsidP="001F2AEE">
            <w:pPr>
              <w:rPr>
                <w:rFonts w:cs="Arial"/>
              </w:rPr>
            </w:pPr>
            <w:r w:rsidRPr="00234E6A">
              <w:rPr>
                <w:rFonts w:cs="Arial"/>
              </w:rPr>
              <w:t>========================</w:t>
            </w:r>
          </w:p>
          <w:p w:rsidR="008C4E7E" w:rsidRPr="00234E6A" w:rsidRDefault="008C4E7E" w:rsidP="008C4E7E">
            <w:pPr>
              <w:rPr>
                <w:rFonts w:cs="Arial"/>
              </w:rPr>
            </w:pPr>
            <w:r w:rsidRPr="00234E6A">
              <w:rPr>
                <w:rFonts w:cs="Arial"/>
              </w:rPr>
              <w:t>Assurez vous que le dossier d'import adequat soit cree et d'y avoir copie le(s) shapefile(s) ainsi que les fichiers associes.</w:t>
            </w:r>
          </w:p>
          <w:p w:rsidR="008C4E7E" w:rsidRPr="00234E6A" w:rsidRDefault="008C4E7E" w:rsidP="008C4E7E">
            <w:pPr>
              <w:rPr>
                <w:rFonts w:cs="Arial"/>
              </w:rPr>
            </w:pPr>
            <w:r w:rsidRPr="00234E6A">
              <w:rPr>
                <w:rFonts w:cs="Arial"/>
              </w:rPr>
              <w:t>1) NRA/SR</w:t>
            </w:r>
          </w:p>
          <w:p w:rsidR="008C4E7E" w:rsidRPr="00234E6A" w:rsidRDefault="008C4E7E" w:rsidP="008C4E7E">
            <w:pPr>
              <w:rPr>
                <w:rFonts w:cs="Arial"/>
              </w:rPr>
            </w:pPr>
            <w:r w:rsidRPr="00234E6A">
              <w:rPr>
                <w:rFonts w:cs="Arial"/>
              </w:rPr>
              <w:t>2) Zone Iris</w:t>
            </w:r>
          </w:p>
          <w:p w:rsidR="008C4E7E" w:rsidRPr="00234E6A" w:rsidRDefault="008C4E7E" w:rsidP="008C4E7E">
            <w:pPr>
              <w:rPr>
                <w:rFonts w:cs="Arial"/>
              </w:rPr>
            </w:pPr>
            <w:r w:rsidRPr="00234E6A">
              <w:rPr>
                <w:rFonts w:cs="Arial"/>
              </w:rPr>
              <w:t>3) RCV</w:t>
            </w:r>
          </w:p>
          <w:p w:rsidR="008C4E7E" w:rsidRPr="00234E6A" w:rsidRDefault="008C4E7E" w:rsidP="008C4E7E">
            <w:pPr>
              <w:rPr>
                <w:rFonts w:cs="Arial"/>
              </w:rPr>
            </w:pPr>
            <w:r w:rsidRPr="00234E6A">
              <w:rPr>
                <w:rFonts w:cs="Arial"/>
              </w:rPr>
              <w:t>4) COMMEDI</w:t>
            </w:r>
          </w:p>
          <w:p w:rsidR="008C4E7E" w:rsidRPr="00234E6A" w:rsidRDefault="008C4E7E" w:rsidP="008C4E7E">
            <w:pPr>
              <w:rPr>
                <w:rFonts w:cs="Arial"/>
              </w:rPr>
            </w:pPr>
            <w:r w:rsidRPr="00234E6A">
              <w:rPr>
                <w:rFonts w:cs="Arial"/>
              </w:rPr>
              <w:t>5) DEPT</w:t>
            </w:r>
          </w:p>
          <w:p w:rsidR="008C4E7E" w:rsidRPr="00234E6A" w:rsidRDefault="008C4E7E" w:rsidP="008C4E7E">
            <w:pPr>
              <w:rPr>
                <w:rFonts w:cs="Arial"/>
              </w:rPr>
            </w:pPr>
            <w:r w:rsidRPr="00234E6A">
              <w:rPr>
                <w:rFonts w:cs="Arial"/>
              </w:rPr>
              <w:t>a) Aide</w:t>
            </w:r>
          </w:p>
          <w:p w:rsidR="001F2AEE" w:rsidRPr="00234E6A" w:rsidRDefault="008C4E7E" w:rsidP="001F2AEE">
            <w:pPr>
              <w:rPr>
                <w:rFonts w:cs="Arial"/>
              </w:rPr>
            </w:pPr>
            <w:r w:rsidRPr="00234E6A">
              <w:rPr>
                <w:rFonts w:cs="Arial"/>
              </w:rPr>
              <w:t>q) Quitter</w:t>
            </w:r>
          </w:p>
          <w:p w:rsidR="001F2AEE" w:rsidRPr="00234E6A" w:rsidRDefault="001F2AEE" w:rsidP="001F2AEE">
            <w:pPr>
              <w:rPr>
                <w:rFonts w:cs="Arial"/>
              </w:rPr>
            </w:pPr>
          </w:p>
          <w:p w:rsidR="001F2AEE" w:rsidRPr="00234E6A" w:rsidRDefault="005B5E4D" w:rsidP="001F2AEE">
            <w:pPr>
              <w:rPr>
                <w:rFonts w:cs="Arial"/>
              </w:rPr>
            </w:pPr>
            <w:r w:rsidRPr="00234E6A">
              <w:rPr>
                <w:rFonts w:cs="Arial"/>
              </w:rPr>
              <w:t>Choisissez le type d'import:</w:t>
            </w:r>
          </w:p>
        </w:tc>
      </w:tr>
    </w:tbl>
    <w:p w:rsidR="008C4E7E" w:rsidRPr="00234E6A" w:rsidRDefault="008C4E7E" w:rsidP="008C4E7E">
      <w:pPr>
        <w:ind w:left="360"/>
        <w:rPr>
          <w:rFonts w:cs="Arial"/>
        </w:rPr>
      </w:pPr>
    </w:p>
    <w:p w:rsidR="00D576E4" w:rsidRPr="00234E6A" w:rsidRDefault="001F2AEE" w:rsidP="00D576E4">
      <w:pPr>
        <w:rPr>
          <w:rFonts w:cs="Arial"/>
        </w:rPr>
      </w:pPr>
      <w:r w:rsidRPr="00234E6A">
        <w:rPr>
          <w:rFonts w:cs="Arial"/>
        </w:rPr>
        <w:t>Le choix et la validation d’un type d’import affiche l’écran correspondant et valorise « </w:t>
      </w:r>
      <w:r w:rsidRPr="00234E6A">
        <w:rPr>
          <w:rFonts w:cs="Arial"/>
          <w:b/>
        </w:rPr>
        <w:t>Option_</w:t>
      </w:r>
      <w:r w:rsidR="00427B93" w:rsidRPr="00234E6A">
        <w:rPr>
          <w:rFonts w:cs="Arial"/>
          <w:b/>
        </w:rPr>
        <w:t>Dir</w:t>
      </w:r>
      <w:r w:rsidRPr="00234E6A">
        <w:rPr>
          <w:rFonts w:cs="Arial"/>
          <w:b/>
        </w:rPr>
        <w:t> »</w:t>
      </w:r>
      <w:r w:rsidRPr="00234E6A">
        <w:rPr>
          <w:rFonts w:cs="Arial"/>
        </w:rPr>
        <w:t xml:space="preserve"> en fonction. </w:t>
      </w:r>
    </w:p>
    <w:tbl>
      <w:tblPr>
        <w:tblStyle w:val="Grilledutableau"/>
        <w:tblW w:w="9497" w:type="dxa"/>
        <w:tblInd w:w="392" w:type="dxa"/>
        <w:tblLook w:val="04A0"/>
      </w:tblPr>
      <w:tblGrid>
        <w:gridCol w:w="4497"/>
        <w:gridCol w:w="5000"/>
      </w:tblGrid>
      <w:tr w:rsidR="00427B93" w:rsidRPr="00234E6A" w:rsidTr="00913A81">
        <w:tc>
          <w:tcPr>
            <w:tcW w:w="4497" w:type="dxa"/>
            <w:shd w:val="clear" w:color="auto" w:fill="95B3D7" w:themeFill="accent1" w:themeFillTint="99"/>
          </w:tcPr>
          <w:p w:rsidR="00427B93" w:rsidRPr="00234E6A" w:rsidRDefault="001F2AEE" w:rsidP="00D576E4">
            <w:pPr>
              <w:rPr>
                <w:rFonts w:cs="Arial"/>
                <w:b/>
              </w:rPr>
            </w:pPr>
            <w:r w:rsidRPr="00234E6A">
              <w:rPr>
                <w:rFonts w:cs="Arial"/>
                <w:b/>
              </w:rPr>
              <w:t xml:space="preserve">Choix </w:t>
            </w:r>
          </w:p>
        </w:tc>
        <w:tc>
          <w:tcPr>
            <w:tcW w:w="5000" w:type="dxa"/>
            <w:shd w:val="clear" w:color="auto" w:fill="95B3D7" w:themeFill="accent1" w:themeFillTint="99"/>
          </w:tcPr>
          <w:p w:rsidR="00427B93" w:rsidRPr="00234E6A" w:rsidRDefault="00427B93" w:rsidP="00D576E4">
            <w:pPr>
              <w:rPr>
                <w:rFonts w:cs="Arial"/>
              </w:rPr>
            </w:pPr>
            <w:r w:rsidRPr="00234E6A">
              <w:rPr>
                <w:rFonts w:cs="Arial"/>
                <w:b/>
              </w:rPr>
              <w:t>Option_Dir </w:t>
            </w:r>
          </w:p>
        </w:tc>
      </w:tr>
      <w:tr w:rsidR="00427B93" w:rsidRPr="00234E6A" w:rsidTr="00913A81">
        <w:tc>
          <w:tcPr>
            <w:tcW w:w="4497" w:type="dxa"/>
          </w:tcPr>
          <w:p w:rsidR="00427B93" w:rsidRPr="00234E6A" w:rsidRDefault="00427B93" w:rsidP="00D576E4">
            <w:pPr>
              <w:rPr>
                <w:rFonts w:cs="Arial"/>
              </w:rPr>
            </w:pPr>
            <w:r w:rsidRPr="00234E6A">
              <w:rPr>
                <w:rFonts w:cs="Arial"/>
              </w:rPr>
              <w:t>NRA</w:t>
            </w:r>
          </w:p>
        </w:tc>
        <w:tc>
          <w:tcPr>
            <w:tcW w:w="5000" w:type="dxa"/>
          </w:tcPr>
          <w:p w:rsidR="001F2AEE" w:rsidRPr="00234E6A" w:rsidRDefault="00427B93" w:rsidP="001F2AEE">
            <w:pPr>
              <w:tabs>
                <w:tab w:val="left" w:pos="930"/>
              </w:tabs>
              <w:rPr>
                <w:rFonts w:cs="Arial"/>
              </w:rPr>
            </w:pPr>
            <w:r w:rsidRPr="00234E6A">
              <w:rPr>
                <w:rFonts w:cs="Arial"/>
              </w:rPr>
              <w:t>ifr_nra/</w:t>
            </w:r>
          </w:p>
        </w:tc>
      </w:tr>
      <w:tr w:rsidR="00427B93" w:rsidRPr="00234E6A" w:rsidTr="00913A81">
        <w:tc>
          <w:tcPr>
            <w:tcW w:w="4497" w:type="dxa"/>
          </w:tcPr>
          <w:p w:rsidR="00427B93" w:rsidRPr="00234E6A" w:rsidRDefault="00427B93" w:rsidP="00D576E4">
            <w:pPr>
              <w:rPr>
                <w:rFonts w:cs="Arial"/>
              </w:rPr>
            </w:pPr>
            <w:r w:rsidRPr="00234E6A">
              <w:rPr>
                <w:rFonts w:cs="Arial"/>
              </w:rPr>
              <w:t>Zone NRA</w:t>
            </w:r>
          </w:p>
        </w:tc>
        <w:tc>
          <w:tcPr>
            <w:tcW w:w="5000" w:type="dxa"/>
          </w:tcPr>
          <w:p w:rsidR="00427B93" w:rsidRPr="00234E6A" w:rsidRDefault="00427B93" w:rsidP="00D576E4">
            <w:pPr>
              <w:rPr>
                <w:rFonts w:cs="Arial"/>
              </w:rPr>
            </w:pPr>
            <w:r w:rsidRPr="00234E6A">
              <w:rPr>
                <w:rFonts w:cs="Arial"/>
              </w:rPr>
              <w:t>ifr_zone_nra/</w:t>
            </w:r>
          </w:p>
        </w:tc>
      </w:tr>
      <w:tr w:rsidR="00427B93" w:rsidRPr="00234E6A" w:rsidTr="00913A81">
        <w:tc>
          <w:tcPr>
            <w:tcW w:w="4497" w:type="dxa"/>
          </w:tcPr>
          <w:p w:rsidR="00427B93" w:rsidRPr="00234E6A" w:rsidRDefault="00427B93" w:rsidP="00D576E4">
            <w:pPr>
              <w:rPr>
                <w:rFonts w:cs="Arial"/>
              </w:rPr>
            </w:pPr>
            <w:r w:rsidRPr="00234E6A">
              <w:rPr>
                <w:rFonts w:cs="Arial"/>
              </w:rPr>
              <w:t>SR</w:t>
            </w:r>
          </w:p>
        </w:tc>
        <w:tc>
          <w:tcPr>
            <w:tcW w:w="5000" w:type="dxa"/>
          </w:tcPr>
          <w:p w:rsidR="005E7130" w:rsidRPr="00234E6A" w:rsidRDefault="00427B93">
            <w:pPr>
              <w:rPr>
                <w:rFonts w:cs="Arial"/>
              </w:rPr>
            </w:pPr>
            <w:r w:rsidRPr="00234E6A">
              <w:rPr>
                <w:rFonts w:cs="Arial"/>
              </w:rPr>
              <w:t>ifr_sr/</w:t>
            </w:r>
          </w:p>
        </w:tc>
      </w:tr>
      <w:tr w:rsidR="00427B93" w:rsidRPr="00234E6A" w:rsidTr="00913A81">
        <w:tc>
          <w:tcPr>
            <w:tcW w:w="4497" w:type="dxa"/>
          </w:tcPr>
          <w:p w:rsidR="00427B93" w:rsidRPr="00234E6A" w:rsidRDefault="00427B93" w:rsidP="00D576E4">
            <w:pPr>
              <w:rPr>
                <w:rFonts w:cs="Arial"/>
              </w:rPr>
            </w:pPr>
            <w:r w:rsidRPr="00234E6A">
              <w:rPr>
                <w:rFonts w:cs="Arial"/>
              </w:rPr>
              <w:t>Zone SR</w:t>
            </w:r>
          </w:p>
        </w:tc>
        <w:tc>
          <w:tcPr>
            <w:tcW w:w="5000" w:type="dxa"/>
          </w:tcPr>
          <w:p w:rsidR="00427B93" w:rsidRPr="00234E6A" w:rsidRDefault="00427B93" w:rsidP="00D576E4">
            <w:pPr>
              <w:rPr>
                <w:rFonts w:cs="Arial"/>
              </w:rPr>
            </w:pPr>
            <w:r w:rsidRPr="00234E6A">
              <w:rPr>
                <w:rFonts w:cs="Arial"/>
              </w:rPr>
              <w:t>ifr_zone_sr/</w:t>
            </w:r>
          </w:p>
        </w:tc>
      </w:tr>
      <w:tr w:rsidR="00427B93" w:rsidRPr="00234E6A" w:rsidTr="00913A81">
        <w:tc>
          <w:tcPr>
            <w:tcW w:w="4497" w:type="dxa"/>
          </w:tcPr>
          <w:p w:rsidR="00427B93" w:rsidRPr="00234E6A" w:rsidRDefault="00427B93" w:rsidP="00D576E4">
            <w:pPr>
              <w:rPr>
                <w:rFonts w:cs="Arial"/>
              </w:rPr>
            </w:pPr>
            <w:r w:rsidRPr="00234E6A">
              <w:rPr>
                <w:rFonts w:cs="Arial"/>
              </w:rPr>
              <w:t>Zone Iris</w:t>
            </w:r>
          </w:p>
        </w:tc>
        <w:tc>
          <w:tcPr>
            <w:tcW w:w="5000" w:type="dxa"/>
          </w:tcPr>
          <w:p w:rsidR="00427B93" w:rsidRPr="00234E6A" w:rsidRDefault="00427B93" w:rsidP="00D576E4">
            <w:pPr>
              <w:rPr>
                <w:rFonts w:cs="Arial"/>
              </w:rPr>
            </w:pPr>
            <w:r w:rsidRPr="00234E6A">
              <w:rPr>
                <w:rFonts w:cs="Arial"/>
              </w:rPr>
              <w:t>zone_iris/</w:t>
            </w:r>
          </w:p>
        </w:tc>
      </w:tr>
      <w:tr w:rsidR="00427B93" w:rsidRPr="00234E6A" w:rsidTr="00913A81">
        <w:tc>
          <w:tcPr>
            <w:tcW w:w="4497" w:type="dxa"/>
          </w:tcPr>
          <w:p w:rsidR="00427B93" w:rsidRPr="00234E6A" w:rsidRDefault="00427B93" w:rsidP="00D576E4">
            <w:pPr>
              <w:rPr>
                <w:rFonts w:cs="Arial"/>
              </w:rPr>
            </w:pPr>
            <w:r w:rsidRPr="00234E6A">
              <w:rPr>
                <w:rFonts w:cs="Arial"/>
              </w:rPr>
              <w:t>RCV</w:t>
            </w:r>
          </w:p>
        </w:tc>
        <w:tc>
          <w:tcPr>
            <w:tcW w:w="5000" w:type="dxa"/>
          </w:tcPr>
          <w:p w:rsidR="00427B93" w:rsidRPr="00234E6A" w:rsidRDefault="00427B93" w:rsidP="00D576E4">
            <w:pPr>
              <w:rPr>
                <w:rFonts w:cs="Arial"/>
              </w:rPr>
            </w:pPr>
            <w:r w:rsidRPr="00234E6A">
              <w:rPr>
                <w:rFonts w:cs="Arial"/>
              </w:rPr>
              <w:t>rcv/</w:t>
            </w:r>
          </w:p>
        </w:tc>
      </w:tr>
      <w:tr w:rsidR="00427B93" w:rsidRPr="00234E6A" w:rsidTr="00913A81">
        <w:tc>
          <w:tcPr>
            <w:tcW w:w="4497" w:type="dxa"/>
          </w:tcPr>
          <w:p w:rsidR="00427B93" w:rsidRPr="00234E6A" w:rsidRDefault="00427B93" w:rsidP="00D576E4">
            <w:pPr>
              <w:rPr>
                <w:rFonts w:cs="Arial"/>
              </w:rPr>
            </w:pPr>
            <w:r w:rsidRPr="00234E6A">
              <w:rPr>
                <w:rFonts w:cs="Arial"/>
              </w:rPr>
              <w:t>COMMEDI</w:t>
            </w:r>
          </w:p>
        </w:tc>
        <w:tc>
          <w:tcPr>
            <w:tcW w:w="5000" w:type="dxa"/>
          </w:tcPr>
          <w:p w:rsidR="00427B93" w:rsidRPr="00234E6A" w:rsidRDefault="00427B93" w:rsidP="00D576E4">
            <w:pPr>
              <w:rPr>
                <w:rFonts w:cs="Arial"/>
              </w:rPr>
            </w:pPr>
            <w:r w:rsidRPr="00234E6A">
              <w:rPr>
                <w:rFonts w:cs="Arial"/>
              </w:rPr>
              <w:t>zone_commedi/</w:t>
            </w:r>
          </w:p>
        </w:tc>
      </w:tr>
      <w:tr w:rsidR="00427B93" w:rsidRPr="00234E6A" w:rsidTr="00913A81">
        <w:tc>
          <w:tcPr>
            <w:tcW w:w="4497" w:type="dxa"/>
          </w:tcPr>
          <w:p w:rsidR="00427B93" w:rsidRPr="00234E6A" w:rsidRDefault="00427B93" w:rsidP="00D576E4">
            <w:pPr>
              <w:rPr>
                <w:rFonts w:cs="Arial"/>
              </w:rPr>
            </w:pPr>
            <w:r w:rsidRPr="00234E6A">
              <w:rPr>
                <w:rFonts w:cs="Arial"/>
              </w:rPr>
              <w:t>DEPT</w:t>
            </w:r>
          </w:p>
        </w:tc>
        <w:tc>
          <w:tcPr>
            <w:tcW w:w="5000" w:type="dxa"/>
          </w:tcPr>
          <w:p w:rsidR="00427B93" w:rsidRPr="00234E6A" w:rsidRDefault="00427B93" w:rsidP="00D576E4">
            <w:pPr>
              <w:rPr>
                <w:rFonts w:cs="Arial"/>
              </w:rPr>
            </w:pPr>
            <w:r w:rsidRPr="00234E6A">
              <w:rPr>
                <w:rFonts w:cs="Arial"/>
              </w:rPr>
              <w:t>zone_dept/</w:t>
            </w:r>
          </w:p>
        </w:tc>
      </w:tr>
    </w:tbl>
    <w:p w:rsidR="001F2AEE" w:rsidRPr="00234E6A" w:rsidRDefault="001F2AEE" w:rsidP="001F2AEE"/>
    <w:p w:rsidR="00996212" w:rsidRPr="00234E6A" w:rsidRDefault="00996212" w:rsidP="00996212">
      <w:pPr>
        <w:pStyle w:val="Titre4"/>
      </w:pPr>
      <w:bookmarkStart w:id="976" w:name="_Toc426723715"/>
      <w:r w:rsidRPr="00234E6A">
        <w:lastRenderedPageBreak/>
        <w:t>Référentiel Commune Voies (RCV)</w:t>
      </w:r>
      <w:bookmarkEnd w:id="976"/>
    </w:p>
    <w:p w:rsidR="00996212" w:rsidRPr="00234E6A" w:rsidRDefault="00996212" w:rsidP="00996212">
      <w:pPr>
        <w:rPr>
          <w:rFonts w:cs="Arial"/>
        </w:rPr>
      </w:pPr>
      <w:r w:rsidRPr="00234E6A">
        <w:rPr>
          <w:rFonts w:cs="Arial"/>
        </w:rPr>
        <w:t xml:space="preserve">La mise à jour du référentiel RCV se fait en 2 étapes : </w:t>
      </w:r>
    </w:p>
    <w:p w:rsidR="00996212" w:rsidRPr="00234E6A" w:rsidRDefault="00996212" w:rsidP="00996212">
      <w:pPr>
        <w:pStyle w:val="Paragraphedeliste"/>
        <w:numPr>
          <w:ilvl w:val="0"/>
          <w:numId w:val="39"/>
        </w:numPr>
        <w:rPr>
          <w:rFonts w:cs="Arial"/>
          <w:i/>
        </w:rPr>
      </w:pPr>
      <w:r w:rsidRPr="00234E6A">
        <w:rPr>
          <w:rFonts w:cs="Arial"/>
        </w:rPr>
        <w:t xml:space="preserve">Le chargement du référentiel RCV par le script </w:t>
      </w:r>
      <w:r w:rsidRPr="00234E6A">
        <w:rPr>
          <w:rFonts w:cs="Arial"/>
          <w:i/>
        </w:rPr>
        <w:t>chargeDonneesCarto.ksh.</w:t>
      </w:r>
    </w:p>
    <w:p w:rsidR="00996212" w:rsidRPr="00234E6A" w:rsidRDefault="00996212" w:rsidP="00996212">
      <w:pPr>
        <w:pStyle w:val="Paragraphedeliste"/>
        <w:numPr>
          <w:ilvl w:val="0"/>
          <w:numId w:val="39"/>
        </w:numPr>
        <w:rPr>
          <w:rFonts w:cs="Arial"/>
          <w:i/>
        </w:rPr>
      </w:pPr>
      <w:r w:rsidRPr="00234E6A">
        <w:rPr>
          <w:rFonts w:cs="Arial"/>
        </w:rPr>
        <w:t>La gestion des incohérences entre les adresses existantes sur les sites supports et les adresses présentes dans le référentiel RCV importé (1).</w:t>
      </w:r>
    </w:p>
    <w:p w:rsidR="00996212" w:rsidRPr="00234E6A" w:rsidRDefault="00996212" w:rsidP="00996212">
      <w:pPr>
        <w:ind w:left="720"/>
        <w:rPr>
          <w:rFonts w:cs="Arial"/>
        </w:rPr>
      </w:pPr>
      <w:r w:rsidRPr="00234E6A">
        <w:rPr>
          <w:rFonts w:cs="Arial"/>
        </w:rPr>
        <w:t xml:space="preserve">Ces deux étapes sont effectuées par des demandes de travaux (DT). </w:t>
      </w:r>
    </w:p>
    <w:p w:rsidR="00996212" w:rsidRPr="00234E6A" w:rsidRDefault="00996212" w:rsidP="00996212">
      <w:pPr>
        <w:rPr>
          <w:rFonts w:cs="Arial"/>
        </w:rPr>
      </w:pPr>
    </w:p>
    <w:p w:rsidR="00996212" w:rsidRPr="00234E6A" w:rsidRDefault="00996212" w:rsidP="00996212">
      <w:pPr>
        <w:rPr>
          <w:rFonts w:cs="Arial"/>
        </w:rPr>
      </w:pPr>
      <w:r w:rsidRPr="00234E6A">
        <w:rPr>
          <w:rFonts w:cs="Arial"/>
        </w:rPr>
        <w:t>En G1R3, la fonction d’identification des incohérences (« </w:t>
      </w:r>
      <w:r w:rsidRPr="00234E6A">
        <w:rPr>
          <w:rFonts w:cs="Arial"/>
          <w:i/>
        </w:rPr>
        <w:t>creation_update_RCV »</w:t>
      </w:r>
      <w:r w:rsidRPr="00234E6A">
        <w:rPr>
          <w:rFonts w:cs="Arial"/>
        </w:rPr>
        <w:t>) récréées à chaque passage de la DT (identifiée par le numéro 59 depuis la G1R1) de mise à jour du référentiel RCV est intégrée à Geofibre. Dorénavant la partie de création de la fonction est remplacée par un simple appel à cette fonction qui intègre le code de Géofibre.</w:t>
      </w:r>
    </w:p>
    <w:p w:rsidR="00996212" w:rsidRPr="00234E6A" w:rsidRDefault="00996212" w:rsidP="00996212">
      <w:pPr>
        <w:rPr>
          <w:rFonts w:cs="Arial"/>
        </w:rPr>
      </w:pPr>
      <w:r w:rsidRPr="00234E6A">
        <w:rPr>
          <w:rFonts w:cs="Arial"/>
        </w:rPr>
        <w:t>Dans le cadre du flux d’échange sur les adresses d’immeuble entre Géofibre et Optimum, cette fonction ne prend plus en compte la mise à jour des incohérences d’adresse sur les sites supports de type « immeuble ».</w:t>
      </w:r>
    </w:p>
    <w:p w:rsidR="00996212" w:rsidRPr="00234E6A" w:rsidRDefault="00996212" w:rsidP="00996212">
      <w:pPr>
        <w:rPr>
          <w:rFonts w:cs="Arial"/>
        </w:rPr>
      </w:pPr>
    </w:p>
    <w:p w:rsidR="00996212" w:rsidRPr="00234E6A" w:rsidRDefault="00996212" w:rsidP="00996212">
      <w:pPr>
        <w:pStyle w:val="Titre5"/>
      </w:pPr>
      <w:bookmarkStart w:id="977" w:name="_Toc404012392"/>
      <w:r w:rsidRPr="00234E6A">
        <w:t>Description du fichier échangé</w:t>
      </w:r>
      <w:bookmarkEnd w:id="977"/>
      <w:r w:rsidRPr="00234E6A">
        <w:t xml:space="preserve"> </w:t>
      </w:r>
    </w:p>
    <w:p w:rsidR="00996212" w:rsidRPr="00234E6A" w:rsidRDefault="00996212" w:rsidP="00996212">
      <w:r w:rsidRPr="00234E6A">
        <w:t>Fichier au format CSV contenant les champs suivants dans l’ordre indiqué :</w:t>
      </w:r>
    </w:p>
    <w:p w:rsidR="00996212" w:rsidRPr="00234E6A" w:rsidRDefault="00996212" w:rsidP="00996212">
      <w:pPr>
        <w:rPr>
          <w:rFonts w:cs="Arial"/>
        </w:rPr>
      </w:pPr>
    </w:p>
    <w:tbl>
      <w:tblPr>
        <w:tblW w:w="7371" w:type="dxa"/>
        <w:jc w:val="center"/>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tblPr>
      <w:tblGrid>
        <w:gridCol w:w="1985"/>
        <w:gridCol w:w="1701"/>
        <w:gridCol w:w="3685"/>
      </w:tblGrid>
      <w:tr w:rsidR="00996212" w:rsidRPr="00234E6A" w:rsidTr="00911C6B">
        <w:trPr>
          <w:cantSplit/>
          <w:tblHeader/>
          <w:jc w:val="center"/>
        </w:trPr>
        <w:tc>
          <w:tcPr>
            <w:tcW w:w="1985" w:type="dxa"/>
            <w:tcBorders>
              <w:top w:val="single" w:sz="12" w:space="0" w:color="auto"/>
              <w:bottom w:val="single" w:sz="6" w:space="0" w:color="auto"/>
            </w:tcBorders>
            <w:shd w:val="clear" w:color="auto" w:fill="C0C0C0"/>
          </w:tcPr>
          <w:p w:rsidR="00996212" w:rsidRPr="00234E6A" w:rsidRDefault="00996212" w:rsidP="00911C6B">
            <w:pPr>
              <w:jc w:val="center"/>
              <w:rPr>
                <w:rFonts w:cs="Arial"/>
              </w:rPr>
            </w:pPr>
            <w:r w:rsidRPr="00234E6A">
              <w:rPr>
                <w:rFonts w:cs="Arial"/>
              </w:rPr>
              <w:t>Champ</w:t>
            </w:r>
          </w:p>
        </w:tc>
        <w:tc>
          <w:tcPr>
            <w:tcW w:w="1701" w:type="dxa"/>
            <w:tcBorders>
              <w:top w:val="single" w:sz="12" w:space="0" w:color="auto"/>
              <w:bottom w:val="single" w:sz="6" w:space="0" w:color="auto"/>
            </w:tcBorders>
            <w:shd w:val="clear" w:color="auto" w:fill="C0C0C0"/>
          </w:tcPr>
          <w:p w:rsidR="00996212" w:rsidRPr="00234E6A" w:rsidRDefault="00996212" w:rsidP="00911C6B">
            <w:pPr>
              <w:jc w:val="center"/>
              <w:rPr>
                <w:rFonts w:cs="Arial"/>
              </w:rPr>
            </w:pPr>
            <w:r w:rsidRPr="00234E6A">
              <w:rPr>
                <w:rFonts w:cs="Arial"/>
              </w:rPr>
              <w:t>Type</w:t>
            </w:r>
          </w:p>
        </w:tc>
        <w:tc>
          <w:tcPr>
            <w:tcW w:w="3685" w:type="dxa"/>
            <w:tcBorders>
              <w:top w:val="single" w:sz="12" w:space="0" w:color="auto"/>
              <w:bottom w:val="single" w:sz="6" w:space="0" w:color="auto"/>
            </w:tcBorders>
            <w:shd w:val="clear" w:color="auto" w:fill="C0C0C0"/>
          </w:tcPr>
          <w:p w:rsidR="00996212" w:rsidRPr="00234E6A" w:rsidRDefault="00996212" w:rsidP="00911C6B">
            <w:pPr>
              <w:jc w:val="center"/>
              <w:rPr>
                <w:rFonts w:cs="Arial"/>
              </w:rPr>
            </w:pPr>
            <w:r w:rsidRPr="00234E6A">
              <w:rPr>
                <w:rFonts w:cs="Arial"/>
              </w:rPr>
              <w:t>Description</w:t>
            </w:r>
          </w:p>
        </w:tc>
      </w:tr>
      <w:tr w:rsidR="00996212" w:rsidRPr="00234E6A" w:rsidTr="00911C6B">
        <w:trPr>
          <w:cantSplit/>
          <w:jc w:val="center"/>
        </w:trPr>
        <w:tc>
          <w:tcPr>
            <w:tcW w:w="1985" w:type="dxa"/>
            <w:tcBorders>
              <w:top w:val="single" w:sz="6" w:space="0" w:color="auto"/>
              <w:bottom w:val="single" w:sz="6" w:space="0" w:color="auto"/>
            </w:tcBorders>
            <w:shd w:val="clear" w:color="auto" w:fill="auto"/>
          </w:tcPr>
          <w:p w:rsidR="00996212" w:rsidRPr="00234E6A" w:rsidRDefault="00996212" w:rsidP="00911C6B">
            <w:pPr>
              <w:rPr>
                <w:rFonts w:cs="Arial"/>
              </w:rPr>
            </w:pPr>
            <w:r w:rsidRPr="00234E6A">
              <w:rPr>
                <w:rFonts w:cs="Arial"/>
              </w:rPr>
              <w:t>Code_Commune</w:t>
            </w:r>
          </w:p>
        </w:tc>
        <w:tc>
          <w:tcPr>
            <w:tcW w:w="1701" w:type="dxa"/>
            <w:tcBorders>
              <w:top w:val="single" w:sz="6" w:space="0" w:color="auto"/>
              <w:bottom w:val="single" w:sz="6" w:space="0" w:color="auto"/>
            </w:tcBorders>
            <w:shd w:val="clear" w:color="auto" w:fill="auto"/>
          </w:tcPr>
          <w:p w:rsidR="00996212" w:rsidRPr="00234E6A" w:rsidRDefault="00996212" w:rsidP="00911C6B">
            <w:pPr>
              <w:jc w:val="center"/>
              <w:rPr>
                <w:rFonts w:cs="Arial"/>
                <w:lang w:eastAsia="en-US"/>
              </w:rPr>
            </w:pPr>
            <w:r w:rsidRPr="00234E6A">
              <w:rPr>
                <w:rFonts w:cs="Arial"/>
                <w:lang w:eastAsia="en-US"/>
              </w:rPr>
              <w:t>alphanumérique</w:t>
            </w:r>
          </w:p>
        </w:tc>
        <w:tc>
          <w:tcPr>
            <w:tcW w:w="3685" w:type="dxa"/>
            <w:tcBorders>
              <w:top w:val="single" w:sz="6" w:space="0" w:color="auto"/>
              <w:bottom w:val="single" w:sz="6" w:space="0" w:color="auto"/>
            </w:tcBorders>
            <w:shd w:val="clear" w:color="auto" w:fill="auto"/>
            <w:vAlign w:val="center"/>
          </w:tcPr>
          <w:p w:rsidR="00996212" w:rsidRPr="00234E6A" w:rsidRDefault="00996212" w:rsidP="00911C6B">
            <w:pPr>
              <w:rPr>
                <w:rFonts w:cs="Arial"/>
              </w:rPr>
            </w:pPr>
            <w:r w:rsidRPr="00234E6A">
              <w:rPr>
                <w:rFonts w:cs="Arial"/>
              </w:rPr>
              <w:t>Code commune</w:t>
            </w:r>
          </w:p>
        </w:tc>
      </w:tr>
      <w:tr w:rsidR="00996212" w:rsidRPr="00234E6A" w:rsidTr="00911C6B">
        <w:trPr>
          <w:cantSplit/>
          <w:jc w:val="center"/>
        </w:trPr>
        <w:tc>
          <w:tcPr>
            <w:tcW w:w="1985" w:type="dxa"/>
            <w:tcBorders>
              <w:top w:val="single" w:sz="6" w:space="0" w:color="auto"/>
              <w:bottom w:val="single" w:sz="6" w:space="0" w:color="auto"/>
            </w:tcBorders>
            <w:shd w:val="clear" w:color="auto" w:fill="auto"/>
          </w:tcPr>
          <w:p w:rsidR="00996212" w:rsidRPr="00234E6A" w:rsidRDefault="00996212" w:rsidP="00911C6B">
            <w:pPr>
              <w:rPr>
                <w:rFonts w:cs="Arial"/>
              </w:rPr>
            </w:pPr>
            <w:r w:rsidRPr="00234E6A">
              <w:rPr>
                <w:rFonts w:cs="Arial"/>
              </w:rPr>
              <w:t>Code_RIVOLI</w:t>
            </w:r>
          </w:p>
        </w:tc>
        <w:tc>
          <w:tcPr>
            <w:tcW w:w="1701" w:type="dxa"/>
            <w:tcBorders>
              <w:top w:val="single" w:sz="6" w:space="0" w:color="auto"/>
              <w:bottom w:val="single" w:sz="6" w:space="0" w:color="auto"/>
            </w:tcBorders>
            <w:shd w:val="clear" w:color="auto" w:fill="auto"/>
          </w:tcPr>
          <w:p w:rsidR="00996212" w:rsidRPr="00234E6A" w:rsidRDefault="00996212" w:rsidP="00911C6B">
            <w:pPr>
              <w:jc w:val="center"/>
              <w:rPr>
                <w:rFonts w:cs="Arial"/>
                <w:lang w:eastAsia="en-US"/>
              </w:rPr>
            </w:pPr>
            <w:r w:rsidRPr="00234E6A">
              <w:rPr>
                <w:rFonts w:cs="Arial"/>
                <w:lang w:eastAsia="en-US"/>
              </w:rPr>
              <w:t>alphanumérique</w:t>
            </w:r>
          </w:p>
        </w:tc>
        <w:tc>
          <w:tcPr>
            <w:tcW w:w="3685" w:type="dxa"/>
            <w:tcBorders>
              <w:top w:val="single" w:sz="6" w:space="0" w:color="auto"/>
              <w:bottom w:val="single" w:sz="6" w:space="0" w:color="auto"/>
            </w:tcBorders>
            <w:shd w:val="clear" w:color="auto" w:fill="auto"/>
            <w:vAlign w:val="center"/>
          </w:tcPr>
          <w:p w:rsidR="00996212" w:rsidRPr="00234E6A" w:rsidRDefault="00996212" w:rsidP="00911C6B">
            <w:pPr>
              <w:rPr>
                <w:rFonts w:cs="Arial"/>
              </w:rPr>
            </w:pPr>
            <w:r w:rsidRPr="00234E6A">
              <w:rPr>
                <w:rFonts w:cs="Arial"/>
              </w:rPr>
              <w:t>Code rivoli de la voei</w:t>
            </w:r>
          </w:p>
        </w:tc>
      </w:tr>
      <w:tr w:rsidR="00996212" w:rsidRPr="00234E6A" w:rsidTr="00911C6B">
        <w:trPr>
          <w:cantSplit/>
          <w:jc w:val="center"/>
        </w:trPr>
        <w:tc>
          <w:tcPr>
            <w:tcW w:w="1985" w:type="dxa"/>
            <w:tcBorders>
              <w:top w:val="single" w:sz="6" w:space="0" w:color="auto"/>
              <w:bottom w:val="single" w:sz="6" w:space="0" w:color="auto"/>
            </w:tcBorders>
            <w:shd w:val="clear" w:color="auto" w:fill="auto"/>
          </w:tcPr>
          <w:p w:rsidR="00996212" w:rsidRPr="00234E6A" w:rsidRDefault="00996212" w:rsidP="00911C6B">
            <w:pPr>
              <w:rPr>
                <w:rFonts w:cs="Arial"/>
              </w:rPr>
            </w:pPr>
            <w:r w:rsidRPr="00234E6A">
              <w:rPr>
                <w:rFonts w:cs="Arial"/>
              </w:rPr>
              <w:t>Mot_Directeur_Voie</w:t>
            </w:r>
          </w:p>
        </w:tc>
        <w:tc>
          <w:tcPr>
            <w:tcW w:w="1701" w:type="dxa"/>
            <w:tcBorders>
              <w:top w:val="single" w:sz="6" w:space="0" w:color="auto"/>
              <w:bottom w:val="single" w:sz="6" w:space="0" w:color="auto"/>
            </w:tcBorders>
            <w:shd w:val="clear" w:color="auto" w:fill="auto"/>
          </w:tcPr>
          <w:p w:rsidR="00996212" w:rsidRPr="00234E6A" w:rsidRDefault="00996212" w:rsidP="00911C6B">
            <w:pPr>
              <w:jc w:val="center"/>
              <w:rPr>
                <w:rFonts w:cs="Arial"/>
                <w:lang w:eastAsia="en-US"/>
              </w:rPr>
            </w:pPr>
            <w:r w:rsidRPr="00234E6A">
              <w:rPr>
                <w:rFonts w:cs="Arial"/>
                <w:lang w:eastAsia="en-US"/>
              </w:rPr>
              <w:t>alphanumérique</w:t>
            </w:r>
          </w:p>
        </w:tc>
        <w:tc>
          <w:tcPr>
            <w:tcW w:w="3685" w:type="dxa"/>
            <w:tcBorders>
              <w:top w:val="single" w:sz="6" w:space="0" w:color="auto"/>
              <w:bottom w:val="single" w:sz="6" w:space="0" w:color="auto"/>
            </w:tcBorders>
            <w:shd w:val="clear" w:color="auto" w:fill="auto"/>
            <w:vAlign w:val="center"/>
          </w:tcPr>
          <w:p w:rsidR="00996212" w:rsidRPr="00234E6A" w:rsidRDefault="00996212" w:rsidP="00911C6B">
            <w:pPr>
              <w:rPr>
                <w:rFonts w:cs="Arial"/>
              </w:rPr>
            </w:pPr>
          </w:p>
        </w:tc>
      </w:tr>
      <w:tr w:rsidR="00996212" w:rsidRPr="00234E6A" w:rsidTr="00911C6B">
        <w:trPr>
          <w:cantSplit/>
          <w:jc w:val="center"/>
        </w:trPr>
        <w:tc>
          <w:tcPr>
            <w:tcW w:w="1985" w:type="dxa"/>
            <w:tcBorders>
              <w:top w:val="single" w:sz="6" w:space="0" w:color="auto"/>
              <w:bottom w:val="single" w:sz="6" w:space="0" w:color="auto"/>
            </w:tcBorders>
            <w:shd w:val="clear" w:color="auto" w:fill="auto"/>
          </w:tcPr>
          <w:p w:rsidR="00996212" w:rsidRPr="00234E6A" w:rsidRDefault="00996212" w:rsidP="00911C6B">
            <w:pPr>
              <w:rPr>
                <w:rFonts w:cs="Arial"/>
              </w:rPr>
            </w:pPr>
            <w:r w:rsidRPr="00234E6A">
              <w:rPr>
                <w:rFonts w:cs="Arial"/>
              </w:rPr>
              <w:t>Libelle_Voie</w:t>
            </w:r>
          </w:p>
        </w:tc>
        <w:tc>
          <w:tcPr>
            <w:tcW w:w="1701" w:type="dxa"/>
            <w:tcBorders>
              <w:top w:val="single" w:sz="6" w:space="0" w:color="auto"/>
              <w:bottom w:val="single" w:sz="6" w:space="0" w:color="auto"/>
            </w:tcBorders>
            <w:shd w:val="clear" w:color="auto" w:fill="auto"/>
          </w:tcPr>
          <w:p w:rsidR="00996212" w:rsidRPr="00234E6A" w:rsidRDefault="00996212" w:rsidP="00911C6B">
            <w:pPr>
              <w:jc w:val="center"/>
              <w:rPr>
                <w:rFonts w:cs="Arial"/>
                <w:lang w:eastAsia="en-US"/>
              </w:rPr>
            </w:pPr>
            <w:r w:rsidRPr="00234E6A">
              <w:rPr>
                <w:rFonts w:cs="Arial"/>
                <w:lang w:eastAsia="en-US"/>
              </w:rPr>
              <w:t>alphanumérique</w:t>
            </w:r>
          </w:p>
        </w:tc>
        <w:tc>
          <w:tcPr>
            <w:tcW w:w="3685" w:type="dxa"/>
            <w:tcBorders>
              <w:top w:val="single" w:sz="6" w:space="0" w:color="auto"/>
              <w:bottom w:val="single" w:sz="6" w:space="0" w:color="auto"/>
            </w:tcBorders>
            <w:shd w:val="clear" w:color="auto" w:fill="auto"/>
            <w:vAlign w:val="center"/>
          </w:tcPr>
          <w:p w:rsidR="00996212" w:rsidRPr="00234E6A" w:rsidRDefault="00996212" w:rsidP="00911C6B">
            <w:pPr>
              <w:rPr>
                <w:rFonts w:cs="Arial"/>
              </w:rPr>
            </w:pPr>
            <w:r w:rsidRPr="00234E6A">
              <w:rPr>
                <w:rFonts w:cs="Arial"/>
              </w:rPr>
              <w:t>Libelle de la voie</w:t>
            </w:r>
          </w:p>
        </w:tc>
      </w:tr>
      <w:tr w:rsidR="00996212" w:rsidRPr="00234E6A" w:rsidTr="00911C6B">
        <w:trPr>
          <w:cantSplit/>
          <w:jc w:val="center"/>
        </w:trPr>
        <w:tc>
          <w:tcPr>
            <w:tcW w:w="1985" w:type="dxa"/>
            <w:tcBorders>
              <w:top w:val="single" w:sz="6" w:space="0" w:color="auto"/>
              <w:bottom w:val="single" w:sz="6" w:space="0" w:color="auto"/>
            </w:tcBorders>
            <w:shd w:val="clear" w:color="auto" w:fill="auto"/>
          </w:tcPr>
          <w:p w:rsidR="00996212" w:rsidRPr="00234E6A" w:rsidRDefault="00996212" w:rsidP="00911C6B">
            <w:pPr>
              <w:rPr>
                <w:rFonts w:cs="Arial"/>
              </w:rPr>
            </w:pPr>
            <w:r w:rsidRPr="00234E6A">
              <w:rPr>
                <w:rFonts w:cs="Arial"/>
              </w:rPr>
              <w:t>Code_Type_Voie</w:t>
            </w:r>
          </w:p>
        </w:tc>
        <w:tc>
          <w:tcPr>
            <w:tcW w:w="1701" w:type="dxa"/>
            <w:tcBorders>
              <w:top w:val="single" w:sz="6" w:space="0" w:color="auto"/>
              <w:bottom w:val="single" w:sz="6" w:space="0" w:color="auto"/>
            </w:tcBorders>
            <w:shd w:val="clear" w:color="auto" w:fill="auto"/>
          </w:tcPr>
          <w:p w:rsidR="00996212" w:rsidRPr="00234E6A" w:rsidRDefault="00996212" w:rsidP="00911C6B">
            <w:pPr>
              <w:jc w:val="center"/>
              <w:rPr>
                <w:rFonts w:cs="Arial"/>
                <w:lang w:eastAsia="en-US"/>
              </w:rPr>
            </w:pPr>
            <w:r w:rsidRPr="00234E6A">
              <w:rPr>
                <w:rFonts w:cs="Arial"/>
                <w:lang w:eastAsia="en-US"/>
              </w:rPr>
              <w:t>alphanumérique</w:t>
            </w:r>
          </w:p>
        </w:tc>
        <w:tc>
          <w:tcPr>
            <w:tcW w:w="3685" w:type="dxa"/>
            <w:tcBorders>
              <w:top w:val="single" w:sz="6" w:space="0" w:color="auto"/>
              <w:bottom w:val="single" w:sz="6" w:space="0" w:color="auto"/>
            </w:tcBorders>
            <w:shd w:val="clear" w:color="auto" w:fill="auto"/>
            <w:vAlign w:val="center"/>
          </w:tcPr>
          <w:p w:rsidR="00996212" w:rsidRPr="00234E6A" w:rsidRDefault="00996212" w:rsidP="00911C6B">
            <w:pPr>
              <w:rPr>
                <w:rFonts w:cs="Arial"/>
              </w:rPr>
            </w:pPr>
            <w:r w:rsidRPr="00234E6A">
              <w:rPr>
                <w:rFonts w:cs="Arial"/>
              </w:rPr>
              <w:t>Libellé de la voie</w:t>
            </w:r>
          </w:p>
        </w:tc>
      </w:tr>
    </w:tbl>
    <w:p w:rsidR="00996212" w:rsidRPr="00234E6A" w:rsidRDefault="00996212" w:rsidP="00996212">
      <w:pPr>
        <w:rPr>
          <w:rFonts w:cs="Arial"/>
        </w:rPr>
      </w:pPr>
    </w:p>
    <w:p w:rsidR="00996212" w:rsidRPr="00234E6A" w:rsidRDefault="00996212" w:rsidP="00996212">
      <w:pPr>
        <w:rPr>
          <w:rFonts w:cs="Arial"/>
        </w:rPr>
      </w:pPr>
    </w:p>
    <w:p w:rsidR="00996212" w:rsidRPr="00234E6A" w:rsidRDefault="00996212" w:rsidP="00996212">
      <w:pPr>
        <w:rPr>
          <w:rFonts w:cs="Arial"/>
        </w:rPr>
      </w:pPr>
      <w:r w:rsidRPr="00234E6A">
        <w:rPr>
          <w:rFonts w:cs="Arial"/>
        </w:rPr>
        <w:t xml:space="preserve">Le fichier à charger est déposé dans le répertoire suivant : </w:t>
      </w:r>
      <w:r w:rsidR="001F2AEE" w:rsidRPr="00234E6A">
        <w:rPr>
          <w:rFonts w:cs="Arial"/>
          <w:i/>
        </w:rPr>
        <w:t>/var/opt/data/flat/gfias1/webbdd/</w:t>
      </w:r>
      <w:r w:rsidR="00FE0AAA" w:rsidRPr="00234E6A">
        <w:rPr>
          <w:rFonts w:cs="Arial"/>
          <w:i/>
        </w:rPr>
        <w:t>commun/</w:t>
      </w:r>
      <w:r w:rsidR="001F2AEE" w:rsidRPr="00234E6A">
        <w:rPr>
          <w:rFonts w:cs="Arial"/>
          <w:i/>
        </w:rPr>
        <w:t>import/rcv</w:t>
      </w:r>
    </w:p>
    <w:p w:rsidR="00996212" w:rsidRPr="00234E6A" w:rsidRDefault="00996212" w:rsidP="00996212">
      <w:pPr>
        <w:pStyle w:val="Titre5"/>
      </w:pPr>
      <w:r w:rsidRPr="00234E6A">
        <w:t>Traitement</w:t>
      </w:r>
    </w:p>
    <w:p w:rsidR="00FC3785" w:rsidRPr="00234E6A" w:rsidRDefault="001F2AEE" w:rsidP="00996212">
      <w:pPr>
        <w:rPr>
          <w:rFonts w:cs="Arial"/>
        </w:rPr>
      </w:pPr>
      <w:r w:rsidRPr="00234E6A">
        <w:rPr>
          <w:rFonts w:cs="Arial"/>
        </w:rPr>
        <w:t>Une fois l’import RCV sélectionné, le</w:t>
      </w:r>
      <w:r w:rsidRPr="00234E6A">
        <w:rPr>
          <w:rFonts w:cs="Arial"/>
          <w:b/>
        </w:rPr>
        <w:t xml:space="preserve"> </w:t>
      </w:r>
      <w:hyperlink w:anchor="_Script_de_découpe" w:history="1">
        <w:r w:rsidR="006E5E2B" w:rsidRPr="00234E6A">
          <w:rPr>
            <w:rStyle w:val="Lienhypertexte"/>
            <w:rFonts w:cs="Arial"/>
          </w:rPr>
          <w:t>Script de découpe de fichier texte</w:t>
        </w:r>
      </w:hyperlink>
      <w:r w:rsidRPr="00234E6A">
        <w:rPr>
          <w:rFonts w:cs="Arial"/>
        </w:rPr>
        <w:t xml:space="preserve"> est exécuté afin de réorganiser les données présentes dans le fichier d’import en N fichiers : </w:t>
      </w:r>
    </w:p>
    <w:p w:rsidR="00FC3785" w:rsidRPr="00234E6A" w:rsidRDefault="00FC3785" w:rsidP="00996212">
      <w:pPr>
        <w:rPr>
          <w:rFonts w:cs="Arial"/>
        </w:rPr>
      </w:pPr>
    </w:p>
    <w:tbl>
      <w:tblPr>
        <w:tblStyle w:val="Grilledutableau"/>
        <w:tblW w:w="5120" w:type="dxa"/>
        <w:jc w:val="center"/>
        <w:tblInd w:w="2802" w:type="dxa"/>
        <w:tblLook w:val="04A0"/>
      </w:tblPr>
      <w:tblGrid>
        <w:gridCol w:w="1806"/>
        <w:gridCol w:w="3662"/>
      </w:tblGrid>
      <w:tr w:rsidR="00FB3869" w:rsidRPr="00234E6A" w:rsidTr="00FB3869">
        <w:trPr>
          <w:jc w:val="center"/>
        </w:trPr>
        <w:tc>
          <w:tcPr>
            <w:tcW w:w="1820" w:type="dxa"/>
            <w:shd w:val="clear" w:color="auto" w:fill="A6A6A6" w:themeFill="background1" w:themeFillShade="A6"/>
          </w:tcPr>
          <w:p w:rsidR="00FB3869" w:rsidRPr="00234E6A" w:rsidRDefault="001F2AEE" w:rsidP="00911C6B">
            <w:pPr>
              <w:rPr>
                <w:rFonts w:cs="Arial"/>
                <w:b/>
              </w:rPr>
            </w:pPr>
            <w:r w:rsidRPr="00234E6A">
              <w:rPr>
                <w:rFonts w:cs="Arial"/>
                <w:b/>
              </w:rPr>
              <w:t>Code_Commune</w:t>
            </w:r>
          </w:p>
        </w:tc>
        <w:tc>
          <w:tcPr>
            <w:tcW w:w="3300" w:type="dxa"/>
            <w:shd w:val="clear" w:color="auto" w:fill="A6A6A6" w:themeFill="background1" w:themeFillShade="A6"/>
          </w:tcPr>
          <w:p w:rsidR="00FB3869" w:rsidRPr="00234E6A" w:rsidRDefault="001F2AEE" w:rsidP="00911C6B">
            <w:pPr>
              <w:rPr>
                <w:rFonts w:cs="Arial"/>
                <w:b/>
              </w:rPr>
            </w:pPr>
            <w:r w:rsidRPr="00234E6A">
              <w:rPr>
                <w:rFonts w:cs="Arial"/>
                <w:b/>
              </w:rPr>
              <w:t>Fichier généré</w:t>
            </w:r>
          </w:p>
        </w:tc>
      </w:tr>
      <w:tr w:rsidR="00FB3869" w:rsidRPr="00234E6A" w:rsidTr="00FB3869">
        <w:trPr>
          <w:jc w:val="center"/>
        </w:trPr>
        <w:tc>
          <w:tcPr>
            <w:tcW w:w="1820" w:type="dxa"/>
          </w:tcPr>
          <w:p w:rsidR="00FB3869" w:rsidRPr="00234E6A" w:rsidRDefault="001F2AEE" w:rsidP="00911C6B">
            <w:pPr>
              <w:rPr>
                <w:rFonts w:cs="Arial"/>
              </w:rPr>
            </w:pPr>
            <w:r w:rsidRPr="00234E6A">
              <w:rPr>
                <w:rFonts w:cs="Arial"/>
                <w:b/>
              </w:rPr>
              <w:t>971</w:t>
            </w:r>
            <w:r w:rsidRPr="00234E6A">
              <w:rPr>
                <w:rFonts w:cs="Arial"/>
              </w:rPr>
              <w:t>xx</w:t>
            </w:r>
          </w:p>
        </w:tc>
        <w:tc>
          <w:tcPr>
            <w:tcW w:w="3300" w:type="dxa"/>
          </w:tcPr>
          <w:p w:rsidR="005E7130" w:rsidRPr="00234E6A" w:rsidRDefault="001F2AEE">
            <w:pPr>
              <w:rPr>
                <w:rFonts w:cs="Arial"/>
              </w:rPr>
            </w:pPr>
            <w:r w:rsidRPr="00234E6A">
              <w:rPr>
                <w:rFonts w:cs="Arial"/>
                <w:b/>
              </w:rPr>
              <w:t>[Option_Dir]/</w:t>
            </w:r>
            <w:r w:rsidRPr="00234E6A">
              <w:rPr>
                <w:rFonts w:cs="Arial"/>
              </w:rPr>
              <w:t>tmp_rcv_guadeloupe.csv</w:t>
            </w:r>
          </w:p>
        </w:tc>
      </w:tr>
      <w:tr w:rsidR="00FB3869" w:rsidRPr="00234E6A" w:rsidTr="00FB3869">
        <w:trPr>
          <w:jc w:val="center"/>
        </w:trPr>
        <w:tc>
          <w:tcPr>
            <w:tcW w:w="1820" w:type="dxa"/>
          </w:tcPr>
          <w:p w:rsidR="00FB3869" w:rsidRPr="00234E6A" w:rsidRDefault="001F2AEE" w:rsidP="00911C6B">
            <w:pPr>
              <w:rPr>
                <w:rFonts w:cs="Arial"/>
              </w:rPr>
            </w:pPr>
            <w:r w:rsidRPr="00234E6A">
              <w:rPr>
                <w:rFonts w:cs="Arial"/>
                <w:b/>
              </w:rPr>
              <w:t>972</w:t>
            </w:r>
            <w:r w:rsidRPr="00234E6A">
              <w:rPr>
                <w:rFonts w:cs="Arial"/>
              </w:rPr>
              <w:t>xx</w:t>
            </w:r>
          </w:p>
        </w:tc>
        <w:tc>
          <w:tcPr>
            <w:tcW w:w="3300" w:type="dxa"/>
          </w:tcPr>
          <w:p w:rsidR="005E7130" w:rsidRPr="00234E6A" w:rsidRDefault="001F2AEE">
            <w:pPr>
              <w:rPr>
                <w:rFonts w:cs="Arial"/>
              </w:rPr>
            </w:pPr>
            <w:r w:rsidRPr="00234E6A">
              <w:rPr>
                <w:rFonts w:cs="Arial"/>
                <w:b/>
              </w:rPr>
              <w:t>[Option_Dir]/</w:t>
            </w:r>
            <w:r w:rsidRPr="00234E6A">
              <w:rPr>
                <w:rFonts w:cs="Arial"/>
              </w:rPr>
              <w:t>tmp_rcv_martinique.csv</w:t>
            </w:r>
          </w:p>
        </w:tc>
      </w:tr>
      <w:tr w:rsidR="00FB3869" w:rsidRPr="00234E6A" w:rsidTr="00FB3869">
        <w:trPr>
          <w:jc w:val="center"/>
        </w:trPr>
        <w:tc>
          <w:tcPr>
            <w:tcW w:w="1820" w:type="dxa"/>
          </w:tcPr>
          <w:p w:rsidR="00FB3869" w:rsidRPr="00234E6A" w:rsidRDefault="001F2AEE" w:rsidP="00911C6B">
            <w:pPr>
              <w:rPr>
                <w:rFonts w:cs="Arial"/>
              </w:rPr>
            </w:pPr>
            <w:r w:rsidRPr="00234E6A">
              <w:rPr>
                <w:rFonts w:cs="Arial"/>
                <w:b/>
              </w:rPr>
              <w:t>973</w:t>
            </w:r>
            <w:r w:rsidRPr="00234E6A">
              <w:rPr>
                <w:rFonts w:cs="Arial"/>
              </w:rPr>
              <w:t>xx</w:t>
            </w:r>
          </w:p>
        </w:tc>
        <w:tc>
          <w:tcPr>
            <w:tcW w:w="3300" w:type="dxa"/>
          </w:tcPr>
          <w:p w:rsidR="005E7130" w:rsidRPr="00234E6A" w:rsidRDefault="001F2AEE">
            <w:pPr>
              <w:rPr>
                <w:rFonts w:cs="Arial"/>
              </w:rPr>
            </w:pPr>
            <w:r w:rsidRPr="00234E6A">
              <w:rPr>
                <w:rFonts w:cs="Arial"/>
                <w:b/>
              </w:rPr>
              <w:t>[Option_Dir]/</w:t>
            </w:r>
            <w:r w:rsidRPr="00234E6A">
              <w:rPr>
                <w:rFonts w:cs="Arial"/>
              </w:rPr>
              <w:t>tmp_rcv_guyane.csv</w:t>
            </w:r>
          </w:p>
        </w:tc>
      </w:tr>
      <w:tr w:rsidR="00FB3869" w:rsidRPr="00234E6A" w:rsidTr="00FB3869">
        <w:trPr>
          <w:jc w:val="center"/>
        </w:trPr>
        <w:tc>
          <w:tcPr>
            <w:tcW w:w="1820" w:type="dxa"/>
          </w:tcPr>
          <w:p w:rsidR="00FB3869" w:rsidRPr="00234E6A" w:rsidRDefault="001F2AEE" w:rsidP="00911C6B">
            <w:pPr>
              <w:rPr>
                <w:rFonts w:cs="Arial"/>
              </w:rPr>
            </w:pPr>
            <w:r w:rsidRPr="00234E6A">
              <w:rPr>
                <w:rFonts w:cs="Arial"/>
                <w:b/>
              </w:rPr>
              <w:t>974</w:t>
            </w:r>
            <w:r w:rsidRPr="00234E6A">
              <w:rPr>
                <w:rFonts w:cs="Arial"/>
              </w:rPr>
              <w:t>xx</w:t>
            </w:r>
          </w:p>
        </w:tc>
        <w:tc>
          <w:tcPr>
            <w:tcW w:w="3300" w:type="dxa"/>
          </w:tcPr>
          <w:p w:rsidR="005E7130" w:rsidRPr="00234E6A" w:rsidRDefault="001F2AEE">
            <w:pPr>
              <w:rPr>
                <w:rFonts w:cs="Arial"/>
              </w:rPr>
            </w:pPr>
            <w:r w:rsidRPr="00234E6A">
              <w:rPr>
                <w:rFonts w:cs="Arial"/>
                <w:b/>
              </w:rPr>
              <w:t>[Option_Dir]/</w:t>
            </w:r>
            <w:r w:rsidRPr="00234E6A">
              <w:rPr>
                <w:rFonts w:cs="Arial"/>
              </w:rPr>
              <w:t>tmp_rcv_reunion.csv</w:t>
            </w:r>
          </w:p>
        </w:tc>
      </w:tr>
      <w:tr w:rsidR="00FB3869" w:rsidRPr="00234E6A" w:rsidTr="00FB3869">
        <w:trPr>
          <w:jc w:val="center"/>
        </w:trPr>
        <w:tc>
          <w:tcPr>
            <w:tcW w:w="1820" w:type="dxa"/>
          </w:tcPr>
          <w:p w:rsidR="00FB3869" w:rsidRPr="00234E6A" w:rsidRDefault="001F2AEE" w:rsidP="00911C6B">
            <w:pPr>
              <w:rPr>
                <w:rFonts w:cs="Arial"/>
              </w:rPr>
            </w:pPr>
            <w:r w:rsidRPr="00234E6A">
              <w:rPr>
                <w:rFonts w:cs="Arial"/>
                <w:b/>
              </w:rPr>
              <w:t xml:space="preserve">Autre </w:t>
            </w:r>
          </w:p>
        </w:tc>
        <w:tc>
          <w:tcPr>
            <w:tcW w:w="3300" w:type="dxa"/>
          </w:tcPr>
          <w:p w:rsidR="005E7130" w:rsidRPr="00234E6A" w:rsidRDefault="001F2AEE">
            <w:pPr>
              <w:rPr>
                <w:rFonts w:cs="Arial"/>
              </w:rPr>
            </w:pPr>
            <w:r w:rsidRPr="00234E6A">
              <w:rPr>
                <w:rFonts w:cs="Arial"/>
                <w:b/>
              </w:rPr>
              <w:t>[Option_Dir]/</w:t>
            </w:r>
            <w:r w:rsidRPr="00234E6A">
              <w:rPr>
                <w:rFonts w:cs="Arial"/>
              </w:rPr>
              <w:t>tmp_rcv_metropole.csv</w:t>
            </w:r>
          </w:p>
        </w:tc>
      </w:tr>
    </w:tbl>
    <w:p w:rsidR="00FC3785" w:rsidRPr="00234E6A" w:rsidRDefault="00FC3785" w:rsidP="00996212">
      <w:pPr>
        <w:rPr>
          <w:rFonts w:cs="Arial"/>
        </w:rPr>
      </w:pPr>
    </w:p>
    <w:p w:rsidR="00FB3869" w:rsidRPr="00234E6A" w:rsidRDefault="001F2AEE" w:rsidP="00996212">
      <w:pPr>
        <w:rPr>
          <w:rFonts w:cs="Arial"/>
        </w:rPr>
      </w:pPr>
      <w:r w:rsidRPr="00234E6A">
        <w:rPr>
          <w:rFonts w:cs="Arial"/>
        </w:rPr>
        <w:t xml:space="preserve">L’import RCV s’effectue ensuite vers l’instance </w:t>
      </w:r>
      <w:r w:rsidR="00F1794C" w:rsidRPr="00234E6A">
        <w:rPr>
          <w:rFonts w:cs="Arial"/>
        </w:rPr>
        <w:t xml:space="preserve">correspondant à </w:t>
      </w:r>
      <w:r w:rsidR="00F1794C" w:rsidRPr="00234E6A">
        <w:rPr>
          <w:rFonts w:cs="Arial"/>
          <w:b/>
        </w:rPr>
        <w:t>Option_Cible_Import</w:t>
      </w:r>
      <w:r w:rsidRPr="00234E6A">
        <w:rPr>
          <w:rFonts w:cs="Arial"/>
        </w:rPr>
        <w:t xml:space="preserve"> en utilisant le fichier généré correspondant.</w:t>
      </w:r>
    </w:p>
    <w:p w:rsidR="00A84B23" w:rsidRPr="00234E6A" w:rsidRDefault="00A84B23" w:rsidP="00996212">
      <w:pPr>
        <w:rPr>
          <w:rFonts w:cs="Arial"/>
        </w:rPr>
      </w:pPr>
    </w:p>
    <w:p w:rsidR="00FB3869" w:rsidRPr="00234E6A" w:rsidRDefault="001F2AEE" w:rsidP="00996212">
      <w:pPr>
        <w:rPr>
          <w:rFonts w:cs="Arial"/>
        </w:rPr>
      </w:pPr>
      <w:r w:rsidRPr="00234E6A">
        <w:rPr>
          <w:rFonts w:cs="Arial"/>
        </w:rPr>
        <w:t xml:space="preserve">A la fin du chargement, l’ensemble des fichiers </w:t>
      </w:r>
      <w:r w:rsidRPr="00234E6A">
        <w:rPr>
          <w:rFonts w:cs="Arial"/>
          <w:i/>
        </w:rPr>
        <w:t>tmp_rcv_*.csv</w:t>
      </w:r>
      <w:r w:rsidRPr="00234E6A">
        <w:rPr>
          <w:rFonts w:cs="Arial"/>
        </w:rPr>
        <w:t xml:space="preserve"> sont supprimés.</w:t>
      </w:r>
    </w:p>
    <w:p w:rsidR="00FB3869" w:rsidRPr="00234E6A" w:rsidRDefault="00FB3869" w:rsidP="00996212">
      <w:pPr>
        <w:rPr>
          <w:rFonts w:cs="Arial"/>
        </w:rPr>
      </w:pPr>
    </w:p>
    <w:p w:rsidR="00996212" w:rsidRPr="00234E6A" w:rsidRDefault="00707B62" w:rsidP="00996212">
      <w:pPr>
        <w:rPr>
          <w:rFonts w:cs="Arial"/>
        </w:rPr>
      </w:pPr>
      <w:r w:rsidRPr="00234E6A">
        <w:rPr>
          <w:rFonts w:cs="Arial"/>
        </w:rPr>
        <w:lastRenderedPageBreak/>
        <w:t xml:space="preserve">Remarque : </w:t>
      </w:r>
      <w:r w:rsidR="001F2AEE" w:rsidRPr="00234E6A">
        <w:rPr>
          <w:rFonts w:cs="Arial"/>
        </w:rPr>
        <w:t xml:space="preserve">Ce mécanisme permet de charger les données RCV d’une base avec un fichier d’origine contenant toutes les informations RCV (Métropole et DOM) ou bien un fichier ne contenant que les données relatives à l’instance </w:t>
      </w:r>
      <w:r w:rsidR="00F1794C" w:rsidRPr="00234E6A">
        <w:rPr>
          <w:rFonts w:cs="Arial"/>
        </w:rPr>
        <w:t xml:space="preserve">définie par </w:t>
      </w:r>
      <w:r w:rsidR="00F1794C" w:rsidRPr="00234E6A">
        <w:rPr>
          <w:rFonts w:cs="Arial"/>
          <w:b/>
        </w:rPr>
        <w:t>Option_Cible_Import</w:t>
      </w:r>
      <w:r w:rsidR="001F2AEE" w:rsidRPr="00234E6A">
        <w:rPr>
          <w:rFonts w:cs="Arial"/>
        </w:rPr>
        <w:t>.</w:t>
      </w:r>
    </w:p>
    <w:p w:rsidR="001F2AEE" w:rsidRPr="00234E6A" w:rsidRDefault="001F2AEE" w:rsidP="001F2AEE">
      <w:pPr>
        <w:ind w:left="720"/>
      </w:pPr>
    </w:p>
    <w:p w:rsidR="0006753E" w:rsidRPr="00234E6A" w:rsidRDefault="00D576E4" w:rsidP="0006753E">
      <w:pPr>
        <w:pStyle w:val="Titre4"/>
      </w:pPr>
      <w:bookmarkStart w:id="978" w:name="_Toc426723716"/>
      <w:r w:rsidRPr="00234E6A">
        <w:t>Ecrans de c</w:t>
      </w:r>
      <w:r w:rsidR="0006753E" w:rsidRPr="00234E6A">
        <w:t xml:space="preserve">hargement des données </w:t>
      </w:r>
      <w:bookmarkStart w:id="979" w:name="_Toc404012395"/>
      <w:r w:rsidRPr="00234E6A">
        <w:t xml:space="preserve">« NRA, Zones NRA, </w:t>
      </w:r>
      <w:r w:rsidR="0006753E" w:rsidRPr="00234E6A">
        <w:t>SR</w:t>
      </w:r>
      <w:r w:rsidRPr="00234E6A">
        <w:t>, Zones SR</w:t>
      </w:r>
      <w:r w:rsidR="0006753E" w:rsidRPr="00234E6A">
        <w:t xml:space="preserve">, </w:t>
      </w:r>
      <w:r w:rsidRPr="00234E6A">
        <w:t xml:space="preserve">Zones </w:t>
      </w:r>
      <w:r w:rsidR="0006753E" w:rsidRPr="00234E6A">
        <w:t>Commedi, Département</w:t>
      </w:r>
      <w:r w:rsidRPr="00234E6A">
        <w:t>s</w:t>
      </w:r>
      <w:r w:rsidR="0006753E" w:rsidRPr="00234E6A">
        <w:t xml:space="preserve"> et </w:t>
      </w:r>
      <w:bookmarkEnd w:id="979"/>
      <w:r w:rsidRPr="00234E6A">
        <w:t xml:space="preserve">Zones </w:t>
      </w:r>
      <w:r w:rsidR="0006753E" w:rsidRPr="00234E6A">
        <w:t>IRIS</w:t>
      </w:r>
      <w:r w:rsidRPr="00234E6A">
        <w:t> »</w:t>
      </w:r>
      <w:bookmarkEnd w:id="978"/>
    </w:p>
    <w:p w:rsidR="0006753E" w:rsidRPr="00234E6A" w:rsidRDefault="0006753E" w:rsidP="0006753E">
      <w:pPr>
        <w:pStyle w:val="Titre5"/>
      </w:pPr>
      <w:r w:rsidRPr="00234E6A">
        <w:t>Traitement</w:t>
      </w:r>
    </w:p>
    <w:p w:rsidR="00C913C2" w:rsidRPr="00234E6A" w:rsidRDefault="00C913C2" w:rsidP="00C913C2">
      <w:pPr>
        <w:pStyle w:val="Paragraphedeliste"/>
        <w:numPr>
          <w:ilvl w:val="0"/>
          <w:numId w:val="159"/>
        </w:numPr>
      </w:pPr>
      <w:r w:rsidRPr="00234E6A">
        <w:t>Les données existantes sont supprimées avant l’import via la commande SQL « truncate ».</w:t>
      </w:r>
    </w:p>
    <w:p w:rsidR="00C913C2" w:rsidRPr="00234E6A" w:rsidRDefault="00C913C2" w:rsidP="00C913C2"/>
    <w:p w:rsidR="006A319A" w:rsidRPr="00234E6A" w:rsidRDefault="0006753E" w:rsidP="00C913C2">
      <w:pPr>
        <w:pStyle w:val="Paragraphedeliste"/>
        <w:numPr>
          <w:ilvl w:val="0"/>
          <w:numId w:val="159"/>
        </w:numPr>
        <w:rPr>
          <w:rFonts w:cs="Arial"/>
        </w:rPr>
      </w:pPr>
      <w:r w:rsidRPr="00234E6A">
        <w:rPr>
          <w:rFonts w:cs="Arial"/>
        </w:rPr>
        <w:t>Pour charger les données</w:t>
      </w:r>
      <w:r w:rsidR="006A319A" w:rsidRPr="00234E6A">
        <w:rPr>
          <w:rFonts w:cs="Arial"/>
        </w:rPr>
        <w:t xml:space="preserve"> shapefile</w:t>
      </w:r>
      <w:r w:rsidRPr="00234E6A">
        <w:rPr>
          <w:rFonts w:cs="Arial"/>
        </w:rPr>
        <w:t xml:space="preserve"> dans le schéma Geofibre,</w:t>
      </w:r>
      <w:r w:rsidR="006A319A" w:rsidRPr="00234E6A">
        <w:rPr>
          <w:rFonts w:cs="Arial"/>
        </w:rPr>
        <w:t xml:space="preserve"> le script</w:t>
      </w:r>
      <w:r w:rsidRPr="00234E6A">
        <w:rPr>
          <w:rFonts w:cs="Arial"/>
        </w:rPr>
        <w:t xml:space="preserve"> </w:t>
      </w:r>
      <w:r w:rsidRPr="00234E6A">
        <w:rPr>
          <w:rFonts w:cs="Arial"/>
          <w:b/>
        </w:rPr>
        <w:t xml:space="preserve">chargeDonneesCarto.ksh </w:t>
      </w:r>
      <w:r w:rsidRPr="00234E6A">
        <w:rPr>
          <w:rFonts w:cs="Arial"/>
        </w:rPr>
        <w:t xml:space="preserve">utilise la commande </w:t>
      </w:r>
      <w:r w:rsidR="00C913C2" w:rsidRPr="00234E6A">
        <w:rPr>
          <w:rFonts w:cs="Arial"/>
        </w:rPr>
        <w:t xml:space="preserve">SDE </w:t>
      </w:r>
      <w:r w:rsidRPr="00234E6A">
        <w:rPr>
          <w:rFonts w:cs="Arial"/>
          <w:i/>
        </w:rPr>
        <w:t>« shp2sde append »</w:t>
      </w:r>
      <w:r w:rsidR="006A319A" w:rsidRPr="00234E6A">
        <w:rPr>
          <w:rFonts w:cs="Arial"/>
        </w:rPr>
        <w:t xml:space="preserve"> : </w:t>
      </w:r>
    </w:p>
    <w:p w:rsidR="005E7130" w:rsidRPr="00234E6A" w:rsidRDefault="001F2AEE" w:rsidP="00C913C2">
      <w:pPr>
        <w:ind w:left="708"/>
        <w:rPr>
          <w:rFonts w:cs="Arial"/>
        </w:rPr>
      </w:pPr>
      <w:r w:rsidRPr="00234E6A">
        <w:rPr>
          <w:rFonts w:cs="Arial"/>
        </w:rPr>
        <w:t xml:space="preserve">Cette commande shp2sde ne permet pas de reprojeter les données. Les données fournies en entrées doivent donc être dans le système de projection cible pour chaque instance. </w:t>
      </w:r>
    </w:p>
    <w:p w:rsidR="005E7130" w:rsidRPr="00234E6A" w:rsidRDefault="005E7130">
      <w:pPr>
        <w:rPr>
          <w:rFonts w:cs="Arial"/>
        </w:rPr>
      </w:pPr>
    </w:p>
    <w:p w:rsidR="00300754" w:rsidRPr="00234E6A" w:rsidRDefault="00427B93" w:rsidP="0008422B">
      <w:pPr>
        <w:rPr>
          <w:rFonts w:cs="Arial"/>
        </w:rPr>
      </w:pPr>
      <w:r w:rsidRPr="00234E6A">
        <w:rPr>
          <w:rFonts w:cs="Arial"/>
        </w:rPr>
        <w:t xml:space="preserve">Les données à charger </w:t>
      </w:r>
      <w:r w:rsidR="0008422B" w:rsidRPr="00234E6A">
        <w:rPr>
          <w:rFonts w:cs="Arial"/>
        </w:rPr>
        <w:t>sont déposés dans le répertoire suivant</w:t>
      </w:r>
      <w:r w:rsidR="00300754" w:rsidRPr="00234E6A">
        <w:rPr>
          <w:rFonts w:cs="Arial"/>
        </w:rPr>
        <w:t> :</w:t>
      </w:r>
    </w:p>
    <w:p w:rsidR="0008422B" w:rsidRPr="00234E6A" w:rsidRDefault="001F2AEE" w:rsidP="0008422B">
      <w:pPr>
        <w:rPr>
          <w:rFonts w:cs="Arial"/>
          <w:i/>
        </w:rPr>
      </w:pPr>
      <w:r w:rsidRPr="00234E6A">
        <w:rPr>
          <w:rFonts w:cs="Arial"/>
          <w:i/>
        </w:rPr>
        <w:t>/var/opt/data/flat/gfias1/import</w:t>
      </w:r>
      <w:r w:rsidRPr="00234E6A">
        <w:rPr>
          <w:rFonts w:cs="Arial"/>
          <w:b/>
          <w:i/>
        </w:rPr>
        <w:t>/[Option_Dir]/[Option_Cible_Import]</w:t>
      </w:r>
    </w:p>
    <w:p w:rsidR="005E7130" w:rsidRPr="00234E6A" w:rsidRDefault="005E7130">
      <w:pPr>
        <w:rPr>
          <w:rFonts w:cs="Arial"/>
        </w:rPr>
      </w:pPr>
    </w:p>
    <w:p w:rsidR="00AA3FC5" w:rsidRPr="00234E6A" w:rsidRDefault="00AA3FC5" w:rsidP="00AA3FC5">
      <w:pPr>
        <w:rPr>
          <w:rFonts w:cs="Arial"/>
        </w:rPr>
      </w:pPr>
      <w:r w:rsidRPr="00234E6A">
        <w:rPr>
          <w:rFonts w:cs="Arial"/>
        </w:rPr>
        <w:t xml:space="preserve">L’import des données s’effectue ensuite vers l’instance correspondant à </w:t>
      </w:r>
      <w:r w:rsidRPr="00234E6A">
        <w:rPr>
          <w:rFonts w:cs="Arial"/>
          <w:b/>
        </w:rPr>
        <w:t>Option_Cible_Import</w:t>
      </w:r>
      <w:r w:rsidRPr="00234E6A">
        <w:rPr>
          <w:rFonts w:cs="Arial"/>
        </w:rPr>
        <w:t>.</w:t>
      </w:r>
    </w:p>
    <w:p w:rsidR="005E7130" w:rsidRPr="00234E6A" w:rsidRDefault="005E7130">
      <w:pPr>
        <w:rPr>
          <w:rFonts w:cs="Arial"/>
        </w:rPr>
      </w:pPr>
    </w:p>
    <w:p w:rsidR="005E7130" w:rsidRPr="00234E6A" w:rsidRDefault="005E7130">
      <w:pPr>
        <w:rPr>
          <w:rFonts w:cs="Arial"/>
        </w:rPr>
      </w:pPr>
    </w:p>
    <w:p w:rsidR="00300754" w:rsidRPr="00234E6A" w:rsidRDefault="0006753E" w:rsidP="0006753E">
      <w:pPr>
        <w:rPr>
          <w:rFonts w:cs="Arial"/>
        </w:rPr>
      </w:pPr>
      <w:r w:rsidRPr="00234E6A">
        <w:rPr>
          <w:rFonts w:cs="Arial"/>
        </w:rPr>
        <w:t>Remarque</w:t>
      </w:r>
      <w:r w:rsidR="00300754" w:rsidRPr="00234E6A">
        <w:rPr>
          <w:rFonts w:cs="Arial"/>
        </w:rPr>
        <w:t>s</w:t>
      </w:r>
      <w:r w:rsidRPr="00234E6A">
        <w:rPr>
          <w:rFonts w:cs="Arial"/>
        </w:rPr>
        <w:t xml:space="preserve"> : </w:t>
      </w:r>
    </w:p>
    <w:p w:rsidR="001F2AEE" w:rsidRPr="00234E6A" w:rsidRDefault="00300754" w:rsidP="001F2AEE">
      <w:pPr>
        <w:pStyle w:val="Paragraphedeliste"/>
        <w:numPr>
          <w:ilvl w:val="0"/>
          <w:numId w:val="159"/>
        </w:numPr>
        <w:rPr>
          <w:rFonts w:cs="Arial"/>
        </w:rPr>
      </w:pPr>
      <w:r w:rsidRPr="00234E6A">
        <w:rPr>
          <w:rFonts w:cs="Arial"/>
        </w:rPr>
        <w:t>A</w:t>
      </w:r>
      <w:r w:rsidR="001F2AEE" w:rsidRPr="00234E6A">
        <w:rPr>
          <w:rFonts w:cs="Arial"/>
        </w:rPr>
        <w:t>ucun filtrage de données n’est effectué sur le fichier fourni en entrée.</w:t>
      </w:r>
    </w:p>
    <w:p w:rsidR="00300754" w:rsidRPr="00234E6A" w:rsidRDefault="00300754" w:rsidP="00300754">
      <w:pPr>
        <w:pStyle w:val="Paragraphedeliste"/>
        <w:numPr>
          <w:ilvl w:val="0"/>
          <w:numId w:val="159"/>
        </w:numPr>
        <w:rPr>
          <w:rFonts w:cs="Arial"/>
        </w:rPr>
      </w:pPr>
      <w:r w:rsidRPr="00234E6A">
        <w:rPr>
          <w:rFonts w:cs="Arial"/>
        </w:rPr>
        <w:t xml:space="preserve">Aucun traitement supplémentaire n’est effectué pour valider la cohérence des donnés (projection, emprise, …)  </w:t>
      </w:r>
    </w:p>
    <w:p w:rsidR="001F2AEE" w:rsidRPr="00234E6A" w:rsidRDefault="001F2AEE" w:rsidP="001F2AEE">
      <w:pPr>
        <w:pStyle w:val="Paragraphedeliste"/>
        <w:rPr>
          <w:rFonts w:cs="Arial"/>
        </w:rPr>
      </w:pPr>
    </w:p>
    <w:p w:rsidR="00D424B3" w:rsidRPr="00234E6A" w:rsidRDefault="00D424B3" w:rsidP="00AA068E">
      <w:pPr>
        <w:rPr>
          <w:rFonts w:cs="Arial"/>
        </w:rPr>
      </w:pPr>
    </w:p>
    <w:p w:rsidR="003007F0" w:rsidRPr="00234E6A" w:rsidRDefault="00AA068E">
      <w:pPr>
        <w:pStyle w:val="Titre3"/>
      </w:pPr>
      <w:bookmarkStart w:id="980" w:name="_Toc409529209"/>
      <w:bookmarkStart w:id="981" w:name="_Toc409529507"/>
      <w:bookmarkStart w:id="982" w:name="_Toc409529802"/>
      <w:bookmarkStart w:id="983" w:name="_Toc409530099"/>
      <w:bookmarkStart w:id="984" w:name="_Toc410031913"/>
      <w:bookmarkStart w:id="985" w:name="_Toc412218511"/>
      <w:bookmarkStart w:id="986" w:name="_Toc412222413"/>
      <w:bookmarkStart w:id="987" w:name="_Toc412222866"/>
      <w:bookmarkStart w:id="988" w:name="_Toc412223560"/>
      <w:bookmarkStart w:id="989" w:name="_Toc409529210"/>
      <w:bookmarkStart w:id="990" w:name="_Toc409529508"/>
      <w:bookmarkStart w:id="991" w:name="_Toc409529803"/>
      <w:bookmarkStart w:id="992" w:name="_Toc409530100"/>
      <w:bookmarkStart w:id="993" w:name="_Toc410031914"/>
      <w:bookmarkStart w:id="994" w:name="_Toc412218512"/>
      <w:bookmarkStart w:id="995" w:name="_Toc412222414"/>
      <w:bookmarkStart w:id="996" w:name="_Toc412222867"/>
      <w:bookmarkStart w:id="997" w:name="_Toc412223561"/>
      <w:bookmarkStart w:id="998" w:name="_Toc426723717"/>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rsidRPr="00234E6A">
        <w:t>Réaménagement réseaux</w:t>
      </w:r>
      <w:bookmarkEnd w:id="998"/>
    </w:p>
    <w:p w:rsidR="003007F0" w:rsidRPr="00234E6A" w:rsidRDefault="00AA068E">
      <w:pPr>
        <w:pStyle w:val="Titre4"/>
      </w:pPr>
      <w:bookmarkStart w:id="999" w:name="_Toc426723718"/>
      <w:r w:rsidRPr="00234E6A">
        <w:t>Modélisation de la base de données</w:t>
      </w:r>
      <w:bookmarkEnd w:id="999"/>
    </w:p>
    <w:p w:rsidR="003007F0" w:rsidRPr="00234E6A" w:rsidRDefault="00AA068E">
      <w:pPr>
        <w:pStyle w:val="Titre5"/>
      </w:pPr>
      <w:r w:rsidRPr="00234E6A">
        <w:t>Zones d’éligibilités</w:t>
      </w:r>
    </w:p>
    <w:p w:rsidR="00AA068E" w:rsidRPr="00234E6A" w:rsidRDefault="00AA068E" w:rsidP="00AA068E">
      <w:pPr>
        <w:rPr>
          <w:rFonts w:cs="Arial"/>
        </w:rPr>
      </w:pPr>
      <w:r w:rsidRPr="00234E6A">
        <w:rPr>
          <w:rFonts w:cs="Arial"/>
        </w:rPr>
        <w:t>Pour réaliser ce besoin, la création d’un champ est nécessaire dans la table ftth_zone_eligibilite :</w:t>
      </w:r>
    </w:p>
    <w:p w:rsidR="00AA068E" w:rsidRPr="00234E6A" w:rsidRDefault="00AA068E" w:rsidP="00AA068E">
      <w:pPr>
        <w:pBdr>
          <w:top w:val="single" w:sz="4" w:space="1" w:color="auto"/>
          <w:left w:val="single" w:sz="4" w:space="4" w:color="auto"/>
          <w:bottom w:val="single" w:sz="4" w:space="1" w:color="auto"/>
          <w:right w:val="single" w:sz="4" w:space="4" w:color="auto"/>
        </w:pBdr>
        <w:rPr>
          <w:rFonts w:cs="Arial"/>
          <w:lang w:val="en-US"/>
        </w:rPr>
      </w:pPr>
      <w:r w:rsidRPr="00234E6A">
        <w:rPr>
          <w:rFonts w:cs="Arial"/>
          <w:lang w:val="en-US"/>
        </w:rPr>
        <w:t>old_id_metier_ze, character varying(50)</w:t>
      </w:r>
    </w:p>
    <w:p w:rsidR="00AA068E" w:rsidRPr="00234E6A" w:rsidRDefault="00AA068E" w:rsidP="00AA068E">
      <w:pPr>
        <w:rPr>
          <w:rFonts w:cs="Arial"/>
        </w:rPr>
      </w:pPr>
      <w:r w:rsidRPr="00234E6A">
        <w:rPr>
          <w:rFonts w:cs="Arial"/>
        </w:rPr>
        <w:t>Ce champ est blacklisté pour l’identifier et le widget des zones de gestion afin de ne pas être visible par les utilisateurs. Il sert à stocker l’ancien nom des zones d’éligibilité qui seront renommées.</w:t>
      </w:r>
    </w:p>
    <w:p w:rsidR="003007F0" w:rsidRPr="00234E6A" w:rsidRDefault="00AA068E">
      <w:pPr>
        <w:pStyle w:val="Titre5"/>
      </w:pPr>
      <w:r w:rsidRPr="00234E6A">
        <w:t>Schémas directeurs</w:t>
      </w:r>
    </w:p>
    <w:p w:rsidR="00AA068E" w:rsidRPr="00234E6A" w:rsidRDefault="00AA068E" w:rsidP="00AA068E">
      <w:pPr>
        <w:rPr>
          <w:rFonts w:cs="Arial"/>
        </w:rPr>
      </w:pPr>
      <w:r w:rsidRPr="00234E6A">
        <w:rPr>
          <w:rFonts w:cs="Arial"/>
        </w:rPr>
        <w:t>Pour réaliser ce besoin, la création d’un champ est nécessaire dans la table ftth_zone_sd :</w:t>
      </w:r>
    </w:p>
    <w:p w:rsidR="00AA068E" w:rsidRPr="00234E6A" w:rsidRDefault="00AA068E" w:rsidP="00AA068E">
      <w:pPr>
        <w:pBdr>
          <w:top w:val="single" w:sz="4" w:space="1" w:color="auto"/>
          <w:left w:val="single" w:sz="4" w:space="4" w:color="auto"/>
          <w:bottom w:val="single" w:sz="4" w:space="1" w:color="auto"/>
          <w:right w:val="single" w:sz="4" w:space="4" w:color="auto"/>
        </w:pBdr>
        <w:rPr>
          <w:rFonts w:cs="Arial"/>
          <w:lang w:val="en-US"/>
        </w:rPr>
      </w:pPr>
      <w:r w:rsidRPr="00234E6A">
        <w:rPr>
          <w:rFonts w:cs="Arial"/>
          <w:lang w:val="en-US"/>
        </w:rPr>
        <w:t>old_id_metier_sd, character varying(50)</w:t>
      </w:r>
    </w:p>
    <w:p w:rsidR="00AA068E" w:rsidRPr="00234E6A" w:rsidRDefault="00AA068E" w:rsidP="00AA068E">
      <w:pPr>
        <w:rPr>
          <w:rFonts w:cs="Arial"/>
        </w:rPr>
      </w:pPr>
      <w:r w:rsidRPr="00234E6A">
        <w:rPr>
          <w:rFonts w:cs="Arial"/>
        </w:rPr>
        <w:t>Ce champ est blacklisté pour l’identifier et le widget des zones de gestion afin de ne pas être visible par les utilisateurs. Il sert à stocker l’ancien nom des schémas directeurs qui seront renommés.</w:t>
      </w:r>
    </w:p>
    <w:p w:rsidR="003007F0" w:rsidRPr="00234E6A" w:rsidRDefault="00AA068E">
      <w:pPr>
        <w:pStyle w:val="Titre5"/>
      </w:pPr>
      <w:r w:rsidRPr="00234E6A">
        <w:t>Zones de travail</w:t>
      </w:r>
    </w:p>
    <w:p w:rsidR="00AA068E" w:rsidRPr="00234E6A" w:rsidRDefault="00AA068E" w:rsidP="00AA068E">
      <w:pPr>
        <w:rPr>
          <w:rFonts w:cs="Arial"/>
        </w:rPr>
      </w:pPr>
      <w:r w:rsidRPr="00234E6A">
        <w:rPr>
          <w:rFonts w:cs="Arial"/>
        </w:rPr>
        <w:t>Pour réaliser ce besoin, la création d’un champ est nécessaire dans la table ftth_zone_travail :</w:t>
      </w:r>
    </w:p>
    <w:p w:rsidR="00AA068E" w:rsidRPr="00234E6A" w:rsidRDefault="00AA068E" w:rsidP="00AA068E">
      <w:pPr>
        <w:pBdr>
          <w:top w:val="single" w:sz="4" w:space="1" w:color="auto"/>
          <w:left w:val="single" w:sz="4" w:space="4" w:color="auto"/>
          <w:bottom w:val="single" w:sz="4" w:space="1" w:color="auto"/>
          <w:right w:val="single" w:sz="4" w:space="4" w:color="auto"/>
        </w:pBdr>
        <w:rPr>
          <w:rFonts w:cs="Arial"/>
          <w:lang w:val="en-US"/>
        </w:rPr>
      </w:pPr>
      <w:r w:rsidRPr="00234E6A">
        <w:rPr>
          <w:rFonts w:cs="Arial"/>
          <w:lang w:val="en-US"/>
        </w:rPr>
        <w:t>old_id_metier_zone, character varying(50)</w:t>
      </w:r>
    </w:p>
    <w:p w:rsidR="00AA068E" w:rsidRPr="00234E6A" w:rsidRDefault="00AA068E" w:rsidP="00AA068E">
      <w:pPr>
        <w:rPr>
          <w:rFonts w:cs="Arial"/>
        </w:rPr>
      </w:pPr>
      <w:r w:rsidRPr="00234E6A">
        <w:rPr>
          <w:rFonts w:cs="Arial"/>
        </w:rPr>
        <w:t>Ce champ est blacklisté pour l’identifier et le widget des zones de gestion afin de ne pas être visible par les utilisateurs. Il sert à stocker l’ancien nom des zones de travail qui seront renommées.</w:t>
      </w:r>
    </w:p>
    <w:p w:rsidR="003007F0" w:rsidRPr="00234E6A" w:rsidRDefault="00AA068E">
      <w:pPr>
        <w:pStyle w:val="Titre4"/>
      </w:pPr>
      <w:bookmarkStart w:id="1000" w:name="_Toc426723719"/>
      <w:r w:rsidRPr="00234E6A">
        <w:lastRenderedPageBreak/>
        <w:t>Script de regroupement</w:t>
      </w:r>
      <w:bookmarkEnd w:id="1000"/>
    </w:p>
    <w:p w:rsidR="00AA068E" w:rsidRPr="00234E6A" w:rsidRDefault="00AA068E" w:rsidP="00AA068E">
      <w:pPr>
        <w:pStyle w:val="Titre4"/>
        <w:rPr>
          <w:rFonts w:cs="Arial"/>
        </w:rPr>
      </w:pPr>
      <w:bookmarkStart w:id="1001" w:name="_Toc426723720"/>
      <w:r w:rsidRPr="00234E6A">
        <w:rPr>
          <w:rFonts w:cs="Arial"/>
        </w:rPr>
        <w:t>Données modifiées</w:t>
      </w:r>
      <w:bookmarkEnd w:id="1001"/>
    </w:p>
    <w:p w:rsidR="00AA068E" w:rsidRPr="00234E6A" w:rsidRDefault="00AA068E" w:rsidP="00AA068E">
      <w:pPr>
        <w:rPr>
          <w:rFonts w:cs="Arial"/>
        </w:rPr>
      </w:pPr>
      <w:r w:rsidRPr="00234E6A">
        <w:rPr>
          <w:rFonts w:cs="Arial"/>
        </w:rPr>
        <w:t>Un script en Java réalise le regroupement des NRO. Le script prend trois paramètres, l’id_metier du NRO référent (qui deviendra le NRO Cible), l’id_metier du NRO rattaché (qui sera supprimé) et un identifiant pour renseigner le champ auteur des objets modifiés.</w:t>
      </w:r>
    </w:p>
    <w:p w:rsidR="00AA068E" w:rsidRPr="00234E6A" w:rsidRDefault="00AA068E" w:rsidP="00AA068E">
      <w:pPr>
        <w:rPr>
          <w:rFonts w:cs="Arial"/>
        </w:rPr>
      </w:pPr>
      <w:r w:rsidRPr="00234E6A">
        <w:rPr>
          <w:rFonts w:cs="Arial"/>
        </w:rPr>
        <w:t>Voici la liste des actions que réalise le script :</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Agrégation de la zone du NRO rattaché à la zone du NRO référent (modification de la valeur du champ shape)</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Suppression de la zone du NRO rattaché</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Suppression du point fonctionnel NRO rattaché</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Mise à jour des points fonctionnels fils du NRO rattaché afin qu’ils soient fils du NRO référent (modification la valeur des champs id_ftth_pf_pere, type_pf_pere, num_ordre_pf_pere)</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Mise à jour des schémas directeurs du NRO rattaché afin qu’ils soient liés au NRO référent (modification de la valeur des champs id_metier_sd, nom_nro, id_ftth_pf_nro + conservation de l’ancienne valeur du champ id_metier_sd dans le champ old_id_metier_sd)</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Mise à jour de la géométrie des schémas directeurs des NRO référent et rattaché. Leur nouvelle géométrie est la géométrie de la zone d’éligibilité du NRO cible.</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 xml:space="preserve">Mise à jour des points fonctionnels liés aux schémas directeurs du NRO rattaché (modification de la valeur des champs nom_nro, id_metier_sd et id_metier_pf + conservation de l’ancienne valeur du champ id_metier_pf dans le champ ipon_id </w:t>
      </w:r>
      <w:r w:rsidRPr="00234E6A">
        <w:rPr>
          <w:rFonts w:cs="Arial"/>
          <w:b/>
        </w:rPr>
        <w:t>uniquement si ce dernier n’avait pas de valeur</w:t>
      </w:r>
      <w:r w:rsidRPr="00234E6A">
        <w:rPr>
          <w:rFonts w:cs="Arial"/>
        </w:rPr>
        <w:t>)</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Mise à jour des zones d’éligibilité des points fonctionnels modifiés au point précédent (modification de la valeur des champs id_metier_ze, nom_nro, id_metier_pf + conservation de l’ancienne valeur du champ id_metier_ze dans le champ old_id_metier_ze)</w:t>
      </w:r>
    </w:p>
    <w:p w:rsidR="00AA068E" w:rsidRPr="00234E6A" w:rsidRDefault="00AA068E" w:rsidP="00AA068E">
      <w:pPr>
        <w:pStyle w:val="Paragraphedeliste"/>
        <w:numPr>
          <w:ilvl w:val="0"/>
          <w:numId w:val="28"/>
        </w:numPr>
        <w:autoSpaceDE w:val="0"/>
        <w:autoSpaceDN w:val="0"/>
        <w:adjustRightInd w:val="0"/>
        <w:spacing w:before="0" w:after="0"/>
        <w:contextualSpacing w:val="0"/>
        <w:jc w:val="left"/>
        <w:rPr>
          <w:rFonts w:cs="Arial"/>
        </w:rPr>
      </w:pPr>
      <w:r w:rsidRPr="00234E6A">
        <w:rPr>
          <w:rFonts w:cs="Arial"/>
        </w:rPr>
        <w:t>Mise à jour des zones de travail liées aux schémas directeurs du NRO rattaché (modification de la valeur des champs id_metier_zone, id_metier_sd + conservation de l’ancienne valeur du champ id_metier_zone dans le champ old_ id_metier_zone)</w:t>
      </w:r>
    </w:p>
    <w:p w:rsidR="00AA068E" w:rsidRPr="00234E6A" w:rsidRDefault="00AA068E" w:rsidP="00AA068E">
      <w:pPr>
        <w:pStyle w:val="Paragraphedeliste"/>
        <w:ind w:left="432"/>
        <w:rPr>
          <w:rFonts w:cs="Arial"/>
          <w:sz w:val="22"/>
        </w:rPr>
      </w:pPr>
    </w:p>
    <w:p w:rsidR="00AA068E" w:rsidRPr="00234E6A" w:rsidRDefault="00AA068E" w:rsidP="00AA068E">
      <w:pPr>
        <w:pStyle w:val="Titre4"/>
        <w:rPr>
          <w:rFonts w:cs="Arial"/>
        </w:rPr>
      </w:pPr>
      <w:bookmarkStart w:id="1002" w:name="_Toc426723721"/>
      <w:r w:rsidRPr="00234E6A">
        <w:rPr>
          <w:rFonts w:cs="Arial"/>
        </w:rPr>
        <w:t>Compte rendu</w:t>
      </w:r>
      <w:bookmarkEnd w:id="1002"/>
    </w:p>
    <w:p w:rsidR="00AA068E" w:rsidRPr="00234E6A" w:rsidRDefault="00AA068E" w:rsidP="00AA068E">
      <w:pPr>
        <w:ind w:firstLine="567"/>
        <w:rPr>
          <w:rFonts w:cs="Arial"/>
        </w:rPr>
      </w:pPr>
      <w:r w:rsidRPr="00234E6A">
        <w:rPr>
          <w:rFonts w:cs="Arial"/>
        </w:rPr>
        <w:t>Un compte-rendu des traitements effectués par objets est à la fin de l’opération dans le dossier /var/opt/data/flat/gfias1/webbdd/</w:t>
      </w:r>
      <w:r w:rsidR="001F2AEE" w:rsidRPr="00234E6A">
        <w:rPr>
          <w:rFonts w:cs="Arial"/>
        </w:rPr>
        <w:t>&lt;instanceGFI&gt;</w:t>
      </w:r>
      <w:r w:rsidR="005103FB" w:rsidRPr="00234E6A">
        <w:rPr>
          <w:rFonts w:cs="Arial"/>
        </w:rPr>
        <w:t>/</w:t>
      </w:r>
      <w:r w:rsidRPr="00234E6A">
        <w:rPr>
          <w:rFonts w:cs="Arial"/>
        </w:rPr>
        <w:t>download/regroupementNRO. Le fichier se nomme regroupement_aaaammjj.csv.</w:t>
      </w:r>
    </w:p>
    <w:p w:rsidR="00AA068E" w:rsidRPr="00234E6A" w:rsidRDefault="00AA068E" w:rsidP="00AA068E">
      <w:pPr>
        <w:rPr>
          <w:rFonts w:cs="Arial"/>
        </w:rPr>
      </w:pPr>
      <w:r w:rsidRPr="00234E6A">
        <w:rPr>
          <w:rFonts w:cs="Arial"/>
        </w:rPr>
        <w:t>Il contient les données suivantes séparées par un point virgule :</w:t>
      </w:r>
    </w:p>
    <w:p w:rsidR="00AA068E" w:rsidRPr="00234E6A" w:rsidRDefault="00AA068E" w:rsidP="00AA068E">
      <w:pPr>
        <w:rPr>
          <w:rFonts w:cs="Arial"/>
        </w:rPr>
      </w:pPr>
      <w:r w:rsidRPr="00234E6A">
        <w:rPr>
          <w:rFonts w:cs="Arial"/>
        </w:rPr>
        <w:tab/>
        <w:t>- date</w:t>
      </w:r>
    </w:p>
    <w:p w:rsidR="00AA068E" w:rsidRPr="00234E6A" w:rsidRDefault="00AA068E" w:rsidP="00AA068E">
      <w:pPr>
        <w:rPr>
          <w:rFonts w:cs="Arial"/>
        </w:rPr>
      </w:pPr>
      <w:r w:rsidRPr="00234E6A">
        <w:rPr>
          <w:rFonts w:cs="Arial"/>
        </w:rPr>
        <w:tab/>
        <w:t>- type d’objet</w:t>
      </w:r>
    </w:p>
    <w:p w:rsidR="00AA068E" w:rsidRPr="00234E6A" w:rsidRDefault="00AA068E" w:rsidP="00AA068E">
      <w:pPr>
        <w:rPr>
          <w:rFonts w:cs="Arial"/>
        </w:rPr>
      </w:pPr>
      <w:r w:rsidRPr="00234E6A">
        <w:rPr>
          <w:rFonts w:cs="Arial"/>
        </w:rPr>
        <w:tab/>
        <w:t>- ancienne dénomination</w:t>
      </w:r>
    </w:p>
    <w:p w:rsidR="00AA068E" w:rsidRPr="00234E6A" w:rsidRDefault="00AA068E" w:rsidP="00AA068E">
      <w:pPr>
        <w:rPr>
          <w:rFonts w:cs="Arial"/>
        </w:rPr>
      </w:pPr>
      <w:r w:rsidRPr="00234E6A">
        <w:rPr>
          <w:rFonts w:cs="Arial"/>
        </w:rPr>
        <w:tab/>
        <w:t>- nouvelle dénomination</w:t>
      </w:r>
    </w:p>
    <w:p w:rsidR="00AA068E" w:rsidRPr="00234E6A" w:rsidRDefault="00AA068E" w:rsidP="00AA068E">
      <w:pPr>
        <w:rPr>
          <w:rFonts w:cs="Arial"/>
        </w:rPr>
      </w:pPr>
      <w:r w:rsidRPr="00234E6A">
        <w:rPr>
          <w:rFonts w:cs="Arial"/>
        </w:rPr>
        <w:tab/>
        <w:t>- état (modifié ou supprimé)</w:t>
      </w:r>
    </w:p>
    <w:p w:rsidR="00AA068E" w:rsidRPr="00234E6A" w:rsidRDefault="00AA068E" w:rsidP="00AA068E">
      <w:pPr>
        <w:rPr>
          <w:rFonts w:cs="Arial"/>
        </w:rPr>
      </w:pPr>
      <w:r w:rsidRPr="00234E6A">
        <w:rPr>
          <w:rFonts w:cs="Arial"/>
        </w:rPr>
        <w:tab/>
        <w:t>- commentaires (si nécessaire)</w:t>
      </w:r>
    </w:p>
    <w:p w:rsidR="00AA068E" w:rsidRPr="00234E6A" w:rsidRDefault="00AA068E" w:rsidP="00AA068E">
      <w:pPr>
        <w:rPr>
          <w:rFonts w:cs="Arial"/>
        </w:rPr>
      </w:pPr>
      <w:r w:rsidRPr="00234E6A">
        <w:rPr>
          <w:rFonts w:cs="Arial"/>
        </w:rPr>
        <w:t>La ligne d’entête est : date;type;ancien;nouveau ;etat;commentaires</w:t>
      </w:r>
    </w:p>
    <w:p w:rsidR="00AA068E" w:rsidRPr="00234E6A" w:rsidRDefault="00AA068E" w:rsidP="00AA068E"/>
    <w:p w:rsidR="00361554" w:rsidRPr="00234E6A" w:rsidRDefault="001F2AEE" w:rsidP="00361554">
      <w:pPr>
        <w:pStyle w:val="Titre2"/>
        <w:rPr>
          <w:rFonts w:cs="Arial"/>
        </w:rPr>
      </w:pPr>
      <w:bookmarkStart w:id="1003" w:name="_Toc426723722"/>
      <w:r w:rsidRPr="00234E6A">
        <w:rPr>
          <w:rFonts w:cs="Arial"/>
        </w:rPr>
        <w:t>Outil de basculement du DOM actif pour les environnements hors-production</w:t>
      </w:r>
      <w:bookmarkEnd w:id="1003"/>
    </w:p>
    <w:p w:rsidR="003638A2" w:rsidRPr="00234E6A" w:rsidRDefault="003638A2" w:rsidP="003638A2">
      <w:r w:rsidRPr="00234E6A">
        <w:t>L’outil de basculement permet, sur un environnement hors-production, de :</w:t>
      </w:r>
    </w:p>
    <w:p w:rsidR="003638A2" w:rsidRPr="00234E6A" w:rsidRDefault="003638A2" w:rsidP="003638A2">
      <w:pPr>
        <w:pStyle w:val="Paragraphedeliste"/>
        <w:numPr>
          <w:ilvl w:val="0"/>
          <w:numId w:val="159"/>
        </w:numPr>
      </w:pPr>
      <w:r w:rsidRPr="00234E6A">
        <w:t>basculer d’un DOM actif à un autre</w:t>
      </w:r>
    </w:p>
    <w:p w:rsidR="003638A2" w:rsidRPr="00234E6A" w:rsidRDefault="003638A2" w:rsidP="003638A2">
      <w:pPr>
        <w:pStyle w:val="Paragraphedeliste"/>
        <w:numPr>
          <w:ilvl w:val="0"/>
          <w:numId w:val="159"/>
        </w:numPr>
      </w:pPr>
      <w:r w:rsidRPr="00234E6A">
        <w:t>activer un second DOM à la place de la métropole (soient deux DOM actifs) et revenir à la configuration initiale (métropole active et un DOM actif)</w:t>
      </w:r>
    </w:p>
    <w:p w:rsidR="003638A2" w:rsidRPr="00234E6A" w:rsidRDefault="003638A2" w:rsidP="003638A2">
      <w:pPr>
        <w:pStyle w:val="Titre3"/>
      </w:pPr>
      <w:bookmarkStart w:id="1004" w:name="_Toc426723723"/>
      <w:r w:rsidRPr="00234E6A">
        <w:t>Tâches Jenkins</w:t>
      </w:r>
      <w:bookmarkEnd w:id="1004"/>
    </w:p>
    <w:p w:rsidR="003638A2" w:rsidRPr="00234E6A" w:rsidRDefault="003638A2" w:rsidP="003638A2">
      <w:r w:rsidRPr="00234E6A">
        <w:t>L’outil est lancé depuis Jenkins. Les actions seront alors enchaînées automatiquement entre les différents serveurs d’un même environnement.</w:t>
      </w:r>
    </w:p>
    <w:p w:rsidR="003638A2" w:rsidRPr="00234E6A" w:rsidRDefault="003638A2" w:rsidP="003638A2">
      <w:r w:rsidRPr="00234E6A">
        <w:t>Une tâche Jenkins unique permet de lancer les basculements :</w:t>
      </w:r>
    </w:p>
    <w:p w:rsidR="003638A2" w:rsidRPr="00234E6A" w:rsidRDefault="001F2AEE" w:rsidP="003638A2">
      <w:pPr>
        <w:pStyle w:val="Paragraphedeliste"/>
        <w:numPr>
          <w:ilvl w:val="0"/>
          <w:numId w:val="159"/>
        </w:numPr>
      </w:pPr>
      <w:r w:rsidRPr="00234E6A">
        <w:t>outil-basculement-DOM</w:t>
      </w:r>
    </w:p>
    <w:p w:rsidR="003638A2" w:rsidRPr="00234E6A" w:rsidRDefault="00227292" w:rsidP="008C35A2">
      <w:pPr>
        <w:jc w:val="center"/>
      </w:pPr>
      <w:r w:rsidRPr="00234E6A">
        <w:rPr>
          <w:noProof/>
        </w:rPr>
        <w:lastRenderedPageBreak/>
        <w:drawing>
          <wp:inline distT="0" distB="0" distL="0" distR="0">
            <wp:extent cx="3968115" cy="1906270"/>
            <wp:effectExtent l="19050" t="0" r="0" b="0"/>
            <wp:docPr id="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srcRect/>
                    <a:stretch>
                      <a:fillRect/>
                    </a:stretch>
                  </pic:blipFill>
                  <pic:spPr bwMode="auto">
                    <a:xfrm>
                      <a:off x="0" y="0"/>
                      <a:ext cx="3968115" cy="1906270"/>
                    </a:xfrm>
                    <a:prstGeom prst="rect">
                      <a:avLst/>
                    </a:prstGeom>
                    <a:noFill/>
                    <a:ln w="9525">
                      <a:noFill/>
                      <a:miter lim="800000"/>
                      <a:headEnd/>
                      <a:tailEnd/>
                    </a:ln>
                  </pic:spPr>
                </pic:pic>
              </a:graphicData>
            </a:graphic>
          </wp:inline>
        </w:drawing>
      </w:r>
    </w:p>
    <w:p w:rsidR="003638A2" w:rsidRPr="00234E6A" w:rsidRDefault="003638A2" w:rsidP="003638A2">
      <w:r w:rsidRPr="00234E6A">
        <w:t>Cette tâche fait appel à des tâches unitaires Jenkins, nommées admin-</w:t>
      </w:r>
      <w:r w:rsidRPr="00234E6A">
        <w:rPr>
          <w:i/>
        </w:rPr>
        <w:t>xyz</w:t>
      </w:r>
      <w:r w:rsidRPr="00234E6A">
        <w:t>.</w:t>
      </w:r>
    </w:p>
    <w:p w:rsidR="003638A2" w:rsidRPr="00234E6A" w:rsidRDefault="003638A2" w:rsidP="003638A2">
      <w:r w:rsidRPr="00234E6A">
        <w:t>Chaque tâche Jenkins fait appel à une ou plusieurs tâches ant du fichier gfi-deploy/build.xml</w:t>
      </w:r>
    </w:p>
    <w:p w:rsidR="003638A2" w:rsidRPr="00234E6A" w:rsidRDefault="001F2AEE" w:rsidP="003638A2">
      <w:pPr>
        <w:pStyle w:val="Titre4"/>
      </w:pPr>
      <w:bookmarkStart w:id="1005" w:name="_Toc426723724"/>
      <w:r w:rsidRPr="00234E6A">
        <w:t>outil-basculement-dom</w:t>
      </w:r>
      <w:bookmarkEnd w:id="1005"/>
    </w:p>
    <w:p w:rsidR="003638A2" w:rsidRPr="00234E6A" w:rsidRDefault="003638A2" w:rsidP="003638A2">
      <w:r w:rsidRPr="00234E6A">
        <w:t>Description : Active la métropole et un DOM ou deux DOM sur un environnement donné.</w:t>
      </w:r>
    </w:p>
    <w:p w:rsidR="00C65327" w:rsidRPr="00234E6A" w:rsidRDefault="00C65327" w:rsidP="003638A2">
      <w:r w:rsidRPr="00234E6A">
        <w:t>Remarque : par défaut, toutes les instances sont démarrées pour les environnements de production, pré-production, pre-qual, recette, et seules deux instances sont actives simultanément pour les environnements de développement, qualification, QPM, formation et MCO.</w:t>
      </w:r>
    </w:p>
    <w:p w:rsidR="00C65327" w:rsidRPr="00234E6A" w:rsidRDefault="00C65327" w:rsidP="003638A2"/>
    <w:p w:rsidR="003638A2" w:rsidRPr="00234E6A" w:rsidRDefault="003638A2" w:rsidP="003638A2">
      <w:r w:rsidRPr="00234E6A">
        <w:t>outil-basculement-dom appelle les tâches suivantes, en transmettant ses paramètres d’entrée à chaque tâche :</w:t>
      </w:r>
    </w:p>
    <w:p w:rsidR="003638A2" w:rsidRPr="00234E6A" w:rsidRDefault="003638A2" w:rsidP="003638A2">
      <w:pPr>
        <w:pStyle w:val="Paragraphedeliste"/>
        <w:numPr>
          <w:ilvl w:val="0"/>
          <w:numId w:val="185"/>
        </w:numPr>
      </w:pPr>
      <w:r w:rsidRPr="00234E6A">
        <w:t>admin-surveillance-stop</w:t>
      </w:r>
    </w:p>
    <w:p w:rsidR="003638A2" w:rsidRPr="00234E6A" w:rsidRDefault="003638A2" w:rsidP="003638A2">
      <w:pPr>
        <w:pStyle w:val="Paragraphedeliste"/>
        <w:numPr>
          <w:ilvl w:val="0"/>
          <w:numId w:val="185"/>
        </w:numPr>
      </w:pPr>
      <w:r w:rsidRPr="00234E6A">
        <w:t>admin-jonas-stop (admin-stop-jonas à renommer)</w:t>
      </w:r>
    </w:p>
    <w:p w:rsidR="003638A2" w:rsidRPr="00234E6A" w:rsidRDefault="003638A2" w:rsidP="003638A2">
      <w:pPr>
        <w:pStyle w:val="Paragraphedeliste"/>
        <w:numPr>
          <w:ilvl w:val="0"/>
          <w:numId w:val="185"/>
        </w:numPr>
      </w:pPr>
      <w:r w:rsidRPr="00234E6A">
        <w:t>admin-bdd-activer</w:t>
      </w:r>
    </w:p>
    <w:p w:rsidR="003638A2" w:rsidRPr="00234E6A" w:rsidRDefault="003638A2" w:rsidP="003638A2">
      <w:pPr>
        <w:pStyle w:val="Paragraphedeliste"/>
        <w:numPr>
          <w:ilvl w:val="0"/>
          <w:numId w:val="185"/>
        </w:numPr>
      </w:pPr>
      <w:r w:rsidRPr="00234E6A">
        <w:t>admin-arcgis-activer-mapservices</w:t>
      </w:r>
    </w:p>
    <w:p w:rsidR="003638A2" w:rsidRPr="00234E6A" w:rsidRDefault="003638A2" w:rsidP="003638A2">
      <w:pPr>
        <w:pStyle w:val="Paragraphedeliste"/>
        <w:numPr>
          <w:ilvl w:val="0"/>
          <w:numId w:val="185"/>
        </w:numPr>
      </w:pPr>
      <w:r w:rsidRPr="00234E6A">
        <w:t>admin-ws-activer-instance</w:t>
      </w:r>
    </w:p>
    <w:p w:rsidR="003638A2" w:rsidRPr="00234E6A" w:rsidRDefault="003638A2" w:rsidP="003638A2">
      <w:pPr>
        <w:pStyle w:val="Paragraphedeliste"/>
        <w:numPr>
          <w:ilvl w:val="0"/>
          <w:numId w:val="185"/>
        </w:numPr>
      </w:pPr>
      <w:r w:rsidRPr="00234E6A">
        <w:t>admin-jonas-start (admin-start-jonas à renommer)</w:t>
      </w:r>
    </w:p>
    <w:p w:rsidR="003638A2" w:rsidRPr="00234E6A" w:rsidRDefault="003638A2" w:rsidP="003638A2">
      <w:pPr>
        <w:pStyle w:val="Paragraphedeliste"/>
        <w:numPr>
          <w:ilvl w:val="0"/>
          <w:numId w:val="185"/>
        </w:numPr>
      </w:pPr>
      <w:r w:rsidRPr="00234E6A">
        <w:t>admin-surveillance-start</w:t>
      </w:r>
    </w:p>
    <w:p w:rsidR="003638A2" w:rsidRPr="00234E6A" w:rsidRDefault="003638A2" w:rsidP="003638A2"/>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r w:rsidR="003638A2" w:rsidRPr="00234E6A" w:rsidTr="00ED343B">
        <w:tc>
          <w:tcPr>
            <w:tcW w:w="2745" w:type="dxa"/>
          </w:tcPr>
          <w:p w:rsidR="003638A2" w:rsidRPr="00234E6A" w:rsidRDefault="003638A2" w:rsidP="00ED343B">
            <w:r w:rsidRPr="00234E6A">
              <w:t>INSTANCE1</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met</w:t>
            </w:r>
          </w:p>
          <w:p w:rsidR="003638A2" w:rsidRPr="00234E6A" w:rsidRDefault="003638A2" w:rsidP="00ED343B">
            <w:r w:rsidRPr="00234E6A">
              <w:t>gua</w:t>
            </w:r>
          </w:p>
          <w:p w:rsidR="003638A2" w:rsidRPr="00234E6A" w:rsidRDefault="003638A2" w:rsidP="00ED343B">
            <w:r w:rsidRPr="00234E6A">
              <w:t>guy</w:t>
            </w:r>
          </w:p>
          <w:p w:rsidR="003638A2" w:rsidRPr="00234E6A" w:rsidRDefault="003638A2" w:rsidP="00ED343B">
            <w:r w:rsidRPr="00234E6A">
              <w:t>mar</w:t>
            </w:r>
          </w:p>
          <w:p w:rsidR="003638A2" w:rsidRPr="00234E6A" w:rsidRDefault="003638A2" w:rsidP="00ED343B">
            <w:r w:rsidRPr="00234E6A">
              <w:t>reu</w:t>
            </w:r>
          </w:p>
        </w:tc>
        <w:tc>
          <w:tcPr>
            <w:tcW w:w="3864" w:type="dxa"/>
          </w:tcPr>
          <w:p w:rsidR="003638A2" w:rsidRPr="00234E6A" w:rsidRDefault="003638A2" w:rsidP="00ED343B">
            <w:r w:rsidRPr="00234E6A">
              <w:t>Première instance à activer. Cette instance est déployée sur l’arcgis de métropole.</w:t>
            </w:r>
          </w:p>
        </w:tc>
      </w:tr>
      <w:tr w:rsidR="003638A2" w:rsidRPr="00234E6A" w:rsidTr="00ED343B">
        <w:tc>
          <w:tcPr>
            <w:tcW w:w="2745" w:type="dxa"/>
          </w:tcPr>
          <w:p w:rsidR="003638A2" w:rsidRPr="00234E6A" w:rsidRDefault="003638A2" w:rsidP="00ED343B">
            <w:r w:rsidRPr="00234E6A">
              <w:t>INSTANCE2</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gua</w:t>
            </w:r>
          </w:p>
          <w:p w:rsidR="003638A2" w:rsidRPr="00234E6A" w:rsidRDefault="003638A2" w:rsidP="00ED343B">
            <w:r w:rsidRPr="00234E6A">
              <w:t>guy</w:t>
            </w:r>
          </w:p>
          <w:p w:rsidR="003638A2" w:rsidRPr="00234E6A" w:rsidRDefault="003638A2" w:rsidP="00ED343B">
            <w:r w:rsidRPr="00234E6A">
              <w:t>mar</w:t>
            </w:r>
          </w:p>
          <w:p w:rsidR="003638A2" w:rsidRPr="00234E6A" w:rsidRDefault="003638A2" w:rsidP="00ED343B">
            <w:r w:rsidRPr="00234E6A">
              <w:t>reu</w:t>
            </w:r>
          </w:p>
        </w:tc>
        <w:tc>
          <w:tcPr>
            <w:tcW w:w="3864" w:type="dxa"/>
          </w:tcPr>
          <w:p w:rsidR="003638A2" w:rsidRPr="00234E6A" w:rsidRDefault="003638A2" w:rsidP="00ED343B">
            <w:r w:rsidRPr="00234E6A">
              <w:t>Deuxième instance à activer. Cette instance est déployée sur l’arcgis dédié aux DOM (arcgis d’impression si l’environnement ne dispose pas d’arcgis dédié DOM)</w:t>
            </w:r>
          </w:p>
        </w:tc>
      </w:tr>
    </w:tbl>
    <w:p w:rsidR="003638A2" w:rsidRPr="00234E6A" w:rsidRDefault="003638A2" w:rsidP="003638A2"/>
    <w:p w:rsidR="003638A2" w:rsidRPr="00234E6A" w:rsidRDefault="003638A2" w:rsidP="003638A2"/>
    <w:p w:rsidR="003638A2" w:rsidRPr="00234E6A" w:rsidRDefault="003638A2" w:rsidP="003638A2">
      <w:pPr>
        <w:pStyle w:val="Titre4"/>
      </w:pPr>
      <w:bookmarkStart w:id="1006" w:name="_Toc426723725"/>
      <w:r w:rsidRPr="00234E6A">
        <w:lastRenderedPageBreak/>
        <w:t>admin-surveillance-stop</w:t>
      </w:r>
      <w:bookmarkEnd w:id="1006"/>
    </w:p>
    <w:p w:rsidR="003638A2" w:rsidRPr="00234E6A" w:rsidRDefault="003638A2" w:rsidP="003638A2">
      <w:r w:rsidRPr="00234E6A">
        <w:t>Description : Arrêt de la surveillance (surveillanceWAS.ksh, surveillanceAGS.ksh, surveillanceIMP.ksh, surveillanceASD.ksh, surveillanceBDD.ksh) sur tous les serveurs d’un même environnement.</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bl>
    <w:p w:rsidR="003638A2" w:rsidRPr="00234E6A" w:rsidRDefault="003638A2" w:rsidP="003638A2"/>
    <w:p w:rsidR="003638A2" w:rsidRPr="00234E6A" w:rsidRDefault="003638A2" w:rsidP="003638A2">
      <w:pPr>
        <w:pStyle w:val="Titre4"/>
      </w:pPr>
      <w:bookmarkStart w:id="1007" w:name="_Toc426723726"/>
      <w:r w:rsidRPr="00234E6A">
        <w:t>admin-surveillance-start</w:t>
      </w:r>
      <w:bookmarkEnd w:id="1007"/>
    </w:p>
    <w:p w:rsidR="003638A2" w:rsidRPr="00234E6A" w:rsidRDefault="003638A2" w:rsidP="003638A2">
      <w:r w:rsidRPr="00234E6A">
        <w:t xml:space="preserve">Description : Démarrage de la surveillance (surveillanceWAS.ksh, surveillanceAGS.ksh, surveillanceIMP.ksh, surveillanceASD.ksh, surveillanceBDD.ksh) sur tous les serveurs d’un même environnement. </w:t>
      </w:r>
      <w:r w:rsidR="001F2AEE" w:rsidRPr="00234E6A">
        <w:t>Seules les instances démarrées (métropole ou DOM) sont surveillées.</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r w:rsidR="003638A2" w:rsidRPr="00234E6A" w:rsidTr="00ED343B">
        <w:tc>
          <w:tcPr>
            <w:tcW w:w="2745" w:type="dxa"/>
          </w:tcPr>
          <w:p w:rsidR="003638A2" w:rsidRPr="00234E6A" w:rsidRDefault="001F2AEE" w:rsidP="00ED343B">
            <w:r w:rsidRPr="00234E6A">
              <w:t>INSTANCE1</w:t>
            </w:r>
          </w:p>
        </w:tc>
        <w:tc>
          <w:tcPr>
            <w:tcW w:w="1191" w:type="dxa"/>
          </w:tcPr>
          <w:p w:rsidR="003638A2" w:rsidRPr="00234E6A" w:rsidRDefault="001F2AEE" w:rsidP="00ED343B">
            <w:r w:rsidRPr="00234E6A">
              <w:t>Liste</w:t>
            </w:r>
          </w:p>
        </w:tc>
        <w:tc>
          <w:tcPr>
            <w:tcW w:w="2089" w:type="dxa"/>
          </w:tcPr>
          <w:p w:rsidR="003638A2" w:rsidRPr="00234E6A" w:rsidRDefault="00D04BC5" w:rsidP="00ED343B">
            <w:pPr>
              <w:rPr>
                <w:lang w:val="es-ES"/>
              </w:rPr>
            </w:pPr>
            <w:r w:rsidRPr="00234E6A">
              <w:rPr>
                <w:lang w:val="es-ES"/>
              </w:rPr>
              <w:t>met</w:t>
            </w:r>
          </w:p>
          <w:p w:rsidR="003638A2" w:rsidRPr="00234E6A" w:rsidRDefault="00D04BC5" w:rsidP="00ED343B">
            <w:pPr>
              <w:rPr>
                <w:lang w:val="es-ES"/>
              </w:rPr>
            </w:pPr>
            <w:r w:rsidRPr="00234E6A">
              <w:rPr>
                <w:lang w:val="es-ES"/>
              </w:rPr>
              <w:t>gua</w:t>
            </w:r>
          </w:p>
          <w:p w:rsidR="003638A2" w:rsidRPr="00234E6A" w:rsidRDefault="00D04BC5" w:rsidP="00ED343B">
            <w:pPr>
              <w:rPr>
                <w:lang w:val="es-ES"/>
              </w:rPr>
            </w:pPr>
            <w:r w:rsidRPr="00234E6A">
              <w:rPr>
                <w:lang w:val="es-ES"/>
              </w:rPr>
              <w:t>guy</w:t>
            </w:r>
          </w:p>
          <w:p w:rsidR="003638A2" w:rsidRPr="00234E6A" w:rsidRDefault="00D04BC5" w:rsidP="00ED343B">
            <w:pPr>
              <w:rPr>
                <w:lang w:val="es-ES"/>
              </w:rPr>
            </w:pPr>
            <w:r w:rsidRPr="00234E6A">
              <w:rPr>
                <w:lang w:val="es-ES"/>
              </w:rPr>
              <w:t>mar</w:t>
            </w:r>
          </w:p>
          <w:p w:rsidR="003638A2" w:rsidRPr="00234E6A" w:rsidRDefault="00D04BC5" w:rsidP="00ED343B">
            <w:pPr>
              <w:rPr>
                <w:lang w:val="es-ES"/>
              </w:rPr>
            </w:pPr>
            <w:r w:rsidRPr="00234E6A">
              <w:rPr>
                <w:lang w:val="es-ES"/>
              </w:rPr>
              <w:t>reu</w:t>
            </w:r>
          </w:p>
        </w:tc>
        <w:tc>
          <w:tcPr>
            <w:tcW w:w="3864" w:type="dxa"/>
          </w:tcPr>
          <w:p w:rsidR="003638A2" w:rsidRPr="00234E6A" w:rsidRDefault="001F2AEE" w:rsidP="00ED343B">
            <w:r w:rsidRPr="00234E6A">
              <w:t>Première instance à activer. Cette instance est déployée sur l’arcgis de métropole.</w:t>
            </w:r>
          </w:p>
        </w:tc>
      </w:tr>
      <w:tr w:rsidR="003638A2" w:rsidRPr="00234E6A" w:rsidTr="00ED343B">
        <w:tc>
          <w:tcPr>
            <w:tcW w:w="2745" w:type="dxa"/>
          </w:tcPr>
          <w:p w:rsidR="003638A2" w:rsidRPr="00234E6A" w:rsidRDefault="001F2AEE" w:rsidP="00ED343B">
            <w:r w:rsidRPr="00234E6A">
              <w:t>INSTANCE2</w:t>
            </w:r>
          </w:p>
        </w:tc>
        <w:tc>
          <w:tcPr>
            <w:tcW w:w="1191" w:type="dxa"/>
          </w:tcPr>
          <w:p w:rsidR="003638A2" w:rsidRPr="00234E6A" w:rsidRDefault="001F2AEE" w:rsidP="00ED343B">
            <w:r w:rsidRPr="00234E6A">
              <w:t>Liste</w:t>
            </w:r>
          </w:p>
        </w:tc>
        <w:tc>
          <w:tcPr>
            <w:tcW w:w="2089" w:type="dxa"/>
          </w:tcPr>
          <w:p w:rsidR="003638A2" w:rsidRPr="00234E6A" w:rsidRDefault="001F2AEE" w:rsidP="00ED343B">
            <w:r w:rsidRPr="00234E6A">
              <w:t>gua</w:t>
            </w:r>
          </w:p>
          <w:p w:rsidR="003638A2" w:rsidRPr="00234E6A" w:rsidRDefault="001F2AEE" w:rsidP="00ED343B">
            <w:r w:rsidRPr="00234E6A">
              <w:t>guy</w:t>
            </w:r>
          </w:p>
          <w:p w:rsidR="003638A2" w:rsidRPr="00234E6A" w:rsidRDefault="001F2AEE" w:rsidP="00ED343B">
            <w:r w:rsidRPr="00234E6A">
              <w:t>mar</w:t>
            </w:r>
          </w:p>
          <w:p w:rsidR="003638A2" w:rsidRPr="00234E6A" w:rsidRDefault="001F2AEE" w:rsidP="00ED343B">
            <w:r w:rsidRPr="00234E6A">
              <w:t>reu</w:t>
            </w:r>
          </w:p>
        </w:tc>
        <w:tc>
          <w:tcPr>
            <w:tcW w:w="3864" w:type="dxa"/>
          </w:tcPr>
          <w:p w:rsidR="003638A2" w:rsidRPr="00234E6A" w:rsidRDefault="001F2AEE" w:rsidP="00ED343B">
            <w:r w:rsidRPr="00234E6A">
              <w:t>Deuxième instance à activer. Cette instance est déployée sur l’arcgis dédié aux DOM (arcgis d’impression si l’environnement ne dispose pas d’arcgis dédié DOM)</w:t>
            </w:r>
          </w:p>
        </w:tc>
      </w:tr>
    </w:tbl>
    <w:p w:rsidR="003638A2" w:rsidRPr="00234E6A" w:rsidRDefault="003638A2" w:rsidP="003638A2"/>
    <w:p w:rsidR="003638A2" w:rsidRPr="00234E6A" w:rsidRDefault="003638A2" w:rsidP="003638A2">
      <w:pPr>
        <w:pStyle w:val="Titre4"/>
      </w:pPr>
      <w:bookmarkStart w:id="1008" w:name="_Toc426723727"/>
      <w:r w:rsidRPr="00234E6A">
        <w:t>admin-jonas-stop</w:t>
      </w:r>
      <w:bookmarkEnd w:id="1008"/>
    </w:p>
    <w:p w:rsidR="003638A2" w:rsidRPr="00234E6A" w:rsidRDefault="003638A2" w:rsidP="003638A2">
      <w:r w:rsidRPr="00234E6A">
        <w:t>Description : Arrêt de Jonas sur un environnement donné.</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lastRenderedPageBreak/>
              <w:t>form</w:t>
            </w:r>
          </w:p>
        </w:tc>
        <w:tc>
          <w:tcPr>
            <w:tcW w:w="3864" w:type="dxa"/>
          </w:tcPr>
          <w:p w:rsidR="003638A2" w:rsidRPr="00234E6A" w:rsidRDefault="003638A2" w:rsidP="00ED343B">
            <w:r w:rsidRPr="00234E6A">
              <w:lastRenderedPageBreak/>
              <w:t>Environnement cible.</w:t>
            </w:r>
          </w:p>
        </w:tc>
      </w:tr>
    </w:tbl>
    <w:p w:rsidR="003638A2" w:rsidRPr="00234E6A" w:rsidRDefault="003638A2" w:rsidP="003638A2"/>
    <w:p w:rsidR="003638A2" w:rsidRPr="00234E6A" w:rsidRDefault="003638A2" w:rsidP="003638A2">
      <w:pPr>
        <w:pStyle w:val="Titre4"/>
      </w:pPr>
      <w:bookmarkStart w:id="1009" w:name="_Toc426723728"/>
      <w:r w:rsidRPr="00234E6A">
        <w:t>admin-jonas-start</w:t>
      </w:r>
      <w:bookmarkEnd w:id="1009"/>
    </w:p>
    <w:p w:rsidR="003638A2" w:rsidRPr="00234E6A" w:rsidRDefault="003638A2" w:rsidP="003638A2">
      <w:r w:rsidRPr="00234E6A">
        <w:t>Description : Démarrage de Jonas sur un environnement donné.</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bl>
    <w:p w:rsidR="003638A2" w:rsidRPr="00234E6A" w:rsidRDefault="003638A2" w:rsidP="003638A2"/>
    <w:p w:rsidR="003638A2" w:rsidRPr="00234E6A" w:rsidRDefault="001F2AEE" w:rsidP="003638A2">
      <w:pPr>
        <w:pStyle w:val="Titre4"/>
      </w:pPr>
      <w:bookmarkStart w:id="1010" w:name="_Toc426723729"/>
      <w:r w:rsidRPr="00234E6A">
        <w:t>admin-arcgis-activer-mapservices</w:t>
      </w:r>
      <w:bookmarkEnd w:id="1010"/>
    </w:p>
    <w:p w:rsidR="003638A2" w:rsidRPr="00234E6A" w:rsidRDefault="003638A2" w:rsidP="003638A2">
      <w:r w:rsidRPr="00234E6A">
        <w:t>Description : Suppression de tous les map services (sauf toolbox et GeometryServer) sur un environnement donné, et création des map services des instances sélectionnées.</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r w:rsidR="003638A2" w:rsidRPr="00234E6A" w:rsidTr="00ED343B">
        <w:tc>
          <w:tcPr>
            <w:tcW w:w="2745" w:type="dxa"/>
          </w:tcPr>
          <w:p w:rsidR="003638A2" w:rsidRPr="00234E6A" w:rsidRDefault="003638A2" w:rsidP="00ED343B">
            <w:r w:rsidRPr="00234E6A">
              <w:t>INSTANCE1</w:t>
            </w:r>
          </w:p>
        </w:tc>
        <w:tc>
          <w:tcPr>
            <w:tcW w:w="1191" w:type="dxa"/>
          </w:tcPr>
          <w:p w:rsidR="003638A2" w:rsidRPr="00234E6A" w:rsidRDefault="003638A2" w:rsidP="00ED343B">
            <w:r w:rsidRPr="00234E6A">
              <w:t>Liste</w:t>
            </w:r>
          </w:p>
        </w:tc>
        <w:tc>
          <w:tcPr>
            <w:tcW w:w="2089" w:type="dxa"/>
          </w:tcPr>
          <w:p w:rsidR="003638A2" w:rsidRPr="00234E6A" w:rsidRDefault="00D04BC5" w:rsidP="00ED343B">
            <w:pPr>
              <w:rPr>
                <w:lang w:val="es-ES"/>
              </w:rPr>
            </w:pPr>
            <w:r w:rsidRPr="00234E6A">
              <w:rPr>
                <w:lang w:val="es-ES"/>
              </w:rPr>
              <w:t>met</w:t>
            </w:r>
          </w:p>
          <w:p w:rsidR="003638A2" w:rsidRPr="00234E6A" w:rsidRDefault="00D04BC5" w:rsidP="00ED343B">
            <w:pPr>
              <w:rPr>
                <w:lang w:val="es-ES"/>
              </w:rPr>
            </w:pPr>
            <w:r w:rsidRPr="00234E6A">
              <w:rPr>
                <w:lang w:val="es-ES"/>
              </w:rPr>
              <w:t>gua</w:t>
            </w:r>
          </w:p>
          <w:p w:rsidR="003638A2" w:rsidRPr="00234E6A" w:rsidRDefault="00D04BC5" w:rsidP="00ED343B">
            <w:pPr>
              <w:rPr>
                <w:lang w:val="es-ES"/>
              </w:rPr>
            </w:pPr>
            <w:r w:rsidRPr="00234E6A">
              <w:rPr>
                <w:lang w:val="es-ES"/>
              </w:rPr>
              <w:t>guy</w:t>
            </w:r>
          </w:p>
          <w:p w:rsidR="003638A2" w:rsidRPr="00234E6A" w:rsidRDefault="00D04BC5" w:rsidP="00ED343B">
            <w:pPr>
              <w:rPr>
                <w:lang w:val="es-ES"/>
              </w:rPr>
            </w:pPr>
            <w:r w:rsidRPr="00234E6A">
              <w:rPr>
                <w:lang w:val="es-ES"/>
              </w:rPr>
              <w:t>mar</w:t>
            </w:r>
          </w:p>
          <w:p w:rsidR="003638A2" w:rsidRPr="00234E6A" w:rsidRDefault="00D04BC5" w:rsidP="00ED343B">
            <w:pPr>
              <w:rPr>
                <w:lang w:val="es-ES"/>
              </w:rPr>
            </w:pPr>
            <w:r w:rsidRPr="00234E6A">
              <w:rPr>
                <w:lang w:val="es-ES"/>
              </w:rPr>
              <w:t>reu</w:t>
            </w:r>
          </w:p>
        </w:tc>
        <w:tc>
          <w:tcPr>
            <w:tcW w:w="3864" w:type="dxa"/>
          </w:tcPr>
          <w:p w:rsidR="003638A2" w:rsidRPr="00234E6A" w:rsidRDefault="003638A2" w:rsidP="00ED343B">
            <w:r w:rsidRPr="00234E6A">
              <w:t>Première instance à activer. Cette instance est déployée sur l’arcgis de métropole.</w:t>
            </w:r>
          </w:p>
        </w:tc>
      </w:tr>
      <w:tr w:rsidR="003638A2" w:rsidRPr="00234E6A" w:rsidTr="00ED343B">
        <w:tc>
          <w:tcPr>
            <w:tcW w:w="2745" w:type="dxa"/>
          </w:tcPr>
          <w:p w:rsidR="003638A2" w:rsidRPr="00234E6A" w:rsidRDefault="003638A2" w:rsidP="00ED343B">
            <w:r w:rsidRPr="00234E6A">
              <w:t>INSTANCE2</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gua</w:t>
            </w:r>
          </w:p>
          <w:p w:rsidR="003638A2" w:rsidRPr="00234E6A" w:rsidRDefault="003638A2" w:rsidP="00ED343B">
            <w:r w:rsidRPr="00234E6A">
              <w:t>guy</w:t>
            </w:r>
          </w:p>
          <w:p w:rsidR="003638A2" w:rsidRPr="00234E6A" w:rsidRDefault="003638A2" w:rsidP="00ED343B">
            <w:r w:rsidRPr="00234E6A">
              <w:t>mar</w:t>
            </w:r>
          </w:p>
          <w:p w:rsidR="003638A2" w:rsidRPr="00234E6A" w:rsidRDefault="003638A2" w:rsidP="00ED343B">
            <w:r w:rsidRPr="00234E6A">
              <w:t>reu</w:t>
            </w:r>
          </w:p>
        </w:tc>
        <w:tc>
          <w:tcPr>
            <w:tcW w:w="3864" w:type="dxa"/>
          </w:tcPr>
          <w:p w:rsidR="003638A2" w:rsidRPr="00234E6A" w:rsidRDefault="003638A2" w:rsidP="00ED343B">
            <w:r w:rsidRPr="00234E6A">
              <w:t>Deuxième instance à activer. Cette instance est déployée sur l’arcgis dédié aux DOM (arcgis d’impression si l’environnement ne dispose pas d’arcgis dédié DOM)</w:t>
            </w:r>
          </w:p>
        </w:tc>
      </w:tr>
    </w:tbl>
    <w:p w:rsidR="003638A2" w:rsidRPr="00234E6A" w:rsidRDefault="003638A2" w:rsidP="003638A2"/>
    <w:p w:rsidR="003638A2" w:rsidRPr="00234E6A" w:rsidRDefault="001F2AEE" w:rsidP="003638A2">
      <w:pPr>
        <w:pStyle w:val="Titre4"/>
      </w:pPr>
      <w:bookmarkStart w:id="1011" w:name="_Toc426723730"/>
      <w:r w:rsidRPr="00234E6A">
        <w:t>admin-bdd-activer</w:t>
      </w:r>
      <w:bookmarkEnd w:id="1011"/>
    </w:p>
    <w:p w:rsidR="003638A2" w:rsidRPr="00234E6A" w:rsidRDefault="003638A2" w:rsidP="003638A2">
      <w:r w:rsidRPr="00234E6A">
        <w:t>Description : Arrête toutes les bases de données DOM sur un environnement donné et active les bases de données sélectionnées. La base de données métropole est activée systématiquement.</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lastRenderedPageBreak/>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lastRenderedPageBreak/>
              <w:t>Environnement cible.</w:t>
            </w:r>
          </w:p>
        </w:tc>
      </w:tr>
      <w:tr w:rsidR="003638A2" w:rsidRPr="00234E6A" w:rsidTr="00ED343B">
        <w:tc>
          <w:tcPr>
            <w:tcW w:w="2745" w:type="dxa"/>
          </w:tcPr>
          <w:p w:rsidR="003638A2" w:rsidRPr="00234E6A" w:rsidRDefault="003638A2" w:rsidP="00ED343B">
            <w:r w:rsidRPr="00234E6A">
              <w:lastRenderedPageBreak/>
              <w:t>INSTANCE1</w:t>
            </w:r>
          </w:p>
        </w:tc>
        <w:tc>
          <w:tcPr>
            <w:tcW w:w="1191" w:type="dxa"/>
          </w:tcPr>
          <w:p w:rsidR="003638A2" w:rsidRPr="00234E6A" w:rsidRDefault="003638A2" w:rsidP="00ED343B">
            <w:r w:rsidRPr="00234E6A">
              <w:t>Liste</w:t>
            </w:r>
          </w:p>
        </w:tc>
        <w:tc>
          <w:tcPr>
            <w:tcW w:w="2089" w:type="dxa"/>
          </w:tcPr>
          <w:p w:rsidR="003638A2" w:rsidRPr="00234E6A" w:rsidRDefault="00D04BC5" w:rsidP="00ED343B">
            <w:pPr>
              <w:rPr>
                <w:lang w:val="es-ES"/>
              </w:rPr>
            </w:pPr>
            <w:r w:rsidRPr="00234E6A">
              <w:rPr>
                <w:lang w:val="es-ES"/>
              </w:rPr>
              <w:t>met</w:t>
            </w:r>
          </w:p>
          <w:p w:rsidR="003638A2" w:rsidRPr="00234E6A" w:rsidRDefault="00D04BC5" w:rsidP="00ED343B">
            <w:pPr>
              <w:rPr>
                <w:lang w:val="es-ES"/>
              </w:rPr>
            </w:pPr>
            <w:r w:rsidRPr="00234E6A">
              <w:rPr>
                <w:lang w:val="es-ES"/>
              </w:rPr>
              <w:t>gua</w:t>
            </w:r>
          </w:p>
          <w:p w:rsidR="003638A2" w:rsidRPr="00234E6A" w:rsidRDefault="00D04BC5" w:rsidP="00ED343B">
            <w:pPr>
              <w:rPr>
                <w:lang w:val="es-ES"/>
              </w:rPr>
            </w:pPr>
            <w:r w:rsidRPr="00234E6A">
              <w:rPr>
                <w:lang w:val="es-ES"/>
              </w:rPr>
              <w:t>guy</w:t>
            </w:r>
          </w:p>
          <w:p w:rsidR="003638A2" w:rsidRPr="00234E6A" w:rsidRDefault="00D04BC5" w:rsidP="00ED343B">
            <w:pPr>
              <w:rPr>
                <w:lang w:val="es-ES"/>
              </w:rPr>
            </w:pPr>
            <w:r w:rsidRPr="00234E6A">
              <w:rPr>
                <w:lang w:val="es-ES"/>
              </w:rPr>
              <w:t>mar</w:t>
            </w:r>
          </w:p>
          <w:p w:rsidR="003638A2" w:rsidRPr="00234E6A" w:rsidRDefault="00D04BC5" w:rsidP="00ED343B">
            <w:pPr>
              <w:rPr>
                <w:lang w:val="es-ES"/>
              </w:rPr>
            </w:pPr>
            <w:r w:rsidRPr="00234E6A">
              <w:rPr>
                <w:lang w:val="es-ES"/>
              </w:rPr>
              <w:t>reu</w:t>
            </w:r>
          </w:p>
        </w:tc>
        <w:tc>
          <w:tcPr>
            <w:tcW w:w="3864" w:type="dxa"/>
          </w:tcPr>
          <w:p w:rsidR="003638A2" w:rsidRPr="00234E6A" w:rsidRDefault="003638A2" w:rsidP="00ED343B">
            <w:r w:rsidRPr="00234E6A">
              <w:t>Première instance à activer. Cette instance est déployée sur l’arcgis de métropole.</w:t>
            </w:r>
          </w:p>
        </w:tc>
      </w:tr>
      <w:tr w:rsidR="003638A2" w:rsidRPr="00234E6A" w:rsidTr="00ED343B">
        <w:tc>
          <w:tcPr>
            <w:tcW w:w="2745" w:type="dxa"/>
          </w:tcPr>
          <w:p w:rsidR="003638A2" w:rsidRPr="00234E6A" w:rsidRDefault="003638A2" w:rsidP="00ED343B">
            <w:r w:rsidRPr="00234E6A">
              <w:t>INSTANCE2</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gua</w:t>
            </w:r>
          </w:p>
          <w:p w:rsidR="003638A2" w:rsidRPr="00234E6A" w:rsidRDefault="003638A2" w:rsidP="00ED343B">
            <w:r w:rsidRPr="00234E6A">
              <w:t>guy</w:t>
            </w:r>
          </w:p>
          <w:p w:rsidR="003638A2" w:rsidRPr="00234E6A" w:rsidRDefault="003638A2" w:rsidP="00ED343B">
            <w:r w:rsidRPr="00234E6A">
              <w:t>mar</w:t>
            </w:r>
          </w:p>
          <w:p w:rsidR="003638A2" w:rsidRPr="00234E6A" w:rsidRDefault="003638A2" w:rsidP="00ED343B">
            <w:r w:rsidRPr="00234E6A">
              <w:t>reu</w:t>
            </w:r>
          </w:p>
        </w:tc>
        <w:tc>
          <w:tcPr>
            <w:tcW w:w="3864" w:type="dxa"/>
          </w:tcPr>
          <w:p w:rsidR="003638A2" w:rsidRPr="00234E6A" w:rsidRDefault="003638A2" w:rsidP="00ED343B">
            <w:r w:rsidRPr="00234E6A">
              <w:t>Deuxième instance à activer. Cette instance est déployée sur l’arcgis dédié aux DOM (arcgis d’impression si l’environnement ne dispose pas d’arcgis dédié DOM)</w:t>
            </w:r>
          </w:p>
        </w:tc>
      </w:tr>
    </w:tbl>
    <w:p w:rsidR="003638A2" w:rsidRPr="00234E6A" w:rsidRDefault="003638A2" w:rsidP="003638A2"/>
    <w:p w:rsidR="003638A2" w:rsidRPr="00234E6A" w:rsidRDefault="001F2AEE" w:rsidP="003638A2">
      <w:pPr>
        <w:pStyle w:val="Titre4"/>
      </w:pPr>
      <w:bookmarkStart w:id="1012" w:name="_Toc426723731"/>
      <w:r w:rsidRPr="00234E6A">
        <w:t>admin-ws-activer-instance</w:t>
      </w:r>
      <w:bookmarkEnd w:id="1012"/>
    </w:p>
    <w:p w:rsidR="003638A2" w:rsidRPr="00234E6A" w:rsidRDefault="003638A2" w:rsidP="003638A2">
      <w:r w:rsidRPr="00234E6A">
        <w:t>Description : Appel avec l’utilisateur jonas sur le serveur WS le script de reconfiguration reconfiguration.ksh avec le paramètre INSTANCE1.</w:t>
      </w:r>
    </w:p>
    <w:p w:rsidR="003638A2" w:rsidRPr="00234E6A" w:rsidRDefault="003638A2" w:rsidP="003638A2">
      <w:r w:rsidRPr="00234E6A">
        <w:t>Paramètres :</w:t>
      </w:r>
    </w:p>
    <w:tbl>
      <w:tblPr>
        <w:tblStyle w:val="Grilledutableau"/>
        <w:tblW w:w="9889" w:type="dxa"/>
        <w:tblLook w:val="04A0"/>
      </w:tblPr>
      <w:tblGrid>
        <w:gridCol w:w="2745"/>
        <w:gridCol w:w="1191"/>
        <w:gridCol w:w="2089"/>
        <w:gridCol w:w="3864"/>
      </w:tblGrid>
      <w:tr w:rsidR="003638A2" w:rsidRPr="00234E6A" w:rsidTr="00ED343B">
        <w:tc>
          <w:tcPr>
            <w:tcW w:w="2745" w:type="dxa"/>
          </w:tcPr>
          <w:p w:rsidR="003638A2" w:rsidRPr="00234E6A" w:rsidRDefault="003638A2" w:rsidP="00ED343B">
            <w:r w:rsidRPr="00234E6A">
              <w:t>Nom</w:t>
            </w:r>
          </w:p>
        </w:tc>
        <w:tc>
          <w:tcPr>
            <w:tcW w:w="1191" w:type="dxa"/>
          </w:tcPr>
          <w:p w:rsidR="003638A2" w:rsidRPr="00234E6A" w:rsidRDefault="003638A2" w:rsidP="00ED343B">
            <w:r w:rsidRPr="00234E6A">
              <w:t>Type</w:t>
            </w:r>
          </w:p>
        </w:tc>
        <w:tc>
          <w:tcPr>
            <w:tcW w:w="2089" w:type="dxa"/>
          </w:tcPr>
          <w:p w:rsidR="003638A2" w:rsidRPr="00234E6A" w:rsidRDefault="003638A2" w:rsidP="00ED343B">
            <w:r w:rsidRPr="00234E6A">
              <w:t>Valeurs possibles</w:t>
            </w:r>
          </w:p>
        </w:tc>
        <w:tc>
          <w:tcPr>
            <w:tcW w:w="3864" w:type="dxa"/>
          </w:tcPr>
          <w:p w:rsidR="003638A2" w:rsidRPr="00234E6A" w:rsidRDefault="003638A2" w:rsidP="00ED343B">
            <w:r w:rsidRPr="00234E6A">
              <w:t>Description</w:t>
            </w:r>
          </w:p>
        </w:tc>
      </w:tr>
      <w:tr w:rsidR="003638A2" w:rsidRPr="00234E6A" w:rsidTr="00ED343B">
        <w:tc>
          <w:tcPr>
            <w:tcW w:w="2745" w:type="dxa"/>
          </w:tcPr>
          <w:p w:rsidR="003638A2" w:rsidRPr="00234E6A" w:rsidRDefault="003638A2" w:rsidP="00ED343B">
            <w:r w:rsidRPr="00234E6A">
              <w:t>TARGET_ENVIR</w:t>
            </w:r>
          </w:p>
        </w:tc>
        <w:tc>
          <w:tcPr>
            <w:tcW w:w="1191" w:type="dxa"/>
          </w:tcPr>
          <w:p w:rsidR="003638A2" w:rsidRPr="00234E6A" w:rsidRDefault="003638A2" w:rsidP="00ED343B">
            <w:r w:rsidRPr="00234E6A">
              <w:t>Liste</w:t>
            </w:r>
          </w:p>
        </w:tc>
        <w:tc>
          <w:tcPr>
            <w:tcW w:w="2089" w:type="dxa"/>
          </w:tcPr>
          <w:p w:rsidR="003638A2" w:rsidRPr="00234E6A" w:rsidRDefault="003638A2" w:rsidP="00ED343B">
            <w:r w:rsidRPr="00234E6A">
              <w:t>dev</w:t>
            </w:r>
          </w:p>
          <w:p w:rsidR="003638A2" w:rsidRPr="00234E6A" w:rsidRDefault="003638A2" w:rsidP="00ED343B">
            <w:r w:rsidRPr="00234E6A">
              <w:t>pre-qual</w:t>
            </w:r>
          </w:p>
          <w:p w:rsidR="003638A2" w:rsidRPr="00234E6A" w:rsidRDefault="003638A2" w:rsidP="00ED343B">
            <w:r w:rsidRPr="00234E6A">
              <w:t>qual</w:t>
            </w:r>
          </w:p>
          <w:p w:rsidR="003638A2" w:rsidRPr="00234E6A" w:rsidRDefault="003638A2" w:rsidP="00ED343B">
            <w:r w:rsidRPr="00234E6A">
              <w:t>mco</w:t>
            </w:r>
          </w:p>
          <w:p w:rsidR="003638A2" w:rsidRPr="00234E6A" w:rsidRDefault="003638A2" w:rsidP="00ED343B">
            <w:r w:rsidRPr="00234E6A">
              <w:t>qpm</w:t>
            </w:r>
          </w:p>
          <w:p w:rsidR="003638A2" w:rsidRPr="00234E6A" w:rsidRDefault="003638A2" w:rsidP="00ED343B">
            <w:r w:rsidRPr="00234E6A">
              <w:t>recette</w:t>
            </w:r>
          </w:p>
          <w:p w:rsidR="003638A2" w:rsidRPr="00234E6A" w:rsidRDefault="003638A2" w:rsidP="00ED343B">
            <w:r w:rsidRPr="00234E6A">
              <w:t>form</w:t>
            </w:r>
          </w:p>
        </w:tc>
        <w:tc>
          <w:tcPr>
            <w:tcW w:w="3864" w:type="dxa"/>
          </w:tcPr>
          <w:p w:rsidR="003638A2" w:rsidRPr="00234E6A" w:rsidRDefault="003638A2" w:rsidP="00ED343B">
            <w:r w:rsidRPr="00234E6A">
              <w:t>Environnement cible.</w:t>
            </w:r>
          </w:p>
        </w:tc>
      </w:tr>
      <w:tr w:rsidR="003638A2" w:rsidRPr="00234E6A" w:rsidTr="00ED343B">
        <w:tc>
          <w:tcPr>
            <w:tcW w:w="2745" w:type="dxa"/>
          </w:tcPr>
          <w:p w:rsidR="003638A2" w:rsidRPr="00234E6A" w:rsidRDefault="003638A2" w:rsidP="00ED343B">
            <w:r w:rsidRPr="00234E6A">
              <w:t>INSTANCE1</w:t>
            </w:r>
          </w:p>
        </w:tc>
        <w:tc>
          <w:tcPr>
            <w:tcW w:w="1191" w:type="dxa"/>
          </w:tcPr>
          <w:p w:rsidR="003638A2" w:rsidRPr="00234E6A" w:rsidRDefault="003638A2" w:rsidP="00ED343B">
            <w:r w:rsidRPr="00234E6A">
              <w:t>Liste</w:t>
            </w:r>
          </w:p>
        </w:tc>
        <w:tc>
          <w:tcPr>
            <w:tcW w:w="2089" w:type="dxa"/>
          </w:tcPr>
          <w:p w:rsidR="003638A2" w:rsidRPr="00234E6A" w:rsidRDefault="00D04BC5" w:rsidP="00ED343B">
            <w:pPr>
              <w:rPr>
                <w:lang w:val="es-ES"/>
              </w:rPr>
            </w:pPr>
            <w:r w:rsidRPr="00234E6A">
              <w:rPr>
                <w:lang w:val="es-ES"/>
              </w:rPr>
              <w:t>met</w:t>
            </w:r>
          </w:p>
          <w:p w:rsidR="003638A2" w:rsidRPr="00234E6A" w:rsidRDefault="00D04BC5" w:rsidP="00ED343B">
            <w:pPr>
              <w:rPr>
                <w:lang w:val="es-ES"/>
              </w:rPr>
            </w:pPr>
            <w:r w:rsidRPr="00234E6A">
              <w:rPr>
                <w:lang w:val="es-ES"/>
              </w:rPr>
              <w:t>gua</w:t>
            </w:r>
          </w:p>
          <w:p w:rsidR="003638A2" w:rsidRPr="00234E6A" w:rsidRDefault="00D04BC5" w:rsidP="00ED343B">
            <w:pPr>
              <w:rPr>
                <w:lang w:val="es-ES"/>
              </w:rPr>
            </w:pPr>
            <w:r w:rsidRPr="00234E6A">
              <w:rPr>
                <w:lang w:val="es-ES"/>
              </w:rPr>
              <w:t>guy</w:t>
            </w:r>
          </w:p>
          <w:p w:rsidR="003638A2" w:rsidRPr="00234E6A" w:rsidRDefault="00D04BC5" w:rsidP="00ED343B">
            <w:pPr>
              <w:rPr>
                <w:lang w:val="es-ES"/>
              </w:rPr>
            </w:pPr>
            <w:r w:rsidRPr="00234E6A">
              <w:rPr>
                <w:lang w:val="es-ES"/>
              </w:rPr>
              <w:t>mar</w:t>
            </w:r>
          </w:p>
          <w:p w:rsidR="003638A2" w:rsidRPr="00234E6A" w:rsidRDefault="00D04BC5" w:rsidP="00ED343B">
            <w:pPr>
              <w:rPr>
                <w:lang w:val="es-ES"/>
              </w:rPr>
            </w:pPr>
            <w:r w:rsidRPr="00234E6A">
              <w:rPr>
                <w:lang w:val="es-ES"/>
              </w:rPr>
              <w:t>reu</w:t>
            </w:r>
          </w:p>
        </w:tc>
        <w:tc>
          <w:tcPr>
            <w:tcW w:w="3864" w:type="dxa"/>
          </w:tcPr>
          <w:p w:rsidR="003638A2" w:rsidRPr="00234E6A" w:rsidRDefault="003638A2" w:rsidP="00ED343B">
            <w:r w:rsidRPr="00234E6A">
              <w:t>Première instance à activer. Cette instance est déployée sur l’arcgis de métropole.</w:t>
            </w:r>
          </w:p>
        </w:tc>
      </w:tr>
    </w:tbl>
    <w:p w:rsidR="003638A2" w:rsidRPr="00234E6A" w:rsidRDefault="003638A2" w:rsidP="003638A2"/>
    <w:p w:rsidR="00352CFA" w:rsidRPr="00234E6A" w:rsidRDefault="00141E8A" w:rsidP="00352CFA">
      <w:pPr>
        <w:pStyle w:val="Titre2"/>
      </w:pPr>
      <w:bookmarkStart w:id="1013" w:name="_Outil_de_reconfiguration.ksh"/>
      <w:bookmarkStart w:id="1014" w:name="_Toc426723732"/>
      <w:bookmarkEnd w:id="1013"/>
      <w:r w:rsidRPr="00234E6A">
        <w:t xml:space="preserve">Outil de </w:t>
      </w:r>
      <w:r w:rsidR="001F2AEE" w:rsidRPr="00234E6A">
        <w:t>reconfiguration</w:t>
      </w:r>
      <w:bookmarkEnd w:id="1014"/>
    </w:p>
    <w:p w:rsidR="003638A2" w:rsidRPr="00234E6A" w:rsidRDefault="003638A2" w:rsidP="003638A2">
      <w:r w:rsidRPr="00234E6A">
        <w:t>Le script de reconfiguration $EXPL/bin/reconfiguration.ksh modifie la configuration de WSSRV</w:t>
      </w:r>
      <w:r w:rsidR="00141E8A" w:rsidRPr="00234E6A">
        <w:t xml:space="preserve"> et de WSCLI</w:t>
      </w:r>
      <w:r w:rsidRPr="00234E6A">
        <w:t>.</w:t>
      </w:r>
    </w:p>
    <w:p w:rsidR="003638A2" w:rsidRPr="00234E6A" w:rsidRDefault="00141E8A" w:rsidP="003638A2">
      <w:r w:rsidRPr="00234E6A">
        <w:t>La commande d’exécution du script est la suivante :</w:t>
      </w:r>
    </w:p>
    <w:p w:rsidR="00141E8A" w:rsidRPr="00234E6A" w:rsidRDefault="00352CFA" w:rsidP="003638A2">
      <w:pPr>
        <w:rPr>
          <w:rFonts w:ascii="Courier New" w:hAnsi="Courier New" w:cs="Courier New"/>
        </w:rPr>
      </w:pPr>
      <w:r w:rsidRPr="00234E6A">
        <w:rPr>
          <w:rFonts w:ascii="Courier New" w:hAnsi="Courier New" w:cs="Courier New"/>
        </w:rPr>
        <w:t>$EXPL/bin/reconfiguration.ksh [-i &lt;instance&gt;] [ -</w:t>
      </w:r>
      <w:r w:rsidR="0078749D" w:rsidRPr="00234E6A">
        <w:rPr>
          <w:rFonts w:ascii="Courier New" w:hAnsi="Courier New" w:cs="Courier New"/>
        </w:rPr>
        <w:t>-</w:t>
      </w:r>
      <w:r w:rsidRPr="00234E6A">
        <w:rPr>
          <w:rFonts w:ascii="Courier New" w:hAnsi="Courier New" w:cs="Courier New"/>
        </w:rPr>
        <w:t>gassi on|off ]</w:t>
      </w:r>
    </w:p>
    <w:p w:rsidR="003638A2" w:rsidRPr="00234E6A" w:rsidRDefault="003638A2" w:rsidP="003638A2">
      <w:r w:rsidRPr="00234E6A">
        <w:t>Les actions réalisées par le script sont les suivantes (cf fonctionnement du script $WSSRV/deploiement/deploiement.ksh) :</w:t>
      </w:r>
    </w:p>
    <w:p w:rsidR="003638A2" w:rsidRPr="00234E6A" w:rsidRDefault="00350862" w:rsidP="003638A2">
      <w:pPr>
        <w:pStyle w:val="Paragraphedeliste"/>
        <w:numPr>
          <w:ilvl w:val="0"/>
          <w:numId w:val="159"/>
        </w:numPr>
      </w:pPr>
      <w:r w:rsidRPr="00234E6A">
        <w:t>Si le paramètre -i &lt;instance&gt; est présent, l</w:t>
      </w:r>
      <w:r w:rsidR="003638A2" w:rsidRPr="00234E6A">
        <w:t>e contenu de $WSSRV/config/&lt;envir&gt; est copié dans $WSSRV/RestFmkSrvDeploy, où &lt;envir&gt; est l’environnement courant.</w:t>
      </w:r>
    </w:p>
    <w:p w:rsidR="00352CFA" w:rsidRDefault="003638A2" w:rsidP="00352CFA">
      <w:pPr>
        <w:pStyle w:val="Paragraphedeliste"/>
        <w:numPr>
          <w:ilvl w:val="0"/>
          <w:numId w:val="159"/>
        </w:numPr>
      </w:pPr>
      <w:r w:rsidRPr="00234E6A">
        <w:t>Si le paramètre &lt;instance&gt; est</w:t>
      </w:r>
      <w:r w:rsidR="004929C2" w:rsidRPr="00234E6A">
        <w:t xml:space="preserve"> présent et égale à</w:t>
      </w:r>
      <w:r w:rsidRPr="00234E6A">
        <w:t xml:space="preserve"> « gua », « guy », « mar » ou « reu », le fichier $WSSRV/RestFmkSrvDeploy/WEB-INF/applications</w:t>
      </w:r>
      <w:r w:rsidRPr="007D4844">
        <w:t>/client&lt;instance&gt;</w:t>
      </w:r>
      <w:r>
        <w:t>/configuration.xml est modifié pour remplacer les références au serveur ArcGIS DOM par le serveur ArcGIS métropole :</w:t>
      </w:r>
    </w:p>
    <w:tbl>
      <w:tblPr>
        <w:tblStyle w:val="Grilledutableau"/>
        <w:tblW w:w="0" w:type="auto"/>
        <w:tblLook w:val="04A0"/>
      </w:tblPr>
      <w:tblGrid>
        <w:gridCol w:w="2093"/>
        <w:gridCol w:w="7685"/>
      </w:tblGrid>
      <w:tr w:rsidR="003638A2" w:rsidRPr="00992A16" w:rsidTr="00ED343B">
        <w:tc>
          <w:tcPr>
            <w:tcW w:w="2093" w:type="dxa"/>
          </w:tcPr>
          <w:p w:rsidR="003638A2" w:rsidRPr="00992A16" w:rsidRDefault="003638A2" w:rsidP="00ED343B">
            <w:pPr>
              <w:rPr>
                <w:b/>
              </w:rPr>
            </w:pPr>
            <w:r w:rsidRPr="00992A16">
              <w:rPr>
                <w:b/>
              </w:rPr>
              <w:t>Environnement</w:t>
            </w:r>
          </w:p>
        </w:tc>
        <w:tc>
          <w:tcPr>
            <w:tcW w:w="7685" w:type="dxa"/>
          </w:tcPr>
          <w:p w:rsidR="003638A2" w:rsidRPr="00992A16" w:rsidRDefault="003638A2" w:rsidP="00ED343B">
            <w:pPr>
              <w:rPr>
                <w:b/>
              </w:rPr>
            </w:pPr>
            <w:r w:rsidRPr="00992A16">
              <w:rPr>
                <w:b/>
              </w:rPr>
              <w:t>Valeurs à positionner dans configuration.xml</w:t>
            </w:r>
          </w:p>
        </w:tc>
      </w:tr>
      <w:tr w:rsidR="003638A2" w:rsidRPr="003B07B7" w:rsidTr="00ED343B">
        <w:tc>
          <w:tcPr>
            <w:tcW w:w="2093" w:type="dxa"/>
          </w:tcPr>
          <w:p w:rsidR="003638A2" w:rsidRDefault="003638A2" w:rsidP="00ED343B">
            <w:r>
              <w:t>dev</w:t>
            </w:r>
          </w:p>
        </w:tc>
        <w:tc>
          <w:tcPr>
            <w:tcW w:w="7685" w:type="dxa"/>
          </w:tcPr>
          <w:p w:rsidR="003638A2" w:rsidRPr="00DD48D5" w:rsidRDefault="001F2AEE" w:rsidP="00ED343B">
            <w:pPr>
              <w:rPr>
                <w:lang w:val="en-US"/>
              </w:rPr>
            </w:pPr>
            <w:r w:rsidRPr="001F2AEE">
              <w:rPr>
                <w:lang w:val="en-US"/>
              </w:rPr>
              <w:t>&lt;var name="AgsHosts"    value="dvedvn62.rouen.francetelecom.fr:8399"/&gt;</w:t>
            </w:r>
          </w:p>
          <w:p w:rsidR="003638A2" w:rsidRPr="00DD48D5" w:rsidRDefault="001F2AEE" w:rsidP="00ED343B">
            <w:pPr>
              <w:rPr>
                <w:lang w:val="en-US"/>
              </w:rPr>
            </w:pPr>
            <w:r w:rsidRPr="001F2AEE">
              <w:rPr>
                <w:lang w:val="en-US"/>
              </w:rPr>
              <w:t>&lt;var name="AgsDomain"   value="dvedvn62" /&gt;</w:t>
            </w:r>
          </w:p>
        </w:tc>
      </w:tr>
      <w:tr w:rsidR="003638A2" w:rsidRPr="003B07B7" w:rsidTr="00ED343B">
        <w:tc>
          <w:tcPr>
            <w:tcW w:w="2093" w:type="dxa"/>
          </w:tcPr>
          <w:p w:rsidR="003638A2" w:rsidRDefault="003638A2" w:rsidP="00ED343B">
            <w:r>
              <w:t>pre-qual</w:t>
            </w:r>
          </w:p>
        </w:tc>
        <w:tc>
          <w:tcPr>
            <w:tcW w:w="7685" w:type="dxa"/>
          </w:tcPr>
          <w:p w:rsidR="003638A2" w:rsidRPr="00DD48D5" w:rsidRDefault="001F2AEE" w:rsidP="00ED343B">
            <w:pPr>
              <w:rPr>
                <w:lang w:val="en-US"/>
              </w:rPr>
            </w:pPr>
            <w:r w:rsidRPr="001F2AEE">
              <w:rPr>
                <w:lang w:val="en-US"/>
              </w:rPr>
              <w:t>&lt;var name="AgsHosts"    value="dvedvo46.rouen.francetelecom.fr:8399"/&gt;</w:t>
            </w:r>
          </w:p>
          <w:p w:rsidR="003638A2" w:rsidRPr="00DD48D5" w:rsidRDefault="001F2AEE" w:rsidP="00ED343B">
            <w:pPr>
              <w:rPr>
                <w:lang w:val="en-US"/>
              </w:rPr>
            </w:pPr>
            <w:r w:rsidRPr="001F2AEE">
              <w:rPr>
                <w:lang w:val="en-US"/>
              </w:rPr>
              <w:lastRenderedPageBreak/>
              <w:t>&lt;var name="AgsDomain"   value="dvedvo46" /&gt;</w:t>
            </w:r>
          </w:p>
        </w:tc>
      </w:tr>
      <w:tr w:rsidR="003638A2" w:rsidRPr="003B07B7" w:rsidTr="00ED343B">
        <w:tc>
          <w:tcPr>
            <w:tcW w:w="2093" w:type="dxa"/>
          </w:tcPr>
          <w:p w:rsidR="003638A2" w:rsidRDefault="003638A2" w:rsidP="00ED343B">
            <w:r>
              <w:lastRenderedPageBreak/>
              <w:t>qual</w:t>
            </w:r>
          </w:p>
        </w:tc>
        <w:tc>
          <w:tcPr>
            <w:tcW w:w="7685" w:type="dxa"/>
          </w:tcPr>
          <w:p w:rsidR="003638A2" w:rsidRPr="00DD48D5" w:rsidRDefault="001F2AEE" w:rsidP="00ED343B">
            <w:pPr>
              <w:rPr>
                <w:lang w:val="en-US"/>
              </w:rPr>
            </w:pPr>
            <w:r w:rsidRPr="001F2AEE">
              <w:rPr>
                <w:lang w:val="en-US"/>
              </w:rPr>
              <w:t>&lt;var name="AgsHosts"    value="dvedvo49.rouen.francetelecom.fr:8399"/&gt;</w:t>
            </w:r>
          </w:p>
          <w:p w:rsidR="003638A2" w:rsidRPr="00DD48D5" w:rsidRDefault="001F2AEE" w:rsidP="00ED343B">
            <w:pPr>
              <w:rPr>
                <w:lang w:val="en-US"/>
              </w:rPr>
            </w:pPr>
            <w:r w:rsidRPr="001F2AEE">
              <w:rPr>
                <w:lang w:val="en-US"/>
              </w:rPr>
              <w:t>&lt;var name="AgsDomain"   value="dvedvo49" /&gt;</w:t>
            </w:r>
          </w:p>
        </w:tc>
      </w:tr>
      <w:tr w:rsidR="003638A2" w:rsidRPr="003B07B7" w:rsidTr="00ED343B">
        <w:tc>
          <w:tcPr>
            <w:tcW w:w="2093" w:type="dxa"/>
          </w:tcPr>
          <w:p w:rsidR="003638A2" w:rsidRDefault="003638A2" w:rsidP="00ED343B">
            <w:r>
              <w:t>mco</w:t>
            </w:r>
          </w:p>
        </w:tc>
        <w:tc>
          <w:tcPr>
            <w:tcW w:w="7685" w:type="dxa"/>
          </w:tcPr>
          <w:p w:rsidR="003638A2" w:rsidRPr="00DD48D5" w:rsidRDefault="001F2AEE" w:rsidP="00ED343B">
            <w:pPr>
              <w:rPr>
                <w:lang w:val="en-US"/>
              </w:rPr>
            </w:pPr>
            <w:r w:rsidRPr="001F2AEE">
              <w:rPr>
                <w:lang w:val="en-US"/>
              </w:rPr>
              <w:t>&lt;var name="AgsHosts"    value="dvdsi945.rouen.francetelecom.fr:8399"/&gt;</w:t>
            </w:r>
          </w:p>
          <w:p w:rsidR="003638A2" w:rsidRPr="00DD48D5" w:rsidRDefault="001F2AEE" w:rsidP="00ED343B">
            <w:pPr>
              <w:rPr>
                <w:lang w:val="en-US"/>
              </w:rPr>
            </w:pPr>
            <w:r w:rsidRPr="001F2AEE">
              <w:rPr>
                <w:lang w:val="en-US"/>
              </w:rPr>
              <w:t>&lt;var name="AgsDomain"   value="dvdsi945" /&gt;</w:t>
            </w:r>
          </w:p>
        </w:tc>
      </w:tr>
      <w:tr w:rsidR="003638A2" w:rsidRPr="003B07B7" w:rsidTr="00ED343B">
        <w:tc>
          <w:tcPr>
            <w:tcW w:w="2093" w:type="dxa"/>
          </w:tcPr>
          <w:p w:rsidR="003638A2" w:rsidRDefault="003638A2" w:rsidP="00ED343B">
            <w:r>
              <w:t>qpm</w:t>
            </w:r>
          </w:p>
        </w:tc>
        <w:tc>
          <w:tcPr>
            <w:tcW w:w="7685" w:type="dxa"/>
          </w:tcPr>
          <w:p w:rsidR="003638A2" w:rsidRPr="00DD48D5" w:rsidRDefault="001F2AEE" w:rsidP="00ED343B">
            <w:pPr>
              <w:rPr>
                <w:lang w:val="en-US"/>
              </w:rPr>
            </w:pPr>
            <w:r w:rsidRPr="001F2AEE">
              <w:rPr>
                <w:lang w:val="en-US"/>
              </w:rPr>
              <w:t>&lt;var name="AgsHosts"    value="dvedvm48.rouen.francetelecom.fr:8399"/&gt;</w:t>
            </w:r>
          </w:p>
          <w:p w:rsidR="003638A2" w:rsidRPr="00DD48D5" w:rsidRDefault="001F2AEE" w:rsidP="00ED343B">
            <w:pPr>
              <w:rPr>
                <w:lang w:val="en-US"/>
              </w:rPr>
            </w:pPr>
            <w:r w:rsidRPr="001F2AEE">
              <w:rPr>
                <w:lang w:val="en-US"/>
              </w:rPr>
              <w:t>&lt;var name="AgsDomain"   value="dvedvm48" /&gt;</w:t>
            </w:r>
          </w:p>
        </w:tc>
      </w:tr>
      <w:tr w:rsidR="003638A2" w:rsidRPr="003B07B7" w:rsidTr="00ED343B">
        <w:tc>
          <w:tcPr>
            <w:tcW w:w="2093" w:type="dxa"/>
          </w:tcPr>
          <w:p w:rsidR="003638A2" w:rsidRDefault="003638A2" w:rsidP="00ED343B">
            <w:r>
              <w:t>recette</w:t>
            </w:r>
          </w:p>
        </w:tc>
        <w:tc>
          <w:tcPr>
            <w:tcW w:w="7685" w:type="dxa"/>
          </w:tcPr>
          <w:p w:rsidR="003638A2" w:rsidRPr="00DD48D5" w:rsidRDefault="001F2AEE" w:rsidP="00ED343B">
            <w:pPr>
              <w:rPr>
                <w:lang w:val="en-US"/>
              </w:rPr>
            </w:pPr>
            <w:r w:rsidRPr="001F2AEE">
              <w:rPr>
                <w:lang w:val="en-US"/>
              </w:rPr>
              <w:t>&lt;var name="AgsHosts"    value="dvedvp76.rouen.francetelecom.fr:8399"/&gt;</w:t>
            </w:r>
          </w:p>
          <w:p w:rsidR="003638A2" w:rsidRPr="00DD48D5" w:rsidRDefault="001F2AEE" w:rsidP="00ED343B">
            <w:pPr>
              <w:rPr>
                <w:lang w:val="en-US"/>
              </w:rPr>
            </w:pPr>
            <w:r w:rsidRPr="001F2AEE">
              <w:rPr>
                <w:lang w:val="en-US"/>
              </w:rPr>
              <w:t>&lt;var name="AgsDomain"   value="dvedvp76" /&gt;</w:t>
            </w:r>
          </w:p>
        </w:tc>
      </w:tr>
      <w:tr w:rsidR="003638A2" w:rsidRPr="003B07B7" w:rsidTr="00ED343B">
        <w:tc>
          <w:tcPr>
            <w:tcW w:w="2093" w:type="dxa"/>
          </w:tcPr>
          <w:p w:rsidR="003638A2" w:rsidRDefault="003638A2" w:rsidP="00ED343B">
            <w:r>
              <w:t>form</w:t>
            </w:r>
          </w:p>
        </w:tc>
        <w:tc>
          <w:tcPr>
            <w:tcW w:w="7685" w:type="dxa"/>
          </w:tcPr>
          <w:p w:rsidR="003638A2" w:rsidRPr="00DD48D5" w:rsidRDefault="001F2AEE" w:rsidP="00ED343B">
            <w:pPr>
              <w:rPr>
                <w:lang w:val="en-US"/>
              </w:rPr>
            </w:pPr>
            <w:r w:rsidRPr="001F2AEE">
              <w:rPr>
                <w:lang w:val="en-US"/>
              </w:rPr>
              <w:t>&lt;var name="AgsHosts"    value="dvdsi452.rouen.francetelecom.fr:8399"/&gt;</w:t>
            </w:r>
          </w:p>
          <w:p w:rsidR="003638A2" w:rsidRPr="00DD48D5" w:rsidRDefault="001F2AEE" w:rsidP="00ED343B">
            <w:pPr>
              <w:rPr>
                <w:lang w:val="en-US"/>
              </w:rPr>
            </w:pPr>
            <w:r w:rsidRPr="001F2AEE">
              <w:rPr>
                <w:lang w:val="en-US"/>
              </w:rPr>
              <w:t>&lt;var name="AgsDomain"   value="dvdsi452" /&gt;</w:t>
            </w:r>
          </w:p>
        </w:tc>
      </w:tr>
    </w:tbl>
    <w:p w:rsidR="00352CFA" w:rsidRDefault="003638A2" w:rsidP="00352CFA">
      <w:pPr>
        <w:pStyle w:val="Paragraphedeliste"/>
        <w:numPr>
          <w:ilvl w:val="0"/>
          <w:numId w:val="159"/>
        </w:numPr>
      </w:pPr>
      <w:r>
        <w:t xml:space="preserve">Si le paramètre &lt;instance&gt; est « met », le fichier </w:t>
      </w:r>
      <w:r w:rsidRPr="00A11745">
        <w:t>$WSSRV/RestFmkSrvDeploy/WEB-INF/applications/client</w:t>
      </w:r>
      <w:r>
        <w:t>orion</w:t>
      </w:r>
      <w:r w:rsidRPr="00A11745">
        <w:t>/configuration.xml</w:t>
      </w:r>
      <w:r>
        <w:t xml:space="preserve"> n’est pas modifié.</w:t>
      </w:r>
    </w:p>
    <w:p w:rsidR="00352CFA" w:rsidRDefault="00350862" w:rsidP="00352CFA">
      <w:pPr>
        <w:pStyle w:val="Paragraphedeliste"/>
        <w:numPr>
          <w:ilvl w:val="0"/>
          <w:numId w:val="159"/>
        </w:numPr>
      </w:pPr>
      <w:r>
        <w:t>Si le paramètre -</w:t>
      </w:r>
      <w:r w:rsidR="00DE4AD2">
        <w:t>-</w:t>
      </w:r>
      <w:r>
        <w:t xml:space="preserve">gassi est présent avec la valeur off, </w:t>
      </w:r>
      <w:r w:rsidR="00850041">
        <w:t>toutes les références à l’adresse du Reverse Proxy Gassi</w:t>
      </w:r>
      <w:r w:rsidR="00D4441A">
        <w:t xml:space="preserve"> (</w:t>
      </w:r>
      <w:r w:rsidR="00352CFA" w:rsidRPr="00352CFA">
        <w:t>Accès par le reverse proxy gassi</w:t>
      </w:r>
      <w:r w:rsidR="00D4441A">
        <w:t>)</w:t>
      </w:r>
      <w:r w:rsidR="00850041">
        <w:t xml:space="preserve"> sont remplacées par l’adresse du serveur WS</w:t>
      </w:r>
      <w:r w:rsidR="00D4441A">
        <w:t xml:space="preserve"> ou </w:t>
      </w:r>
      <w:r w:rsidR="008B5724">
        <w:t>du répartiteur de charge</w:t>
      </w:r>
      <w:r w:rsidR="00D4441A">
        <w:t xml:space="preserve"> (</w:t>
      </w:r>
      <w:r w:rsidR="00352CFA" w:rsidRPr="00352CFA">
        <w:t>Accès direct</w:t>
      </w:r>
      <w:r w:rsidR="00D4441A">
        <w:t>)</w:t>
      </w:r>
      <w:r w:rsidR="00850041">
        <w:t xml:space="preserve"> dans les fichiers </w:t>
      </w:r>
      <w:r w:rsidR="008B5724">
        <w:t xml:space="preserve">situés </w:t>
      </w:r>
      <w:r w:rsidR="00850041">
        <w:t>sous $</w:t>
      </w:r>
      <w:r w:rsidR="00850041" w:rsidRPr="00850041">
        <w:t>WSSRV/</w:t>
      </w:r>
      <w:r w:rsidR="00850041">
        <w:t>RestFmkSrvDeploy</w:t>
      </w:r>
      <w:r w:rsidR="00850041" w:rsidRPr="00850041">
        <w:t>/WEB-INF</w:t>
      </w:r>
      <w:r w:rsidR="00D4441A">
        <w:t xml:space="preserve"> et sous $WSCLI/geofibre/</w:t>
      </w:r>
      <w:r w:rsidR="00D4441A" w:rsidRPr="00D4441A">
        <w:t>FTchanges</w:t>
      </w:r>
      <w:r w:rsidR="00850041">
        <w:t> :</w:t>
      </w:r>
    </w:p>
    <w:tbl>
      <w:tblPr>
        <w:tblStyle w:val="Grilledutableau"/>
        <w:tblW w:w="10125" w:type="dxa"/>
        <w:tblLook w:val="04A0"/>
      </w:tblPr>
      <w:tblGrid>
        <w:gridCol w:w="1707"/>
        <w:gridCol w:w="3930"/>
        <w:gridCol w:w="4488"/>
      </w:tblGrid>
      <w:tr w:rsidR="00832A6B" w:rsidRPr="00992A16" w:rsidTr="00832A6B">
        <w:tc>
          <w:tcPr>
            <w:tcW w:w="1707" w:type="dxa"/>
          </w:tcPr>
          <w:p w:rsidR="00832A6B" w:rsidRPr="00992A16" w:rsidRDefault="00832A6B" w:rsidP="00946E9E">
            <w:pPr>
              <w:rPr>
                <w:b/>
              </w:rPr>
            </w:pPr>
            <w:r w:rsidRPr="00992A16">
              <w:rPr>
                <w:b/>
              </w:rPr>
              <w:t>Environnement</w:t>
            </w:r>
          </w:p>
        </w:tc>
        <w:tc>
          <w:tcPr>
            <w:tcW w:w="3930" w:type="dxa"/>
          </w:tcPr>
          <w:p w:rsidR="00832A6B" w:rsidRPr="00992A16" w:rsidRDefault="00832A6B" w:rsidP="00832A6B">
            <w:pPr>
              <w:rPr>
                <w:b/>
              </w:rPr>
            </w:pPr>
            <w:r>
              <w:rPr>
                <w:b/>
              </w:rPr>
              <w:t>Accès par le reverse proxy gassi</w:t>
            </w:r>
          </w:p>
        </w:tc>
        <w:tc>
          <w:tcPr>
            <w:tcW w:w="4488" w:type="dxa"/>
          </w:tcPr>
          <w:p w:rsidR="00832A6B" w:rsidRPr="00992A16" w:rsidRDefault="00832A6B" w:rsidP="00832A6B">
            <w:pPr>
              <w:rPr>
                <w:b/>
              </w:rPr>
            </w:pPr>
            <w:r>
              <w:rPr>
                <w:b/>
              </w:rPr>
              <w:t>Accès direct</w:t>
            </w:r>
          </w:p>
        </w:tc>
      </w:tr>
      <w:tr w:rsidR="00832A6B" w:rsidRPr="00D443DB" w:rsidTr="00832A6B">
        <w:tc>
          <w:tcPr>
            <w:tcW w:w="1707" w:type="dxa"/>
          </w:tcPr>
          <w:p w:rsidR="00832A6B" w:rsidRDefault="00832A6B" w:rsidP="00946E9E">
            <w:r>
              <w:t>pre-qual</w:t>
            </w:r>
          </w:p>
        </w:tc>
        <w:tc>
          <w:tcPr>
            <w:tcW w:w="3930" w:type="dxa"/>
          </w:tcPr>
          <w:p w:rsidR="00832A6B" w:rsidRPr="00D76BCA" w:rsidRDefault="00352CFA" w:rsidP="00946E9E">
            <w:r w:rsidRPr="00352CFA">
              <w:t>rpg25-gfi-01dev-geofibreprequa.si.francetelecom.fr</w:t>
            </w:r>
          </w:p>
        </w:tc>
        <w:tc>
          <w:tcPr>
            <w:tcW w:w="4488" w:type="dxa"/>
          </w:tcPr>
          <w:p w:rsidR="00832A6B" w:rsidRPr="001F2AEE" w:rsidRDefault="00D4441A" w:rsidP="00946E9E">
            <w:pPr>
              <w:rPr>
                <w:lang w:val="en-US"/>
              </w:rPr>
            </w:pPr>
            <w:r>
              <w:rPr>
                <w:lang w:val="en-US"/>
              </w:rPr>
              <w:t>dvedvo45.rouen.francetelecom.fr</w:t>
            </w:r>
          </w:p>
        </w:tc>
      </w:tr>
      <w:tr w:rsidR="00832A6B" w:rsidRPr="00D443DB" w:rsidTr="00832A6B">
        <w:tc>
          <w:tcPr>
            <w:tcW w:w="1707" w:type="dxa"/>
          </w:tcPr>
          <w:p w:rsidR="00832A6B" w:rsidRDefault="00832A6B" w:rsidP="00946E9E">
            <w:r>
              <w:t>qual</w:t>
            </w:r>
          </w:p>
        </w:tc>
        <w:tc>
          <w:tcPr>
            <w:tcW w:w="3930" w:type="dxa"/>
          </w:tcPr>
          <w:p w:rsidR="00832A6B" w:rsidRPr="00D76BCA" w:rsidRDefault="00352CFA" w:rsidP="00946E9E">
            <w:r w:rsidRPr="00352CFA">
              <w:t>rpg25-gfi-01dev-geofibre.si.francetelecom.fr</w:t>
            </w:r>
          </w:p>
        </w:tc>
        <w:tc>
          <w:tcPr>
            <w:tcW w:w="4488" w:type="dxa"/>
          </w:tcPr>
          <w:p w:rsidR="00832A6B" w:rsidRPr="001F2AEE" w:rsidRDefault="00D4441A" w:rsidP="00D4441A">
            <w:pPr>
              <w:rPr>
                <w:lang w:val="en-US"/>
              </w:rPr>
            </w:pPr>
            <w:r w:rsidRPr="00D4441A">
              <w:rPr>
                <w:lang w:val="en-US"/>
              </w:rPr>
              <w:t>dvedvo4</w:t>
            </w:r>
            <w:r>
              <w:rPr>
                <w:lang w:val="en-US"/>
              </w:rPr>
              <w:t>8</w:t>
            </w:r>
            <w:r w:rsidRPr="00D4441A">
              <w:rPr>
                <w:lang w:val="en-US"/>
              </w:rPr>
              <w:t>.rouen.francetelecom.fr</w:t>
            </w:r>
          </w:p>
        </w:tc>
      </w:tr>
      <w:tr w:rsidR="00832A6B" w:rsidRPr="00D443DB" w:rsidTr="00832A6B">
        <w:tc>
          <w:tcPr>
            <w:tcW w:w="1707" w:type="dxa"/>
          </w:tcPr>
          <w:p w:rsidR="00832A6B" w:rsidRDefault="00832A6B" w:rsidP="00946E9E">
            <w:r>
              <w:t>mco</w:t>
            </w:r>
          </w:p>
        </w:tc>
        <w:tc>
          <w:tcPr>
            <w:tcW w:w="3930" w:type="dxa"/>
          </w:tcPr>
          <w:p w:rsidR="00832A6B" w:rsidRPr="00D76BCA" w:rsidRDefault="00352CFA" w:rsidP="00946E9E">
            <w:r w:rsidRPr="00352CFA">
              <w:t>rpg25-gfi-01dev-geofibremco.si.francetelecom.fr</w:t>
            </w:r>
          </w:p>
        </w:tc>
        <w:tc>
          <w:tcPr>
            <w:tcW w:w="4488" w:type="dxa"/>
          </w:tcPr>
          <w:p w:rsidR="00832A6B" w:rsidRPr="001F2AEE" w:rsidRDefault="00D4441A" w:rsidP="00D4441A">
            <w:pPr>
              <w:rPr>
                <w:lang w:val="en-US"/>
              </w:rPr>
            </w:pPr>
            <w:r w:rsidRPr="00D4441A">
              <w:rPr>
                <w:lang w:val="en-US"/>
              </w:rPr>
              <w:t>dv</w:t>
            </w:r>
            <w:r>
              <w:rPr>
                <w:lang w:val="en-US"/>
              </w:rPr>
              <w:t>dsi895</w:t>
            </w:r>
            <w:r w:rsidRPr="00D4441A">
              <w:rPr>
                <w:lang w:val="en-US"/>
              </w:rPr>
              <w:t>.rouen.francetelecom.fr</w:t>
            </w:r>
          </w:p>
        </w:tc>
      </w:tr>
      <w:tr w:rsidR="00832A6B" w:rsidRPr="00D443DB" w:rsidTr="00832A6B">
        <w:tc>
          <w:tcPr>
            <w:tcW w:w="1707" w:type="dxa"/>
          </w:tcPr>
          <w:p w:rsidR="00832A6B" w:rsidRDefault="00832A6B" w:rsidP="00946E9E">
            <w:r>
              <w:t>qpm</w:t>
            </w:r>
          </w:p>
        </w:tc>
        <w:tc>
          <w:tcPr>
            <w:tcW w:w="3930" w:type="dxa"/>
          </w:tcPr>
          <w:p w:rsidR="00832A6B" w:rsidRPr="00D76BCA" w:rsidRDefault="00352CFA" w:rsidP="00946E9E">
            <w:r w:rsidRPr="00352CFA">
              <w:t>rpg25-gfi-01dev-geofibreqpm.si.francetelecom.fr</w:t>
            </w:r>
          </w:p>
        </w:tc>
        <w:tc>
          <w:tcPr>
            <w:tcW w:w="4488" w:type="dxa"/>
          </w:tcPr>
          <w:p w:rsidR="00832A6B" w:rsidRPr="001F2AEE" w:rsidRDefault="00D4441A" w:rsidP="00D4441A">
            <w:pPr>
              <w:rPr>
                <w:lang w:val="en-US"/>
              </w:rPr>
            </w:pPr>
            <w:r w:rsidRPr="00D4441A">
              <w:rPr>
                <w:lang w:val="en-US"/>
              </w:rPr>
              <w:t>dvedv</w:t>
            </w:r>
            <w:r>
              <w:rPr>
                <w:lang w:val="en-US"/>
              </w:rPr>
              <w:t>n65</w:t>
            </w:r>
            <w:r w:rsidRPr="00D4441A">
              <w:rPr>
                <w:lang w:val="en-US"/>
              </w:rPr>
              <w:t>.rouen.francetelecom.fr</w:t>
            </w:r>
          </w:p>
        </w:tc>
      </w:tr>
      <w:tr w:rsidR="00832A6B" w:rsidRPr="003B07B7" w:rsidTr="00832A6B">
        <w:tc>
          <w:tcPr>
            <w:tcW w:w="1707" w:type="dxa"/>
          </w:tcPr>
          <w:p w:rsidR="00832A6B" w:rsidRDefault="00832A6B" w:rsidP="00946E9E">
            <w:r>
              <w:t>pre-prod</w:t>
            </w:r>
          </w:p>
        </w:tc>
        <w:tc>
          <w:tcPr>
            <w:tcW w:w="3930" w:type="dxa"/>
          </w:tcPr>
          <w:p w:rsidR="00832A6B" w:rsidRPr="00D76BCA" w:rsidRDefault="00352CFA" w:rsidP="00946E9E">
            <w:r w:rsidRPr="00352CFA">
              <w:t>rpg25-gfi-01dev-geofibrepprod.si.francetelecom.fr</w:t>
            </w:r>
          </w:p>
        </w:tc>
        <w:tc>
          <w:tcPr>
            <w:tcW w:w="4488" w:type="dxa"/>
          </w:tcPr>
          <w:p w:rsidR="00832A6B" w:rsidRPr="001F2AEE" w:rsidRDefault="00D4441A" w:rsidP="00946E9E">
            <w:pPr>
              <w:rPr>
                <w:lang w:val="en-US"/>
              </w:rPr>
            </w:pPr>
            <w:r>
              <w:rPr>
                <w:lang w:val="en-US"/>
              </w:rPr>
              <w:t>gfi-pp-ws.reseau</w:t>
            </w:r>
            <w:r w:rsidRPr="00D4441A">
              <w:rPr>
                <w:lang w:val="en-US"/>
              </w:rPr>
              <w:t>.francetelecom.fr</w:t>
            </w:r>
          </w:p>
        </w:tc>
      </w:tr>
    </w:tbl>
    <w:p w:rsidR="00352CFA" w:rsidRDefault="008B5724" w:rsidP="00352CFA">
      <w:pPr>
        <w:pStyle w:val="Paragraphedeliste"/>
        <w:numPr>
          <w:ilvl w:val="0"/>
          <w:numId w:val="159"/>
        </w:numPr>
      </w:pPr>
      <w:r>
        <w:t>Sinon, si le paramètre -</w:t>
      </w:r>
      <w:r w:rsidR="00B5436B">
        <w:t>-</w:t>
      </w:r>
      <w:r>
        <w:t>gassi est absent ou présent avec la valeur on, toutes les références à l’adresse du serveur WS ou du répartiteur de charge (</w:t>
      </w:r>
      <w:r w:rsidR="00352CFA" w:rsidRPr="00352CFA">
        <w:t>Accès direct</w:t>
      </w:r>
      <w:r>
        <w:t>) sont remplacées par l’adresse du Reverse Proxy Gassi (</w:t>
      </w:r>
      <w:r w:rsidR="00352CFA" w:rsidRPr="00352CFA">
        <w:t>Accès par le reverse proxy gassi</w:t>
      </w:r>
      <w:r>
        <w:t>) dans les fichiers situés sous $</w:t>
      </w:r>
      <w:r w:rsidRPr="00850041">
        <w:t>WSSRV/</w:t>
      </w:r>
      <w:r>
        <w:t>RestFmkSrvDeploy</w:t>
      </w:r>
      <w:r w:rsidRPr="00850041">
        <w:t>/WEB-INF</w:t>
      </w:r>
      <w:r>
        <w:t xml:space="preserve"> et sous $WSCLI/geofibre/</w:t>
      </w:r>
      <w:r w:rsidRPr="00D4441A">
        <w:t>FTchanges</w:t>
      </w:r>
      <w:r>
        <w:t>.</w:t>
      </w:r>
    </w:p>
    <w:p w:rsidR="00352CFA" w:rsidRDefault="00352CFA" w:rsidP="00352CFA">
      <w:pPr>
        <w:ind w:left="708"/>
      </w:pPr>
    </w:p>
    <w:p w:rsidR="003638A2" w:rsidRDefault="003638A2" w:rsidP="003638A2">
      <w:pPr>
        <w:pStyle w:val="Paragraphedeliste"/>
        <w:numPr>
          <w:ilvl w:val="0"/>
          <w:numId w:val="159"/>
        </w:numPr>
      </w:pPr>
      <w:r>
        <w:t>Le répertoire $</w:t>
      </w:r>
      <w:r w:rsidRPr="005918D7">
        <w:t>WSSRV</w:t>
      </w:r>
      <w:r>
        <w:t>/</w:t>
      </w:r>
      <w:r w:rsidRPr="005918D7">
        <w:t>RestFmkSrvDeploy</w:t>
      </w:r>
      <w:r>
        <w:t xml:space="preserve"> est zippé pour constituer le war </w:t>
      </w:r>
      <w:r w:rsidRPr="005918D7">
        <w:t>RestFmkSrvDeploy</w:t>
      </w:r>
      <w:r>
        <w:t xml:space="preserve">.war. Le war </w:t>
      </w:r>
      <w:r w:rsidRPr="005918D7">
        <w:t>RestFmkSrvDeploy.war</w:t>
      </w:r>
      <w:r>
        <w:t xml:space="preserve"> est copié dans </w:t>
      </w:r>
      <w:r w:rsidRPr="005918D7">
        <w:t>$GFIHOME</w:t>
      </w:r>
      <w:r>
        <w:t>/</w:t>
      </w:r>
      <w:r w:rsidRPr="005918D7">
        <w:t>current/jonas515/00/deploy</w:t>
      </w:r>
      <w:r>
        <w:t xml:space="preserve"> </w:t>
      </w:r>
    </w:p>
    <w:p w:rsidR="004929C2" w:rsidRDefault="004929C2" w:rsidP="004929C2">
      <w:pPr>
        <w:pStyle w:val="Paragraphedeliste"/>
        <w:numPr>
          <w:ilvl w:val="0"/>
          <w:numId w:val="159"/>
        </w:numPr>
      </w:pPr>
      <w:r>
        <w:t>Le répertoire $</w:t>
      </w:r>
      <w:r w:rsidRPr="005918D7">
        <w:t>WS</w:t>
      </w:r>
      <w:r>
        <w:t>CLI/geofibre est zippé pour constituer le war geofibre.war. Le war geofibre</w:t>
      </w:r>
      <w:r w:rsidRPr="005918D7">
        <w:t>.war</w:t>
      </w:r>
      <w:r>
        <w:t xml:space="preserve"> est copié dans </w:t>
      </w:r>
      <w:r w:rsidRPr="005918D7">
        <w:t>$GFIHOME</w:t>
      </w:r>
      <w:r>
        <w:t>/</w:t>
      </w:r>
      <w:r w:rsidRPr="005918D7">
        <w:t>current/jonas515/00/deploy</w:t>
      </w:r>
    </w:p>
    <w:p w:rsidR="00361554" w:rsidRPr="00AA068E" w:rsidRDefault="00361554" w:rsidP="00AA068E"/>
    <w:p w:rsidR="0069458E" w:rsidRPr="00234E6A" w:rsidRDefault="0069458E" w:rsidP="0069458E">
      <w:pPr>
        <w:pStyle w:val="Titre2"/>
        <w:rPr>
          <w:rFonts w:cs="Arial"/>
        </w:rPr>
      </w:pPr>
      <w:bookmarkStart w:id="1015" w:name="_Toc426723733"/>
      <w:r w:rsidRPr="00234E6A">
        <w:rPr>
          <w:rFonts w:cs="Arial"/>
        </w:rPr>
        <w:t>Outil de gestion des mapservices</w:t>
      </w:r>
      <w:bookmarkEnd w:id="1015"/>
    </w:p>
    <w:p w:rsidR="0069458E" w:rsidRPr="00234E6A" w:rsidRDefault="0069458E" w:rsidP="0069458E">
      <w:r w:rsidRPr="00234E6A">
        <w:t>L’outil de gestion des mapservices est utilisé à la fois en production pour faire un déploiement des mapservices de type « cible » et sur les environnements hors-prod pour le déploiement des mapservices, mais également pour la bascule entre les différents environnements DOM.</w:t>
      </w:r>
    </w:p>
    <w:p w:rsidR="0069458E" w:rsidRPr="00234E6A" w:rsidRDefault="0069458E" w:rsidP="0069458E">
      <w:r w:rsidRPr="00234E6A">
        <w:t xml:space="preserve">Le déploiement des mapservices relatifs à un DOM passe intégralement par l’exécution du shell ksh </w:t>
      </w:r>
      <w:r w:rsidRPr="00234E6A">
        <w:rPr>
          <w:b/>
        </w:rPr>
        <w:t>$EXPL/bin/agsservice.ksh</w:t>
      </w:r>
      <w:r w:rsidRPr="00234E6A">
        <w:t xml:space="preserve">, lui-même dépendant de la librairie de fonctions ksh </w:t>
      </w:r>
      <w:r w:rsidRPr="00234E6A">
        <w:rPr>
          <w:b/>
        </w:rPr>
        <w:t>$EXPL/lib/admagslib.ksh</w:t>
      </w:r>
      <w:r w:rsidRPr="00234E6A">
        <w:t>.</w:t>
      </w:r>
    </w:p>
    <w:p w:rsidR="0069458E" w:rsidRPr="00234E6A" w:rsidRDefault="0069458E" w:rsidP="0069458E">
      <w:pPr>
        <w:pStyle w:val="Titre3"/>
      </w:pPr>
      <w:bookmarkStart w:id="1016" w:name="_Toc426723734"/>
      <w:r w:rsidRPr="00234E6A">
        <w:t>Script agssservice.ksh</w:t>
      </w:r>
      <w:bookmarkEnd w:id="1016"/>
    </w:p>
    <w:p w:rsidR="0069458E" w:rsidRPr="00234E6A" w:rsidRDefault="0069458E" w:rsidP="0069458E">
      <w:r w:rsidRPr="00234E6A">
        <w:t>L’usage de la commande est comme suit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Usage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$0 [OPTIONS] COMMANDE</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lastRenderedPageBreak/>
        <w:t xml:space="preserve">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COMMANDE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start|stop|displaycfg serviceName|regionName|all</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status serviceName|regionName |all [expectedStatus]</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exportcfg serviceName|regionName |all pathExport</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delete serviceName|regionName</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create [serviceName configFile|regionName|all]</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clearcache</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avec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expectedStatus = started, paused, stopped, starting, stopping, deleted</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lang w:val="en-US"/>
        </w:rPr>
      </w:pPr>
      <w:r w:rsidRPr="00234E6A">
        <w:rPr>
          <w:rFonts w:ascii="Courier New" w:hAnsi="Courier New" w:cs="Courier New"/>
          <w:lang w:val="en-US"/>
        </w:rPr>
        <w:t xml:space="preserve">  </w:t>
      </w:r>
    </w:p>
    <w:p w:rsidR="0069458E" w:rsidRPr="00234E6A" w:rsidRDefault="005D2A38"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rPr>
      </w:pPr>
      <w:r w:rsidRPr="00234E6A">
        <w:rPr>
          <w:rFonts w:ascii="Courier New" w:hAnsi="Courier New" w:cs="Courier New"/>
          <w:lang w:val="en-US"/>
        </w:rPr>
        <w:t xml:space="preserve">  </w:t>
      </w:r>
      <w:r w:rsidR="0069458E" w:rsidRPr="00234E6A">
        <w:rPr>
          <w:rFonts w:ascii="Courier New" w:hAnsi="Courier New" w:cs="Courier New"/>
        </w:rPr>
        <w:t>OPTIONS :</w:t>
      </w:r>
    </w:p>
    <w:p w:rsidR="0069458E" w:rsidRPr="00234E6A" w:rsidRDefault="0069458E"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rPr>
      </w:pPr>
      <w:r w:rsidRPr="00234E6A">
        <w:rPr>
          <w:rFonts w:ascii="Courier New" w:hAnsi="Courier New" w:cs="Courier New"/>
        </w:rPr>
        <w:t xml:space="preserve">    -u &lt;utilisateur console arcgis&gt;</w:t>
      </w:r>
    </w:p>
    <w:p w:rsidR="0069458E" w:rsidRPr="00234E6A" w:rsidRDefault="0069458E"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rPr>
      </w:pPr>
      <w:r w:rsidRPr="00234E6A">
        <w:rPr>
          <w:rFonts w:ascii="Courier New" w:hAnsi="Courier New" w:cs="Courier New"/>
        </w:rPr>
        <w:t xml:space="preserve">    -p &lt;mot de passe console arcgis&gt;</w:t>
      </w:r>
    </w:p>
    <w:p w:rsidR="0069458E" w:rsidRPr="00234E6A" w:rsidRDefault="0069458E"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rPr>
      </w:pPr>
      <w:r w:rsidRPr="00234E6A">
        <w:rPr>
          <w:rFonts w:ascii="Courier New" w:hAnsi="Courier New" w:cs="Courier New"/>
        </w:rPr>
        <w:t xml:space="preserve">  </w:t>
      </w:r>
    </w:p>
    <w:p w:rsidR="0069458E" w:rsidRPr="00234E6A" w:rsidRDefault="0069458E" w:rsidP="0069458E">
      <w:pPr>
        <w:pBdr>
          <w:top w:val="dotted" w:sz="4" w:space="1" w:color="auto"/>
          <w:left w:val="dotted" w:sz="4" w:space="4" w:color="auto"/>
          <w:bottom w:val="dotted" w:sz="4" w:space="1" w:color="auto"/>
          <w:right w:val="dotted" w:sz="4" w:space="4" w:color="auto"/>
        </w:pBdr>
        <w:shd w:val="clear" w:color="auto" w:fill="F2F2F2" w:themeFill="background1" w:themeFillShade="F2"/>
        <w:rPr>
          <w:rFonts w:ascii="Courier New" w:hAnsi="Courier New" w:cs="Courier New"/>
        </w:rPr>
      </w:pPr>
      <w:r w:rsidRPr="00234E6A">
        <w:rPr>
          <w:rFonts w:ascii="Courier New" w:hAnsi="Courier New" w:cs="Courier New"/>
        </w:rPr>
        <w:t xml:space="preserve">  Exemple : $0 -u admin -p admin status geofibre/previsualisation</w:t>
      </w:r>
    </w:p>
    <w:p w:rsidR="0069458E" w:rsidRPr="00234E6A" w:rsidRDefault="0069458E" w:rsidP="0069458E"/>
    <w:p w:rsidR="0069458E" w:rsidRPr="00234E6A" w:rsidRDefault="0069458E" w:rsidP="0069458E">
      <w:r w:rsidRPr="00234E6A">
        <w:t xml:space="preserve">Le shell de déploiement des mapservices </w:t>
      </w:r>
      <w:r w:rsidRPr="00234E6A">
        <w:rPr>
          <w:b/>
        </w:rPr>
        <w:t>$EXPL/bin/agsservice.ksh</w:t>
      </w:r>
      <w:r w:rsidRPr="00234E6A">
        <w:t xml:space="preserve"> a six fonctions bien distinctes :</w:t>
      </w:r>
    </w:p>
    <w:p w:rsidR="0069458E" w:rsidRPr="00234E6A" w:rsidRDefault="0069458E" w:rsidP="0069458E">
      <w:pPr>
        <w:pStyle w:val="Paragraphedeliste"/>
        <w:numPr>
          <w:ilvl w:val="0"/>
          <w:numId w:val="193"/>
        </w:numPr>
      </w:pPr>
      <w:r w:rsidRPr="00234E6A">
        <w:rPr>
          <w:b/>
        </w:rPr>
        <w:t>start|stop|displaycfg</w:t>
      </w:r>
      <w:r w:rsidRPr="00234E6A">
        <w:t> : démarrage, arrêt et affichage du paramétrage d’un mapservice</w:t>
      </w:r>
    </w:p>
    <w:p w:rsidR="0069458E" w:rsidRPr="00234E6A" w:rsidRDefault="0069458E" w:rsidP="0069458E">
      <w:pPr>
        <w:pStyle w:val="Paragraphedeliste"/>
        <w:numPr>
          <w:ilvl w:val="0"/>
          <w:numId w:val="193"/>
        </w:numPr>
      </w:pPr>
      <w:r w:rsidRPr="00234E6A">
        <w:rPr>
          <w:b/>
        </w:rPr>
        <w:t>status</w:t>
      </w:r>
      <w:r w:rsidRPr="00234E6A">
        <w:t> : interrogation du status d’un mapservice avec gestion de cas d’erreur</w:t>
      </w:r>
    </w:p>
    <w:p w:rsidR="0069458E" w:rsidRPr="00234E6A" w:rsidRDefault="0069458E" w:rsidP="0069458E">
      <w:pPr>
        <w:pStyle w:val="Paragraphedeliste"/>
        <w:numPr>
          <w:ilvl w:val="0"/>
          <w:numId w:val="193"/>
        </w:numPr>
      </w:pPr>
      <w:r w:rsidRPr="00234E6A">
        <w:rPr>
          <w:b/>
        </w:rPr>
        <w:t>exportcfg</w:t>
      </w:r>
      <w:r w:rsidRPr="00234E6A">
        <w:t> : export de la configuration d’un mapservice dans un fichier</w:t>
      </w:r>
    </w:p>
    <w:p w:rsidR="0069458E" w:rsidRPr="00234E6A" w:rsidRDefault="0069458E" w:rsidP="0069458E">
      <w:pPr>
        <w:pStyle w:val="Paragraphedeliste"/>
        <w:numPr>
          <w:ilvl w:val="0"/>
          <w:numId w:val="193"/>
        </w:numPr>
      </w:pPr>
      <w:r w:rsidRPr="00234E6A">
        <w:rPr>
          <w:b/>
        </w:rPr>
        <w:t>delete</w:t>
      </w:r>
      <w:r w:rsidRPr="00234E6A">
        <w:t> : destruction d’un mapservice existant</w:t>
      </w:r>
    </w:p>
    <w:p w:rsidR="0069458E" w:rsidRPr="00234E6A" w:rsidRDefault="0069458E" w:rsidP="0069458E">
      <w:pPr>
        <w:pStyle w:val="Paragraphedeliste"/>
        <w:numPr>
          <w:ilvl w:val="0"/>
          <w:numId w:val="193"/>
        </w:numPr>
      </w:pPr>
      <w:r w:rsidRPr="00234E6A">
        <w:rPr>
          <w:b/>
        </w:rPr>
        <w:t>create</w:t>
      </w:r>
      <w:r w:rsidRPr="00234E6A">
        <w:t> : création d’un nouveau mapservice</w:t>
      </w:r>
    </w:p>
    <w:p w:rsidR="0069458E" w:rsidRPr="00234E6A" w:rsidRDefault="0069458E" w:rsidP="0069458E">
      <w:pPr>
        <w:pStyle w:val="Paragraphedeliste"/>
        <w:numPr>
          <w:ilvl w:val="0"/>
          <w:numId w:val="193"/>
        </w:numPr>
      </w:pPr>
      <w:r w:rsidRPr="00234E6A">
        <w:rPr>
          <w:b/>
        </w:rPr>
        <w:t>clearcache</w:t>
      </w:r>
      <w:r w:rsidRPr="00234E6A">
        <w:t> : nettoyage du cache rest</w:t>
      </w:r>
    </w:p>
    <w:p w:rsidR="0069458E" w:rsidRPr="00234E6A" w:rsidRDefault="0069458E" w:rsidP="0069458E"/>
    <w:p w:rsidR="0069458E" w:rsidRPr="00234E6A" w:rsidRDefault="0069458E" w:rsidP="0069458E">
      <w:r w:rsidRPr="00234E6A">
        <w:t>Ces fonctions sont disponibles dans les cas suivants :</w:t>
      </w:r>
    </w:p>
    <w:tbl>
      <w:tblPr>
        <w:tblStyle w:val="Grilledutableau"/>
        <w:tblW w:w="7988" w:type="dxa"/>
        <w:tblLook w:val="04A0"/>
      </w:tblPr>
      <w:tblGrid>
        <w:gridCol w:w="1306"/>
        <w:gridCol w:w="2870"/>
        <w:gridCol w:w="3812"/>
      </w:tblGrid>
      <w:tr w:rsidR="0069458E" w:rsidRPr="00234E6A" w:rsidTr="00C848BE">
        <w:tc>
          <w:tcPr>
            <w:tcW w:w="1306" w:type="dxa"/>
          </w:tcPr>
          <w:p w:rsidR="0069458E" w:rsidRPr="00234E6A" w:rsidRDefault="0069458E" w:rsidP="00C848BE">
            <w:pPr>
              <w:rPr>
                <w:b/>
              </w:rPr>
            </w:pPr>
            <w:r w:rsidRPr="00234E6A">
              <w:rPr>
                <w:b/>
              </w:rPr>
              <w:t>Commande</w:t>
            </w:r>
          </w:p>
        </w:tc>
        <w:tc>
          <w:tcPr>
            <w:tcW w:w="2870" w:type="dxa"/>
          </w:tcPr>
          <w:p w:rsidR="0069458E" w:rsidRPr="00234E6A" w:rsidRDefault="0069458E" w:rsidP="00C848BE">
            <w:pPr>
              <w:rPr>
                <w:b/>
              </w:rPr>
            </w:pPr>
            <w:r w:rsidRPr="00234E6A">
              <w:rPr>
                <w:b/>
              </w:rPr>
              <w:t>Paramètre obligatoire</w:t>
            </w:r>
          </w:p>
        </w:tc>
        <w:tc>
          <w:tcPr>
            <w:tcW w:w="3812" w:type="dxa"/>
          </w:tcPr>
          <w:p w:rsidR="0069458E" w:rsidRPr="00234E6A" w:rsidRDefault="0069458E" w:rsidP="00C848BE">
            <w:pPr>
              <w:rPr>
                <w:b/>
              </w:rPr>
            </w:pPr>
            <w:r w:rsidRPr="00234E6A">
              <w:rPr>
                <w:b/>
              </w:rPr>
              <w:t>Paramètre facultatif</w:t>
            </w:r>
          </w:p>
        </w:tc>
      </w:tr>
      <w:tr w:rsidR="0069458E" w:rsidRPr="00234E6A" w:rsidTr="00C848BE">
        <w:tc>
          <w:tcPr>
            <w:tcW w:w="1306" w:type="dxa"/>
          </w:tcPr>
          <w:p w:rsidR="0069458E" w:rsidRPr="00234E6A" w:rsidRDefault="0069458E" w:rsidP="00C848BE">
            <w:r w:rsidRPr="00234E6A">
              <w:t>start</w:t>
            </w:r>
          </w:p>
        </w:tc>
        <w:tc>
          <w:tcPr>
            <w:tcW w:w="2870" w:type="dxa"/>
          </w:tcPr>
          <w:p w:rsidR="0069458E" w:rsidRPr="00234E6A" w:rsidRDefault="0069458E" w:rsidP="00C848BE">
            <w:r w:rsidRPr="00234E6A">
              <w:t>&lt;serviceName&gt;</w:t>
            </w:r>
          </w:p>
          <w:p w:rsidR="0069458E" w:rsidRPr="00234E6A" w:rsidRDefault="0069458E" w:rsidP="00C848BE">
            <w:r w:rsidRPr="00234E6A">
              <w:t>&lt;regionName&gt;</w:t>
            </w:r>
          </w:p>
          <w:p w:rsidR="0069458E" w:rsidRPr="00234E6A" w:rsidRDefault="0069458E" w:rsidP="00C848BE">
            <w:r w:rsidRPr="00234E6A">
              <w:t>toolbox</w:t>
            </w:r>
          </w:p>
          <w:p w:rsidR="0069458E" w:rsidRPr="00234E6A" w:rsidRDefault="0069458E" w:rsidP="00C848BE">
            <w:r w:rsidRPr="00234E6A">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stop</w:t>
            </w:r>
          </w:p>
        </w:tc>
        <w:tc>
          <w:tcPr>
            <w:tcW w:w="2870" w:type="dxa"/>
          </w:tcPr>
          <w:p w:rsidR="0069458E" w:rsidRPr="00234E6A" w:rsidRDefault="0069458E" w:rsidP="00C848BE">
            <w:r w:rsidRPr="00234E6A">
              <w:t>&lt;serviceName&gt;</w:t>
            </w:r>
          </w:p>
          <w:p w:rsidR="0069458E" w:rsidRPr="00234E6A" w:rsidRDefault="0069458E" w:rsidP="00C848BE">
            <w:r w:rsidRPr="00234E6A">
              <w:t>&lt;regionName&gt;</w:t>
            </w:r>
          </w:p>
          <w:p w:rsidR="0069458E" w:rsidRPr="00234E6A" w:rsidRDefault="0069458E" w:rsidP="00C848BE">
            <w:r w:rsidRPr="00234E6A">
              <w:t>toolbox</w:t>
            </w:r>
          </w:p>
          <w:p w:rsidR="0069458E" w:rsidRPr="00234E6A" w:rsidRDefault="0069458E" w:rsidP="00C848BE">
            <w:r w:rsidRPr="00234E6A">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displaycfg</w:t>
            </w:r>
          </w:p>
        </w:tc>
        <w:tc>
          <w:tcPr>
            <w:tcW w:w="2870" w:type="dxa"/>
          </w:tcPr>
          <w:p w:rsidR="0069458E" w:rsidRPr="00234E6A" w:rsidRDefault="0069458E" w:rsidP="00C848BE">
            <w:r w:rsidRPr="00234E6A">
              <w:t>&lt;serviceName&gt;</w:t>
            </w:r>
          </w:p>
          <w:p w:rsidR="0069458E" w:rsidRPr="00234E6A" w:rsidRDefault="0069458E" w:rsidP="00C848BE">
            <w:r w:rsidRPr="00234E6A">
              <w:t>&lt;regionName&gt;</w:t>
            </w:r>
          </w:p>
          <w:p w:rsidR="0069458E" w:rsidRPr="00234E6A" w:rsidRDefault="0069458E" w:rsidP="00C848BE">
            <w:r w:rsidRPr="00234E6A">
              <w:t>toolbox</w:t>
            </w:r>
          </w:p>
          <w:p w:rsidR="0069458E" w:rsidRPr="00234E6A" w:rsidRDefault="0069458E" w:rsidP="00C848BE">
            <w:r w:rsidRPr="00234E6A">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status</w:t>
            </w:r>
          </w:p>
        </w:tc>
        <w:tc>
          <w:tcPr>
            <w:tcW w:w="2870" w:type="dxa"/>
          </w:tcPr>
          <w:p w:rsidR="0069458E" w:rsidRPr="00234E6A" w:rsidRDefault="0069458E" w:rsidP="00C848BE">
            <w:r w:rsidRPr="00234E6A">
              <w:t>&lt;serviceName&gt;</w:t>
            </w:r>
          </w:p>
          <w:p w:rsidR="0069458E" w:rsidRPr="00234E6A" w:rsidRDefault="0069458E" w:rsidP="00C848BE">
            <w:r w:rsidRPr="00234E6A">
              <w:t>&lt;regionName&gt;</w:t>
            </w:r>
          </w:p>
          <w:p w:rsidR="0069458E" w:rsidRPr="00234E6A" w:rsidRDefault="0069458E" w:rsidP="00C848BE">
            <w:r w:rsidRPr="00234E6A">
              <w:t>toolbox</w:t>
            </w:r>
          </w:p>
          <w:p w:rsidR="0069458E" w:rsidRPr="00234E6A" w:rsidRDefault="0069458E" w:rsidP="00C848BE">
            <w:r w:rsidRPr="00234E6A">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exportcfg</w:t>
            </w:r>
          </w:p>
        </w:tc>
        <w:tc>
          <w:tcPr>
            <w:tcW w:w="2870" w:type="dxa"/>
          </w:tcPr>
          <w:p w:rsidR="0069458E" w:rsidRPr="00234E6A" w:rsidRDefault="0069458E" w:rsidP="00C848BE">
            <w:r w:rsidRPr="00234E6A">
              <w:t>&lt;serviceName&gt;</w:t>
            </w:r>
          </w:p>
          <w:p w:rsidR="0069458E" w:rsidRPr="00234E6A" w:rsidRDefault="0069458E" w:rsidP="00C848BE">
            <w:r w:rsidRPr="00234E6A">
              <w:t>&lt;regionName&gt;</w:t>
            </w:r>
          </w:p>
          <w:p w:rsidR="0069458E" w:rsidRPr="00234E6A" w:rsidRDefault="0069458E" w:rsidP="00C848BE">
            <w:r w:rsidRPr="00234E6A">
              <w:t>toolbox</w:t>
            </w:r>
          </w:p>
          <w:p w:rsidR="0069458E" w:rsidRPr="00234E6A" w:rsidRDefault="0069458E" w:rsidP="00C848BE">
            <w:r w:rsidRPr="00234E6A">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delete</w:t>
            </w:r>
          </w:p>
        </w:tc>
        <w:tc>
          <w:tcPr>
            <w:tcW w:w="2870" w:type="dxa"/>
          </w:tcPr>
          <w:p w:rsidR="0069458E" w:rsidRPr="00234E6A" w:rsidRDefault="0069458E" w:rsidP="00C848BE">
            <w:r w:rsidRPr="00234E6A">
              <w:t>&lt;serviceName&gt;</w:t>
            </w:r>
          </w:p>
          <w:p w:rsidR="0069458E" w:rsidRPr="00234E6A" w:rsidRDefault="0069458E" w:rsidP="00C848BE">
            <w:r w:rsidRPr="00234E6A">
              <w:lastRenderedPageBreak/>
              <w:t>&lt;regionName&gt;</w:t>
            </w:r>
          </w:p>
        </w:tc>
        <w:tc>
          <w:tcPr>
            <w:tcW w:w="3812" w:type="dxa"/>
          </w:tcPr>
          <w:p w:rsidR="0069458E" w:rsidRPr="00234E6A" w:rsidRDefault="0069458E" w:rsidP="00C848BE">
            <w:r w:rsidRPr="00234E6A">
              <w:lastRenderedPageBreak/>
              <w:t>-u &lt;utilisateur&gt;</w:t>
            </w:r>
          </w:p>
          <w:p w:rsidR="0069458E" w:rsidRPr="00234E6A" w:rsidRDefault="0069458E" w:rsidP="00C848BE">
            <w:r w:rsidRPr="00234E6A">
              <w:lastRenderedPageBreak/>
              <w:t>-p &lt;mot de passe&gt;</w:t>
            </w:r>
          </w:p>
        </w:tc>
      </w:tr>
      <w:tr w:rsidR="0069458E" w:rsidRPr="00234E6A" w:rsidTr="00C848BE">
        <w:tc>
          <w:tcPr>
            <w:tcW w:w="1306" w:type="dxa"/>
          </w:tcPr>
          <w:p w:rsidR="0069458E" w:rsidRPr="00234E6A" w:rsidRDefault="0069458E" w:rsidP="00C848BE">
            <w:r w:rsidRPr="00234E6A">
              <w:lastRenderedPageBreak/>
              <w:t>create</w:t>
            </w:r>
          </w:p>
        </w:tc>
        <w:tc>
          <w:tcPr>
            <w:tcW w:w="2870" w:type="dxa"/>
          </w:tcPr>
          <w:p w:rsidR="0069458E" w:rsidRPr="00234E6A" w:rsidRDefault="005D2A38" w:rsidP="00C848BE">
            <w:pPr>
              <w:rPr>
                <w:lang w:val="en-US"/>
              </w:rPr>
            </w:pPr>
            <w:r w:rsidRPr="00234E6A">
              <w:rPr>
                <w:lang w:val="en-US"/>
              </w:rPr>
              <w:t>&lt;serviceName&gt; &lt;configFile&gt;</w:t>
            </w:r>
          </w:p>
          <w:p w:rsidR="0069458E" w:rsidRPr="00234E6A" w:rsidRDefault="005D2A38" w:rsidP="00C848BE">
            <w:pPr>
              <w:rPr>
                <w:lang w:val="en-US"/>
              </w:rPr>
            </w:pPr>
            <w:r w:rsidRPr="00234E6A">
              <w:rPr>
                <w:lang w:val="en-US"/>
              </w:rPr>
              <w:t>&lt;regionName&gt;</w:t>
            </w:r>
          </w:p>
          <w:p w:rsidR="0069458E" w:rsidRPr="00234E6A" w:rsidRDefault="005D2A38" w:rsidP="00C848BE">
            <w:pPr>
              <w:rPr>
                <w:lang w:val="en-US"/>
              </w:rPr>
            </w:pPr>
            <w:r w:rsidRPr="00234E6A">
              <w:rPr>
                <w:lang w:val="en-US"/>
              </w:rPr>
              <w:t>toolbox</w:t>
            </w:r>
          </w:p>
          <w:p w:rsidR="0069458E" w:rsidRPr="00234E6A" w:rsidRDefault="005D2A38" w:rsidP="00C848BE">
            <w:pPr>
              <w:rPr>
                <w:lang w:val="en-US"/>
              </w:rPr>
            </w:pPr>
            <w:r w:rsidRPr="00234E6A">
              <w:rPr>
                <w:lang w:val="en-US"/>
              </w:rPr>
              <w:t>all</w:t>
            </w:r>
          </w:p>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r w:rsidR="0069458E" w:rsidRPr="00234E6A" w:rsidTr="00C848BE">
        <w:tc>
          <w:tcPr>
            <w:tcW w:w="1306" w:type="dxa"/>
          </w:tcPr>
          <w:p w:rsidR="0069458E" w:rsidRPr="00234E6A" w:rsidRDefault="0069458E" w:rsidP="00C848BE">
            <w:r w:rsidRPr="00234E6A">
              <w:t>clearcache</w:t>
            </w:r>
          </w:p>
        </w:tc>
        <w:tc>
          <w:tcPr>
            <w:tcW w:w="2870" w:type="dxa"/>
          </w:tcPr>
          <w:p w:rsidR="0069458E" w:rsidRPr="00234E6A" w:rsidRDefault="0069458E" w:rsidP="00C848BE"/>
        </w:tc>
        <w:tc>
          <w:tcPr>
            <w:tcW w:w="3812" w:type="dxa"/>
          </w:tcPr>
          <w:p w:rsidR="0069458E" w:rsidRPr="00234E6A" w:rsidRDefault="0069458E" w:rsidP="00C848BE">
            <w:r w:rsidRPr="00234E6A">
              <w:t>-u &lt;utilisateur&gt;</w:t>
            </w:r>
          </w:p>
          <w:p w:rsidR="0069458E" w:rsidRPr="00234E6A" w:rsidRDefault="0069458E" w:rsidP="00C848BE">
            <w:r w:rsidRPr="00234E6A">
              <w:t>-p &lt;mot de passe&gt;</w:t>
            </w:r>
          </w:p>
        </w:tc>
      </w:tr>
    </w:tbl>
    <w:p w:rsidR="0069458E" w:rsidRPr="00234E6A" w:rsidRDefault="0069458E" w:rsidP="0069458E"/>
    <w:p w:rsidR="0069458E" w:rsidRPr="00234E6A" w:rsidRDefault="0069458E" w:rsidP="0069458E">
      <w:r w:rsidRPr="00234E6A">
        <w:t>Quand la valeur du paramètre est « all », tous les mapservices installés sur l’AGS sont concernés, mais également le Geometry service et les Geoprocessing services suivants :</w:t>
      </w:r>
    </w:p>
    <w:p w:rsidR="0069458E" w:rsidRPr="00234E6A" w:rsidRDefault="0069458E" w:rsidP="0069458E">
      <w:pPr>
        <w:pStyle w:val="Paragraphedeliste"/>
        <w:numPr>
          <w:ilvl w:val="0"/>
          <w:numId w:val="194"/>
        </w:numPr>
      </w:pPr>
      <w:r w:rsidRPr="00234E6A">
        <w:t>Geometry</w:t>
      </w:r>
    </w:p>
    <w:p w:rsidR="0069458E" w:rsidRPr="00234E6A" w:rsidRDefault="0069458E" w:rsidP="0069458E">
      <w:pPr>
        <w:pStyle w:val="Paragraphedeliste"/>
        <w:numPr>
          <w:ilvl w:val="0"/>
          <w:numId w:val="194"/>
        </w:numPr>
      </w:pPr>
      <w:r w:rsidRPr="00234E6A">
        <w:t>toolbox/ExtractCsv</w:t>
      </w:r>
    </w:p>
    <w:p w:rsidR="0069458E" w:rsidRPr="00234E6A" w:rsidRDefault="0069458E" w:rsidP="0069458E">
      <w:pPr>
        <w:pStyle w:val="Paragraphedeliste"/>
        <w:numPr>
          <w:ilvl w:val="0"/>
          <w:numId w:val="194"/>
        </w:numPr>
      </w:pPr>
      <w:r w:rsidRPr="00234E6A">
        <w:t>toolbox/ExtractData</w:t>
      </w:r>
    </w:p>
    <w:p w:rsidR="0069458E" w:rsidRPr="00234E6A" w:rsidRDefault="0069458E" w:rsidP="0069458E"/>
    <w:p w:rsidR="0069458E" w:rsidRPr="00234E6A" w:rsidRDefault="0069458E" w:rsidP="0069458E">
      <w:r w:rsidRPr="00234E6A">
        <w:t>Les paramètres des mapservices peuvent avoir les valeurs suivantes :</w:t>
      </w:r>
    </w:p>
    <w:tbl>
      <w:tblPr>
        <w:tblStyle w:val="Grilledutableau"/>
        <w:tblW w:w="9854" w:type="dxa"/>
        <w:tblLook w:val="04A0"/>
      </w:tblPr>
      <w:tblGrid>
        <w:gridCol w:w="2005"/>
        <w:gridCol w:w="2435"/>
        <w:gridCol w:w="3085"/>
        <w:gridCol w:w="2329"/>
      </w:tblGrid>
      <w:tr w:rsidR="0069458E" w:rsidRPr="00234E6A" w:rsidTr="00C848BE">
        <w:tc>
          <w:tcPr>
            <w:tcW w:w="2005" w:type="dxa"/>
          </w:tcPr>
          <w:p w:rsidR="0069458E" w:rsidRPr="00234E6A" w:rsidRDefault="0069458E" w:rsidP="00C848BE">
            <w:pPr>
              <w:rPr>
                <w:b/>
              </w:rPr>
            </w:pPr>
            <w:r w:rsidRPr="00234E6A">
              <w:rPr>
                <w:b/>
              </w:rPr>
              <w:t>Paramètre</w:t>
            </w:r>
          </w:p>
        </w:tc>
        <w:tc>
          <w:tcPr>
            <w:tcW w:w="2435" w:type="dxa"/>
          </w:tcPr>
          <w:p w:rsidR="0069458E" w:rsidRPr="00234E6A" w:rsidRDefault="0069458E" w:rsidP="00C848BE">
            <w:pPr>
              <w:rPr>
                <w:b/>
              </w:rPr>
            </w:pPr>
            <w:r w:rsidRPr="00234E6A">
              <w:rPr>
                <w:b/>
              </w:rPr>
              <w:t>Type</w:t>
            </w:r>
          </w:p>
        </w:tc>
        <w:tc>
          <w:tcPr>
            <w:tcW w:w="3085" w:type="dxa"/>
          </w:tcPr>
          <w:p w:rsidR="0069458E" w:rsidRPr="00234E6A" w:rsidRDefault="0069458E" w:rsidP="00C848BE">
            <w:pPr>
              <w:rPr>
                <w:b/>
              </w:rPr>
            </w:pPr>
            <w:r w:rsidRPr="00234E6A">
              <w:rPr>
                <w:b/>
              </w:rPr>
              <w:t>Valeurs possibles</w:t>
            </w:r>
          </w:p>
        </w:tc>
        <w:tc>
          <w:tcPr>
            <w:tcW w:w="2329" w:type="dxa"/>
          </w:tcPr>
          <w:p w:rsidR="0069458E" w:rsidRPr="00234E6A" w:rsidRDefault="0069458E" w:rsidP="00C848BE">
            <w:pPr>
              <w:rPr>
                <w:b/>
              </w:rPr>
            </w:pPr>
            <w:r w:rsidRPr="00234E6A">
              <w:rPr>
                <w:b/>
              </w:rPr>
              <w:t xml:space="preserve">Description </w:t>
            </w:r>
            <w:r w:rsidRPr="00234E6A">
              <w:rPr>
                <w:b/>
                <w:i/>
              </w:rPr>
              <w:t>Exemple</w:t>
            </w:r>
          </w:p>
        </w:tc>
      </w:tr>
      <w:tr w:rsidR="0069458E" w:rsidRPr="00234E6A" w:rsidTr="00C848BE">
        <w:tc>
          <w:tcPr>
            <w:tcW w:w="2005" w:type="dxa"/>
          </w:tcPr>
          <w:p w:rsidR="0069458E" w:rsidRPr="00234E6A" w:rsidRDefault="0069458E" w:rsidP="00C848BE">
            <w:r w:rsidRPr="00234E6A">
              <w:t>&lt;serviceName&gt;</w:t>
            </w:r>
          </w:p>
        </w:tc>
        <w:tc>
          <w:tcPr>
            <w:tcW w:w="2435" w:type="dxa"/>
          </w:tcPr>
          <w:p w:rsidR="0069458E" w:rsidRPr="00234E6A" w:rsidRDefault="003C4C2C" w:rsidP="00C848BE">
            <w:r w:rsidRPr="00234E6A">
              <w:t>Chaîne</w:t>
            </w:r>
          </w:p>
        </w:tc>
        <w:tc>
          <w:tcPr>
            <w:tcW w:w="3085" w:type="dxa"/>
          </w:tcPr>
          <w:p w:rsidR="0069458E" w:rsidRPr="00234E6A" w:rsidRDefault="0069458E" w:rsidP="009E6608">
            <w:r w:rsidRPr="00234E6A">
              <w:t>&lt;regionName&gt;/geofibre</w:t>
            </w:r>
          </w:p>
          <w:p w:rsidR="0069458E" w:rsidRPr="00234E6A" w:rsidRDefault="0069458E" w:rsidP="009E6608">
            <w:r w:rsidRPr="00234E6A">
              <w:t>&lt;regionName&gt;/geofibre_casage</w:t>
            </w:r>
          </w:p>
          <w:p w:rsidR="0069458E" w:rsidRPr="00234E6A" w:rsidRDefault="0069458E" w:rsidP="009E6608">
            <w:r w:rsidRPr="00234E6A">
              <w:t>&lt;regionName&gt;/geofibre_libre</w:t>
            </w:r>
          </w:p>
          <w:p w:rsidR="0069458E" w:rsidRPr="00234E6A" w:rsidRDefault="0069458E" w:rsidP="009E6608">
            <w:r w:rsidRPr="00234E6A">
              <w:t>&lt;regionName&gt;/geofibre_prj</w:t>
            </w:r>
          </w:p>
          <w:p w:rsidR="0069458E" w:rsidRPr="00234E6A" w:rsidRDefault="0069458E" w:rsidP="009E6608">
            <w:r w:rsidRPr="00234E6A">
              <w:t>&lt;regionName&gt;/geofibre_psd</w:t>
            </w:r>
          </w:p>
          <w:p w:rsidR="0069458E" w:rsidRPr="00234E6A" w:rsidRDefault="0069458E" w:rsidP="009E6608">
            <w:r w:rsidRPr="00234E6A">
              <w:t>&lt;regionName&gt;/geofibre_travaux</w:t>
            </w:r>
          </w:p>
          <w:p w:rsidR="0069458E" w:rsidRPr="00234E6A" w:rsidRDefault="0069458E" w:rsidP="009E6608">
            <w:r w:rsidRPr="00234E6A">
              <w:t>&lt;regionName&gt;/long_soe</w:t>
            </w:r>
          </w:p>
          <w:p w:rsidR="0069458E" w:rsidRPr="00234E6A" w:rsidRDefault="00D04BC5" w:rsidP="009E6608">
            <w:pPr>
              <w:rPr>
                <w:lang w:val="en-US"/>
              </w:rPr>
            </w:pPr>
            <w:r w:rsidRPr="00234E6A">
              <w:rPr>
                <w:lang w:val="en-US"/>
              </w:rPr>
              <w:t>&lt;regionName&gt;/short_soe</w:t>
            </w:r>
          </w:p>
        </w:tc>
        <w:tc>
          <w:tcPr>
            <w:tcW w:w="2329" w:type="dxa"/>
          </w:tcPr>
          <w:p w:rsidR="0069458E" w:rsidRPr="00234E6A" w:rsidRDefault="0069458E" w:rsidP="00C848BE">
            <w:r w:rsidRPr="00234E6A">
              <w:t>Nom de tous les mapservices communs à toutes les régions</w:t>
            </w:r>
          </w:p>
        </w:tc>
      </w:tr>
      <w:tr w:rsidR="0069458E" w:rsidRPr="00234E6A" w:rsidTr="00C848BE">
        <w:tc>
          <w:tcPr>
            <w:tcW w:w="2005" w:type="dxa"/>
          </w:tcPr>
          <w:p w:rsidR="0069458E" w:rsidRPr="00234E6A" w:rsidRDefault="0069458E" w:rsidP="00C848BE">
            <w:r w:rsidRPr="00234E6A">
              <w:t>&lt;regionName&gt;</w:t>
            </w:r>
          </w:p>
        </w:tc>
        <w:tc>
          <w:tcPr>
            <w:tcW w:w="2435" w:type="dxa"/>
          </w:tcPr>
          <w:p w:rsidR="0069458E" w:rsidRPr="00234E6A" w:rsidRDefault="003C4C2C" w:rsidP="00C848BE">
            <w:r w:rsidRPr="00234E6A">
              <w:t>Chaîne</w:t>
            </w:r>
          </w:p>
        </w:tc>
        <w:tc>
          <w:tcPr>
            <w:tcW w:w="3085" w:type="dxa"/>
          </w:tcPr>
          <w:p w:rsidR="0069458E" w:rsidRPr="00234E6A" w:rsidRDefault="0069458E" w:rsidP="00C848BE">
            <w:r w:rsidRPr="00234E6A">
              <w:t>geofibre</w:t>
            </w:r>
          </w:p>
          <w:p w:rsidR="0069458E" w:rsidRPr="00234E6A" w:rsidRDefault="0069458E" w:rsidP="00C848BE">
            <w:r w:rsidRPr="00234E6A">
              <w:t>guadeloupe</w:t>
            </w:r>
          </w:p>
          <w:p w:rsidR="0069458E" w:rsidRPr="00234E6A" w:rsidRDefault="0069458E" w:rsidP="00C848BE">
            <w:r w:rsidRPr="00234E6A">
              <w:t>guyane</w:t>
            </w:r>
          </w:p>
          <w:p w:rsidR="0069458E" w:rsidRPr="00234E6A" w:rsidRDefault="0069458E" w:rsidP="00C848BE">
            <w:r w:rsidRPr="00234E6A">
              <w:t>martinique</w:t>
            </w:r>
          </w:p>
          <w:p w:rsidR="0069458E" w:rsidRPr="00234E6A" w:rsidRDefault="0069458E" w:rsidP="00C848BE">
            <w:r w:rsidRPr="00234E6A">
              <w:t>reunion</w:t>
            </w:r>
          </w:p>
        </w:tc>
        <w:tc>
          <w:tcPr>
            <w:tcW w:w="2329" w:type="dxa"/>
          </w:tcPr>
          <w:p w:rsidR="0069458E" w:rsidRPr="00234E6A" w:rsidRDefault="0069458E" w:rsidP="00C848BE">
            <w:r w:rsidRPr="00234E6A">
              <w:t>Nom des régions = nom des répertoires de mapservices AGS</w:t>
            </w:r>
          </w:p>
        </w:tc>
      </w:tr>
      <w:tr w:rsidR="0069458E" w:rsidRPr="00234E6A" w:rsidTr="00C848BE">
        <w:tc>
          <w:tcPr>
            <w:tcW w:w="2005" w:type="dxa"/>
          </w:tcPr>
          <w:p w:rsidR="0069458E" w:rsidRPr="00234E6A" w:rsidRDefault="0069458E" w:rsidP="00C848BE">
            <w:r w:rsidRPr="00234E6A">
              <w:t>&lt;configFile&gt;</w:t>
            </w:r>
          </w:p>
        </w:tc>
        <w:tc>
          <w:tcPr>
            <w:tcW w:w="2435" w:type="dxa"/>
          </w:tcPr>
          <w:p w:rsidR="0069458E" w:rsidRPr="00234E6A" w:rsidRDefault="0069458E" w:rsidP="00C848BE">
            <w:r w:rsidRPr="00234E6A">
              <w:t>Chemin complet fichier de configuration .MapServer</w:t>
            </w:r>
          </w:p>
        </w:tc>
        <w:tc>
          <w:tcPr>
            <w:tcW w:w="3085" w:type="dxa"/>
          </w:tcPr>
          <w:p w:rsidR="0069458E" w:rsidRPr="00234E6A" w:rsidRDefault="0069458E" w:rsidP="00C848BE"/>
        </w:tc>
        <w:tc>
          <w:tcPr>
            <w:tcW w:w="2329" w:type="dxa"/>
          </w:tcPr>
          <w:p w:rsidR="0069458E" w:rsidRPr="00234E6A" w:rsidRDefault="0069458E" w:rsidP="00C848BE">
            <w:pPr>
              <w:rPr>
                <w:i/>
              </w:rPr>
            </w:pPr>
            <w:r w:rsidRPr="00234E6A">
              <w:t>Uniquement dans le cadre du déploiement d’un mapservice seul, à la racine des services AGS, notammment le Geometry service</w:t>
            </w:r>
          </w:p>
        </w:tc>
      </w:tr>
      <w:tr w:rsidR="0069458E" w:rsidRPr="00234E6A" w:rsidTr="00C848BE">
        <w:tc>
          <w:tcPr>
            <w:tcW w:w="2005" w:type="dxa"/>
          </w:tcPr>
          <w:p w:rsidR="0069458E" w:rsidRPr="00234E6A" w:rsidRDefault="0069458E" w:rsidP="00C848BE">
            <w:r w:rsidRPr="00234E6A">
              <w:t>&lt;utilisateur&gt;</w:t>
            </w:r>
          </w:p>
        </w:tc>
        <w:tc>
          <w:tcPr>
            <w:tcW w:w="2435" w:type="dxa"/>
          </w:tcPr>
          <w:p w:rsidR="0069458E" w:rsidRPr="00234E6A" w:rsidRDefault="0069458E" w:rsidP="00C848BE">
            <w:r w:rsidRPr="00234E6A">
              <w:t>Nom d’utilisateur</w:t>
            </w:r>
          </w:p>
        </w:tc>
        <w:tc>
          <w:tcPr>
            <w:tcW w:w="3085" w:type="dxa"/>
          </w:tcPr>
          <w:p w:rsidR="0069458E" w:rsidRPr="00234E6A" w:rsidRDefault="0069458E" w:rsidP="00C848BE"/>
        </w:tc>
        <w:tc>
          <w:tcPr>
            <w:tcW w:w="2329" w:type="dxa"/>
          </w:tcPr>
          <w:p w:rsidR="0069458E" w:rsidRPr="00234E6A" w:rsidRDefault="0069458E" w:rsidP="00C848BE"/>
        </w:tc>
      </w:tr>
      <w:tr w:rsidR="0069458E" w:rsidRPr="00234E6A" w:rsidTr="00C848BE">
        <w:tc>
          <w:tcPr>
            <w:tcW w:w="2005" w:type="dxa"/>
          </w:tcPr>
          <w:p w:rsidR="0069458E" w:rsidRPr="00234E6A" w:rsidRDefault="0069458E" w:rsidP="00C848BE">
            <w:r w:rsidRPr="00234E6A">
              <w:t>&lt;mot de passe&gt;</w:t>
            </w:r>
          </w:p>
        </w:tc>
        <w:tc>
          <w:tcPr>
            <w:tcW w:w="2435" w:type="dxa"/>
          </w:tcPr>
          <w:p w:rsidR="0069458E" w:rsidRPr="00234E6A" w:rsidRDefault="0069458E" w:rsidP="00C848BE">
            <w:r w:rsidRPr="00234E6A">
              <w:t>Mot de passe</w:t>
            </w:r>
          </w:p>
        </w:tc>
        <w:tc>
          <w:tcPr>
            <w:tcW w:w="3085" w:type="dxa"/>
          </w:tcPr>
          <w:p w:rsidR="0069458E" w:rsidRPr="00234E6A" w:rsidRDefault="0069458E" w:rsidP="00C848BE"/>
        </w:tc>
        <w:tc>
          <w:tcPr>
            <w:tcW w:w="2329" w:type="dxa"/>
          </w:tcPr>
          <w:p w:rsidR="0069458E" w:rsidRPr="00234E6A" w:rsidRDefault="0069458E" w:rsidP="00C848BE"/>
        </w:tc>
      </w:tr>
    </w:tbl>
    <w:p w:rsidR="003F6668" w:rsidRPr="00234E6A" w:rsidRDefault="00135765" w:rsidP="00590D32">
      <w:pPr>
        <w:pStyle w:val="Titre2"/>
        <w:rPr>
          <w:rFonts w:cs="Arial"/>
        </w:rPr>
      </w:pPr>
      <w:bookmarkStart w:id="1017" w:name="_Toc426723735"/>
      <w:r w:rsidRPr="00234E6A">
        <w:rPr>
          <w:rFonts w:cs="Arial"/>
        </w:rPr>
        <w:t xml:space="preserve">Outil de </w:t>
      </w:r>
      <w:r w:rsidR="00267343" w:rsidRPr="00234E6A">
        <w:rPr>
          <w:rFonts w:cs="Arial"/>
        </w:rPr>
        <w:t>basculement</w:t>
      </w:r>
      <w:r w:rsidRPr="00234E6A">
        <w:rPr>
          <w:rFonts w:cs="Arial"/>
        </w:rPr>
        <w:t xml:space="preserve"> en configuration sans gassi</w:t>
      </w:r>
      <w:bookmarkEnd w:id="1017"/>
    </w:p>
    <w:p w:rsidR="00267343" w:rsidRPr="00234E6A" w:rsidRDefault="00267343" w:rsidP="00267343">
      <w:r w:rsidRPr="00234E6A">
        <w:t>Un outil de bascule permet de réaliser les tests sur l’application Geofibre sans passer systématiquement par le GASSI de Test sur les plateformes suivantes :</w:t>
      </w:r>
    </w:p>
    <w:p w:rsidR="00674996" w:rsidRPr="00234E6A" w:rsidRDefault="00267343">
      <w:pPr>
        <w:pStyle w:val="Paragraphedeliste"/>
        <w:numPr>
          <w:ilvl w:val="0"/>
          <w:numId w:val="159"/>
        </w:numPr>
      </w:pPr>
      <w:r w:rsidRPr="00234E6A">
        <w:t>PREQUAL</w:t>
      </w:r>
    </w:p>
    <w:p w:rsidR="00674996" w:rsidRPr="00234E6A" w:rsidRDefault="00267343">
      <w:pPr>
        <w:pStyle w:val="Paragraphedeliste"/>
        <w:numPr>
          <w:ilvl w:val="0"/>
          <w:numId w:val="159"/>
        </w:numPr>
      </w:pPr>
      <w:r w:rsidRPr="00234E6A">
        <w:t>QUAL</w:t>
      </w:r>
    </w:p>
    <w:p w:rsidR="00674996" w:rsidRPr="00234E6A" w:rsidRDefault="00267343">
      <w:pPr>
        <w:pStyle w:val="Paragraphedeliste"/>
        <w:numPr>
          <w:ilvl w:val="0"/>
          <w:numId w:val="159"/>
        </w:numPr>
      </w:pPr>
      <w:r w:rsidRPr="00234E6A">
        <w:t>MCO</w:t>
      </w:r>
    </w:p>
    <w:p w:rsidR="00674996" w:rsidRPr="00234E6A" w:rsidRDefault="00267343">
      <w:pPr>
        <w:pStyle w:val="Paragraphedeliste"/>
        <w:numPr>
          <w:ilvl w:val="0"/>
          <w:numId w:val="159"/>
        </w:numPr>
      </w:pPr>
      <w:r w:rsidRPr="00234E6A">
        <w:t>PRE-PRODUCTION</w:t>
      </w:r>
    </w:p>
    <w:p w:rsidR="00C94C35" w:rsidRPr="00234E6A" w:rsidRDefault="00C94C35" w:rsidP="00C94C35">
      <w:pPr>
        <w:pStyle w:val="Paragraphedeliste"/>
        <w:numPr>
          <w:ilvl w:val="0"/>
          <w:numId w:val="159"/>
        </w:numPr>
      </w:pPr>
      <w:r w:rsidRPr="00234E6A">
        <w:t>QPM</w:t>
      </w:r>
    </w:p>
    <w:p w:rsidR="00141E8A" w:rsidRPr="00234E6A" w:rsidRDefault="00141E8A" w:rsidP="00141E8A">
      <w:r w:rsidRPr="00234E6A">
        <w:t>Le basculement du mode avec gassi à un mode sans gassi et inversement s’effectue par modification de la configuration de WSCLI et WSSRV.</w:t>
      </w:r>
    </w:p>
    <w:p w:rsidR="00C9375B" w:rsidRPr="00234E6A" w:rsidRDefault="00141E8A" w:rsidP="00C9375B">
      <w:r w:rsidRPr="00234E6A">
        <w:t xml:space="preserve">Ce basculement s’effectue par appel au script reconfiguration.ksh (cf </w:t>
      </w:r>
      <w:hyperlink w:anchor="_Outil_de_reconfiguration.ksh" w:history="1">
        <w:r w:rsidRPr="00234E6A">
          <w:rPr>
            <w:rStyle w:val="Lienhypertexte"/>
          </w:rPr>
          <w:t>Outil de reconfiguration</w:t>
        </w:r>
      </w:hyperlink>
      <w:r w:rsidRPr="00234E6A">
        <w:t>).</w:t>
      </w:r>
    </w:p>
    <w:p w:rsidR="00141E8A" w:rsidRPr="00234E6A" w:rsidRDefault="00141E8A" w:rsidP="00141E8A">
      <w:pPr>
        <w:pStyle w:val="Paragraphedeliste"/>
        <w:numPr>
          <w:ilvl w:val="0"/>
          <w:numId w:val="200"/>
        </w:numPr>
      </w:pPr>
      <w:r w:rsidRPr="00234E6A">
        <w:lastRenderedPageBreak/>
        <w:t xml:space="preserve">Pour activer la configuration passant par le gassi : </w:t>
      </w:r>
    </w:p>
    <w:p w:rsidR="00141E8A" w:rsidRPr="00234E6A" w:rsidRDefault="00141E8A" w:rsidP="00141E8A">
      <w:pPr>
        <w:ind w:firstLine="708"/>
        <w:rPr>
          <w:rFonts w:ascii="Courier New" w:hAnsi="Courier New" w:cs="Courier New"/>
        </w:rPr>
      </w:pPr>
      <w:r w:rsidRPr="00234E6A">
        <w:rPr>
          <w:rFonts w:ascii="Courier New" w:hAnsi="Courier New" w:cs="Courier New"/>
        </w:rPr>
        <w:t>$EXPL/bin/reconfiguration.ksh -</w:t>
      </w:r>
      <w:r w:rsidR="000E10E3" w:rsidRPr="00234E6A">
        <w:rPr>
          <w:rFonts w:ascii="Courier New" w:hAnsi="Courier New" w:cs="Courier New"/>
        </w:rPr>
        <w:t>-</w:t>
      </w:r>
      <w:r w:rsidRPr="00234E6A">
        <w:rPr>
          <w:rFonts w:ascii="Courier New" w:hAnsi="Courier New" w:cs="Courier New"/>
        </w:rPr>
        <w:t>gassi on</w:t>
      </w:r>
    </w:p>
    <w:p w:rsidR="00141E8A" w:rsidRPr="00234E6A" w:rsidRDefault="00141E8A" w:rsidP="00141E8A">
      <w:pPr>
        <w:pStyle w:val="Paragraphedeliste"/>
        <w:numPr>
          <w:ilvl w:val="0"/>
          <w:numId w:val="200"/>
        </w:numPr>
      </w:pPr>
      <w:r w:rsidRPr="00234E6A">
        <w:t xml:space="preserve">Pour activer la configuration ne passant pas par le gassi : </w:t>
      </w:r>
    </w:p>
    <w:p w:rsidR="00141E8A" w:rsidRPr="00234E6A" w:rsidRDefault="00352CFA" w:rsidP="00141E8A">
      <w:pPr>
        <w:ind w:firstLine="708"/>
        <w:rPr>
          <w:rFonts w:ascii="Courier New" w:hAnsi="Courier New" w:cs="Courier New"/>
          <w:lang w:val="en-US"/>
        </w:rPr>
      </w:pPr>
      <w:r w:rsidRPr="00234E6A">
        <w:rPr>
          <w:rFonts w:ascii="Courier New" w:hAnsi="Courier New" w:cs="Courier New"/>
          <w:lang w:val="en-US"/>
        </w:rPr>
        <w:t>$EXPL/bin/reconfiguration.ksh -</w:t>
      </w:r>
      <w:r w:rsidR="000E10E3" w:rsidRPr="00234E6A">
        <w:rPr>
          <w:rFonts w:ascii="Courier New" w:hAnsi="Courier New" w:cs="Courier New"/>
          <w:lang w:val="en-US"/>
        </w:rPr>
        <w:t>-</w:t>
      </w:r>
      <w:r w:rsidRPr="00234E6A">
        <w:rPr>
          <w:rFonts w:ascii="Courier New" w:hAnsi="Courier New" w:cs="Courier New"/>
          <w:lang w:val="en-US"/>
        </w:rPr>
        <w:t>gassi off</w:t>
      </w:r>
    </w:p>
    <w:p w:rsidR="009727AC" w:rsidRPr="00234E6A" w:rsidRDefault="009727AC" w:rsidP="00141E8A">
      <w:pPr>
        <w:rPr>
          <w:lang w:val="en-US"/>
        </w:rPr>
      </w:pPr>
    </w:p>
    <w:p w:rsidR="00674996" w:rsidRPr="00234E6A" w:rsidRDefault="009727AC" w:rsidP="00141E8A">
      <w:r w:rsidRPr="00234E6A">
        <w:t xml:space="preserve">La page login.jsp </w:t>
      </w:r>
      <w:r w:rsidR="00BD334A" w:rsidRPr="00234E6A">
        <w:t>permet</w:t>
      </w:r>
      <w:r w:rsidRPr="00234E6A">
        <w:t xml:space="preserve"> </w:t>
      </w:r>
      <w:r w:rsidR="00BD334A" w:rsidRPr="00234E6A">
        <w:t>d’</w:t>
      </w:r>
      <w:r w:rsidRPr="00234E6A">
        <w:t>accéder à l’application en passant les paramètres sm_universalid et ftusercredentials dans l’URL d’accès à l’application</w:t>
      </w:r>
      <w:r w:rsidR="00BD334A" w:rsidRPr="00234E6A">
        <w:t xml:space="preserve"> (cf </w:t>
      </w:r>
      <w:hyperlink w:anchor="_Connexion_via_le" w:history="1">
        <w:r w:rsidR="00BD334A" w:rsidRPr="00234E6A">
          <w:rPr>
            <w:rStyle w:val="Lienhypertexte"/>
          </w:rPr>
          <w:t>Connexion via le gassi</w:t>
        </w:r>
      </w:hyperlink>
      <w:r w:rsidR="00BD334A" w:rsidRPr="00234E6A">
        <w:t>)</w:t>
      </w:r>
      <w:r w:rsidRPr="00234E6A">
        <w:t>.</w:t>
      </w:r>
    </w:p>
    <w:p w:rsidR="009727AC" w:rsidRPr="00234E6A" w:rsidRDefault="009727AC" w:rsidP="00141E8A">
      <w:r w:rsidRPr="00234E6A">
        <w:t xml:space="preserve">Exemple </w:t>
      </w:r>
      <w:r w:rsidR="00BD334A" w:rsidRPr="00234E6A">
        <w:t xml:space="preserve">d’URL </w:t>
      </w:r>
      <w:r w:rsidRPr="00234E6A">
        <w:t>d’accès à la qualification sans passer par le Gassi de test :</w:t>
      </w:r>
    </w:p>
    <w:p w:rsidR="009727AC" w:rsidRPr="00234E6A" w:rsidRDefault="009727AC" w:rsidP="00141E8A">
      <w:r w:rsidRPr="00234E6A">
        <w:t>http://dvedvo48.rouen.francetelecom.fr/geofibre/login.jsp?sm_universalid=abcd1234&amp;ftusercredentials=METROPOLE,GUYANE</w:t>
      </w:r>
    </w:p>
    <w:p w:rsidR="009727AC" w:rsidRPr="00234E6A" w:rsidRDefault="009727AC" w:rsidP="00141E8A"/>
    <w:p w:rsidR="00590D32" w:rsidRPr="00234E6A" w:rsidRDefault="007508E3" w:rsidP="00590D32">
      <w:pPr>
        <w:pStyle w:val="Titre2"/>
        <w:rPr>
          <w:rFonts w:cs="Arial"/>
        </w:rPr>
      </w:pPr>
      <w:bookmarkStart w:id="1018" w:name="_Toc426723736"/>
      <w:r w:rsidRPr="00234E6A">
        <w:rPr>
          <w:rFonts w:cs="Arial"/>
        </w:rPr>
        <w:t>Performance</w:t>
      </w:r>
      <w:bookmarkEnd w:id="1018"/>
    </w:p>
    <w:p w:rsidR="00FD71F1" w:rsidRPr="00234E6A" w:rsidRDefault="00FD71F1" w:rsidP="00FD71F1">
      <w:pPr>
        <w:spacing w:after="0"/>
        <w:ind w:left="360"/>
      </w:pPr>
      <w:r w:rsidRPr="00234E6A">
        <w:t>Les évolutions en termes de nombre d’utilisateurs (et par voie de conséquence de volumétrie sur la plateforme de production) et de modification d’architecture répercutées dans le DAT G1R6 sont portées par Orange. Aussi Capgemini s’engage uniquement sur le maintien des performances constatées pour la G1R5 dans un environnement et des conditions d’utilisation similaires. Les mesures sont réalisées depuis et dans l’infrastructure Orange de métropole. Les latences réseau induites par les postes utilisateurs dans les DOM ne seront pas mesurées par Capgemini et aucune adaptation de l’application n’est prévue pour s’en affranchir. Ceci pourrait avoir des effets significatifs sur le temps de connexion à l’application par exemple et des comportements différents pour les traitements temps réels comme le déplacement en masse d’immeubles. Capgemini sera force de proposition pour la tenue des performances.</w:t>
      </w:r>
    </w:p>
    <w:p w:rsidR="00FD71F1" w:rsidRPr="00234E6A" w:rsidRDefault="00FD71F1" w:rsidP="00FD71F1">
      <w:pPr>
        <w:spacing w:after="0"/>
        <w:ind w:left="360"/>
      </w:pPr>
    </w:p>
    <w:p w:rsidR="003007F0" w:rsidRPr="00234E6A" w:rsidRDefault="003007F0"/>
    <w:p w:rsidR="00C9439F" w:rsidRPr="00234E6A" w:rsidRDefault="007508E3" w:rsidP="002A727D">
      <w:pPr>
        <w:pStyle w:val="Titre2"/>
        <w:rPr>
          <w:rFonts w:cs="Arial"/>
        </w:rPr>
      </w:pPr>
      <w:bookmarkStart w:id="1019" w:name="_Toc393377504"/>
      <w:bookmarkStart w:id="1020" w:name="_Toc426723737"/>
      <w:r w:rsidRPr="00234E6A">
        <w:rPr>
          <w:rFonts w:cs="Arial"/>
        </w:rPr>
        <w:t>Sécurité</w:t>
      </w:r>
      <w:bookmarkEnd w:id="1019"/>
      <w:bookmarkEnd w:id="1020"/>
    </w:p>
    <w:p w:rsidR="00B82D2B" w:rsidRPr="00234E6A" w:rsidRDefault="00B82D2B" w:rsidP="00B82D2B">
      <w:pPr>
        <w:rPr>
          <w:b/>
          <w:i/>
        </w:rPr>
      </w:pPr>
      <w:r w:rsidRPr="00234E6A">
        <w:rPr>
          <w:b/>
          <w:i/>
        </w:rPr>
        <w:t>Cette partie ne présente pas encore de description.</w:t>
      </w:r>
    </w:p>
    <w:p w:rsidR="003007F0" w:rsidRPr="00234E6A" w:rsidRDefault="003007F0"/>
    <w:p w:rsidR="00C9439F" w:rsidRPr="00234E6A" w:rsidRDefault="007508E3" w:rsidP="002A727D">
      <w:pPr>
        <w:pStyle w:val="Titre2"/>
        <w:rPr>
          <w:rFonts w:cs="Arial"/>
        </w:rPr>
      </w:pPr>
      <w:bookmarkStart w:id="1021" w:name="_Toc393377505"/>
      <w:bookmarkStart w:id="1022" w:name="_Toc426723738"/>
      <w:r w:rsidRPr="00234E6A">
        <w:rPr>
          <w:rFonts w:cs="Arial"/>
        </w:rPr>
        <w:t>Supervision</w:t>
      </w:r>
      <w:bookmarkEnd w:id="1021"/>
      <w:bookmarkEnd w:id="1022"/>
    </w:p>
    <w:p w:rsidR="00E84882" w:rsidRPr="00234E6A" w:rsidRDefault="00E84882" w:rsidP="00E84882">
      <w:pPr>
        <w:pStyle w:val="Titre3"/>
      </w:pPr>
      <w:bookmarkStart w:id="1023" w:name="_Toc426723739"/>
      <w:r w:rsidRPr="00234E6A">
        <w:t>Scripts de surveillance</w:t>
      </w:r>
      <w:bookmarkEnd w:id="1023"/>
    </w:p>
    <w:p w:rsidR="00E84882" w:rsidRPr="00234E6A" w:rsidRDefault="00E84882" w:rsidP="00E84882">
      <w:pPr>
        <w:rPr>
          <w:rFonts w:cs="Arial"/>
        </w:rPr>
      </w:pPr>
      <w:r w:rsidRPr="00234E6A">
        <w:rPr>
          <w:rFonts w:cs="Arial"/>
        </w:rPr>
        <w:t>Chaque type de serveur a un script de surveillance qui lui est dédié :</w:t>
      </w:r>
    </w:p>
    <w:p w:rsidR="00E84882" w:rsidRPr="00234E6A" w:rsidRDefault="00E84882" w:rsidP="00E84882">
      <w:pPr>
        <w:pStyle w:val="Paragraphedeliste"/>
        <w:numPr>
          <w:ilvl w:val="0"/>
          <w:numId w:val="92"/>
        </w:numPr>
        <w:rPr>
          <w:rFonts w:cs="Arial"/>
        </w:rPr>
      </w:pPr>
      <w:r w:rsidRPr="00234E6A">
        <w:rPr>
          <w:rFonts w:cs="Arial"/>
        </w:rPr>
        <w:t>$EXPL/bin/surveillanceWAS.ksh sur les serveurs de présentation WAS</w:t>
      </w:r>
    </w:p>
    <w:p w:rsidR="00E84882" w:rsidRPr="00234E6A" w:rsidRDefault="00E84882" w:rsidP="00E84882">
      <w:pPr>
        <w:pStyle w:val="Paragraphedeliste"/>
        <w:numPr>
          <w:ilvl w:val="0"/>
          <w:numId w:val="92"/>
        </w:numPr>
        <w:rPr>
          <w:rFonts w:cs="Arial"/>
        </w:rPr>
      </w:pPr>
      <w:r w:rsidRPr="00234E6A">
        <w:rPr>
          <w:rFonts w:cs="Arial"/>
        </w:rPr>
        <w:t>$EXPL/bin/surveillanceAGS.ksh sur les serveurs ArcGIS AGS métropole</w:t>
      </w:r>
    </w:p>
    <w:p w:rsidR="00E84882" w:rsidRPr="00234E6A" w:rsidRDefault="001F2AEE" w:rsidP="00E84882">
      <w:pPr>
        <w:pStyle w:val="Paragraphedeliste"/>
        <w:numPr>
          <w:ilvl w:val="0"/>
          <w:numId w:val="92"/>
        </w:numPr>
        <w:rPr>
          <w:rFonts w:cs="Arial"/>
        </w:rPr>
      </w:pPr>
      <w:r w:rsidRPr="00234E6A">
        <w:rPr>
          <w:rFonts w:cs="Arial"/>
        </w:rPr>
        <w:t>$EXPL/bin/surveillanceASD.ksh sur les serveurs ArcGIS DOM</w:t>
      </w:r>
    </w:p>
    <w:p w:rsidR="00E84882" w:rsidRPr="00234E6A" w:rsidRDefault="00E84882" w:rsidP="00E84882">
      <w:pPr>
        <w:pStyle w:val="Paragraphedeliste"/>
        <w:numPr>
          <w:ilvl w:val="0"/>
          <w:numId w:val="92"/>
        </w:numPr>
        <w:rPr>
          <w:rFonts w:cs="Arial"/>
        </w:rPr>
      </w:pPr>
      <w:r w:rsidRPr="00234E6A">
        <w:rPr>
          <w:rFonts w:cs="Arial"/>
        </w:rPr>
        <w:t>$EXPL/bin/surveillanceBDD.ksh sur le serveur de base de données BDD</w:t>
      </w:r>
    </w:p>
    <w:p w:rsidR="00E84882" w:rsidRPr="00234E6A" w:rsidRDefault="00E84882" w:rsidP="00E84882">
      <w:pPr>
        <w:pStyle w:val="Paragraphedeliste"/>
        <w:numPr>
          <w:ilvl w:val="0"/>
          <w:numId w:val="92"/>
        </w:numPr>
        <w:rPr>
          <w:rFonts w:cs="Arial"/>
        </w:rPr>
      </w:pPr>
      <w:r w:rsidRPr="00234E6A">
        <w:rPr>
          <w:rFonts w:cs="Arial"/>
        </w:rPr>
        <w:t>$EXPL/bin/surveillanceIMP.ksh sur les serveurs d’impression IMP</w:t>
      </w:r>
    </w:p>
    <w:p w:rsidR="00E84882" w:rsidRPr="00234E6A" w:rsidRDefault="00E84882" w:rsidP="00E84882">
      <w:pPr>
        <w:rPr>
          <w:rFonts w:cs="Arial"/>
        </w:rPr>
      </w:pPr>
      <w:r w:rsidRPr="00234E6A">
        <w:rPr>
          <w:rFonts w:cs="Arial"/>
        </w:rPr>
        <w:t>Chaque script de surveillance utilise la librairie commune suivante :</w:t>
      </w:r>
    </w:p>
    <w:p w:rsidR="004819F2" w:rsidRPr="00234E6A" w:rsidRDefault="00E84882" w:rsidP="004819F2">
      <w:pPr>
        <w:pStyle w:val="Paragraphedeliste"/>
        <w:numPr>
          <w:ilvl w:val="0"/>
          <w:numId w:val="92"/>
        </w:numPr>
        <w:rPr>
          <w:rFonts w:cs="Arial"/>
        </w:rPr>
      </w:pPr>
      <w:r w:rsidRPr="00234E6A">
        <w:rPr>
          <w:rFonts w:cs="Arial"/>
        </w:rPr>
        <w:t>$EXPL/lib/supervision.ksh</w:t>
      </w:r>
    </w:p>
    <w:p w:rsidR="004819F2" w:rsidRPr="00234E6A" w:rsidRDefault="004819F2" w:rsidP="00946E9E"/>
    <w:p w:rsidR="004819F2" w:rsidRPr="00234E6A" w:rsidRDefault="004819F2" w:rsidP="004819F2">
      <w:pPr>
        <w:pStyle w:val="Titre4"/>
      </w:pPr>
      <w:bookmarkStart w:id="1024" w:name="_Toc426723740"/>
      <w:r w:rsidRPr="00234E6A">
        <w:t>Principes généraux</w:t>
      </w:r>
      <w:bookmarkEnd w:id="1024"/>
    </w:p>
    <w:p w:rsidR="004819F2" w:rsidRPr="00234E6A" w:rsidRDefault="004819F2" w:rsidP="004819F2">
      <w:pPr>
        <w:pStyle w:val="Titre5"/>
      </w:pPr>
      <w:r w:rsidRPr="00234E6A">
        <w:t>Fréquence</w:t>
      </w:r>
    </w:p>
    <w:p w:rsidR="004819F2" w:rsidRPr="00234E6A" w:rsidRDefault="004819F2" w:rsidP="004819F2">
      <w:pPr>
        <w:pStyle w:val="Commentaire"/>
      </w:pPr>
      <w:r w:rsidRPr="00234E6A">
        <w:t>Entre chaque itération des scripts de surveillance, une t</w:t>
      </w:r>
      <w:r w:rsidR="00466344" w:rsidRPr="00234E6A">
        <w:t>e</w:t>
      </w:r>
      <w:r w:rsidRPr="00234E6A">
        <w:t>mpo</w:t>
      </w:r>
      <w:r w:rsidR="00466344" w:rsidRPr="00234E6A">
        <w:t>risation</w:t>
      </w:r>
      <w:r w:rsidRPr="00234E6A">
        <w:t xml:space="preserve"> non configurable de 5 min est appliquée.</w:t>
      </w:r>
    </w:p>
    <w:p w:rsidR="004819F2" w:rsidRPr="00234E6A" w:rsidRDefault="004819F2" w:rsidP="004819F2">
      <w:pPr>
        <w:pStyle w:val="Titre5"/>
      </w:pPr>
      <w:r w:rsidRPr="00234E6A">
        <w:t>Surveillance des URL</w:t>
      </w:r>
    </w:p>
    <w:p w:rsidR="004819F2" w:rsidRPr="00234E6A" w:rsidRDefault="004819F2" w:rsidP="004819F2">
      <w:r w:rsidRPr="00234E6A">
        <w:t>Au cours d’une itération de la surveillance, les URLs sont surveillées les unes après les autres afin de voir si la ressource est disponible.</w:t>
      </w:r>
    </w:p>
    <w:p w:rsidR="004819F2" w:rsidRPr="00234E6A" w:rsidRDefault="004819F2" w:rsidP="00951B22"/>
    <w:p w:rsidR="00E84882" w:rsidRPr="00234E6A" w:rsidRDefault="00E84882" w:rsidP="00E84882">
      <w:pPr>
        <w:pStyle w:val="Titre4"/>
      </w:pPr>
      <w:bookmarkStart w:id="1025" w:name="_Toc426723741"/>
      <w:r w:rsidRPr="00234E6A">
        <w:lastRenderedPageBreak/>
        <w:t>surveillanceWAS.ksh</w:t>
      </w:r>
      <w:bookmarkEnd w:id="1025"/>
    </w:p>
    <w:p w:rsidR="00E84882" w:rsidRPr="00234E6A" w:rsidRDefault="00E84882" w:rsidP="00E84882">
      <w:r w:rsidRPr="00234E6A">
        <w:t>La commande de démarrage de la surveillance est la suivante :</w:t>
      </w:r>
    </w:p>
    <w:p w:rsidR="00E84882" w:rsidRPr="00234E6A" w:rsidRDefault="00E84882" w:rsidP="00E84882">
      <w:pPr>
        <w:ind w:firstLine="708"/>
        <w:rPr>
          <w:rFonts w:ascii="Courier New" w:hAnsi="Courier New" w:cs="Courier New"/>
        </w:rPr>
      </w:pPr>
      <w:r w:rsidRPr="00234E6A">
        <w:rPr>
          <w:rFonts w:ascii="Courier New" w:hAnsi="Courier New" w:cs="Courier New"/>
        </w:rPr>
        <w:t xml:space="preserve">$EXPL/bin/surveillanceWAS.ksh start </w:t>
      </w:r>
      <w:r w:rsidR="001F2AEE" w:rsidRPr="00234E6A">
        <w:rPr>
          <w:rFonts w:ascii="Courier New" w:hAnsi="Courier New" w:cs="Courier New"/>
        </w:rPr>
        <w:t>[-i &lt;liste des instances surveillées&gt;]</w:t>
      </w:r>
    </w:p>
    <w:p w:rsidR="00E84882" w:rsidRPr="00234E6A" w:rsidRDefault="00E84882" w:rsidP="00E84882">
      <w:r w:rsidRPr="00234E6A">
        <w:t>Par défaut, la surveillance lancée sans paramètre optionnel surveille l’ensemble des services métropole et DOM.</w:t>
      </w:r>
    </w:p>
    <w:p w:rsidR="00E84882" w:rsidRPr="00234E6A" w:rsidRDefault="001F2AEE" w:rsidP="00E84882">
      <w:r w:rsidRPr="00234E6A">
        <w:t>Le paramètre optionnel -i &lt;liste des instances surveillées&gt; permet, sur les environnements hors-production où toutes les instances Geofibre ne sont pas démarrées, de ne surveiller que les instances en paramètre. Les valeurs possibles pour &lt;liste des instances surveillées&gt; sont met, gua, guy, mar, reu. Les valeurs de la liste sont séparées par des virgules. Exemple :</w:t>
      </w:r>
    </w:p>
    <w:p w:rsidR="00E84882" w:rsidRPr="00234E6A" w:rsidRDefault="001F2AEE" w:rsidP="00E84882">
      <w:pPr>
        <w:ind w:firstLine="708"/>
        <w:rPr>
          <w:rFonts w:ascii="Courier New" w:hAnsi="Courier New" w:cs="Courier New"/>
        </w:rPr>
      </w:pPr>
      <w:r w:rsidRPr="00234E6A">
        <w:rPr>
          <w:rFonts w:ascii="Courier New" w:hAnsi="Courier New" w:cs="Courier New"/>
        </w:rPr>
        <w:t>$EXPL/bin/surveillanceWAS.ksh start -i met,reu</w:t>
      </w:r>
    </w:p>
    <w:p w:rsidR="00E84882" w:rsidRPr="00234E6A" w:rsidRDefault="00E84882" w:rsidP="00E84882"/>
    <w:p w:rsidR="00E84882" w:rsidRPr="00234E6A" w:rsidRDefault="00E84882" w:rsidP="00E84882">
      <w:r w:rsidRPr="00234E6A">
        <w:t>La commande d’arrêt de la surveillance est la suivante :</w:t>
      </w:r>
    </w:p>
    <w:p w:rsidR="00E84882" w:rsidRPr="00234E6A" w:rsidRDefault="00E84882" w:rsidP="00E84882">
      <w:pPr>
        <w:ind w:firstLine="708"/>
        <w:rPr>
          <w:rFonts w:ascii="Courier New" w:hAnsi="Courier New" w:cs="Courier New"/>
        </w:rPr>
      </w:pPr>
      <w:r w:rsidRPr="00234E6A">
        <w:rPr>
          <w:rFonts w:ascii="Courier New" w:hAnsi="Courier New" w:cs="Courier New"/>
        </w:rPr>
        <w:t>$EXPL/bin/surveillanceWAS.ksh stop</w:t>
      </w:r>
    </w:p>
    <w:p w:rsidR="00E84882" w:rsidRPr="00234E6A" w:rsidRDefault="00E84882" w:rsidP="00E84882">
      <w:r w:rsidRPr="00234E6A">
        <w:t>Elle arrête l’ensemble de la surveillance (métropole et DOM).</w:t>
      </w:r>
    </w:p>
    <w:p w:rsidR="00E84882" w:rsidRPr="00234E6A" w:rsidRDefault="00E84882" w:rsidP="00E84882"/>
    <w:p w:rsidR="00E84882" w:rsidRPr="00234E6A" w:rsidRDefault="00E84882" w:rsidP="00E84882">
      <w:r w:rsidRPr="00234E6A">
        <w:t>Les vérifications de système de fichiers, de mémoire, de charge cpu sont faites quelque soit l’instance surveillée, de même que les url d’accès à l’application, au cadastre, à France Raster et au service d’impression.</w:t>
      </w:r>
    </w:p>
    <w:p w:rsidR="00E84882" w:rsidRPr="00234E6A" w:rsidRDefault="00E84882" w:rsidP="00E84882"/>
    <w:p w:rsidR="00E84882" w:rsidRPr="00234E6A" w:rsidRDefault="00E84882" w:rsidP="00E84882">
      <w:r w:rsidRPr="00234E6A">
        <w:t>Les URL des services surveillés spécifiquement en fonction de l’instance sont précisées ci-dessous :</w:t>
      </w:r>
    </w:p>
    <w:tbl>
      <w:tblPr>
        <w:tblStyle w:val="Grilledutableau"/>
        <w:tblW w:w="9854" w:type="dxa"/>
        <w:tblLayout w:type="fixed"/>
        <w:tblLook w:val="04A0"/>
      </w:tblPr>
      <w:tblGrid>
        <w:gridCol w:w="1101"/>
        <w:gridCol w:w="5953"/>
        <w:gridCol w:w="2800"/>
      </w:tblGrid>
      <w:tr w:rsidR="00E84882" w:rsidRPr="00234E6A" w:rsidTr="00401300">
        <w:tc>
          <w:tcPr>
            <w:tcW w:w="1101" w:type="dxa"/>
          </w:tcPr>
          <w:p w:rsidR="00E84882" w:rsidRPr="00234E6A" w:rsidRDefault="00E84882" w:rsidP="00ED343B">
            <w:r w:rsidRPr="00234E6A">
              <w:t>Instances</w:t>
            </w:r>
          </w:p>
        </w:tc>
        <w:tc>
          <w:tcPr>
            <w:tcW w:w="5953" w:type="dxa"/>
          </w:tcPr>
          <w:p w:rsidR="00E84882" w:rsidRPr="00234E6A" w:rsidRDefault="00E84882" w:rsidP="00ED343B">
            <w:r w:rsidRPr="00234E6A">
              <w:t>Services surveillés</w:t>
            </w:r>
          </w:p>
        </w:tc>
        <w:tc>
          <w:tcPr>
            <w:tcW w:w="2800" w:type="dxa"/>
          </w:tcPr>
          <w:p w:rsidR="00E84882" w:rsidRPr="00234E6A" w:rsidRDefault="00E84882" w:rsidP="00ED343B">
            <w:r w:rsidRPr="00234E6A">
              <w:t>Flag</w:t>
            </w:r>
          </w:p>
        </w:tc>
      </w:tr>
      <w:tr w:rsidR="00E84882" w:rsidRPr="00234E6A" w:rsidTr="00401300">
        <w:tc>
          <w:tcPr>
            <w:tcW w:w="1101" w:type="dxa"/>
          </w:tcPr>
          <w:p w:rsidR="00E84882" w:rsidRPr="00234E6A" w:rsidRDefault="00E84882" w:rsidP="00ED343B">
            <w:r w:rsidRPr="00234E6A">
              <w:t>met</w:t>
            </w:r>
          </w:p>
        </w:tc>
        <w:tc>
          <w:tcPr>
            <w:tcW w:w="5953" w:type="dxa"/>
          </w:tcPr>
          <w:p w:rsidR="00E84882" w:rsidRPr="00234E6A" w:rsidRDefault="00E84882" w:rsidP="00ED343B">
            <w:r w:rsidRPr="00234E6A">
              <w:t>http://localhost/RestFmkSrvDeploy/orion/application/clientorion/arcgis/rest/services/geofibre/geofibre/MapServer</w:t>
            </w:r>
          </w:p>
          <w:p w:rsidR="00E84882" w:rsidRPr="00234E6A" w:rsidRDefault="00E84882" w:rsidP="00ED343B">
            <w:r w:rsidRPr="00234E6A">
              <w:t>http://localhost/RestFmkSrvDeploy/orion/application/clientorion/arcgis/rest/services/geofibre/geofibre_casage/MapServer</w:t>
            </w:r>
          </w:p>
          <w:p w:rsidR="00E84882" w:rsidRPr="00234E6A" w:rsidRDefault="00E84882" w:rsidP="00ED343B">
            <w:r w:rsidRPr="00234E6A">
              <w:t>http://localhost/RestFmkSrvDeploy/orion/application/clientorion/arcgis/rest/services/geofibre/geofibre_libre/MapServer</w:t>
            </w:r>
          </w:p>
          <w:p w:rsidR="00E84882" w:rsidRPr="00234E6A" w:rsidRDefault="00E84882" w:rsidP="00ED343B">
            <w:r w:rsidRPr="00234E6A">
              <w:t>http://localhost/RestFmkSrvDeploy/orion/application/clientorion/arcgis/rest/services/geofibre/geofibre_prj/MapServer</w:t>
            </w:r>
          </w:p>
          <w:p w:rsidR="00E84882" w:rsidRPr="00234E6A" w:rsidRDefault="00E84882" w:rsidP="00ED343B">
            <w:r w:rsidRPr="00234E6A">
              <w:t>http://localhost/RestFmkSrvDeploy/orion/application/clientorion/arcgis/rest/services/geofibre/geofibre_psd/MapServer</w:t>
            </w:r>
          </w:p>
          <w:p w:rsidR="00E84882" w:rsidRPr="00234E6A" w:rsidRDefault="00E84882" w:rsidP="00ED343B">
            <w:r w:rsidRPr="00234E6A">
              <w:t>http://localhost/RestFmkSrvDeploy/orion/application/clientorion/arcgis/rest/services/geofibre/geofibre_travaux/MapServer</w:t>
            </w:r>
          </w:p>
          <w:p w:rsidR="00E84882" w:rsidRPr="00234E6A" w:rsidRDefault="00E84882" w:rsidP="00ED343B">
            <w:r w:rsidRPr="00234E6A">
              <w:t>http://localhost/RestFmkSrvDeploy/orion/application/clientorion/arcgis/rest/services/geofibre/long_soe/MapServer</w:t>
            </w:r>
          </w:p>
          <w:p w:rsidR="00E84882" w:rsidRPr="00234E6A" w:rsidRDefault="00E84882" w:rsidP="00ED343B">
            <w:r w:rsidRPr="00234E6A">
              <w:t>http://localhost/RestFmkSrvDeploy/orion/application/clientorion/arcgis/rest/services/geofibre/short_soe/MapServer</w:t>
            </w:r>
          </w:p>
        </w:tc>
        <w:tc>
          <w:tcPr>
            <w:tcW w:w="2800" w:type="dxa"/>
          </w:tcPr>
          <w:p w:rsidR="00E84882" w:rsidRPr="00234E6A" w:rsidRDefault="00E84882" w:rsidP="00ED343B">
            <w:r w:rsidRPr="00234E6A">
              <w:t>ALM_Mapservices.flg</w:t>
            </w:r>
          </w:p>
        </w:tc>
      </w:tr>
      <w:tr w:rsidR="00E84882" w:rsidRPr="00234E6A" w:rsidTr="00401300">
        <w:tc>
          <w:tcPr>
            <w:tcW w:w="1101" w:type="dxa"/>
          </w:tcPr>
          <w:p w:rsidR="00B7220D" w:rsidRPr="00234E6A" w:rsidRDefault="001F2AEE">
            <w:r w:rsidRPr="00234E6A">
              <w:t>gua</w:t>
            </w:r>
          </w:p>
        </w:tc>
        <w:tc>
          <w:tcPr>
            <w:tcW w:w="5953" w:type="dxa"/>
          </w:tcPr>
          <w:p w:rsidR="001F2AEE" w:rsidRPr="00234E6A" w:rsidRDefault="001F2AEE" w:rsidP="001F2AEE">
            <w:r w:rsidRPr="00234E6A">
              <w:t>http://localhost/RestFmkSrvDeploy/orion/application/clientgua/arcgis/rest/services/guadeloupe/geofibre/MapServer</w:t>
            </w:r>
          </w:p>
          <w:p w:rsidR="001F2AEE" w:rsidRPr="00234E6A" w:rsidRDefault="001F2AEE" w:rsidP="001F2AEE">
            <w:r w:rsidRPr="00234E6A">
              <w:t>http://localhost/RestFmkSrvDeploy/orion/application/clientgua/arcgis/rest/services/guadeloupe/geofibre_casage/MapServer</w:t>
            </w:r>
          </w:p>
          <w:p w:rsidR="001F2AEE" w:rsidRPr="00234E6A" w:rsidRDefault="001F2AEE" w:rsidP="001F2AEE">
            <w:r w:rsidRPr="00234E6A">
              <w:t>http://localhost/RestFmkSrvDeploy/orion/application/clientgua/arcgis/rest/services/guadeloupe/geofibre_libre/MapServer</w:t>
            </w:r>
          </w:p>
          <w:p w:rsidR="001F2AEE" w:rsidRPr="00234E6A" w:rsidRDefault="001F2AEE" w:rsidP="001F2AEE">
            <w:r w:rsidRPr="00234E6A">
              <w:t>http://localhost/RestFmkSrvDeploy/orion/application/clientgua/arcgis/rest/services/guadeloupe/geofibre_prj/MapServer</w:t>
            </w:r>
          </w:p>
          <w:p w:rsidR="001F2AEE" w:rsidRPr="00234E6A" w:rsidRDefault="001F2AEE" w:rsidP="001F2AEE">
            <w:r w:rsidRPr="00234E6A">
              <w:t>http://localhost/RestFmkSrvDeploy/orion/application/clientgua/arcgis/rest/services/guadeloupe/geofibre_psd/MapServer</w:t>
            </w:r>
          </w:p>
          <w:p w:rsidR="001F2AEE" w:rsidRPr="00234E6A" w:rsidRDefault="001F2AEE" w:rsidP="001F2AEE">
            <w:r w:rsidRPr="00234E6A">
              <w:t>http://localhost/RestFmkSrvDeploy/orion/application/clientgua/arcgis/rest/services/guadeloupe/geofibre_travaux/MapServer</w:t>
            </w:r>
          </w:p>
          <w:p w:rsidR="001F2AEE" w:rsidRPr="00234E6A" w:rsidRDefault="001F2AEE" w:rsidP="001F2AEE">
            <w:r w:rsidRPr="00234E6A">
              <w:t>http://localhost/RestFmkSrvDeploy/orion/application/clientgua/arcgis/rest/services/guadeloupe/long_soe/MapServer</w:t>
            </w:r>
          </w:p>
          <w:p w:rsidR="001F2AEE" w:rsidRPr="00234E6A" w:rsidRDefault="001F2AEE" w:rsidP="001F2AEE">
            <w:r w:rsidRPr="00234E6A">
              <w:t>http://localhost/RestFmkSrvDeploy/orion/application/clientgua/ar</w:t>
            </w:r>
            <w:r w:rsidRPr="00234E6A">
              <w:lastRenderedPageBreak/>
              <w:t>cgis/rest/services/guadeloupe/short_soe/MapServer</w:t>
            </w:r>
          </w:p>
        </w:tc>
        <w:tc>
          <w:tcPr>
            <w:tcW w:w="2800" w:type="dxa"/>
          </w:tcPr>
          <w:p w:rsidR="001F2AEE" w:rsidRPr="00234E6A" w:rsidRDefault="001F2AEE" w:rsidP="001F2AEE">
            <w:r w:rsidRPr="00234E6A">
              <w:lastRenderedPageBreak/>
              <w:t>ALM_Mapservices_gua.flg</w:t>
            </w:r>
          </w:p>
        </w:tc>
      </w:tr>
      <w:tr w:rsidR="00E84882" w:rsidRPr="00234E6A" w:rsidTr="00401300">
        <w:tc>
          <w:tcPr>
            <w:tcW w:w="1101" w:type="dxa"/>
          </w:tcPr>
          <w:p w:rsidR="001F2AEE" w:rsidRPr="00234E6A" w:rsidRDefault="001F2AEE" w:rsidP="001F2AEE">
            <w:r w:rsidRPr="00234E6A">
              <w:lastRenderedPageBreak/>
              <w:t>guy</w:t>
            </w:r>
          </w:p>
        </w:tc>
        <w:tc>
          <w:tcPr>
            <w:tcW w:w="5953" w:type="dxa"/>
          </w:tcPr>
          <w:p w:rsidR="001F2AEE" w:rsidRPr="00234E6A" w:rsidRDefault="001F2AEE" w:rsidP="001F2AEE">
            <w:r w:rsidRPr="00234E6A">
              <w:t>http://localhost/RestFmkSrvDeploy/orion/application/clientguy/arcgis/rest/services/guyane/geofibre/MapServer</w:t>
            </w:r>
          </w:p>
          <w:p w:rsidR="001F2AEE" w:rsidRPr="00234E6A" w:rsidRDefault="001F2AEE" w:rsidP="001F2AEE">
            <w:r w:rsidRPr="00234E6A">
              <w:t>http://localhost/RestFmkSrvDeploy/orion/application/clientguy/arcgis/rest/services/guyane/geofibre_casage/MapServer</w:t>
            </w:r>
          </w:p>
          <w:p w:rsidR="001F2AEE" w:rsidRPr="00234E6A" w:rsidRDefault="001F2AEE" w:rsidP="001F2AEE">
            <w:r w:rsidRPr="00234E6A">
              <w:t>http://localhost/RestFmkSrvDeploy/orion/application/clientguy/arcgis/rest/services/guyane/geofibre_libre/MapServer</w:t>
            </w:r>
          </w:p>
          <w:p w:rsidR="001F2AEE" w:rsidRPr="00234E6A" w:rsidRDefault="001F2AEE" w:rsidP="001F2AEE">
            <w:r w:rsidRPr="00234E6A">
              <w:t>http://localhost/RestFmkSrvDeploy/orion/application/clientguy/arcgis/rest/services/guyane/geofibre_prj/MapServer</w:t>
            </w:r>
          </w:p>
          <w:p w:rsidR="001F2AEE" w:rsidRPr="00234E6A" w:rsidRDefault="001F2AEE" w:rsidP="001F2AEE">
            <w:r w:rsidRPr="00234E6A">
              <w:t>http://localhost/RestFmkSrvDeploy/orion/application/clientguy/arcgis/rest/services/guyane/geofibre_psd/MapServer</w:t>
            </w:r>
          </w:p>
          <w:p w:rsidR="001F2AEE" w:rsidRPr="00234E6A" w:rsidRDefault="001F2AEE" w:rsidP="001F2AEE">
            <w:r w:rsidRPr="00234E6A">
              <w:t>http://localhost/RestFmkSrvDeploy/orion/application/clientguy/arcgis/rest/services/guyane/geofibre_travaux/MapServer</w:t>
            </w:r>
          </w:p>
          <w:p w:rsidR="001F2AEE" w:rsidRPr="00234E6A" w:rsidRDefault="001F2AEE" w:rsidP="001F2AEE">
            <w:r w:rsidRPr="00234E6A">
              <w:t>http://localhost/RestFmkSrvDeploy/orion/application/clientguy/arcgis/rest/services/guyane/long_soe/MapServer</w:t>
            </w:r>
          </w:p>
          <w:p w:rsidR="001F2AEE" w:rsidRPr="00234E6A" w:rsidRDefault="001F2AEE" w:rsidP="001F2AEE">
            <w:r w:rsidRPr="00234E6A">
              <w:t>http://localhost/RestFmkSrvDeploy/orion/application/clientguy/arcgis/rest/services/guyane/short_soe/MapServer</w:t>
            </w:r>
          </w:p>
        </w:tc>
        <w:tc>
          <w:tcPr>
            <w:tcW w:w="2800" w:type="dxa"/>
          </w:tcPr>
          <w:p w:rsidR="001F2AEE" w:rsidRPr="00234E6A" w:rsidRDefault="001F2AEE" w:rsidP="001F2AEE">
            <w:r w:rsidRPr="00234E6A">
              <w:t>ALM_Mapservices_guy.flg</w:t>
            </w:r>
          </w:p>
        </w:tc>
      </w:tr>
      <w:tr w:rsidR="00E84882" w:rsidRPr="00234E6A" w:rsidTr="00401300">
        <w:tc>
          <w:tcPr>
            <w:tcW w:w="1101" w:type="dxa"/>
          </w:tcPr>
          <w:p w:rsidR="001F2AEE" w:rsidRPr="00234E6A" w:rsidRDefault="001F2AEE" w:rsidP="001F2AEE">
            <w:r w:rsidRPr="00234E6A">
              <w:t>mar</w:t>
            </w:r>
          </w:p>
        </w:tc>
        <w:tc>
          <w:tcPr>
            <w:tcW w:w="5953" w:type="dxa"/>
          </w:tcPr>
          <w:p w:rsidR="001F2AEE" w:rsidRPr="00234E6A" w:rsidRDefault="001F2AEE" w:rsidP="001F2AEE">
            <w:r w:rsidRPr="00234E6A">
              <w:t>http://localhost/RestFmkSrvDeploy/orion/application/clientmar/arcgis/rest/services/martinique/geofibre/MapServer</w:t>
            </w:r>
          </w:p>
          <w:p w:rsidR="001F2AEE" w:rsidRPr="00234E6A" w:rsidRDefault="001F2AEE" w:rsidP="001F2AEE">
            <w:r w:rsidRPr="00234E6A">
              <w:t>http://localhost/RestFmkSrvDeploy/orion/application/clientmar/arcgis/rest/services/martinique/geofibre_casage/MapServer</w:t>
            </w:r>
          </w:p>
          <w:p w:rsidR="001F2AEE" w:rsidRPr="00234E6A" w:rsidRDefault="001F2AEE" w:rsidP="001F2AEE">
            <w:r w:rsidRPr="00234E6A">
              <w:t>http://localhost/RestFmkSrvDeploy/orion/application/clientmar/arcgis/rest/services/martinique/geofibre_libre/MapServer</w:t>
            </w:r>
          </w:p>
          <w:p w:rsidR="001F2AEE" w:rsidRPr="00234E6A" w:rsidRDefault="001F2AEE" w:rsidP="001F2AEE">
            <w:r w:rsidRPr="00234E6A">
              <w:t>http://localhost/RestFmkSrvDeploy/orion/application/clientmar/arcgis/rest/services/martinique/geofibre_prj/MapServer</w:t>
            </w:r>
          </w:p>
          <w:p w:rsidR="001F2AEE" w:rsidRPr="00234E6A" w:rsidRDefault="001F2AEE" w:rsidP="001F2AEE">
            <w:r w:rsidRPr="00234E6A">
              <w:t>http://localhost/RestFmkSrvDeploy/orion/application/clientmar/arcgis/rest/services/martinique/geofibre_psd/MapServer</w:t>
            </w:r>
          </w:p>
          <w:p w:rsidR="001F2AEE" w:rsidRPr="00234E6A" w:rsidRDefault="001F2AEE" w:rsidP="001F2AEE">
            <w:r w:rsidRPr="00234E6A">
              <w:t>http://localhost/RestFmkSrvDeploy/orion/application/clientmar/arcgis/rest/services/martinique/geofibre_travaux/MapServer</w:t>
            </w:r>
          </w:p>
          <w:p w:rsidR="001F2AEE" w:rsidRPr="00234E6A" w:rsidRDefault="001F2AEE" w:rsidP="001F2AEE">
            <w:r w:rsidRPr="00234E6A">
              <w:t>http://localhost/RestFmkSrvDeploy/orion/application/clientmar/arcgis/rest/services/martinique/long_soe/MapServer</w:t>
            </w:r>
          </w:p>
          <w:p w:rsidR="001F2AEE" w:rsidRPr="00234E6A" w:rsidRDefault="001F2AEE" w:rsidP="001F2AEE">
            <w:r w:rsidRPr="00234E6A">
              <w:t>http://localhost/RestFmkSrvDeploy/orion/application/clientmar/arcgis/rest/services/martinique/short_soe/MapServer</w:t>
            </w:r>
          </w:p>
        </w:tc>
        <w:tc>
          <w:tcPr>
            <w:tcW w:w="2800" w:type="dxa"/>
          </w:tcPr>
          <w:p w:rsidR="001F2AEE" w:rsidRPr="00234E6A" w:rsidRDefault="001F2AEE" w:rsidP="001F2AEE">
            <w:r w:rsidRPr="00234E6A">
              <w:t>ALM_Mapservices_mar.flg</w:t>
            </w:r>
          </w:p>
        </w:tc>
      </w:tr>
      <w:tr w:rsidR="00E84882" w:rsidRPr="00234E6A" w:rsidTr="00401300">
        <w:tc>
          <w:tcPr>
            <w:tcW w:w="1101" w:type="dxa"/>
          </w:tcPr>
          <w:p w:rsidR="001F2AEE" w:rsidRPr="00234E6A" w:rsidRDefault="001F2AEE" w:rsidP="001F2AEE">
            <w:r w:rsidRPr="00234E6A">
              <w:t>reu</w:t>
            </w:r>
          </w:p>
        </w:tc>
        <w:tc>
          <w:tcPr>
            <w:tcW w:w="5953" w:type="dxa"/>
          </w:tcPr>
          <w:p w:rsidR="001F2AEE" w:rsidRPr="00234E6A" w:rsidRDefault="001F2AEE" w:rsidP="001F2AEE">
            <w:r w:rsidRPr="00234E6A">
              <w:t>http://localhost/RestFmkSrvDeploy/orion/application/clientreu/arcgis/rest/services/reunion/geofibre/MapServer</w:t>
            </w:r>
          </w:p>
          <w:p w:rsidR="001F2AEE" w:rsidRPr="00234E6A" w:rsidRDefault="001F2AEE" w:rsidP="001F2AEE">
            <w:r w:rsidRPr="00234E6A">
              <w:t>http://localhost/RestFmkSrvDeploy/orion/application/clientreu/arcgis/rest/services/reunion/geofibre_casage/MapServer</w:t>
            </w:r>
          </w:p>
          <w:p w:rsidR="001F2AEE" w:rsidRPr="00234E6A" w:rsidRDefault="001F2AEE" w:rsidP="001F2AEE">
            <w:r w:rsidRPr="00234E6A">
              <w:t>http://localhost/RestFmkSrvDeploy/orion/application/clientreu/arcgis/rest/services/reunion/geofibre_libre/MapServer</w:t>
            </w:r>
          </w:p>
          <w:p w:rsidR="001F2AEE" w:rsidRPr="00234E6A" w:rsidRDefault="001F2AEE" w:rsidP="001F2AEE">
            <w:r w:rsidRPr="00234E6A">
              <w:t>http://localhost/RestFmkSrvDeploy/orion/application/clientreu/arcgis/rest/services/reunion/geofibre_prj/MapServer</w:t>
            </w:r>
          </w:p>
          <w:p w:rsidR="001F2AEE" w:rsidRPr="00234E6A" w:rsidRDefault="001F2AEE" w:rsidP="001F2AEE">
            <w:r w:rsidRPr="00234E6A">
              <w:t>http://localhost/RestFmkSrvDeploy/orion/application/clientreu/arcgis/rest/services/reunion/geofibre_psd/MapServer</w:t>
            </w:r>
          </w:p>
          <w:p w:rsidR="001F2AEE" w:rsidRPr="00234E6A" w:rsidRDefault="001F2AEE" w:rsidP="001F2AEE">
            <w:r w:rsidRPr="00234E6A">
              <w:t>http://localhost/RestFmkSrvDeploy/orion/application/clientreu/arcgis/rest/services/reunion/geofibre_travaux/MapServer</w:t>
            </w:r>
          </w:p>
          <w:p w:rsidR="001F2AEE" w:rsidRPr="00234E6A" w:rsidRDefault="001F2AEE" w:rsidP="001F2AEE">
            <w:r w:rsidRPr="00234E6A">
              <w:t>http://localhost/RestFmkSrvDeploy/orion/application/clientreu/arcgis/rest/services/reunion/long_soe/MapServer</w:t>
            </w:r>
          </w:p>
          <w:p w:rsidR="001F2AEE" w:rsidRPr="00234E6A" w:rsidRDefault="001F2AEE" w:rsidP="001F2AEE">
            <w:r w:rsidRPr="00234E6A">
              <w:t>http://localhost/RestFmkSrvDeploy/orion/application/clientreu/arcgis/rest/services/reunion/short_soe/MapServer</w:t>
            </w:r>
          </w:p>
        </w:tc>
        <w:tc>
          <w:tcPr>
            <w:tcW w:w="2800" w:type="dxa"/>
          </w:tcPr>
          <w:p w:rsidR="001F2AEE" w:rsidRPr="00234E6A" w:rsidRDefault="001F2AEE" w:rsidP="001F2AEE">
            <w:r w:rsidRPr="00234E6A">
              <w:t>ALM_Mapservices_reu.flg</w:t>
            </w:r>
          </w:p>
        </w:tc>
      </w:tr>
    </w:tbl>
    <w:p w:rsidR="00E84882" w:rsidRPr="00234E6A" w:rsidRDefault="00E84882" w:rsidP="00E84882"/>
    <w:p w:rsidR="00E84882" w:rsidRPr="00234E6A" w:rsidRDefault="00E84882" w:rsidP="00E84882">
      <w:pPr>
        <w:pStyle w:val="Titre4"/>
      </w:pPr>
      <w:bookmarkStart w:id="1026" w:name="_Toc426723742"/>
      <w:r w:rsidRPr="00234E6A">
        <w:t>surveillanceAGS.ksh</w:t>
      </w:r>
      <w:bookmarkEnd w:id="1026"/>
    </w:p>
    <w:p w:rsidR="00E84882" w:rsidRPr="00234E6A" w:rsidRDefault="00E84882" w:rsidP="00E84882">
      <w:pPr>
        <w:rPr>
          <w:b/>
          <w:i/>
        </w:rPr>
      </w:pPr>
      <w:r w:rsidRPr="00234E6A">
        <w:rPr>
          <w:b/>
          <w:i/>
        </w:rPr>
        <w:t>Cette partie ne présente pas encore de description.(aucun impact en G1R6)</w:t>
      </w:r>
    </w:p>
    <w:p w:rsidR="00E84882" w:rsidRPr="00234E6A" w:rsidRDefault="00E84882" w:rsidP="00E84882"/>
    <w:p w:rsidR="00E84882" w:rsidRPr="00234E6A" w:rsidRDefault="001F2AEE" w:rsidP="00E84882">
      <w:pPr>
        <w:pStyle w:val="Titre4"/>
      </w:pPr>
      <w:bookmarkStart w:id="1027" w:name="_Toc426723743"/>
      <w:r w:rsidRPr="00234E6A">
        <w:t>surveillanceASD.ksh</w:t>
      </w:r>
      <w:bookmarkEnd w:id="1027"/>
    </w:p>
    <w:p w:rsidR="00E84882" w:rsidRPr="00234E6A" w:rsidRDefault="001F2AEE" w:rsidP="00E84882">
      <w:r w:rsidRPr="00234E6A">
        <w:t>La commande de démarrage de la surveillance est la suivante :</w:t>
      </w:r>
    </w:p>
    <w:p w:rsidR="00E84882" w:rsidRPr="00234E6A" w:rsidRDefault="001F2AEE" w:rsidP="00E84882">
      <w:pPr>
        <w:ind w:firstLine="708"/>
        <w:rPr>
          <w:rFonts w:ascii="Courier New" w:hAnsi="Courier New" w:cs="Courier New"/>
        </w:rPr>
      </w:pPr>
      <w:r w:rsidRPr="00234E6A">
        <w:rPr>
          <w:rFonts w:ascii="Courier New" w:hAnsi="Courier New" w:cs="Courier New"/>
        </w:rPr>
        <w:t>$EXPL/bin/surveillanceASD.ksh start [-i &lt;liste des instances surveillées&gt;</w:t>
      </w:r>
      <w:r w:rsidR="000A5EB4" w:rsidRPr="00234E6A">
        <w:rPr>
          <w:rFonts w:ascii="Courier New" w:hAnsi="Courier New" w:cs="Courier New"/>
        </w:rPr>
        <w:t xml:space="preserve"> -d</w:t>
      </w:r>
      <w:r w:rsidRPr="00234E6A">
        <w:rPr>
          <w:rFonts w:ascii="Courier New" w:hAnsi="Courier New" w:cs="Courier New"/>
        </w:rPr>
        <w:t>]</w:t>
      </w:r>
    </w:p>
    <w:p w:rsidR="00E84882" w:rsidRPr="00234E6A" w:rsidRDefault="001F2AEE" w:rsidP="00E84882">
      <w:r w:rsidRPr="00234E6A">
        <w:t>Par défaut, la surveillance lancée sans paramètre optionnel surveille l’ensemble des services DOM.</w:t>
      </w:r>
    </w:p>
    <w:p w:rsidR="00E84882" w:rsidRPr="00234E6A" w:rsidRDefault="001F2AEE" w:rsidP="00E84882">
      <w:r w:rsidRPr="00234E6A">
        <w:t>Le paramètre optionnel -d permet, sur les environnements hors-production où les surveillances ArcGIS Server DOM et IMPression peuvent être démarrées sur le même serveur, de désactiver la surveillance des systèmes de fichiers, de la mémoire et de la charge CPU. La surveillance des systèmes de fichiers, de la mémoire et de la charge CPU est alors assurée par le script de surveillance IMPression.</w:t>
      </w:r>
    </w:p>
    <w:p w:rsidR="00E84882" w:rsidRPr="00234E6A" w:rsidRDefault="001F2AEE" w:rsidP="00E84882">
      <w:r w:rsidRPr="00234E6A">
        <w:t>Le paramètre optionnel -i &lt;liste des instances surveillées&gt; permet, sur les environnements hors-production où toutes les instances Geofibre ne sont pas démarrées, de ne surveiller que les instances en paramètre. Les valeurs possibles pour &lt;liste des instances surveillées&gt; sont gua, guy, mar, reu. Les valeurs de la liste sont séparées par des virgules. Exemple</w:t>
      </w:r>
      <w:r w:rsidR="00FC1016" w:rsidRPr="00234E6A">
        <w:t>s</w:t>
      </w:r>
      <w:r w:rsidRPr="00234E6A">
        <w:t> :</w:t>
      </w:r>
    </w:p>
    <w:p w:rsidR="00E84882" w:rsidRPr="003557B1" w:rsidRDefault="00AF17A7" w:rsidP="00E84882">
      <w:pPr>
        <w:ind w:firstLine="708"/>
        <w:rPr>
          <w:rFonts w:ascii="Courier New" w:hAnsi="Courier New" w:cs="Courier New"/>
          <w:lang w:val="en-US"/>
        </w:rPr>
      </w:pPr>
      <w:r w:rsidRPr="003557B1">
        <w:rPr>
          <w:rFonts w:ascii="Courier New" w:hAnsi="Courier New" w:cs="Courier New"/>
          <w:lang w:val="en-US"/>
        </w:rPr>
        <w:t>$EXPL/bin/surveillanceASD.ksh start -i gua,reu</w:t>
      </w:r>
    </w:p>
    <w:p w:rsidR="00FC1016" w:rsidRPr="003B07B7" w:rsidRDefault="0085789F" w:rsidP="00E84882">
      <w:pPr>
        <w:ind w:firstLine="708"/>
        <w:rPr>
          <w:rFonts w:ascii="Courier New" w:hAnsi="Courier New" w:cs="Courier New"/>
          <w:rPrChange w:id="1028" w:author="Capgemini" w:date="2015-08-10T14:52:00Z">
            <w:rPr>
              <w:rFonts w:ascii="Courier New" w:hAnsi="Courier New" w:cs="Courier New"/>
              <w:lang w:val="en-US"/>
            </w:rPr>
          </w:rPrChange>
        </w:rPr>
      </w:pPr>
      <w:r w:rsidRPr="0085789F">
        <w:rPr>
          <w:rFonts w:ascii="Courier New" w:hAnsi="Courier New" w:cs="Courier New"/>
          <w:rPrChange w:id="1029" w:author="Capgemini" w:date="2015-08-10T14:52:00Z">
            <w:rPr>
              <w:rFonts w:ascii="Courier New" w:hAnsi="Courier New" w:cs="Courier New"/>
              <w:lang w:val="en-US"/>
            </w:rPr>
          </w:rPrChange>
        </w:rPr>
        <w:t>$EXPL/bin/surveillanceASD.ksh start -i reu -d</w:t>
      </w:r>
    </w:p>
    <w:p w:rsidR="00FC1016" w:rsidRPr="00234E6A" w:rsidRDefault="00CE17AB" w:rsidP="00E84882">
      <w:pPr>
        <w:ind w:firstLine="708"/>
        <w:rPr>
          <w:rFonts w:ascii="Courier New" w:hAnsi="Courier New" w:cs="Courier New"/>
        </w:rPr>
      </w:pPr>
      <w:r w:rsidRPr="00234E6A">
        <w:rPr>
          <w:rFonts w:ascii="Courier New" w:hAnsi="Courier New" w:cs="Courier New"/>
        </w:rPr>
        <w:t>$EXPL/bin/surveillanceASD.ksh start -d</w:t>
      </w:r>
    </w:p>
    <w:p w:rsidR="00E84882" w:rsidRPr="00234E6A" w:rsidRDefault="00E84882" w:rsidP="00E84882"/>
    <w:p w:rsidR="00E84882" w:rsidRPr="00234E6A" w:rsidRDefault="001F2AEE" w:rsidP="00E84882">
      <w:r w:rsidRPr="00234E6A">
        <w:t>La commande d’arrêt de la surveillance est la suivante :</w:t>
      </w:r>
    </w:p>
    <w:p w:rsidR="00E84882" w:rsidRPr="00234E6A" w:rsidRDefault="001F2AEE" w:rsidP="00E84882">
      <w:pPr>
        <w:ind w:firstLine="708"/>
        <w:rPr>
          <w:rFonts w:ascii="Courier New" w:hAnsi="Courier New" w:cs="Courier New"/>
        </w:rPr>
      </w:pPr>
      <w:r w:rsidRPr="00234E6A">
        <w:rPr>
          <w:rFonts w:ascii="Courier New" w:hAnsi="Courier New" w:cs="Courier New"/>
        </w:rPr>
        <w:t>$EXPL/bin/surveillanceASD.ksh stop</w:t>
      </w:r>
    </w:p>
    <w:p w:rsidR="00E84882" w:rsidRPr="00234E6A" w:rsidRDefault="001F2AEE" w:rsidP="00E84882">
      <w:r w:rsidRPr="00234E6A">
        <w:t>Elle arrête l’ensemble de la surveillance des DOM.</w:t>
      </w:r>
    </w:p>
    <w:p w:rsidR="00E84882" w:rsidRPr="00234E6A" w:rsidRDefault="00E84882" w:rsidP="00E84882"/>
    <w:p w:rsidR="00E84882" w:rsidRPr="00234E6A" w:rsidRDefault="001F2AEE" w:rsidP="00E84882">
      <w:r w:rsidRPr="00234E6A">
        <w:t>Les URL des services surveillés sont précisées ci-dessous :</w:t>
      </w:r>
    </w:p>
    <w:tbl>
      <w:tblPr>
        <w:tblStyle w:val="Grilledutableau"/>
        <w:tblW w:w="10090" w:type="dxa"/>
        <w:tblLayout w:type="fixed"/>
        <w:tblLook w:val="04A0"/>
      </w:tblPr>
      <w:tblGrid>
        <w:gridCol w:w="959"/>
        <w:gridCol w:w="6048"/>
        <w:gridCol w:w="3083"/>
      </w:tblGrid>
      <w:tr w:rsidR="00E84882" w:rsidRPr="00234E6A" w:rsidTr="00401300">
        <w:tc>
          <w:tcPr>
            <w:tcW w:w="959" w:type="dxa"/>
          </w:tcPr>
          <w:p w:rsidR="00E84882" w:rsidRPr="00234E6A" w:rsidRDefault="001F2AEE" w:rsidP="00ED343B">
            <w:r w:rsidRPr="00234E6A">
              <w:t>Instances</w:t>
            </w:r>
          </w:p>
        </w:tc>
        <w:tc>
          <w:tcPr>
            <w:tcW w:w="6048" w:type="dxa"/>
          </w:tcPr>
          <w:p w:rsidR="00E84882" w:rsidRPr="00234E6A" w:rsidRDefault="001F2AEE" w:rsidP="00ED343B">
            <w:r w:rsidRPr="00234E6A">
              <w:t>Services surveillés</w:t>
            </w:r>
          </w:p>
        </w:tc>
        <w:tc>
          <w:tcPr>
            <w:tcW w:w="3083" w:type="dxa"/>
          </w:tcPr>
          <w:p w:rsidR="00E84882" w:rsidRPr="00234E6A" w:rsidRDefault="001F2AEE" w:rsidP="00ED343B">
            <w:r w:rsidRPr="00234E6A">
              <w:t>Flag</w:t>
            </w:r>
          </w:p>
        </w:tc>
      </w:tr>
      <w:tr w:rsidR="00E84882" w:rsidRPr="00234E6A" w:rsidTr="00401300">
        <w:tc>
          <w:tcPr>
            <w:tcW w:w="959" w:type="dxa"/>
          </w:tcPr>
          <w:p w:rsidR="00E84882" w:rsidRPr="00234E6A" w:rsidRDefault="001F2AEE" w:rsidP="00ED343B">
            <w:r w:rsidRPr="00234E6A">
              <w:t>Toutes</w:t>
            </w:r>
          </w:p>
        </w:tc>
        <w:tc>
          <w:tcPr>
            <w:tcW w:w="6048" w:type="dxa"/>
          </w:tcPr>
          <w:p w:rsidR="00E84882" w:rsidRPr="00234E6A" w:rsidRDefault="001F2AEE" w:rsidP="00ED343B">
            <w:r w:rsidRPr="00234E6A">
              <w:t>http://localhost:8399/arcgis/rest/services/</w:t>
            </w:r>
          </w:p>
        </w:tc>
        <w:tc>
          <w:tcPr>
            <w:tcW w:w="3083" w:type="dxa"/>
          </w:tcPr>
          <w:p w:rsidR="00E84882" w:rsidRPr="00234E6A" w:rsidRDefault="001F2AEE" w:rsidP="00ED343B">
            <w:r w:rsidRPr="00234E6A">
              <w:t>ALM_Api_rest.flg</w:t>
            </w:r>
          </w:p>
        </w:tc>
      </w:tr>
      <w:tr w:rsidR="00E84882" w:rsidRPr="00234E6A" w:rsidTr="00401300">
        <w:tc>
          <w:tcPr>
            <w:tcW w:w="959" w:type="dxa"/>
          </w:tcPr>
          <w:p w:rsidR="00E84882" w:rsidRPr="00234E6A" w:rsidRDefault="001F2AEE" w:rsidP="00ED343B">
            <w:r w:rsidRPr="00234E6A">
              <w:t>Toutes</w:t>
            </w:r>
          </w:p>
        </w:tc>
        <w:tc>
          <w:tcPr>
            <w:tcW w:w="6048" w:type="dxa"/>
          </w:tcPr>
          <w:p w:rsidR="00E84882" w:rsidRPr="00234E6A" w:rsidRDefault="001F2AEE" w:rsidP="00ED343B">
            <w:r w:rsidRPr="00234E6A">
              <w:t>http://localhost:8399/arcgis/services/toolbox/ExtractCsv/GPServer?wsdl</w:t>
            </w:r>
          </w:p>
          <w:p w:rsidR="00E84882" w:rsidRPr="00234E6A" w:rsidRDefault="001F2AEE" w:rsidP="00ED343B">
            <w:r w:rsidRPr="00234E6A">
              <w:t>http://localhost:8399/arcgis/services/toolbox/ExtractData/GPServer?wsdl</w:t>
            </w:r>
          </w:p>
        </w:tc>
        <w:tc>
          <w:tcPr>
            <w:tcW w:w="3083" w:type="dxa"/>
          </w:tcPr>
          <w:p w:rsidR="00E84882" w:rsidRPr="00234E6A" w:rsidRDefault="001F2AEE" w:rsidP="00ED343B">
            <w:r w:rsidRPr="00234E6A">
              <w:t>ALM_Toolboxes.flg</w:t>
            </w:r>
          </w:p>
        </w:tc>
      </w:tr>
      <w:tr w:rsidR="00E84882" w:rsidRPr="00234E6A" w:rsidTr="00401300">
        <w:tc>
          <w:tcPr>
            <w:tcW w:w="959" w:type="dxa"/>
          </w:tcPr>
          <w:p w:rsidR="00E84882" w:rsidRPr="00234E6A" w:rsidRDefault="001F2AEE" w:rsidP="00ED343B">
            <w:r w:rsidRPr="00234E6A">
              <w:t>gua</w:t>
            </w:r>
          </w:p>
        </w:tc>
        <w:tc>
          <w:tcPr>
            <w:tcW w:w="6048" w:type="dxa"/>
          </w:tcPr>
          <w:p w:rsidR="00E84882" w:rsidRPr="00234E6A" w:rsidRDefault="001F2AEE" w:rsidP="00ED343B">
            <w:r w:rsidRPr="00234E6A">
              <w:t>http://localhost:8399/arcgis/rest/services/guadeloupe/geofibre/MapServer/</w:t>
            </w:r>
          </w:p>
          <w:p w:rsidR="00E84882" w:rsidRPr="00234E6A" w:rsidRDefault="001F2AEE" w:rsidP="00ED343B">
            <w:r w:rsidRPr="00234E6A">
              <w:t>http://localhost:8399/arcgis/rest/services/guadeloupe/geofibre_casage/MapServer/</w:t>
            </w:r>
          </w:p>
          <w:p w:rsidR="00E84882" w:rsidRPr="00234E6A" w:rsidRDefault="001F2AEE" w:rsidP="00ED343B">
            <w:r w:rsidRPr="00234E6A">
              <w:t>http://localhost:8399/arcgis/rest/services/guadeloupe/geofibre_libre/MapServer/</w:t>
            </w:r>
          </w:p>
          <w:p w:rsidR="00E84882" w:rsidRPr="00234E6A" w:rsidRDefault="001F2AEE" w:rsidP="00ED343B">
            <w:r w:rsidRPr="00234E6A">
              <w:t>http://localhost:8399/arcgis/rest/services/guadeloupe/geofibre_prj/MapServer/</w:t>
            </w:r>
          </w:p>
          <w:p w:rsidR="00E84882" w:rsidRPr="00234E6A" w:rsidRDefault="001F2AEE" w:rsidP="00ED343B">
            <w:r w:rsidRPr="00234E6A">
              <w:t>http://localhost:8399/arcgis/rest/services/guadeloupe/geofibre_psd/MapServer/</w:t>
            </w:r>
          </w:p>
          <w:p w:rsidR="00E84882" w:rsidRPr="00234E6A" w:rsidRDefault="001F2AEE" w:rsidP="00ED343B">
            <w:r w:rsidRPr="00234E6A">
              <w:t>http://localhost:8399/arcgis/rest/services/guadeloupe/geofibre_travaux/MapServer/</w:t>
            </w:r>
          </w:p>
          <w:p w:rsidR="00E84882" w:rsidRPr="00234E6A" w:rsidRDefault="001F2AEE" w:rsidP="00ED343B">
            <w:r w:rsidRPr="00234E6A">
              <w:t>http://localhost:8399/arcgis/rest/services/guadeloupe/long_soe/MapServer/</w:t>
            </w:r>
          </w:p>
          <w:p w:rsidR="00E84882" w:rsidRPr="00234E6A" w:rsidRDefault="001F2AEE" w:rsidP="00ED343B">
            <w:r w:rsidRPr="00234E6A">
              <w:t>http://localhost:8399/arcgis/rest/services/guadeloupe/short_soe/MapServer/</w:t>
            </w:r>
          </w:p>
        </w:tc>
        <w:tc>
          <w:tcPr>
            <w:tcW w:w="3083" w:type="dxa"/>
          </w:tcPr>
          <w:p w:rsidR="00E84882" w:rsidRPr="00234E6A" w:rsidRDefault="001F2AEE" w:rsidP="00ED343B">
            <w:r w:rsidRPr="00234E6A">
              <w:t>ALM_Mapservices_gua.flg</w:t>
            </w:r>
          </w:p>
        </w:tc>
      </w:tr>
      <w:tr w:rsidR="00E84882" w:rsidRPr="00234E6A" w:rsidTr="00401300">
        <w:tc>
          <w:tcPr>
            <w:tcW w:w="959" w:type="dxa"/>
          </w:tcPr>
          <w:p w:rsidR="00E84882" w:rsidRPr="00234E6A" w:rsidRDefault="001F2AEE" w:rsidP="00ED343B">
            <w:r w:rsidRPr="00234E6A">
              <w:t>guy</w:t>
            </w:r>
          </w:p>
        </w:tc>
        <w:tc>
          <w:tcPr>
            <w:tcW w:w="6048" w:type="dxa"/>
          </w:tcPr>
          <w:p w:rsidR="00E84882" w:rsidRPr="00234E6A" w:rsidRDefault="001F2AEE" w:rsidP="00ED343B">
            <w:r w:rsidRPr="00234E6A">
              <w:t>http://localhost:8399/arcgis/rest/services/guyane/geofibre/MapServer/</w:t>
            </w:r>
          </w:p>
          <w:p w:rsidR="00E84882" w:rsidRPr="00234E6A" w:rsidRDefault="001F2AEE" w:rsidP="00ED343B">
            <w:r w:rsidRPr="00234E6A">
              <w:t>http://localhost:8399/arcgis/rest/services/guyane/geofibre_casage/MapServer/</w:t>
            </w:r>
          </w:p>
          <w:p w:rsidR="00E84882" w:rsidRPr="00234E6A" w:rsidRDefault="001F2AEE" w:rsidP="00ED343B">
            <w:r w:rsidRPr="00234E6A">
              <w:t>http://localhost:8399/arcgis/rest/services/guyane/geofibre_libre/M</w:t>
            </w:r>
            <w:r w:rsidRPr="00234E6A">
              <w:lastRenderedPageBreak/>
              <w:t>apServer/</w:t>
            </w:r>
          </w:p>
          <w:p w:rsidR="00E84882" w:rsidRPr="00234E6A" w:rsidRDefault="001F2AEE" w:rsidP="00ED343B">
            <w:r w:rsidRPr="00234E6A">
              <w:t>http://localhost:8399/arcgis/rest/services/guyane/geofibre_prj/MapServer/</w:t>
            </w:r>
          </w:p>
          <w:p w:rsidR="00E84882" w:rsidRPr="00234E6A" w:rsidRDefault="001F2AEE" w:rsidP="00ED343B">
            <w:r w:rsidRPr="00234E6A">
              <w:t>http://localhost:8399/arcgis/rest/services/guyane/geofibre_psd/MapServer/</w:t>
            </w:r>
          </w:p>
          <w:p w:rsidR="00E84882" w:rsidRPr="00234E6A" w:rsidRDefault="001F2AEE" w:rsidP="00ED343B">
            <w:r w:rsidRPr="00234E6A">
              <w:t>http://localhost:8399/arcgis/rest/services/guyane/geofibre_travaux/MapServer/</w:t>
            </w:r>
          </w:p>
          <w:p w:rsidR="00E84882" w:rsidRPr="00234E6A" w:rsidRDefault="001F2AEE" w:rsidP="00ED343B">
            <w:r w:rsidRPr="00234E6A">
              <w:t>http://localhost:8399/arcgis/rest/services/guyane/long_soe/MapServer/</w:t>
            </w:r>
          </w:p>
          <w:p w:rsidR="00E84882" w:rsidRPr="00234E6A" w:rsidRDefault="001F2AEE" w:rsidP="00ED343B">
            <w:r w:rsidRPr="00234E6A">
              <w:t>http://localhost:8399/arcgis/rest/services/guyane/short_soe/MapServer/</w:t>
            </w:r>
          </w:p>
        </w:tc>
        <w:tc>
          <w:tcPr>
            <w:tcW w:w="3083" w:type="dxa"/>
          </w:tcPr>
          <w:p w:rsidR="00E84882" w:rsidRPr="00234E6A" w:rsidRDefault="001F2AEE" w:rsidP="00ED343B">
            <w:r w:rsidRPr="00234E6A">
              <w:lastRenderedPageBreak/>
              <w:t>ALM_Mapservices_guy.flg</w:t>
            </w:r>
          </w:p>
        </w:tc>
      </w:tr>
      <w:tr w:rsidR="00E84882" w:rsidRPr="00234E6A" w:rsidTr="00401300">
        <w:tc>
          <w:tcPr>
            <w:tcW w:w="959" w:type="dxa"/>
          </w:tcPr>
          <w:p w:rsidR="00E84882" w:rsidRPr="00234E6A" w:rsidRDefault="001F2AEE" w:rsidP="00ED343B">
            <w:r w:rsidRPr="00234E6A">
              <w:lastRenderedPageBreak/>
              <w:t>mar</w:t>
            </w:r>
          </w:p>
        </w:tc>
        <w:tc>
          <w:tcPr>
            <w:tcW w:w="6048" w:type="dxa"/>
          </w:tcPr>
          <w:p w:rsidR="00E84882" w:rsidRPr="00234E6A" w:rsidRDefault="001F2AEE" w:rsidP="00ED343B">
            <w:r w:rsidRPr="00234E6A">
              <w:t>http://localhost:8399/arcgis/rest/services/martinique/geofibre/MapServer/</w:t>
            </w:r>
          </w:p>
          <w:p w:rsidR="00E84882" w:rsidRPr="00234E6A" w:rsidRDefault="001F2AEE" w:rsidP="00ED343B">
            <w:r w:rsidRPr="00234E6A">
              <w:t>http://localhost:8399/arcgis/rest/services/martinique/geofibre_casage/MapServer/</w:t>
            </w:r>
          </w:p>
          <w:p w:rsidR="00E84882" w:rsidRPr="00234E6A" w:rsidRDefault="001F2AEE" w:rsidP="00ED343B">
            <w:r w:rsidRPr="00234E6A">
              <w:t>http://localhost:8399/arcgis/rest/services/martinique/geofibre_libre/MapServer/</w:t>
            </w:r>
          </w:p>
          <w:p w:rsidR="00E84882" w:rsidRPr="00234E6A" w:rsidRDefault="001F2AEE" w:rsidP="00ED343B">
            <w:r w:rsidRPr="00234E6A">
              <w:t>http://localhost:8399/arcgis/rest/services/martinique/geofibre_prj/MapServer/</w:t>
            </w:r>
          </w:p>
          <w:p w:rsidR="00E84882" w:rsidRPr="00234E6A" w:rsidRDefault="001F2AEE" w:rsidP="00ED343B">
            <w:r w:rsidRPr="00234E6A">
              <w:t>http://localhost:8399/arcgis/rest/services/martinique/geofibre_psd/MapServer/</w:t>
            </w:r>
          </w:p>
          <w:p w:rsidR="00E84882" w:rsidRPr="00234E6A" w:rsidRDefault="001F2AEE" w:rsidP="00ED343B">
            <w:r w:rsidRPr="00234E6A">
              <w:t>http://localhost:8399/arcgis/rest/services/martinique/geofibre_travaux/MapServer/</w:t>
            </w:r>
          </w:p>
          <w:p w:rsidR="00E84882" w:rsidRPr="00234E6A" w:rsidRDefault="001F2AEE" w:rsidP="00ED343B">
            <w:r w:rsidRPr="00234E6A">
              <w:t>http://localhost:8399/arcgis/rest/services/martinique/long_soe/MapServer/</w:t>
            </w:r>
          </w:p>
          <w:p w:rsidR="00E84882" w:rsidRPr="00234E6A" w:rsidRDefault="001F2AEE" w:rsidP="00ED343B">
            <w:r w:rsidRPr="00234E6A">
              <w:t>http://localhost:8399/arcgis/rest/services/martinique/short_soe/MapServer/</w:t>
            </w:r>
          </w:p>
        </w:tc>
        <w:tc>
          <w:tcPr>
            <w:tcW w:w="3083" w:type="dxa"/>
          </w:tcPr>
          <w:p w:rsidR="00E84882" w:rsidRPr="00234E6A" w:rsidRDefault="001F2AEE" w:rsidP="00ED343B">
            <w:r w:rsidRPr="00234E6A">
              <w:t>ALM_Mapservices_mar.flg</w:t>
            </w:r>
          </w:p>
        </w:tc>
      </w:tr>
      <w:tr w:rsidR="00E84882" w:rsidRPr="00234E6A" w:rsidTr="00401300">
        <w:tc>
          <w:tcPr>
            <w:tcW w:w="959" w:type="dxa"/>
          </w:tcPr>
          <w:p w:rsidR="00E84882" w:rsidRPr="00234E6A" w:rsidRDefault="001F2AEE" w:rsidP="00ED343B">
            <w:r w:rsidRPr="00234E6A">
              <w:t>reu</w:t>
            </w:r>
          </w:p>
        </w:tc>
        <w:tc>
          <w:tcPr>
            <w:tcW w:w="6048" w:type="dxa"/>
          </w:tcPr>
          <w:p w:rsidR="00E84882" w:rsidRPr="00234E6A" w:rsidRDefault="001F2AEE" w:rsidP="00ED343B">
            <w:r w:rsidRPr="00234E6A">
              <w:t>http://localhost:8399/arcgis/rest/services/reunion/geofibre/MapServer/</w:t>
            </w:r>
          </w:p>
          <w:p w:rsidR="00E84882" w:rsidRPr="00234E6A" w:rsidRDefault="001F2AEE" w:rsidP="00ED343B">
            <w:r w:rsidRPr="00234E6A">
              <w:t>http://localhost:8399/arcgis/rest/services/reunion/geofibre_casage/MapServer/</w:t>
            </w:r>
          </w:p>
          <w:p w:rsidR="00E84882" w:rsidRPr="00234E6A" w:rsidRDefault="001F2AEE" w:rsidP="00ED343B">
            <w:r w:rsidRPr="00234E6A">
              <w:t>http://localhost:8399/arcgis/rest/services/reunion/geofibre_libre/MapServer/</w:t>
            </w:r>
          </w:p>
          <w:p w:rsidR="00E84882" w:rsidRPr="00234E6A" w:rsidRDefault="001F2AEE" w:rsidP="00ED343B">
            <w:r w:rsidRPr="00234E6A">
              <w:t>http://localhost:8399/arcgis/rest/services/reunion/geofibre_prj/MapServer/</w:t>
            </w:r>
          </w:p>
          <w:p w:rsidR="00E84882" w:rsidRPr="00234E6A" w:rsidRDefault="001F2AEE" w:rsidP="00ED343B">
            <w:r w:rsidRPr="00234E6A">
              <w:t>http://localhost:8399/arcgis/rest/services/reunion/geofibre_psd/MapServer/</w:t>
            </w:r>
          </w:p>
          <w:p w:rsidR="00E84882" w:rsidRPr="00234E6A" w:rsidRDefault="001F2AEE" w:rsidP="00ED343B">
            <w:r w:rsidRPr="00234E6A">
              <w:t>http://localhost:8399/arcgis/rest/services/reunion/geofibre_travaux/MapServer/</w:t>
            </w:r>
          </w:p>
          <w:p w:rsidR="00E84882" w:rsidRPr="00234E6A" w:rsidRDefault="001F2AEE" w:rsidP="00ED343B">
            <w:r w:rsidRPr="00234E6A">
              <w:t>http://localhost:8399/arcgis/rest/services/reunion/long_soe/MapServer/</w:t>
            </w:r>
          </w:p>
          <w:p w:rsidR="00E84882" w:rsidRPr="00234E6A" w:rsidRDefault="001F2AEE" w:rsidP="00ED343B">
            <w:r w:rsidRPr="00234E6A">
              <w:t>http://localhost:8399/arcgis/rest/services/reunion/short_soe/MapServer/</w:t>
            </w:r>
          </w:p>
        </w:tc>
        <w:tc>
          <w:tcPr>
            <w:tcW w:w="3083" w:type="dxa"/>
          </w:tcPr>
          <w:p w:rsidR="00E84882" w:rsidRPr="00234E6A" w:rsidRDefault="001F2AEE" w:rsidP="00ED343B">
            <w:r w:rsidRPr="00234E6A">
              <w:t>ALM_Mapservices_reu.flg</w:t>
            </w:r>
          </w:p>
        </w:tc>
      </w:tr>
    </w:tbl>
    <w:p w:rsidR="00E84882" w:rsidRPr="00234E6A" w:rsidRDefault="00E84882" w:rsidP="00E84882"/>
    <w:p w:rsidR="00E84882" w:rsidRPr="00234E6A" w:rsidRDefault="00E84882" w:rsidP="00E84882">
      <w:pPr>
        <w:pStyle w:val="Titre4"/>
      </w:pPr>
      <w:bookmarkStart w:id="1030" w:name="_Toc426723744"/>
      <w:r w:rsidRPr="00234E6A">
        <w:t>surveillanceIMP.ksh</w:t>
      </w:r>
      <w:bookmarkEnd w:id="1030"/>
    </w:p>
    <w:p w:rsidR="00E84882" w:rsidRPr="00234E6A" w:rsidRDefault="00E84882" w:rsidP="00E84882">
      <w:pPr>
        <w:rPr>
          <w:b/>
          <w:i/>
        </w:rPr>
      </w:pPr>
      <w:r w:rsidRPr="00234E6A">
        <w:rPr>
          <w:b/>
          <w:i/>
        </w:rPr>
        <w:t>Cette partie ne présente pas encore de description</w:t>
      </w:r>
      <w:r w:rsidR="001D1479" w:rsidRPr="00234E6A">
        <w:rPr>
          <w:b/>
          <w:i/>
        </w:rPr>
        <w:t xml:space="preserve"> </w:t>
      </w:r>
      <w:r w:rsidRPr="00234E6A">
        <w:rPr>
          <w:b/>
          <w:i/>
        </w:rPr>
        <w:t>(aucun impact en G1R6)</w:t>
      </w:r>
      <w:r w:rsidR="001D1479" w:rsidRPr="00234E6A">
        <w:rPr>
          <w:b/>
          <w:i/>
        </w:rPr>
        <w:t>.</w:t>
      </w:r>
    </w:p>
    <w:p w:rsidR="00E84882" w:rsidRPr="00234E6A" w:rsidRDefault="00E84882" w:rsidP="00E84882"/>
    <w:p w:rsidR="00E84882" w:rsidRPr="00234E6A" w:rsidRDefault="00E84882" w:rsidP="00E84882">
      <w:pPr>
        <w:pStyle w:val="Titre4"/>
      </w:pPr>
      <w:bookmarkStart w:id="1031" w:name="_Toc426723745"/>
      <w:r w:rsidRPr="00234E6A">
        <w:t>surveillanceBDD.ksh</w:t>
      </w:r>
      <w:bookmarkEnd w:id="1031"/>
    </w:p>
    <w:p w:rsidR="00E84882" w:rsidRPr="00234E6A" w:rsidRDefault="00E84882" w:rsidP="00E84882">
      <w:r w:rsidRPr="00234E6A">
        <w:t>La commande de démarrage de la surveillance est la suivante :</w:t>
      </w:r>
    </w:p>
    <w:p w:rsidR="00E84882" w:rsidRPr="00234E6A" w:rsidRDefault="00E84882" w:rsidP="00E84882">
      <w:pPr>
        <w:ind w:firstLine="708"/>
        <w:rPr>
          <w:rFonts w:ascii="Courier New" w:hAnsi="Courier New" w:cs="Courier New"/>
        </w:rPr>
      </w:pPr>
      <w:r w:rsidRPr="00234E6A">
        <w:rPr>
          <w:rFonts w:ascii="Courier New" w:hAnsi="Courier New" w:cs="Courier New"/>
        </w:rPr>
        <w:t xml:space="preserve">$EXPL/bin/surveillanceBDD.ksh start </w:t>
      </w:r>
      <w:r w:rsidR="001F2AEE" w:rsidRPr="00234E6A">
        <w:rPr>
          <w:rFonts w:ascii="Courier New" w:hAnsi="Courier New" w:cs="Courier New"/>
        </w:rPr>
        <w:t>[-i &lt;liste des instances surveillées&gt;]</w:t>
      </w:r>
    </w:p>
    <w:p w:rsidR="00E84882" w:rsidRPr="00234E6A" w:rsidRDefault="00E84882" w:rsidP="00E84882">
      <w:r w:rsidRPr="00234E6A">
        <w:t>Par défaut, la surveillance lancée sans paramètre optionnel surveille l’ensemble des bases de données métropole et DOM.</w:t>
      </w:r>
    </w:p>
    <w:p w:rsidR="00E84882" w:rsidRPr="00234E6A" w:rsidRDefault="001F2AEE" w:rsidP="00E84882">
      <w:r w:rsidRPr="00234E6A">
        <w:lastRenderedPageBreak/>
        <w:t>Le paramètre optionnel -i &lt;liste des instances surveillées&gt; permet, sur les environnements hors-production où toutes les instances Geofibre ne sont pas démarrées, de ne surveiller que les instances en paramètre. Les valeurs possibles pour &lt;liste des instances surveillées&gt; sont met, gua, guy, mar, reu. Les valeurs de la liste sont séparées par des virgules. Exemple :</w:t>
      </w:r>
    </w:p>
    <w:p w:rsidR="00E84882" w:rsidRPr="00234E6A" w:rsidRDefault="001F2AEE" w:rsidP="00E84882">
      <w:pPr>
        <w:ind w:firstLine="708"/>
        <w:rPr>
          <w:rFonts w:ascii="Courier New" w:hAnsi="Courier New" w:cs="Courier New"/>
        </w:rPr>
      </w:pPr>
      <w:r w:rsidRPr="00234E6A">
        <w:rPr>
          <w:rFonts w:ascii="Courier New" w:hAnsi="Courier New" w:cs="Courier New"/>
        </w:rPr>
        <w:t>$EXPL/bin/surveillanceBDD.ksh start -i met,reu</w:t>
      </w:r>
    </w:p>
    <w:p w:rsidR="00E84882" w:rsidRPr="00234E6A" w:rsidRDefault="00E84882" w:rsidP="00E84882"/>
    <w:p w:rsidR="00E84882" w:rsidRPr="00234E6A" w:rsidRDefault="00E84882" w:rsidP="00E84882">
      <w:r w:rsidRPr="00234E6A">
        <w:t>La commande d’arrêt de la surveillance est la suivante :</w:t>
      </w:r>
    </w:p>
    <w:p w:rsidR="00E84882" w:rsidRPr="00234E6A" w:rsidRDefault="00E84882" w:rsidP="00E84882">
      <w:pPr>
        <w:ind w:firstLine="708"/>
        <w:rPr>
          <w:rFonts w:ascii="Courier New" w:hAnsi="Courier New" w:cs="Courier New"/>
        </w:rPr>
      </w:pPr>
      <w:r w:rsidRPr="00234E6A">
        <w:rPr>
          <w:rFonts w:ascii="Courier New" w:hAnsi="Courier New" w:cs="Courier New"/>
        </w:rPr>
        <w:t>$EXPL/bin/surveillanceBDD.ksh stop</w:t>
      </w:r>
    </w:p>
    <w:p w:rsidR="00E84882" w:rsidRPr="00234E6A" w:rsidRDefault="00E84882" w:rsidP="00E84882">
      <w:r w:rsidRPr="00234E6A">
        <w:t>Elle arrête l’ensemble de la surveillance (métropole et DOM).</w:t>
      </w:r>
    </w:p>
    <w:p w:rsidR="00E84882" w:rsidRPr="00234E6A" w:rsidRDefault="00E84882" w:rsidP="00E84882"/>
    <w:p w:rsidR="00E84882" w:rsidRPr="00234E6A" w:rsidRDefault="00E84882" w:rsidP="00E84882">
      <w:r w:rsidRPr="00234E6A">
        <w:t>Les vérifications de système de fichiers, de mémoire, de charge cpu sont faites quelque soit l’instance surveillée.</w:t>
      </w:r>
    </w:p>
    <w:p w:rsidR="00E84882" w:rsidRPr="00234E6A" w:rsidRDefault="00E84882" w:rsidP="00E84882"/>
    <w:p w:rsidR="00E84882" w:rsidRPr="00234E6A" w:rsidRDefault="00E84882" w:rsidP="00E84882">
      <w:r w:rsidRPr="00234E6A">
        <w:t>Les vérifications spécifiques à l’instance surveillée sont précisées ci-dessous :</w:t>
      </w:r>
    </w:p>
    <w:tbl>
      <w:tblPr>
        <w:tblStyle w:val="Grilledutableau"/>
        <w:tblW w:w="9854" w:type="dxa"/>
        <w:tblLayout w:type="fixed"/>
        <w:tblLook w:val="04A0"/>
      </w:tblPr>
      <w:tblGrid>
        <w:gridCol w:w="653"/>
        <w:gridCol w:w="6118"/>
        <w:gridCol w:w="3083"/>
      </w:tblGrid>
      <w:tr w:rsidR="00E84882" w:rsidRPr="00234E6A" w:rsidTr="00ED343B">
        <w:tc>
          <w:tcPr>
            <w:tcW w:w="653" w:type="dxa"/>
          </w:tcPr>
          <w:p w:rsidR="00E84882" w:rsidRPr="00234E6A" w:rsidRDefault="00E84882" w:rsidP="00ED343B">
            <w:r w:rsidRPr="00234E6A">
              <w:t>Instances</w:t>
            </w:r>
          </w:p>
        </w:tc>
        <w:tc>
          <w:tcPr>
            <w:tcW w:w="6118" w:type="dxa"/>
          </w:tcPr>
          <w:p w:rsidR="00E84882" w:rsidRPr="00234E6A" w:rsidRDefault="00E84882" w:rsidP="00ED343B">
            <w:r w:rsidRPr="00234E6A">
              <w:t>Vérification</w:t>
            </w:r>
          </w:p>
        </w:tc>
        <w:tc>
          <w:tcPr>
            <w:tcW w:w="3083" w:type="dxa"/>
          </w:tcPr>
          <w:p w:rsidR="00E84882" w:rsidRPr="00234E6A" w:rsidRDefault="00E84882" w:rsidP="00ED343B">
            <w:r w:rsidRPr="00234E6A">
              <w:t>Flag</w:t>
            </w:r>
          </w:p>
        </w:tc>
      </w:tr>
      <w:tr w:rsidR="00E84882" w:rsidRPr="003B07B7" w:rsidTr="00ED343B">
        <w:tc>
          <w:tcPr>
            <w:tcW w:w="653" w:type="dxa"/>
          </w:tcPr>
          <w:p w:rsidR="00E84882" w:rsidRPr="00234E6A" w:rsidRDefault="00E84882" w:rsidP="00ED343B">
            <w:r w:rsidRPr="00234E6A">
              <w:t>met</w:t>
            </w:r>
          </w:p>
        </w:tc>
        <w:tc>
          <w:tcPr>
            <w:tcW w:w="6118" w:type="dxa"/>
          </w:tcPr>
          <w:p w:rsidR="00E84882" w:rsidRPr="00234E6A" w:rsidRDefault="00E84882" w:rsidP="00ED343B">
            <w:r w:rsidRPr="00234E6A">
              <w:t>Nombre de connexion à la base de données métropole &lt;= 555</w:t>
            </w:r>
          </w:p>
        </w:tc>
        <w:tc>
          <w:tcPr>
            <w:tcW w:w="3083" w:type="dxa"/>
          </w:tcPr>
          <w:p w:rsidR="00E84882" w:rsidRPr="00234E6A" w:rsidRDefault="001F2AEE" w:rsidP="00ED343B">
            <w:pPr>
              <w:rPr>
                <w:lang w:val="en-US"/>
              </w:rPr>
            </w:pPr>
            <w:r w:rsidRPr="00234E6A">
              <w:rPr>
                <w:lang w:val="en-US"/>
              </w:rPr>
              <w:t>ALM_Nb_cnx_bdd.flg</w:t>
            </w:r>
          </w:p>
        </w:tc>
      </w:tr>
      <w:tr w:rsidR="00E84882" w:rsidRPr="00234E6A" w:rsidTr="00ED343B">
        <w:tc>
          <w:tcPr>
            <w:tcW w:w="653" w:type="dxa"/>
          </w:tcPr>
          <w:p w:rsidR="00E84882" w:rsidRPr="00234E6A" w:rsidRDefault="00E84882" w:rsidP="00ED343B">
            <w:r w:rsidRPr="00234E6A">
              <w:t>met</w:t>
            </w:r>
          </w:p>
        </w:tc>
        <w:tc>
          <w:tcPr>
            <w:tcW w:w="6118" w:type="dxa"/>
          </w:tcPr>
          <w:p w:rsidR="00E84882" w:rsidRPr="00234E6A" w:rsidRDefault="00E84882" w:rsidP="00ED343B">
            <w:r w:rsidRPr="00234E6A">
              <w:t>Accès à la BDD métropole</w:t>
            </w:r>
          </w:p>
        </w:tc>
        <w:tc>
          <w:tcPr>
            <w:tcW w:w="3083" w:type="dxa"/>
          </w:tcPr>
          <w:p w:rsidR="00E84882" w:rsidRPr="00234E6A" w:rsidRDefault="00E84882" w:rsidP="00ED343B">
            <w:r w:rsidRPr="00234E6A">
              <w:t>ALM_Psql_ko.flg</w:t>
            </w:r>
          </w:p>
        </w:tc>
      </w:tr>
      <w:tr w:rsidR="00E84882" w:rsidRPr="00234E6A" w:rsidTr="00ED343B">
        <w:tc>
          <w:tcPr>
            <w:tcW w:w="653" w:type="dxa"/>
          </w:tcPr>
          <w:p w:rsidR="00E84882" w:rsidRPr="00234E6A" w:rsidRDefault="00E84882" w:rsidP="00ED343B">
            <w:r w:rsidRPr="00234E6A">
              <w:t>met</w:t>
            </w:r>
          </w:p>
        </w:tc>
        <w:tc>
          <w:tcPr>
            <w:tcW w:w="6118" w:type="dxa"/>
          </w:tcPr>
          <w:p w:rsidR="00E84882" w:rsidRPr="00234E6A" w:rsidRDefault="00E84882" w:rsidP="00ED343B">
            <w:r w:rsidRPr="00234E6A">
              <w:t>Service SDE métropole démarré</w:t>
            </w:r>
          </w:p>
        </w:tc>
        <w:tc>
          <w:tcPr>
            <w:tcW w:w="3083" w:type="dxa"/>
          </w:tcPr>
          <w:p w:rsidR="00E84882" w:rsidRPr="00234E6A" w:rsidRDefault="00E84882" w:rsidP="00ED343B">
            <w:r w:rsidRPr="00234E6A">
              <w:t>ALM_Sde_ko.flg</w:t>
            </w:r>
          </w:p>
        </w:tc>
      </w:tr>
      <w:tr w:rsidR="00E84882" w:rsidRPr="00234E6A" w:rsidTr="00ED343B">
        <w:tc>
          <w:tcPr>
            <w:tcW w:w="653" w:type="dxa"/>
          </w:tcPr>
          <w:p w:rsidR="00E84882" w:rsidRPr="00234E6A" w:rsidRDefault="00E84882" w:rsidP="00ED343B">
            <w:r w:rsidRPr="00234E6A">
              <w:t>met</w:t>
            </w:r>
          </w:p>
        </w:tc>
        <w:tc>
          <w:tcPr>
            <w:tcW w:w="6118" w:type="dxa"/>
          </w:tcPr>
          <w:p w:rsidR="00E84882" w:rsidRPr="00234E6A" w:rsidRDefault="00E84882" w:rsidP="00ED343B">
            <w:r w:rsidRPr="00234E6A">
              <w:t>Vérification de la réception du flux Ipon Cable</w:t>
            </w:r>
          </w:p>
        </w:tc>
        <w:tc>
          <w:tcPr>
            <w:tcW w:w="3083" w:type="dxa"/>
          </w:tcPr>
          <w:p w:rsidR="00E84882" w:rsidRPr="00234E6A" w:rsidRDefault="00E84882" w:rsidP="00ED343B">
            <w:r w:rsidRPr="00234E6A">
              <w:t>(pas de flag)</w:t>
            </w:r>
          </w:p>
        </w:tc>
      </w:tr>
      <w:tr w:rsidR="00E84882" w:rsidRPr="00234E6A" w:rsidTr="00ED343B">
        <w:tc>
          <w:tcPr>
            <w:tcW w:w="653" w:type="dxa"/>
          </w:tcPr>
          <w:p w:rsidR="00E84882" w:rsidRPr="00234E6A" w:rsidRDefault="00E84882" w:rsidP="00ED343B">
            <w:r w:rsidRPr="00234E6A">
              <w:t>met</w:t>
            </w:r>
          </w:p>
        </w:tc>
        <w:tc>
          <w:tcPr>
            <w:tcW w:w="6118" w:type="dxa"/>
          </w:tcPr>
          <w:p w:rsidR="00E84882" w:rsidRPr="00234E6A" w:rsidRDefault="00E84882" w:rsidP="00ED343B">
            <w:r w:rsidRPr="00234E6A">
              <w:t>Vérification de la réception du flux Ipon Point Technique</w:t>
            </w:r>
          </w:p>
        </w:tc>
        <w:tc>
          <w:tcPr>
            <w:tcW w:w="3083" w:type="dxa"/>
          </w:tcPr>
          <w:p w:rsidR="00E84882" w:rsidRPr="00234E6A" w:rsidRDefault="00E84882" w:rsidP="00ED343B">
            <w:r w:rsidRPr="00234E6A">
              <w:t>(pas de flag)</w:t>
            </w:r>
          </w:p>
        </w:tc>
      </w:tr>
      <w:tr w:rsidR="00E84882" w:rsidRPr="003B07B7" w:rsidTr="00ED343B">
        <w:tc>
          <w:tcPr>
            <w:tcW w:w="653" w:type="dxa"/>
          </w:tcPr>
          <w:p w:rsidR="00E84882" w:rsidRPr="00234E6A" w:rsidRDefault="001F2AEE" w:rsidP="00ED343B">
            <w:r w:rsidRPr="00234E6A">
              <w:t>gua</w:t>
            </w:r>
          </w:p>
        </w:tc>
        <w:tc>
          <w:tcPr>
            <w:tcW w:w="6118" w:type="dxa"/>
          </w:tcPr>
          <w:p w:rsidR="00E84882" w:rsidRPr="00234E6A" w:rsidRDefault="001F2AEE" w:rsidP="00ED343B">
            <w:r w:rsidRPr="00234E6A">
              <w:t>Nombre de connexion à la base de données Guadeloupe &lt;= 100</w:t>
            </w:r>
          </w:p>
        </w:tc>
        <w:tc>
          <w:tcPr>
            <w:tcW w:w="3083" w:type="dxa"/>
          </w:tcPr>
          <w:p w:rsidR="00E84882" w:rsidRPr="00234E6A" w:rsidRDefault="001F2AEE" w:rsidP="00ED343B">
            <w:pPr>
              <w:rPr>
                <w:lang w:val="en-US"/>
              </w:rPr>
            </w:pPr>
            <w:r w:rsidRPr="00234E6A">
              <w:rPr>
                <w:lang w:val="en-US"/>
              </w:rPr>
              <w:t>ALM_Nb_cnx_bdd_gua.flg</w:t>
            </w:r>
          </w:p>
        </w:tc>
      </w:tr>
      <w:tr w:rsidR="00E84882" w:rsidRPr="003B07B7" w:rsidTr="00ED343B">
        <w:tc>
          <w:tcPr>
            <w:tcW w:w="653" w:type="dxa"/>
          </w:tcPr>
          <w:p w:rsidR="00E84882" w:rsidRPr="00234E6A" w:rsidRDefault="001F2AEE" w:rsidP="00ED343B">
            <w:r w:rsidRPr="00234E6A">
              <w:t>gua</w:t>
            </w:r>
          </w:p>
        </w:tc>
        <w:tc>
          <w:tcPr>
            <w:tcW w:w="6118" w:type="dxa"/>
          </w:tcPr>
          <w:p w:rsidR="00E84882" w:rsidRPr="00234E6A" w:rsidRDefault="001F2AEE" w:rsidP="00ED343B">
            <w:r w:rsidRPr="00234E6A">
              <w:t>Accès à la BDD Guadeloupe</w:t>
            </w:r>
          </w:p>
        </w:tc>
        <w:tc>
          <w:tcPr>
            <w:tcW w:w="3083" w:type="dxa"/>
          </w:tcPr>
          <w:p w:rsidR="00E84882" w:rsidRPr="00234E6A" w:rsidRDefault="001F2AEE" w:rsidP="00ED343B">
            <w:pPr>
              <w:rPr>
                <w:lang w:val="en-US"/>
              </w:rPr>
            </w:pPr>
            <w:r w:rsidRPr="00234E6A">
              <w:rPr>
                <w:lang w:val="en-US"/>
              </w:rPr>
              <w:t>ALM_Psql_ko_gua.flg</w:t>
            </w:r>
          </w:p>
        </w:tc>
      </w:tr>
      <w:tr w:rsidR="00E84882" w:rsidRPr="003B07B7" w:rsidTr="00ED343B">
        <w:tc>
          <w:tcPr>
            <w:tcW w:w="653" w:type="dxa"/>
          </w:tcPr>
          <w:p w:rsidR="00E84882" w:rsidRPr="00234E6A" w:rsidRDefault="001F2AEE" w:rsidP="00ED343B">
            <w:r w:rsidRPr="00234E6A">
              <w:t>gua</w:t>
            </w:r>
          </w:p>
        </w:tc>
        <w:tc>
          <w:tcPr>
            <w:tcW w:w="6118" w:type="dxa"/>
          </w:tcPr>
          <w:p w:rsidR="00E84882" w:rsidRPr="00234E6A" w:rsidRDefault="001F2AEE" w:rsidP="00ED343B">
            <w:r w:rsidRPr="00234E6A">
              <w:t>Service SDE Guadeloupe démarré</w:t>
            </w:r>
          </w:p>
        </w:tc>
        <w:tc>
          <w:tcPr>
            <w:tcW w:w="3083" w:type="dxa"/>
          </w:tcPr>
          <w:p w:rsidR="00E84882" w:rsidRPr="00234E6A" w:rsidRDefault="00D04BC5" w:rsidP="00ED343B">
            <w:pPr>
              <w:rPr>
                <w:lang w:val="es-ES"/>
              </w:rPr>
            </w:pPr>
            <w:r w:rsidRPr="00234E6A">
              <w:rPr>
                <w:lang w:val="es-ES"/>
              </w:rPr>
              <w:t>ALM_Sde_ko_gua.flg</w:t>
            </w:r>
          </w:p>
        </w:tc>
      </w:tr>
      <w:tr w:rsidR="00E84882" w:rsidRPr="00234E6A" w:rsidTr="00ED343B">
        <w:tc>
          <w:tcPr>
            <w:tcW w:w="653" w:type="dxa"/>
          </w:tcPr>
          <w:p w:rsidR="00E84882" w:rsidRPr="00234E6A" w:rsidRDefault="00D04BC5" w:rsidP="00ED343B">
            <w:r w:rsidRPr="00234E6A">
              <w:t>gua</w:t>
            </w:r>
          </w:p>
        </w:tc>
        <w:tc>
          <w:tcPr>
            <w:tcW w:w="6118" w:type="dxa"/>
          </w:tcPr>
          <w:p w:rsidR="00E84882" w:rsidRPr="00234E6A" w:rsidRDefault="00D04BC5" w:rsidP="00ED343B">
            <w:r w:rsidRPr="00234E6A">
              <w:t>Vérification de la réception du flux Ipon Cable</w:t>
            </w:r>
          </w:p>
        </w:tc>
        <w:tc>
          <w:tcPr>
            <w:tcW w:w="3083" w:type="dxa"/>
          </w:tcPr>
          <w:p w:rsidR="00E84882" w:rsidRPr="00234E6A" w:rsidRDefault="00D04BC5" w:rsidP="00ED343B">
            <w:r w:rsidRPr="00234E6A">
              <w:t>(pas de flag)</w:t>
            </w:r>
          </w:p>
        </w:tc>
      </w:tr>
      <w:tr w:rsidR="00E84882" w:rsidRPr="00234E6A" w:rsidTr="00ED343B">
        <w:tc>
          <w:tcPr>
            <w:tcW w:w="653" w:type="dxa"/>
          </w:tcPr>
          <w:p w:rsidR="00E84882" w:rsidRPr="00234E6A" w:rsidRDefault="00D04BC5" w:rsidP="00ED343B">
            <w:r w:rsidRPr="00234E6A">
              <w:t>gua</w:t>
            </w:r>
          </w:p>
        </w:tc>
        <w:tc>
          <w:tcPr>
            <w:tcW w:w="6118" w:type="dxa"/>
          </w:tcPr>
          <w:p w:rsidR="00E84882" w:rsidRPr="00234E6A" w:rsidRDefault="00D04BC5" w:rsidP="00ED343B">
            <w:r w:rsidRPr="00234E6A">
              <w:t>Vérification de la réception du flux Ipon Point Technique</w:t>
            </w:r>
          </w:p>
        </w:tc>
        <w:tc>
          <w:tcPr>
            <w:tcW w:w="3083" w:type="dxa"/>
          </w:tcPr>
          <w:p w:rsidR="00E84882" w:rsidRPr="00234E6A" w:rsidRDefault="00D04BC5" w:rsidP="00ED343B">
            <w:r w:rsidRPr="00234E6A">
              <w:t>(pas de flag)</w:t>
            </w:r>
          </w:p>
        </w:tc>
      </w:tr>
      <w:tr w:rsidR="00E84882" w:rsidRPr="003B07B7" w:rsidTr="00ED343B">
        <w:tc>
          <w:tcPr>
            <w:tcW w:w="653" w:type="dxa"/>
          </w:tcPr>
          <w:p w:rsidR="00E84882" w:rsidRPr="00234E6A" w:rsidRDefault="001F2AEE" w:rsidP="00ED343B">
            <w:r w:rsidRPr="00234E6A">
              <w:t>guy</w:t>
            </w:r>
          </w:p>
        </w:tc>
        <w:tc>
          <w:tcPr>
            <w:tcW w:w="6118" w:type="dxa"/>
          </w:tcPr>
          <w:p w:rsidR="00E84882" w:rsidRPr="00234E6A" w:rsidRDefault="001F2AEE" w:rsidP="004A0E2B">
            <w:r w:rsidRPr="00234E6A">
              <w:t>Nombre de connexion à la base de données Guyane &lt;= 100</w:t>
            </w:r>
          </w:p>
        </w:tc>
        <w:tc>
          <w:tcPr>
            <w:tcW w:w="3083" w:type="dxa"/>
          </w:tcPr>
          <w:p w:rsidR="00E84882" w:rsidRPr="00234E6A" w:rsidRDefault="001F2AEE" w:rsidP="004A0E2B">
            <w:pPr>
              <w:rPr>
                <w:lang w:val="en-US"/>
              </w:rPr>
            </w:pPr>
            <w:r w:rsidRPr="00234E6A">
              <w:rPr>
                <w:lang w:val="en-US"/>
              </w:rPr>
              <w:t>ALM_Nb_cnx_bdd_guy.flg</w:t>
            </w:r>
          </w:p>
        </w:tc>
      </w:tr>
      <w:tr w:rsidR="00E84882" w:rsidRPr="003B07B7" w:rsidTr="00ED343B">
        <w:tc>
          <w:tcPr>
            <w:tcW w:w="653" w:type="dxa"/>
          </w:tcPr>
          <w:p w:rsidR="00E84882" w:rsidRPr="00234E6A" w:rsidRDefault="001F2AEE" w:rsidP="004A0E2B">
            <w:r w:rsidRPr="00234E6A">
              <w:t>guy</w:t>
            </w:r>
          </w:p>
        </w:tc>
        <w:tc>
          <w:tcPr>
            <w:tcW w:w="6118" w:type="dxa"/>
          </w:tcPr>
          <w:p w:rsidR="00E84882" w:rsidRPr="00234E6A" w:rsidRDefault="001F2AEE" w:rsidP="004A0E2B">
            <w:r w:rsidRPr="00234E6A">
              <w:t>Accès à la BDD Guyane</w:t>
            </w:r>
          </w:p>
        </w:tc>
        <w:tc>
          <w:tcPr>
            <w:tcW w:w="3083" w:type="dxa"/>
          </w:tcPr>
          <w:p w:rsidR="00E84882" w:rsidRPr="00234E6A" w:rsidRDefault="001F2AEE" w:rsidP="004A0E2B">
            <w:pPr>
              <w:rPr>
                <w:lang w:val="en-US"/>
              </w:rPr>
            </w:pPr>
            <w:r w:rsidRPr="00234E6A">
              <w:rPr>
                <w:lang w:val="en-US"/>
              </w:rPr>
              <w:t>ALM_Psql_ko_guy.flg</w:t>
            </w:r>
          </w:p>
        </w:tc>
      </w:tr>
      <w:tr w:rsidR="00E84882" w:rsidRPr="003B07B7" w:rsidTr="00ED343B">
        <w:tc>
          <w:tcPr>
            <w:tcW w:w="653" w:type="dxa"/>
          </w:tcPr>
          <w:p w:rsidR="00E84882" w:rsidRPr="00234E6A" w:rsidRDefault="001F2AEE" w:rsidP="004A0E2B">
            <w:r w:rsidRPr="00234E6A">
              <w:t>guy</w:t>
            </w:r>
          </w:p>
        </w:tc>
        <w:tc>
          <w:tcPr>
            <w:tcW w:w="6118" w:type="dxa"/>
          </w:tcPr>
          <w:p w:rsidR="00E84882" w:rsidRPr="00234E6A" w:rsidRDefault="001F2AEE" w:rsidP="004A0E2B">
            <w:r w:rsidRPr="00234E6A">
              <w:t>Service SDE Guyane démarré</w:t>
            </w:r>
          </w:p>
        </w:tc>
        <w:tc>
          <w:tcPr>
            <w:tcW w:w="3083" w:type="dxa"/>
          </w:tcPr>
          <w:p w:rsidR="00E84882" w:rsidRPr="00234E6A" w:rsidRDefault="00D04BC5" w:rsidP="004A0E2B">
            <w:pPr>
              <w:rPr>
                <w:lang w:val="es-ES"/>
              </w:rPr>
            </w:pPr>
            <w:r w:rsidRPr="00234E6A">
              <w:rPr>
                <w:lang w:val="es-ES"/>
              </w:rPr>
              <w:t>ALM_Sde_ko_guy.flg</w:t>
            </w:r>
          </w:p>
        </w:tc>
      </w:tr>
      <w:tr w:rsidR="00E84882" w:rsidRPr="00234E6A" w:rsidTr="00ED343B">
        <w:tc>
          <w:tcPr>
            <w:tcW w:w="653" w:type="dxa"/>
          </w:tcPr>
          <w:p w:rsidR="00E84882" w:rsidRPr="00234E6A" w:rsidRDefault="00D04BC5" w:rsidP="00ED343B">
            <w:r w:rsidRPr="00234E6A">
              <w:t>guy</w:t>
            </w:r>
          </w:p>
        </w:tc>
        <w:tc>
          <w:tcPr>
            <w:tcW w:w="6118" w:type="dxa"/>
          </w:tcPr>
          <w:p w:rsidR="00E84882" w:rsidRPr="00234E6A" w:rsidRDefault="00D04BC5" w:rsidP="00ED343B">
            <w:r w:rsidRPr="00234E6A">
              <w:t>Vérification de la réception du flux Ipon Cable</w:t>
            </w:r>
          </w:p>
        </w:tc>
        <w:tc>
          <w:tcPr>
            <w:tcW w:w="3083" w:type="dxa"/>
          </w:tcPr>
          <w:p w:rsidR="00E84882" w:rsidRPr="00234E6A" w:rsidRDefault="00D04BC5" w:rsidP="00ED343B">
            <w:r w:rsidRPr="00234E6A">
              <w:t>(pas de flag)</w:t>
            </w:r>
          </w:p>
        </w:tc>
      </w:tr>
      <w:tr w:rsidR="00E84882" w:rsidRPr="00234E6A" w:rsidTr="00ED343B">
        <w:tc>
          <w:tcPr>
            <w:tcW w:w="653" w:type="dxa"/>
          </w:tcPr>
          <w:p w:rsidR="00E84882" w:rsidRPr="00234E6A" w:rsidRDefault="00D04BC5" w:rsidP="00ED343B">
            <w:r w:rsidRPr="00234E6A">
              <w:t>guy</w:t>
            </w:r>
          </w:p>
        </w:tc>
        <w:tc>
          <w:tcPr>
            <w:tcW w:w="6118" w:type="dxa"/>
          </w:tcPr>
          <w:p w:rsidR="00E84882" w:rsidRPr="00234E6A" w:rsidRDefault="00D04BC5" w:rsidP="00ED343B">
            <w:r w:rsidRPr="00234E6A">
              <w:t>Vérification de la réception du flux Ipon Point Technique</w:t>
            </w:r>
          </w:p>
        </w:tc>
        <w:tc>
          <w:tcPr>
            <w:tcW w:w="3083" w:type="dxa"/>
          </w:tcPr>
          <w:p w:rsidR="00E84882" w:rsidRPr="00234E6A" w:rsidRDefault="00D04BC5" w:rsidP="00ED343B">
            <w:r w:rsidRPr="00234E6A">
              <w:t>(pas de flag)</w:t>
            </w:r>
          </w:p>
        </w:tc>
      </w:tr>
      <w:tr w:rsidR="00E84882" w:rsidRPr="003B07B7" w:rsidTr="00ED343B">
        <w:tc>
          <w:tcPr>
            <w:tcW w:w="653" w:type="dxa"/>
          </w:tcPr>
          <w:p w:rsidR="00E84882" w:rsidRPr="00234E6A" w:rsidRDefault="001F2AEE" w:rsidP="004A0E2B">
            <w:r w:rsidRPr="00234E6A">
              <w:t>mar</w:t>
            </w:r>
          </w:p>
        </w:tc>
        <w:tc>
          <w:tcPr>
            <w:tcW w:w="6118" w:type="dxa"/>
          </w:tcPr>
          <w:p w:rsidR="00E84882" w:rsidRPr="00234E6A" w:rsidRDefault="001F2AEE" w:rsidP="004A0E2B">
            <w:r w:rsidRPr="00234E6A">
              <w:t>Nombre de connexion à la base de données Martinique &lt;= 100</w:t>
            </w:r>
          </w:p>
        </w:tc>
        <w:tc>
          <w:tcPr>
            <w:tcW w:w="3083" w:type="dxa"/>
          </w:tcPr>
          <w:p w:rsidR="00E84882" w:rsidRPr="00234E6A" w:rsidRDefault="001F2AEE" w:rsidP="004A0E2B">
            <w:pPr>
              <w:rPr>
                <w:lang w:val="en-US"/>
              </w:rPr>
            </w:pPr>
            <w:r w:rsidRPr="00234E6A">
              <w:rPr>
                <w:lang w:val="en-US"/>
              </w:rPr>
              <w:t>ALM_Nb_cnx_bdd_mar.flg</w:t>
            </w:r>
          </w:p>
        </w:tc>
      </w:tr>
      <w:tr w:rsidR="00E84882" w:rsidRPr="003B07B7" w:rsidTr="00ED343B">
        <w:tc>
          <w:tcPr>
            <w:tcW w:w="653" w:type="dxa"/>
          </w:tcPr>
          <w:p w:rsidR="00E84882" w:rsidRPr="00234E6A" w:rsidRDefault="001F2AEE" w:rsidP="004A0E2B">
            <w:r w:rsidRPr="00234E6A">
              <w:t>mar</w:t>
            </w:r>
          </w:p>
        </w:tc>
        <w:tc>
          <w:tcPr>
            <w:tcW w:w="6118" w:type="dxa"/>
          </w:tcPr>
          <w:p w:rsidR="00E84882" w:rsidRPr="00234E6A" w:rsidRDefault="001F2AEE" w:rsidP="004A0E2B">
            <w:r w:rsidRPr="00234E6A">
              <w:t>Accès à la BDD Martinique</w:t>
            </w:r>
          </w:p>
        </w:tc>
        <w:tc>
          <w:tcPr>
            <w:tcW w:w="3083" w:type="dxa"/>
          </w:tcPr>
          <w:p w:rsidR="00E84882" w:rsidRPr="00234E6A" w:rsidRDefault="001F2AEE" w:rsidP="004A0E2B">
            <w:pPr>
              <w:rPr>
                <w:lang w:val="en-US"/>
              </w:rPr>
            </w:pPr>
            <w:r w:rsidRPr="00234E6A">
              <w:rPr>
                <w:lang w:val="en-US"/>
              </w:rPr>
              <w:t>ALM_Psql_ko_mar.flg</w:t>
            </w:r>
          </w:p>
        </w:tc>
      </w:tr>
      <w:tr w:rsidR="00E84882" w:rsidRPr="003B07B7" w:rsidTr="00ED343B">
        <w:tc>
          <w:tcPr>
            <w:tcW w:w="653" w:type="dxa"/>
          </w:tcPr>
          <w:p w:rsidR="00E84882" w:rsidRPr="00234E6A" w:rsidRDefault="001F2AEE" w:rsidP="004A0E2B">
            <w:r w:rsidRPr="00234E6A">
              <w:t>mar</w:t>
            </w:r>
          </w:p>
        </w:tc>
        <w:tc>
          <w:tcPr>
            <w:tcW w:w="6118" w:type="dxa"/>
          </w:tcPr>
          <w:p w:rsidR="00E84882" w:rsidRPr="00234E6A" w:rsidRDefault="001F2AEE" w:rsidP="004A0E2B">
            <w:r w:rsidRPr="00234E6A">
              <w:t>Service SDE Martinique démarré</w:t>
            </w:r>
          </w:p>
        </w:tc>
        <w:tc>
          <w:tcPr>
            <w:tcW w:w="3083" w:type="dxa"/>
          </w:tcPr>
          <w:p w:rsidR="00E84882" w:rsidRPr="00234E6A" w:rsidRDefault="001F2AEE" w:rsidP="004A0E2B">
            <w:pPr>
              <w:rPr>
                <w:lang w:val="en-US"/>
              </w:rPr>
            </w:pPr>
            <w:r w:rsidRPr="00234E6A">
              <w:rPr>
                <w:lang w:val="en-US"/>
              </w:rPr>
              <w:t>ALM_Sde_ko_mar.flg</w:t>
            </w:r>
          </w:p>
        </w:tc>
      </w:tr>
      <w:tr w:rsidR="00E84882" w:rsidRPr="00234E6A" w:rsidTr="00ED343B">
        <w:tc>
          <w:tcPr>
            <w:tcW w:w="653" w:type="dxa"/>
          </w:tcPr>
          <w:p w:rsidR="00E84882" w:rsidRPr="00234E6A" w:rsidRDefault="00D04BC5" w:rsidP="00ED343B">
            <w:r w:rsidRPr="00234E6A">
              <w:t>mar</w:t>
            </w:r>
          </w:p>
        </w:tc>
        <w:tc>
          <w:tcPr>
            <w:tcW w:w="6118" w:type="dxa"/>
          </w:tcPr>
          <w:p w:rsidR="00E84882" w:rsidRPr="00234E6A" w:rsidRDefault="00D04BC5" w:rsidP="00ED343B">
            <w:r w:rsidRPr="00234E6A">
              <w:t>Vérification de la réception du flux Ipon Cable</w:t>
            </w:r>
          </w:p>
        </w:tc>
        <w:tc>
          <w:tcPr>
            <w:tcW w:w="3083" w:type="dxa"/>
          </w:tcPr>
          <w:p w:rsidR="00E84882" w:rsidRPr="00234E6A" w:rsidRDefault="00D04BC5" w:rsidP="00ED343B">
            <w:r w:rsidRPr="00234E6A">
              <w:t>(pas de flag)</w:t>
            </w:r>
          </w:p>
        </w:tc>
      </w:tr>
      <w:tr w:rsidR="00E84882" w:rsidRPr="00234E6A" w:rsidTr="00ED343B">
        <w:tc>
          <w:tcPr>
            <w:tcW w:w="653" w:type="dxa"/>
          </w:tcPr>
          <w:p w:rsidR="00E84882" w:rsidRPr="00234E6A" w:rsidRDefault="00D04BC5" w:rsidP="00ED343B">
            <w:r w:rsidRPr="00234E6A">
              <w:t>mar</w:t>
            </w:r>
          </w:p>
        </w:tc>
        <w:tc>
          <w:tcPr>
            <w:tcW w:w="6118" w:type="dxa"/>
          </w:tcPr>
          <w:p w:rsidR="00E84882" w:rsidRPr="00234E6A" w:rsidRDefault="00D04BC5" w:rsidP="00ED343B">
            <w:r w:rsidRPr="00234E6A">
              <w:t>Vérification de la réception du flux Ipon Point Technique</w:t>
            </w:r>
          </w:p>
        </w:tc>
        <w:tc>
          <w:tcPr>
            <w:tcW w:w="3083" w:type="dxa"/>
          </w:tcPr>
          <w:p w:rsidR="00E84882" w:rsidRPr="00234E6A" w:rsidRDefault="00D04BC5" w:rsidP="00ED343B">
            <w:r w:rsidRPr="00234E6A">
              <w:t>(pas de flag)</w:t>
            </w:r>
          </w:p>
        </w:tc>
      </w:tr>
      <w:tr w:rsidR="00E84882" w:rsidRPr="003B07B7" w:rsidTr="00ED343B">
        <w:tc>
          <w:tcPr>
            <w:tcW w:w="653" w:type="dxa"/>
          </w:tcPr>
          <w:p w:rsidR="00E84882" w:rsidRPr="00234E6A" w:rsidRDefault="001F2AEE" w:rsidP="004A0E2B">
            <w:r w:rsidRPr="00234E6A">
              <w:t>reu</w:t>
            </w:r>
          </w:p>
        </w:tc>
        <w:tc>
          <w:tcPr>
            <w:tcW w:w="6118" w:type="dxa"/>
          </w:tcPr>
          <w:p w:rsidR="00E84882" w:rsidRPr="00234E6A" w:rsidRDefault="001F2AEE" w:rsidP="004A0E2B">
            <w:r w:rsidRPr="00234E6A">
              <w:t>Nombre de connexion à la base de données Réunion &lt;= 100</w:t>
            </w:r>
          </w:p>
        </w:tc>
        <w:tc>
          <w:tcPr>
            <w:tcW w:w="3083" w:type="dxa"/>
          </w:tcPr>
          <w:p w:rsidR="00E84882" w:rsidRPr="00234E6A" w:rsidRDefault="001F2AEE" w:rsidP="004A0E2B">
            <w:pPr>
              <w:rPr>
                <w:lang w:val="en-US"/>
              </w:rPr>
            </w:pPr>
            <w:r w:rsidRPr="00234E6A">
              <w:rPr>
                <w:lang w:val="en-US"/>
              </w:rPr>
              <w:t>ALM_Nb_cnx_bdd_reu.flg</w:t>
            </w:r>
          </w:p>
        </w:tc>
      </w:tr>
      <w:tr w:rsidR="00E84882" w:rsidRPr="003B07B7" w:rsidTr="00ED343B">
        <w:tc>
          <w:tcPr>
            <w:tcW w:w="653" w:type="dxa"/>
          </w:tcPr>
          <w:p w:rsidR="00E84882" w:rsidRPr="00234E6A" w:rsidRDefault="001F2AEE" w:rsidP="004A0E2B">
            <w:r w:rsidRPr="00234E6A">
              <w:t>reu</w:t>
            </w:r>
          </w:p>
        </w:tc>
        <w:tc>
          <w:tcPr>
            <w:tcW w:w="6118" w:type="dxa"/>
          </w:tcPr>
          <w:p w:rsidR="00E84882" w:rsidRPr="00234E6A" w:rsidRDefault="001F2AEE" w:rsidP="004A0E2B">
            <w:r w:rsidRPr="00234E6A">
              <w:t>Accès à la BDD Réunion</w:t>
            </w:r>
          </w:p>
        </w:tc>
        <w:tc>
          <w:tcPr>
            <w:tcW w:w="3083" w:type="dxa"/>
          </w:tcPr>
          <w:p w:rsidR="00E84882" w:rsidRPr="00234E6A" w:rsidRDefault="001F2AEE" w:rsidP="004A0E2B">
            <w:pPr>
              <w:rPr>
                <w:lang w:val="en-US"/>
              </w:rPr>
            </w:pPr>
            <w:r w:rsidRPr="00234E6A">
              <w:rPr>
                <w:lang w:val="en-US"/>
              </w:rPr>
              <w:t>ALM_Psql_ko_reu.flg</w:t>
            </w:r>
          </w:p>
        </w:tc>
      </w:tr>
      <w:tr w:rsidR="00E84882" w:rsidRPr="003B07B7" w:rsidTr="00ED343B">
        <w:tc>
          <w:tcPr>
            <w:tcW w:w="653" w:type="dxa"/>
          </w:tcPr>
          <w:p w:rsidR="00E84882" w:rsidRPr="00234E6A" w:rsidRDefault="001F2AEE" w:rsidP="004A0E2B">
            <w:r w:rsidRPr="00234E6A">
              <w:t>reu</w:t>
            </w:r>
          </w:p>
        </w:tc>
        <w:tc>
          <w:tcPr>
            <w:tcW w:w="6118" w:type="dxa"/>
          </w:tcPr>
          <w:p w:rsidR="00E84882" w:rsidRPr="00234E6A" w:rsidRDefault="001F2AEE" w:rsidP="004A0E2B">
            <w:r w:rsidRPr="00234E6A">
              <w:t>Service SDE Réunion démarré</w:t>
            </w:r>
          </w:p>
        </w:tc>
        <w:tc>
          <w:tcPr>
            <w:tcW w:w="3083" w:type="dxa"/>
          </w:tcPr>
          <w:p w:rsidR="00E84882" w:rsidRPr="00234E6A" w:rsidRDefault="00D04BC5" w:rsidP="004A0E2B">
            <w:pPr>
              <w:rPr>
                <w:lang w:val="es-ES"/>
              </w:rPr>
            </w:pPr>
            <w:r w:rsidRPr="00234E6A">
              <w:rPr>
                <w:lang w:val="es-ES"/>
              </w:rPr>
              <w:t>ALM_Sde_ko_reu.flg</w:t>
            </w:r>
          </w:p>
        </w:tc>
      </w:tr>
      <w:tr w:rsidR="00E84882" w:rsidRPr="00234E6A" w:rsidTr="00ED343B">
        <w:tc>
          <w:tcPr>
            <w:tcW w:w="653" w:type="dxa"/>
          </w:tcPr>
          <w:p w:rsidR="00E84882" w:rsidRPr="00234E6A" w:rsidRDefault="00D04BC5" w:rsidP="00ED343B">
            <w:r w:rsidRPr="00234E6A">
              <w:t>reu</w:t>
            </w:r>
          </w:p>
        </w:tc>
        <w:tc>
          <w:tcPr>
            <w:tcW w:w="6118" w:type="dxa"/>
          </w:tcPr>
          <w:p w:rsidR="00E84882" w:rsidRPr="00234E6A" w:rsidRDefault="00D04BC5" w:rsidP="00ED343B">
            <w:r w:rsidRPr="00234E6A">
              <w:t>Vérification de la réception du flux Ipon Cable</w:t>
            </w:r>
          </w:p>
        </w:tc>
        <w:tc>
          <w:tcPr>
            <w:tcW w:w="3083" w:type="dxa"/>
          </w:tcPr>
          <w:p w:rsidR="00E84882" w:rsidRPr="00234E6A" w:rsidRDefault="00D04BC5" w:rsidP="00ED343B">
            <w:r w:rsidRPr="00234E6A">
              <w:t>(pas de flag)</w:t>
            </w:r>
          </w:p>
        </w:tc>
      </w:tr>
      <w:tr w:rsidR="00E84882" w:rsidRPr="00234E6A" w:rsidTr="00ED343B">
        <w:tc>
          <w:tcPr>
            <w:tcW w:w="653" w:type="dxa"/>
          </w:tcPr>
          <w:p w:rsidR="00E84882" w:rsidRPr="00234E6A" w:rsidRDefault="00D04BC5" w:rsidP="00ED343B">
            <w:r w:rsidRPr="00234E6A">
              <w:t>reu</w:t>
            </w:r>
          </w:p>
        </w:tc>
        <w:tc>
          <w:tcPr>
            <w:tcW w:w="6118" w:type="dxa"/>
          </w:tcPr>
          <w:p w:rsidR="00E84882" w:rsidRPr="00234E6A" w:rsidRDefault="00D04BC5" w:rsidP="00ED343B">
            <w:r w:rsidRPr="00234E6A">
              <w:t>Vérification de la réception du flux Ipon Point Technique</w:t>
            </w:r>
          </w:p>
        </w:tc>
        <w:tc>
          <w:tcPr>
            <w:tcW w:w="3083" w:type="dxa"/>
          </w:tcPr>
          <w:p w:rsidR="00E84882" w:rsidRPr="00234E6A" w:rsidRDefault="00D04BC5" w:rsidP="00ED343B">
            <w:r w:rsidRPr="00234E6A">
              <w:t>(pas de flag)</w:t>
            </w:r>
          </w:p>
        </w:tc>
      </w:tr>
    </w:tbl>
    <w:p w:rsidR="000C6188" w:rsidRPr="00234E6A" w:rsidRDefault="000C6188" w:rsidP="000C6188">
      <w:pPr>
        <w:rPr>
          <w:rFonts w:cs="Arial"/>
        </w:rPr>
      </w:pPr>
    </w:p>
    <w:p w:rsidR="00E12C01" w:rsidRPr="00234E6A" w:rsidRDefault="00E12C01" w:rsidP="00E12C01">
      <w:pPr>
        <w:rPr>
          <w:rFonts w:cs="Arial"/>
        </w:rPr>
      </w:pPr>
    </w:p>
    <w:p w:rsidR="0091540A" w:rsidRPr="00234E6A" w:rsidRDefault="0091540A" w:rsidP="0091540A">
      <w:pPr>
        <w:rPr>
          <w:rFonts w:cs="Arial"/>
        </w:rPr>
      </w:pPr>
    </w:p>
    <w:p w:rsidR="0091540A" w:rsidRPr="00234E6A" w:rsidRDefault="0091540A" w:rsidP="0091540A">
      <w:pPr>
        <w:pStyle w:val="Titre4"/>
      </w:pPr>
      <w:bookmarkStart w:id="1032" w:name="_Toc426723746"/>
      <w:r w:rsidRPr="00234E6A">
        <w:t>supervision.ksh (librairie commune aux scripts de surveillance)</w:t>
      </w:r>
      <w:bookmarkEnd w:id="1032"/>
    </w:p>
    <w:p w:rsidR="0091540A" w:rsidRPr="00234E6A" w:rsidRDefault="0091540A" w:rsidP="0091540A">
      <w:r w:rsidRPr="00234E6A">
        <w:t>La fonction getMailingList () détermine le nom du serveur BDD (db_hostname) correspondant au serveur sur lequel s’exécute le script :</w:t>
      </w:r>
    </w:p>
    <w:tbl>
      <w:tblPr>
        <w:tblStyle w:val="Grilledutableau"/>
        <w:tblW w:w="9889" w:type="dxa"/>
        <w:tblLook w:val="04A0"/>
      </w:tblPr>
      <w:tblGrid>
        <w:gridCol w:w="4092"/>
        <w:gridCol w:w="2322"/>
        <w:gridCol w:w="3475"/>
      </w:tblGrid>
      <w:tr w:rsidR="0091540A" w:rsidRPr="00234E6A" w:rsidTr="00F863CF">
        <w:tc>
          <w:tcPr>
            <w:tcW w:w="4928" w:type="dxa"/>
          </w:tcPr>
          <w:p w:rsidR="0091540A" w:rsidRPr="00234E6A" w:rsidRDefault="0091540A" w:rsidP="00F863CF">
            <w:pPr>
              <w:numPr>
                <w:ilvl w:val="0"/>
                <w:numId w:val="1"/>
              </w:numPr>
              <w:rPr>
                <w:b/>
              </w:rPr>
            </w:pPr>
            <w:r w:rsidRPr="00234E6A">
              <w:rPr>
                <w:b/>
              </w:rPr>
              <w:t>Serveur</w:t>
            </w:r>
          </w:p>
        </w:tc>
        <w:tc>
          <w:tcPr>
            <w:tcW w:w="1383" w:type="dxa"/>
          </w:tcPr>
          <w:p w:rsidR="0091540A" w:rsidRPr="00234E6A" w:rsidRDefault="0091540A" w:rsidP="00F863CF">
            <w:pPr>
              <w:numPr>
                <w:ilvl w:val="0"/>
                <w:numId w:val="1"/>
              </w:numPr>
              <w:rPr>
                <w:b/>
              </w:rPr>
            </w:pPr>
            <w:r w:rsidRPr="00234E6A">
              <w:rPr>
                <w:b/>
              </w:rPr>
              <w:t>ENVIR</w:t>
            </w:r>
          </w:p>
        </w:tc>
        <w:tc>
          <w:tcPr>
            <w:tcW w:w="3578" w:type="dxa"/>
          </w:tcPr>
          <w:p w:rsidR="0091540A" w:rsidRPr="00234E6A" w:rsidRDefault="0091540A" w:rsidP="00F863CF">
            <w:pPr>
              <w:numPr>
                <w:ilvl w:val="0"/>
                <w:numId w:val="1"/>
              </w:numPr>
              <w:rPr>
                <w:b/>
              </w:rPr>
            </w:pPr>
            <w:r w:rsidRPr="00234E6A">
              <w:rPr>
                <w:b/>
              </w:rPr>
              <w:t>db_hostname</w:t>
            </w:r>
          </w:p>
        </w:tc>
      </w:tr>
      <w:tr w:rsidR="0091540A" w:rsidRPr="00234E6A" w:rsidTr="00F863CF">
        <w:tc>
          <w:tcPr>
            <w:tcW w:w="4928" w:type="dxa"/>
          </w:tcPr>
          <w:p w:rsidR="0091540A" w:rsidRPr="00234E6A" w:rsidRDefault="0091540A" w:rsidP="00F863CF">
            <w:r w:rsidRPr="00234E6A">
              <w:t>dvedvn67 | dvedvn62 | dvedvo40 | dvgfias01</w:t>
            </w:r>
          </w:p>
        </w:tc>
        <w:tc>
          <w:tcPr>
            <w:tcW w:w="1383" w:type="dxa"/>
          </w:tcPr>
          <w:p w:rsidR="0091540A" w:rsidRPr="00234E6A" w:rsidRDefault="0091540A" w:rsidP="00F863CF">
            <w:r w:rsidRPr="00234E6A">
              <w:t>DEV</w:t>
            </w:r>
          </w:p>
        </w:tc>
        <w:tc>
          <w:tcPr>
            <w:tcW w:w="3578" w:type="dxa"/>
          </w:tcPr>
          <w:p w:rsidR="0091540A" w:rsidRPr="00234E6A" w:rsidRDefault="0091540A" w:rsidP="00F863CF">
            <w:r w:rsidRPr="00234E6A">
              <w:t>dvedvo40.rouen.francetelecom.fr</w:t>
            </w:r>
          </w:p>
        </w:tc>
      </w:tr>
      <w:tr w:rsidR="0091540A" w:rsidRPr="00234E6A" w:rsidTr="00F863CF">
        <w:tc>
          <w:tcPr>
            <w:tcW w:w="4928" w:type="dxa"/>
          </w:tcPr>
          <w:p w:rsidR="0091540A" w:rsidRPr="00234E6A" w:rsidRDefault="0091540A" w:rsidP="00F863CF">
            <w:r w:rsidRPr="00234E6A">
              <w:t>dvedvo45 | dvedvo46 | dvedvo47 | dvgfias02 | dvgfias07</w:t>
            </w:r>
          </w:p>
        </w:tc>
        <w:tc>
          <w:tcPr>
            <w:tcW w:w="1383" w:type="dxa"/>
          </w:tcPr>
          <w:p w:rsidR="0091540A" w:rsidRPr="00234E6A" w:rsidRDefault="0091540A" w:rsidP="00F863CF">
            <w:r w:rsidRPr="00234E6A">
              <w:t>PRE-QUAL</w:t>
            </w:r>
          </w:p>
        </w:tc>
        <w:tc>
          <w:tcPr>
            <w:tcW w:w="3578" w:type="dxa"/>
          </w:tcPr>
          <w:p w:rsidR="0091540A" w:rsidRPr="00234E6A" w:rsidRDefault="0091540A" w:rsidP="00F863CF">
            <w:r w:rsidRPr="00234E6A">
              <w:t>dvedvo47.rouen.francetelecom.fr</w:t>
            </w:r>
          </w:p>
        </w:tc>
      </w:tr>
      <w:tr w:rsidR="0091540A" w:rsidRPr="00234E6A" w:rsidTr="00F863CF">
        <w:tc>
          <w:tcPr>
            <w:tcW w:w="4928" w:type="dxa"/>
          </w:tcPr>
          <w:p w:rsidR="0091540A" w:rsidRPr="00234E6A" w:rsidRDefault="0091540A" w:rsidP="00F863CF">
            <w:r w:rsidRPr="00234E6A">
              <w:t>dvedvo48 | dvedvo49 | dvedvo50 | dvgfias03</w:t>
            </w:r>
          </w:p>
        </w:tc>
        <w:tc>
          <w:tcPr>
            <w:tcW w:w="1383" w:type="dxa"/>
          </w:tcPr>
          <w:p w:rsidR="0091540A" w:rsidRPr="00234E6A" w:rsidRDefault="0091540A" w:rsidP="00F863CF">
            <w:r w:rsidRPr="00234E6A">
              <w:t>QUAL</w:t>
            </w:r>
          </w:p>
        </w:tc>
        <w:tc>
          <w:tcPr>
            <w:tcW w:w="3578" w:type="dxa"/>
          </w:tcPr>
          <w:p w:rsidR="0091540A" w:rsidRPr="00234E6A" w:rsidRDefault="0091540A" w:rsidP="00F863CF">
            <w:r w:rsidRPr="00234E6A">
              <w:t>dvedvo50.rouen.francetelecom.fr</w:t>
            </w:r>
          </w:p>
        </w:tc>
      </w:tr>
      <w:tr w:rsidR="0091540A" w:rsidRPr="00234E6A" w:rsidTr="00F863CF">
        <w:tc>
          <w:tcPr>
            <w:tcW w:w="4928" w:type="dxa"/>
          </w:tcPr>
          <w:p w:rsidR="0091540A" w:rsidRPr="00234E6A" w:rsidRDefault="0091540A" w:rsidP="00F863CF">
            <w:r w:rsidRPr="00234E6A">
              <w:t>dvedvn65 | dvedvm48 | dvedvg37 | ingfias01</w:t>
            </w:r>
          </w:p>
        </w:tc>
        <w:tc>
          <w:tcPr>
            <w:tcW w:w="1383" w:type="dxa"/>
          </w:tcPr>
          <w:p w:rsidR="0091540A" w:rsidRPr="00234E6A" w:rsidRDefault="0091540A" w:rsidP="00F863CF">
            <w:r w:rsidRPr="00234E6A">
              <w:t>QPM</w:t>
            </w:r>
          </w:p>
        </w:tc>
        <w:tc>
          <w:tcPr>
            <w:tcW w:w="3578" w:type="dxa"/>
          </w:tcPr>
          <w:p w:rsidR="0091540A" w:rsidRPr="00234E6A" w:rsidRDefault="0091540A" w:rsidP="00F863CF">
            <w:r w:rsidRPr="00234E6A">
              <w:t>dvedvg37.rouen.francetelecom.fr</w:t>
            </w:r>
          </w:p>
        </w:tc>
      </w:tr>
      <w:tr w:rsidR="0091540A" w:rsidRPr="00234E6A" w:rsidTr="00F863CF">
        <w:tc>
          <w:tcPr>
            <w:tcW w:w="4928" w:type="dxa"/>
          </w:tcPr>
          <w:p w:rsidR="0091540A" w:rsidRPr="00234E6A" w:rsidRDefault="0091540A" w:rsidP="00F863CF">
            <w:r w:rsidRPr="00234E6A">
              <w:t>dvedvp75 | dvedvp76 | dvedvf29 | ingfias02 | dvedvg44</w:t>
            </w:r>
          </w:p>
        </w:tc>
        <w:tc>
          <w:tcPr>
            <w:tcW w:w="1383" w:type="dxa"/>
          </w:tcPr>
          <w:p w:rsidR="0091540A" w:rsidRPr="00234E6A" w:rsidRDefault="0091540A" w:rsidP="00F863CF">
            <w:r w:rsidRPr="00234E6A">
              <w:t>REC</w:t>
            </w:r>
          </w:p>
        </w:tc>
        <w:tc>
          <w:tcPr>
            <w:tcW w:w="3578" w:type="dxa"/>
          </w:tcPr>
          <w:p w:rsidR="0091540A" w:rsidRPr="00234E6A" w:rsidRDefault="0091540A" w:rsidP="00F863CF">
            <w:r w:rsidRPr="00234E6A">
              <w:t>dvedvf29.rouen.francetelecom.fr</w:t>
            </w:r>
          </w:p>
        </w:tc>
      </w:tr>
      <w:tr w:rsidR="0091540A" w:rsidRPr="00234E6A" w:rsidTr="00F863CF">
        <w:tc>
          <w:tcPr>
            <w:tcW w:w="4928" w:type="dxa"/>
          </w:tcPr>
          <w:p w:rsidR="0091540A" w:rsidRPr="00234E6A" w:rsidRDefault="0091540A" w:rsidP="00F863CF">
            <w:r w:rsidRPr="00234E6A">
              <w:t>dvdsi451 | dvdsi452 | dvdsi453 | dvdsif20 | tcgfias04</w:t>
            </w:r>
          </w:p>
        </w:tc>
        <w:tc>
          <w:tcPr>
            <w:tcW w:w="1383" w:type="dxa"/>
          </w:tcPr>
          <w:p w:rsidR="0091540A" w:rsidRPr="00234E6A" w:rsidRDefault="0091540A" w:rsidP="00F863CF">
            <w:r w:rsidRPr="00234E6A">
              <w:t>FORM</w:t>
            </w:r>
          </w:p>
        </w:tc>
        <w:tc>
          <w:tcPr>
            <w:tcW w:w="3578" w:type="dxa"/>
          </w:tcPr>
          <w:p w:rsidR="0091540A" w:rsidRPr="00234E6A" w:rsidRDefault="0091540A" w:rsidP="00F863CF">
            <w:r w:rsidRPr="00234E6A">
              <w:t>dvdsi453.rouen.francetelecom.fr</w:t>
            </w:r>
          </w:p>
        </w:tc>
      </w:tr>
      <w:tr w:rsidR="0091540A" w:rsidRPr="00234E6A" w:rsidTr="00F863CF">
        <w:tc>
          <w:tcPr>
            <w:tcW w:w="4928" w:type="dxa"/>
          </w:tcPr>
          <w:p w:rsidR="0091540A" w:rsidRPr="00234E6A" w:rsidRDefault="0091540A" w:rsidP="00F863CF">
            <w:r w:rsidRPr="00234E6A">
              <w:t>dvdsi895 | dvdsi945 | dvdsi896 | dvgfias05</w:t>
            </w:r>
          </w:p>
        </w:tc>
        <w:tc>
          <w:tcPr>
            <w:tcW w:w="1383" w:type="dxa"/>
          </w:tcPr>
          <w:p w:rsidR="0091540A" w:rsidRPr="00234E6A" w:rsidRDefault="0091540A" w:rsidP="00F863CF">
            <w:r w:rsidRPr="00234E6A">
              <w:t>MCO</w:t>
            </w:r>
          </w:p>
        </w:tc>
        <w:tc>
          <w:tcPr>
            <w:tcW w:w="3578" w:type="dxa"/>
          </w:tcPr>
          <w:p w:rsidR="0091540A" w:rsidRPr="00234E6A" w:rsidRDefault="0091540A" w:rsidP="00F863CF">
            <w:r w:rsidRPr="00234E6A">
              <w:t>dvdsi896.rouen.francetelecom.fr</w:t>
            </w:r>
          </w:p>
        </w:tc>
      </w:tr>
      <w:tr w:rsidR="0091540A" w:rsidRPr="00234E6A" w:rsidTr="00F863CF">
        <w:tc>
          <w:tcPr>
            <w:tcW w:w="4928" w:type="dxa"/>
          </w:tcPr>
          <w:p w:rsidR="0091540A" w:rsidRPr="00234E6A" w:rsidRDefault="0091540A" w:rsidP="00F863CF">
            <w:r w:rsidRPr="00234E6A">
              <w:t>uagfiws? |uagfias? |uagfidb? | uagfipr? | uagfiasd?</w:t>
            </w:r>
          </w:p>
        </w:tc>
        <w:tc>
          <w:tcPr>
            <w:tcW w:w="1383" w:type="dxa"/>
          </w:tcPr>
          <w:p w:rsidR="0091540A" w:rsidRPr="00234E6A" w:rsidRDefault="0091540A" w:rsidP="00F863CF">
            <w:r w:rsidRPr="00234E6A">
              <w:t>PRE-PROD</w:t>
            </w:r>
          </w:p>
        </w:tc>
        <w:tc>
          <w:tcPr>
            <w:tcW w:w="3578" w:type="dxa"/>
          </w:tcPr>
          <w:p w:rsidR="0091540A" w:rsidRPr="00234E6A" w:rsidRDefault="0091540A" w:rsidP="00F863CF">
            <w:r w:rsidRPr="00234E6A">
              <w:t>uagfidb1.nanterre.francetelecom.fr</w:t>
            </w:r>
          </w:p>
        </w:tc>
      </w:tr>
      <w:tr w:rsidR="0091540A" w:rsidRPr="00234E6A" w:rsidTr="00F863CF">
        <w:tc>
          <w:tcPr>
            <w:tcW w:w="4928" w:type="dxa"/>
          </w:tcPr>
          <w:p w:rsidR="0091540A" w:rsidRPr="00234E6A" w:rsidRDefault="0091540A" w:rsidP="00F863CF">
            <w:r w:rsidRPr="00234E6A">
              <w:t>opgfiws? |opgfias? |opgfidb? | opgfipr? | opgfiasd?</w:t>
            </w:r>
          </w:p>
        </w:tc>
        <w:tc>
          <w:tcPr>
            <w:tcW w:w="1383" w:type="dxa"/>
          </w:tcPr>
          <w:p w:rsidR="0091540A" w:rsidRPr="00234E6A" w:rsidRDefault="0091540A" w:rsidP="00F863CF">
            <w:r w:rsidRPr="00234E6A">
              <w:t>PROD</w:t>
            </w:r>
          </w:p>
        </w:tc>
        <w:tc>
          <w:tcPr>
            <w:tcW w:w="3578" w:type="dxa"/>
          </w:tcPr>
          <w:p w:rsidR="0091540A" w:rsidRPr="00234E6A" w:rsidRDefault="0091540A" w:rsidP="00F863CF">
            <w:r w:rsidRPr="00234E6A">
              <w:t>opgfidb2.nanterre.francetelecom.fr</w:t>
            </w:r>
          </w:p>
        </w:tc>
      </w:tr>
    </w:tbl>
    <w:p w:rsidR="0091540A" w:rsidRPr="00234E6A" w:rsidRDefault="0091540A" w:rsidP="0091540A">
      <w:pPr>
        <w:rPr>
          <w:rFonts w:cs="Arial"/>
        </w:rPr>
      </w:pPr>
    </w:p>
    <w:p w:rsidR="0091540A" w:rsidRPr="00234E6A" w:rsidRDefault="0091540A" w:rsidP="0091540A">
      <w:pPr>
        <w:rPr>
          <w:rFonts w:cs="Arial"/>
        </w:rPr>
      </w:pPr>
      <w:r w:rsidRPr="00234E6A">
        <w:rPr>
          <w:rFonts w:cs="Arial"/>
        </w:rPr>
        <w:t>La fonction reset_flags() permet de supprimer les flags d’alarme résiduels dans le cas d’un redémarrage de la surveillance sur des instances de dom différentes de la précédente session.</w:t>
      </w:r>
    </w:p>
    <w:p w:rsidR="0091540A" w:rsidRPr="00234E6A" w:rsidRDefault="0091540A" w:rsidP="00E12C01">
      <w:pPr>
        <w:rPr>
          <w:rFonts w:cs="Arial"/>
        </w:rPr>
      </w:pPr>
    </w:p>
    <w:p w:rsidR="0091540A" w:rsidRPr="00234E6A" w:rsidRDefault="0091540A" w:rsidP="00E12C01">
      <w:pPr>
        <w:rPr>
          <w:rFonts w:cs="Arial"/>
        </w:rPr>
      </w:pPr>
    </w:p>
    <w:p w:rsidR="00431EAB" w:rsidRPr="00234E6A" w:rsidRDefault="00431EAB" w:rsidP="00431EAB">
      <w:pPr>
        <w:pStyle w:val="Titre3"/>
      </w:pPr>
      <w:bookmarkStart w:id="1033" w:name="_Toc426723747"/>
      <w:bookmarkStart w:id="1034" w:name="_Toc393377508"/>
      <w:r w:rsidRPr="00234E6A">
        <w:t>Enrichissement des logs</w:t>
      </w:r>
      <w:bookmarkEnd w:id="1033"/>
    </w:p>
    <w:p w:rsidR="00431EAB" w:rsidRPr="00234E6A" w:rsidRDefault="00431EAB" w:rsidP="00431EAB">
      <w:r w:rsidRPr="00234E6A">
        <w:t>Le but de l’évolution effectuée au niveau des logs en G1R6 est d’enregistrer plus d’informations dans les logs Jonas lors de l’appel aux services Java : le cuid (code alliance) de l’utilisateur à l’origine de l’appel ainsi que les autres paramètres de la requête.</w:t>
      </w:r>
    </w:p>
    <w:p w:rsidR="00431EAB" w:rsidRPr="00234E6A" w:rsidRDefault="00431EAB" w:rsidP="00431EAB">
      <w:pPr>
        <w:rPr>
          <w:rFonts w:cs="Arial"/>
        </w:rPr>
      </w:pPr>
    </w:p>
    <w:p w:rsidR="00431EAB" w:rsidRPr="00234E6A" w:rsidRDefault="00431EAB" w:rsidP="00431EAB">
      <w:pPr>
        <w:rPr>
          <w:rFonts w:cs="Arial"/>
        </w:rPr>
      </w:pPr>
      <w:r w:rsidRPr="00234E6A">
        <w:rPr>
          <w:rFonts w:cs="Arial"/>
        </w:rPr>
        <w:t>Pour ce faire, plusieurs points sont à réaliser à divers niveaux de l’application :</w:t>
      </w:r>
    </w:p>
    <w:p w:rsidR="00431EAB" w:rsidRPr="00234E6A" w:rsidRDefault="00431EAB" w:rsidP="00431EAB">
      <w:pPr>
        <w:rPr>
          <w:rFonts w:cs="Arial"/>
        </w:rPr>
      </w:pPr>
    </w:p>
    <w:p w:rsidR="00431EAB" w:rsidRPr="00234E6A" w:rsidRDefault="00431EAB" w:rsidP="00431EAB">
      <w:pPr>
        <w:pStyle w:val="Paragraphedeliste"/>
        <w:numPr>
          <w:ilvl w:val="0"/>
          <w:numId w:val="171"/>
        </w:numPr>
        <w:rPr>
          <w:rFonts w:cs="Arial"/>
        </w:rPr>
      </w:pPr>
      <w:r w:rsidRPr="00234E6A">
        <w:rPr>
          <w:rFonts w:cs="Arial"/>
        </w:rPr>
        <w:t>La plupart des services côté Java ont déjà dans leurs paramètres REST le code alliance de l’utilisateur, mais le nom du paramètre n’est pas uniformisé : code_alliance, session, auteur…</w:t>
      </w:r>
    </w:p>
    <w:p w:rsidR="00431EAB" w:rsidRPr="00234E6A" w:rsidRDefault="00431EAB" w:rsidP="00431EAB">
      <w:pPr>
        <w:pStyle w:val="Paragraphedeliste"/>
        <w:rPr>
          <w:rFonts w:cs="Arial"/>
        </w:rPr>
      </w:pPr>
      <w:r w:rsidRPr="00234E6A">
        <w:rPr>
          <w:rFonts w:cs="Arial"/>
        </w:rPr>
        <w:t>Plutôt que de procéder à une harmonisation plus coûteuse et potentiellement source de bugs, il faut gérer les différents nommages possibles lors du log :</w:t>
      </w:r>
    </w:p>
    <w:p w:rsidR="00431EAB" w:rsidRPr="00234E6A" w:rsidRDefault="00431EAB" w:rsidP="00431EAB">
      <w:pPr>
        <w:pStyle w:val="Paragraphedeliste"/>
        <w:rPr>
          <w:rFonts w:cs="Arial"/>
        </w:rPr>
      </w:pPr>
      <w:r w:rsidRPr="00234E6A">
        <w:rPr>
          <w:rFonts w:cs="Arial"/>
        </w:rPr>
        <w:t xml:space="preserve"> </w:t>
      </w:r>
    </w:p>
    <w:tbl>
      <w:tblPr>
        <w:tblStyle w:val="Grilledutableau"/>
        <w:tblW w:w="0" w:type="auto"/>
        <w:jc w:val="center"/>
        <w:tblLook w:val="04A0"/>
      </w:tblPr>
      <w:tblGrid>
        <w:gridCol w:w="2049"/>
        <w:gridCol w:w="2693"/>
      </w:tblGrid>
      <w:tr w:rsidR="00431EAB" w:rsidRPr="00234E6A" w:rsidTr="00D36353">
        <w:trPr>
          <w:jc w:val="center"/>
        </w:trPr>
        <w:tc>
          <w:tcPr>
            <w:tcW w:w="2049" w:type="dxa"/>
          </w:tcPr>
          <w:p w:rsidR="00431EAB" w:rsidRPr="00234E6A" w:rsidRDefault="00431EAB" w:rsidP="00D36353">
            <w:pPr>
              <w:rPr>
                <w:rFonts w:cs="Arial"/>
                <w:b/>
              </w:rPr>
            </w:pPr>
            <w:r w:rsidRPr="00234E6A">
              <w:rPr>
                <w:rFonts w:cs="Arial"/>
                <w:b/>
              </w:rPr>
              <w:t>Nom du paramètre</w:t>
            </w:r>
          </w:p>
        </w:tc>
        <w:tc>
          <w:tcPr>
            <w:tcW w:w="2693" w:type="dxa"/>
          </w:tcPr>
          <w:p w:rsidR="00431EAB" w:rsidRPr="00234E6A" w:rsidRDefault="00431EAB" w:rsidP="00D36353">
            <w:pPr>
              <w:rPr>
                <w:rFonts w:cs="Arial"/>
                <w:b/>
              </w:rPr>
            </w:pPr>
            <w:r w:rsidRPr="00234E6A">
              <w:rPr>
                <w:rFonts w:cs="Arial"/>
                <w:b/>
              </w:rPr>
              <w:t>Handlers</w:t>
            </w:r>
          </w:p>
        </w:tc>
      </w:tr>
      <w:tr w:rsidR="00431EAB" w:rsidRPr="00234E6A" w:rsidTr="00D36353">
        <w:trPr>
          <w:jc w:val="center"/>
        </w:trPr>
        <w:tc>
          <w:tcPr>
            <w:tcW w:w="2049" w:type="dxa"/>
          </w:tcPr>
          <w:p w:rsidR="00431EAB" w:rsidRPr="00234E6A" w:rsidRDefault="00431EAB" w:rsidP="00D36353">
            <w:pPr>
              <w:rPr>
                <w:rFonts w:cs="Arial"/>
              </w:rPr>
            </w:pPr>
            <w:r w:rsidRPr="00234E6A">
              <w:rPr>
                <w:rFonts w:cs="Arial"/>
              </w:rPr>
              <w:t>session</w:t>
            </w:r>
          </w:p>
        </w:tc>
        <w:tc>
          <w:tcPr>
            <w:tcW w:w="2693" w:type="dxa"/>
          </w:tcPr>
          <w:p w:rsidR="00431EAB" w:rsidRPr="00234E6A" w:rsidRDefault="00431EAB" w:rsidP="00D36353">
            <w:pPr>
              <w:rPr>
                <w:rFonts w:cs="Arial"/>
              </w:rPr>
            </w:pPr>
            <w:r w:rsidRPr="00234E6A">
              <w:rPr>
                <w:rFonts w:cs="Arial"/>
              </w:rPr>
              <w:t>importShapeHandler</w:t>
            </w:r>
          </w:p>
          <w:p w:rsidR="00431EAB" w:rsidRPr="00234E6A" w:rsidRDefault="00431EAB" w:rsidP="00D36353">
            <w:pPr>
              <w:rPr>
                <w:rFonts w:cs="Arial"/>
              </w:rPr>
            </w:pPr>
            <w:r w:rsidRPr="00234E6A">
              <w:rPr>
                <w:rFonts w:cs="Arial"/>
              </w:rPr>
              <w:t>ImportGCNonFTHandler</w:t>
            </w:r>
          </w:p>
        </w:tc>
      </w:tr>
      <w:tr w:rsidR="00431EAB" w:rsidRPr="00234E6A" w:rsidTr="00D36353">
        <w:trPr>
          <w:jc w:val="center"/>
        </w:trPr>
        <w:tc>
          <w:tcPr>
            <w:tcW w:w="2049" w:type="dxa"/>
          </w:tcPr>
          <w:p w:rsidR="00431EAB" w:rsidRPr="00234E6A" w:rsidRDefault="00431EAB" w:rsidP="00D36353">
            <w:pPr>
              <w:rPr>
                <w:rFonts w:cs="Arial"/>
              </w:rPr>
            </w:pPr>
            <w:r w:rsidRPr="00234E6A">
              <w:rPr>
                <w:rFonts w:cs="Arial"/>
              </w:rPr>
              <w:t>auteur</w:t>
            </w:r>
          </w:p>
        </w:tc>
        <w:tc>
          <w:tcPr>
            <w:tcW w:w="2693" w:type="dxa"/>
          </w:tcPr>
          <w:p w:rsidR="00431EAB" w:rsidRPr="00234E6A" w:rsidRDefault="00431EAB" w:rsidP="00D36353">
            <w:pPr>
              <w:rPr>
                <w:rFonts w:cs="Arial"/>
              </w:rPr>
            </w:pPr>
            <w:r w:rsidRPr="00234E6A">
              <w:rPr>
                <w:rFonts w:cs="Arial"/>
              </w:rPr>
              <w:t>RecalageSitesHandler</w:t>
            </w:r>
          </w:p>
          <w:p w:rsidR="00431EAB" w:rsidRPr="00234E6A" w:rsidRDefault="00431EAB" w:rsidP="00D36353">
            <w:pPr>
              <w:rPr>
                <w:rFonts w:cs="Arial"/>
              </w:rPr>
            </w:pPr>
            <w:r w:rsidRPr="00234E6A">
              <w:rPr>
                <w:rFonts w:cs="Arial"/>
              </w:rPr>
              <w:t>ImportPointHandler</w:t>
            </w:r>
          </w:p>
          <w:p w:rsidR="00431EAB" w:rsidRPr="00234E6A" w:rsidRDefault="00431EAB" w:rsidP="00D36353">
            <w:pPr>
              <w:rPr>
                <w:rFonts w:cs="Arial"/>
              </w:rPr>
            </w:pPr>
            <w:r w:rsidRPr="00234E6A">
              <w:rPr>
                <w:rFonts w:cs="Arial"/>
              </w:rPr>
              <w:t>ImportAppuiHandler</w:t>
            </w:r>
          </w:p>
          <w:p w:rsidR="00431EAB" w:rsidRPr="00234E6A" w:rsidRDefault="00431EAB" w:rsidP="00D36353">
            <w:pPr>
              <w:rPr>
                <w:rFonts w:cs="Arial"/>
              </w:rPr>
            </w:pPr>
            <w:r w:rsidRPr="00234E6A">
              <w:rPr>
                <w:rFonts w:cs="Arial"/>
              </w:rPr>
              <w:t>ExportImmeubleHandler</w:t>
            </w:r>
          </w:p>
        </w:tc>
      </w:tr>
      <w:tr w:rsidR="00431EAB" w:rsidRPr="00234E6A" w:rsidTr="00D36353">
        <w:trPr>
          <w:jc w:val="center"/>
        </w:trPr>
        <w:tc>
          <w:tcPr>
            <w:tcW w:w="2049" w:type="dxa"/>
          </w:tcPr>
          <w:p w:rsidR="00431EAB" w:rsidRPr="00234E6A" w:rsidRDefault="00431EAB" w:rsidP="00D36353">
            <w:pPr>
              <w:rPr>
                <w:rFonts w:cs="Arial"/>
              </w:rPr>
            </w:pPr>
            <w:r w:rsidRPr="00234E6A">
              <w:rPr>
                <w:rFonts w:cs="Arial"/>
              </w:rPr>
              <w:t>codealliance</w:t>
            </w:r>
          </w:p>
        </w:tc>
        <w:tc>
          <w:tcPr>
            <w:tcW w:w="2693" w:type="dxa"/>
          </w:tcPr>
          <w:p w:rsidR="00431EAB" w:rsidRPr="00234E6A" w:rsidRDefault="00431EAB" w:rsidP="00D36353">
            <w:pPr>
              <w:rPr>
                <w:rFonts w:cs="Arial"/>
              </w:rPr>
            </w:pPr>
            <w:r w:rsidRPr="00234E6A">
              <w:rPr>
                <w:rFonts w:cs="Arial"/>
              </w:rPr>
              <w:t>GestionDroitsHandler</w:t>
            </w:r>
          </w:p>
          <w:p w:rsidR="00431EAB" w:rsidRPr="00234E6A" w:rsidRDefault="00431EAB" w:rsidP="00D36353">
            <w:pPr>
              <w:rPr>
                <w:rFonts w:cs="Arial"/>
              </w:rPr>
            </w:pPr>
            <w:r w:rsidRPr="00234E6A">
              <w:rPr>
                <w:rFonts w:cs="Arial"/>
              </w:rPr>
              <w:lastRenderedPageBreak/>
              <w:t>GestionConnexionHandler</w:t>
            </w:r>
          </w:p>
          <w:p w:rsidR="00431EAB" w:rsidRPr="00234E6A" w:rsidRDefault="00431EAB" w:rsidP="00D36353">
            <w:pPr>
              <w:rPr>
                <w:rFonts w:cs="Arial"/>
              </w:rPr>
            </w:pPr>
            <w:r w:rsidRPr="00234E6A">
              <w:rPr>
                <w:rFonts w:cs="Arial"/>
              </w:rPr>
              <w:t>AbstractExtractHandler</w:t>
            </w:r>
          </w:p>
        </w:tc>
      </w:tr>
      <w:tr w:rsidR="00431EAB" w:rsidRPr="00234E6A" w:rsidTr="00D36353">
        <w:trPr>
          <w:jc w:val="center"/>
        </w:trPr>
        <w:tc>
          <w:tcPr>
            <w:tcW w:w="2049" w:type="dxa"/>
          </w:tcPr>
          <w:p w:rsidR="00431EAB" w:rsidRPr="00234E6A" w:rsidRDefault="00431EAB" w:rsidP="00D36353">
            <w:pPr>
              <w:rPr>
                <w:rFonts w:cs="Arial"/>
              </w:rPr>
            </w:pPr>
            <w:r w:rsidRPr="00234E6A">
              <w:rPr>
                <w:rFonts w:cs="Arial"/>
              </w:rPr>
              <w:lastRenderedPageBreak/>
              <w:t>codealiance</w:t>
            </w:r>
          </w:p>
        </w:tc>
        <w:tc>
          <w:tcPr>
            <w:tcW w:w="2693" w:type="dxa"/>
          </w:tcPr>
          <w:p w:rsidR="00431EAB" w:rsidRPr="00234E6A" w:rsidRDefault="00431EAB" w:rsidP="00D36353">
            <w:pPr>
              <w:rPr>
                <w:rFonts w:cs="Arial"/>
                <w:lang w:val="en-US"/>
              </w:rPr>
            </w:pPr>
            <w:r w:rsidRPr="00234E6A">
              <w:rPr>
                <w:rFonts w:cs="Arial"/>
                <w:lang w:val="en-US"/>
              </w:rPr>
              <w:t>DeleteContext</w:t>
            </w:r>
          </w:p>
          <w:p w:rsidR="00431EAB" w:rsidRPr="00234E6A" w:rsidRDefault="00431EAB" w:rsidP="00D36353">
            <w:pPr>
              <w:rPr>
                <w:rFonts w:cs="Arial"/>
                <w:lang w:val="en-US"/>
              </w:rPr>
            </w:pPr>
            <w:r w:rsidRPr="00234E6A">
              <w:rPr>
                <w:rFonts w:cs="Arial"/>
                <w:lang w:val="en-US"/>
              </w:rPr>
              <w:t>DownloadContexte</w:t>
            </w:r>
          </w:p>
          <w:p w:rsidR="00431EAB" w:rsidRPr="00234E6A" w:rsidRDefault="00431EAB" w:rsidP="00D36353">
            <w:pPr>
              <w:rPr>
                <w:rFonts w:cs="Arial"/>
              </w:rPr>
            </w:pPr>
            <w:r w:rsidRPr="00234E6A">
              <w:rPr>
                <w:rFonts w:cs="Arial"/>
              </w:rPr>
              <w:t>UploadContexte</w:t>
            </w:r>
          </w:p>
        </w:tc>
      </w:tr>
      <w:tr w:rsidR="00431EAB" w:rsidRPr="00234E6A" w:rsidTr="00D36353">
        <w:trPr>
          <w:jc w:val="center"/>
        </w:trPr>
        <w:tc>
          <w:tcPr>
            <w:tcW w:w="2049" w:type="dxa"/>
          </w:tcPr>
          <w:p w:rsidR="00431EAB" w:rsidRPr="00234E6A" w:rsidRDefault="00431EAB" w:rsidP="00D36353">
            <w:pPr>
              <w:rPr>
                <w:rFonts w:cs="Arial"/>
              </w:rPr>
            </w:pPr>
            <w:r w:rsidRPr="00234E6A">
              <w:rPr>
                <w:rFonts w:cs="Arial"/>
              </w:rPr>
              <w:t>code_alliance</w:t>
            </w:r>
          </w:p>
        </w:tc>
        <w:tc>
          <w:tcPr>
            <w:tcW w:w="2693" w:type="dxa"/>
          </w:tcPr>
          <w:p w:rsidR="00431EAB" w:rsidRPr="00234E6A" w:rsidRDefault="00431EAB" w:rsidP="00D36353">
            <w:pPr>
              <w:rPr>
                <w:rFonts w:cs="Arial"/>
              </w:rPr>
            </w:pPr>
            <w:r w:rsidRPr="00234E6A">
              <w:rPr>
                <w:rFonts w:cs="Arial"/>
              </w:rPr>
              <w:t>PDFSynoptiqueHandler</w:t>
            </w:r>
          </w:p>
          <w:p w:rsidR="00431EAB" w:rsidRPr="00234E6A" w:rsidRDefault="00431EAB" w:rsidP="00D36353">
            <w:pPr>
              <w:rPr>
                <w:rFonts w:cs="Arial"/>
              </w:rPr>
            </w:pPr>
            <w:r w:rsidRPr="00234E6A">
              <w:rPr>
                <w:rFonts w:cs="Arial"/>
              </w:rPr>
              <w:t>FileDownloadServlet</w:t>
            </w:r>
          </w:p>
          <w:p w:rsidR="00431EAB" w:rsidRPr="00234E6A" w:rsidRDefault="00431EAB" w:rsidP="00D36353">
            <w:pPr>
              <w:rPr>
                <w:rFonts w:cs="Arial"/>
              </w:rPr>
            </w:pPr>
            <w:r w:rsidRPr="00234E6A">
              <w:rPr>
                <w:rFonts w:cs="Arial"/>
              </w:rPr>
              <w:t>KeepAliveForPrint</w:t>
            </w:r>
          </w:p>
        </w:tc>
      </w:tr>
    </w:tbl>
    <w:p w:rsidR="00431EAB" w:rsidRPr="00234E6A" w:rsidRDefault="00431EAB" w:rsidP="00431EAB">
      <w:pPr>
        <w:rPr>
          <w:rFonts w:cs="Arial"/>
        </w:rPr>
      </w:pPr>
    </w:p>
    <w:p w:rsidR="00431EAB" w:rsidRPr="00234E6A" w:rsidRDefault="00431EAB" w:rsidP="00431EAB">
      <w:pPr>
        <w:rPr>
          <w:rFonts w:cs="Arial"/>
        </w:rPr>
      </w:pPr>
    </w:p>
    <w:p w:rsidR="00431EAB" w:rsidRPr="00234E6A" w:rsidRDefault="00431EAB" w:rsidP="00431EAB">
      <w:pPr>
        <w:pStyle w:val="Paragraphedeliste"/>
        <w:numPr>
          <w:ilvl w:val="0"/>
          <w:numId w:val="171"/>
        </w:numPr>
        <w:rPr>
          <w:rFonts w:cs="Arial"/>
        </w:rPr>
      </w:pPr>
      <w:r w:rsidRPr="00234E6A">
        <w:rPr>
          <w:rFonts w:cs="Arial"/>
        </w:rPr>
        <w:t>Le premier travail est d’ajouter côté Flex le paramètre code_alliance dans les appels des quelques services qui ne l’ont pas encore :</w:t>
      </w:r>
    </w:p>
    <w:tbl>
      <w:tblPr>
        <w:tblStyle w:val="Grilledutableau"/>
        <w:tblW w:w="0" w:type="auto"/>
        <w:jc w:val="center"/>
        <w:tblLook w:val="04A0"/>
      </w:tblPr>
      <w:tblGrid>
        <w:gridCol w:w="5497"/>
        <w:gridCol w:w="3563"/>
      </w:tblGrid>
      <w:tr w:rsidR="00431EAB" w:rsidRPr="00234E6A" w:rsidTr="00D36353">
        <w:trPr>
          <w:jc w:val="center"/>
        </w:trPr>
        <w:tc>
          <w:tcPr>
            <w:tcW w:w="4128" w:type="dxa"/>
          </w:tcPr>
          <w:p w:rsidR="00431EAB" w:rsidRPr="00234E6A" w:rsidRDefault="00431EAB" w:rsidP="00D36353">
            <w:pPr>
              <w:rPr>
                <w:rFonts w:cs="Arial"/>
                <w:b/>
              </w:rPr>
            </w:pPr>
            <w:r w:rsidRPr="00234E6A">
              <w:rPr>
                <w:rFonts w:cs="Arial"/>
                <w:b/>
              </w:rPr>
              <w:t>Appels à modifier côté Flex</w:t>
            </w:r>
          </w:p>
        </w:tc>
        <w:tc>
          <w:tcPr>
            <w:tcW w:w="3276" w:type="dxa"/>
          </w:tcPr>
          <w:p w:rsidR="00431EAB" w:rsidRPr="00234E6A" w:rsidRDefault="00431EAB" w:rsidP="00D36353">
            <w:pPr>
              <w:rPr>
                <w:rFonts w:cs="Arial"/>
                <w:b/>
              </w:rPr>
            </w:pPr>
            <w:r w:rsidRPr="00234E6A">
              <w:rPr>
                <w:rFonts w:cs="Arial"/>
                <w:b/>
              </w:rPr>
              <w:t>Handler côté Java</w:t>
            </w:r>
          </w:p>
        </w:tc>
      </w:tr>
      <w:tr w:rsidR="00431EAB" w:rsidRPr="00234E6A" w:rsidTr="00D36353">
        <w:trPr>
          <w:jc w:val="center"/>
        </w:trPr>
        <w:tc>
          <w:tcPr>
            <w:tcW w:w="4128" w:type="dxa"/>
          </w:tcPr>
          <w:p w:rsidR="00431EAB" w:rsidRPr="00234E6A" w:rsidRDefault="00431EAB" w:rsidP="00D36353">
            <w:pPr>
              <w:rPr>
                <w:rFonts w:cs="Arial"/>
              </w:rPr>
            </w:pPr>
            <w:r w:rsidRPr="00234E6A">
              <w:rPr>
                <w:rFonts w:cs="Arial"/>
              </w:rPr>
              <w:t>CacheService.recupereValeur</w:t>
            </w:r>
          </w:p>
          <w:p w:rsidR="00431EAB" w:rsidRPr="00234E6A" w:rsidRDefault="00431EAB" w:rsidP="00D36353">
            <w:pPr>
              <w:rPr>
                <w:rFonts w:cs="Arial"/>
              </w:rPr>
            </w:pPr>
            <w:r w:rsidRPr="00234E6A">
              <w:rPr>
                <w:rFonts w:cs="Arial"/>
              </w:rPr>
              <w:t>CacheService.requeteBDD</w:t>
            </w:r>
          </w:p>
          <w:p w:rsidR="00431EAB" w:rsidRPr="00234E6A" w:rsidRDefault="00431EAB" w:rsidP="00D36353">
            <w:pPr>
              <w:rPr>
                <w:rFonts w:cs="Arial"/>
              </w:rPr>
            </w:pPr>
            <w:r w:rsidRPr="00234E6A">
              <w:rPr>
                <w:rFonts w:cs="Arial"/>
              </w:rPr>
              <w:t>RepImmeublesView.verifPFAssocie</w:t>
            </w:r>
          </w:p>
          <w:p w:rsidR="00431EAB" w:rsidRPr="00234E6A" w:rsidRDefault="00431EAB" w:rsidP="00D36353">
            <w:pPr>
              <w:rPr>
                <w:rFonts w:cs="Arial"/>
              </w:rPr>
            </w:pPr>
            <w:r w:rsidRPr="00234E6A">
              <w:rPr>
                <w:rFonts w:cs="Arial"/>
              </w:rPr>
              <w:t>MiscUtils.loadRequest</w:t>
            </w:r>
          </w:p>
          <w:p w:rsidR="00431EAB" w:rsidRPr="00234E6A" w:rsidRDefault="00431EAB" w:rsidP="00D36353">
            <w:pPr>
              <w:rPr>
                <w:rFonts w:cs="Arial"/>
              </w:rPr>
            </w:pPr>
            <w:r w:rsidRPr="00234E6A">
              <w:rPr>
                <w:rFonts w:cs="Arial"/>
              </w:rPr>
              <w:t>QueryService.executeRequest</w:t>
            </w:r>
          </w:p>
        </w:tc>
        <w:tc>
          <w:tcPr>
            <w:tcW w:w="3276" w:type="dxa"/>
          </w:tcPr>
          <w:p w:rsidR="00431EAB" w:rsidRPr="00234E6A" w:rsidRDefault="00431EAB" w:rsidP="00D36353">
            <w:pPr>
              <w:rPr>
                <w:rFonts w:cs="Arial"/>
              </w:rPr>
            </w:pPr>
            <w:r w:rsidRPr="00234E6A">
              <w:rPr>
                <w:rFonts w:cs="Arial"/>
              </w:rPr>
              <w:t>GeofibreRequete</w:t>
            </w:r>
          </w:p>
        </w:tc>
      </w:tr>
      <w:tr w:rsidR="00431EAB" w:rsidRPr="00234E6A" w:rsidTr="00D36353">
        <w:trPr>
          <w:jc w:val="center"/>
        </w:trPr>
        <w:tc>
          <w:tcPr>
            <w:tcW w:w="4128" w:type="dxa"/>
          </w:tcPr>
          <w:p w:rsidR="00431EAB" w:rsidRPr="00234E6A" w:rsidRDefault="00431EAB" w:rsidP="00D36353">
            <w:pPr>
              <w:rPr>
                <w:rFonts w:cs="Arial"/>
              </w:rPr>
            </w:pPr>
            <w:r w:rsidRPr="00234E6A">
              <w:rPr>
                <w:rFonts w:cs="Arial"/>
              </w:rPr>
              <w:t>GestionPointFonctionnelView.enregistrer</w:t>
            </w:r>
          </w:p>
        </w:tc>
        <w:tc>
          <w:tcPr>
            <w:tcW w:w="3276" w:type="dxa"/>
          </w:tcPr>
          <w:p w:rsidR="00431EAB" w:rsidRPr="00234E6A" w:rsidRDefault="00431EAB" w:rsidP="00D36353">
            <w:pPr>
              <w:rPr>
                <w:rFonts w:cs="Arial"/>
              </w:rPr>
            </w:pPr>
            <w:r w:rsidRPr="00234E6A">
              <w:rPr>
                <w:rFonts w:cs="Arial"/>
              </w:rPr>
              <w:t>TraitementPointsFonctionnelsHandler</w:t>
            </w:r>
          </w:p>
        </w:tc>
      </w:tr>
      <w:tr w:rsidR="00431EAB" w:rsidRPr="00234E6A" w:rsidTr="00D36353">
        <w:trPr>
          <w:jc w:val="center"/>
        </w:trPr>
        <w:tc>
          <w:tcPr>
            <w:tcW w:w="4128" w:type="dxa"/>
          </w:tcPr>
          <w:p w:rsidR="00431EAB" w:rsidRPr="00234E6A" w:rsidRDefault="00431EAB" w:rsidP="00D36353">
            <w:pPr>
              <w:rPr>
                <w:rFonts w:cs="Arial"/>
              </w:rPr>
            </w:pPr>
            <w:r w:rsidRPr="00234E6A">
              <w:rPr>
                <w:rFonts w:cs="Arial"/>
              </w:rPr>
              <w:t>ZoneGestionService.getNumSequence</w:t>
            </w:r>
          </w:p>
        </w:tc>
        <w:tc>
          <w:tcPr>
            <w:tcW w:w="3276" w:type="dxa"/>
          </w:tcPr>
          <w:p w:rsidR="00431EAB" w:rsidRPr="00234E6A" w:rsidRDefault="00431EAB" w:rsidP="00D36353">
            <w:pPr>
              <w:rPr>
                <w:rFonts w:cs="Arial"/>
              </w:rPr>
            </w:pPr>
            <w:r w:rsidRPr="00234E6A">
              <w:rPr>
                <w:rFonts w:cs="Arial"/>
              </w:rPr>
              <w:t>TraitementSchemaDirecteurHandler</w:t>
            </w:r>
          </w:p>
        </w:tc>
      </w:tr>
      <w:tr w:rsidR="00431EAB" w:rsidRPr="00234E6A" w:rsidTr="00D36353">
        <w:trPr>
          <w:jc w:val="center"/>
        </w:trPr>
        <w:tc>
          <w:tcPr>
            <w:tcW w:w="4128" w:type="dxa"/>
          </w:tcPr>
          <w:p w:rsidR="00431EAB" w:rsidRPr="00234E6A" w:rsidRDefault="00431EAB" w:rsidP="00D36353">
            <w:pPr>
              <w:rPr>
                <w:rFonts w:cs="Arial"/>
              </w:rPr>
            </w:pPr>
            <w:r w:rsidRPr="00234E6A">
              <w:rPr>
                <w:rFonts w:cs="Arial"/>
              </w:rPr>
              <w:t>GestionSiteSupportView.recuperationNumSequence</w:t>
            </w:r>
          </w:p>
          <w:p w:rsidR="00431EAB" w:rsidRPr="00234E6A" w:rsidRDefault="00431EAB" w:rsidP="00D36353">
            <w:pPr>
              <w:rPr>
                <w:rFonts w:cs="Arial"/>
              </w:rPr>
            </w:pPr>
            <w:r w:rsidRPr="00234E6A">
              <w:rPr>
                <w:rFonts w:cs="Arial"/>
              </w:rPr>
              <w:t>GestionSiteSupportView.recuperationNumSequencePotelet</w:t>
            </w:r>
          </w:p>
          <w:p w:rsidR="00431EAB" w:rsidRPr="00234E6A" w:rsidRDefault="00431EAB" w:rsidP="00D36353">
            <w:pPr>
              <w:rPr>
                <w:rFonts w:cs="Arial"/>
              </w:rPr>
            </w:pPr>
            <w:r w:rsidRPr="00234E6A">
              <w:rPr>
                <w:rFonts w:cs="Arial"/>
              </w:rPr>
              <w:t>SiteSupportService.recupNumOrdreSiteFTTH</w:t>
            </w:r>
          </w:p>
        </w:tc>
        <w:tc>
          <w:tcPr>
            <w:tcW w:w="3276" w:type="dxa"/>
          </w:tcPr>
          <w:p w:rsidR="00431EAB" w:rsidRPr="00234E6A" w:rsidRDefault="00431EAB" w:rsidP="00D36353">
            <w:pPr>
              <w:rPr>
                <w:rFonts w:cs="Arial"/>
              </w:rPr>
            </w:pPr>
            <w:r w:rsidRPr="00234E6A">
              <w:rPr>
                <w:rFonts w:cs="Arial"/>
              </w:rPr>
              <w:t>TraitementSiteSupportHandler</w:t>
            </w:r>
          </w:p>
        </w:tc>
      </w:tr>
      <w:tr w:rsidR="00431EAB" w:rsidRPr="00234E6A" w:rsidTr="00D36353">
        <w:trPr>
          <w:jc w:val="center"/>
        </w:trPr>
        <w:tc>
          <w:tcPr>
            <w:tcW w:w="4128" w:type="dxa"/>
          </w:tcPr>
          <w:p w:rsidR="00431EAB" w:rsidRPr="00234E6A" w:rsidRDefault="00431EAB" w:rsidP="00D36353">
            <w:pPr>
              <w:rPr>
                <w:rFonts w:cs="Arial"/>
              </w:rPr>
            </w:pPr>
            <w:r w:rsidRPr="00234E6A">
              <w:rPr>
                <w:rFonts w:cs="Arial"/>
              </w:rPr>
              <w:t>AlertesService.getAlertes</w:t>
            </w:r>
          </w:p>
        </w:tc>
        <w:tc>
          <w:tcPr>
            <w:tcW w:w="3276" w:type="dxa"/>
          </w:tcPr>
          <w:p w:rsidR="00431EAB" w:rsidRPr="00234E6A" w:rsidRDefault="00431EAB" w:rsidP="00D36353">
            <w:pPr>
              <w:rPr>
                <w:rFonts w:cs="Arial"/>
              </w:rPr>
            </w:pPr>
            <w:r w:rsidRPr="00234E6A">
              <w:rPr>
                <w:rFonts w:cs="Arial"/>
              </w:rPr>
              <w:t>GestionAlertesServlet</w:t>
            </w:r>
          </w:p>
        </w:tc>
      </w:tr>
    </w:tbl>
    <w:p w:rsidR="00431EAB" w:rsidRPr="00234E6A" w:rsidRDefault="00431EAB" w:rsidP="00431EAB">
      <w:pPr>
        <w:pStyle w:val="Paragraphedeliste"/>
        <w:rPr>
          <w:rFonts w:cs="Arial"/>
        </w:rPr>
      </w:pPr>
    </w:p>
    <w:p w:rsidR="00431EAB" w:rsidRPr="00234E6A" w:rsidRDefault="00431EAB" w:rsidP="00431EAB">
      <w:pPr>
        <w:pStyle w:val="Paragraphedeliste"/>
        <w:rPr>
          <w:rFonts w:cs="Arial"/>
        </w:rPr>
      </w:pPr>
    </w:p>
    <w:p w:rsidR="00431EAB" w:rsidRPr="00234E6A" w:rsidRDefault="00431EAB" w:rsidP="00431EAB">
      <w:pPr>
        <w:pStyle w:val="Paragraphedeliste"/>
        <w:numPr>
          <w:ilvl w:val="0"/>
          <w:numId w:val="171"/>
        </w:numPr>
        <w:rPr>
          <w:rFonts w:cs="Arial"/>
        </w:rPr>
      </w:pPr>
      <w:r w:rsidRPr="00234E6A">
        <w:rPr>
          <w:rFonts w:cs="Arial"/>
        </w:rPr>
        <w:t xml:space="preserve">Il faut ensuite ajouter un nouveau </w:t>
      </w:r>
      <w:r w:rsidRPr="00234E6A">
        <w:rPr>
          <w:rFonts w:cs="Arial"/>
          <w:b/>
        </w:rPr>
        <w:t>filter</w:t>
      </w:r>
      <w:r w:rsidRPr="00234E6A">
        <w:rPr>
          <w:rFonts w:cs="Arial"/>
        </w:rPr>
        <w:t xml:space="preserve"> sur la webapp dans le fichier web.xml (voir le filtre d’encodage des caractères pour un exemple d’implémentation). Son but est de logger chaque appel reçu sur la webapp avec le code_alliance et les divers autres paramètres de la requête, pour faciliter les analyses en cas de problèmes. Grâce à ce filtre, le traitement sera automatiquement fait pour tous les appels sans provoquer d’impact dans le code des différents services. On tronque si besoin la taille de la requête dans le log à </w:t>
      </w:r>
      <w:r w:rsidR="000A7F26" w:rsidRPr="00234E6A">
        <w:rPr>
          <w:rFonts w:cs="Arial"/>
        </w:rPr>
        <w:t>10</w:t>
      </w:r>
      <w:r w:rsidR="00E3580B" w:rsidRPr="00234E6A">
        <w:rPr>
          <w:rFonts w:cs="Arial"/>
        </w:rPr>
        <w:t>24</w:t>
      </w:r>
      <w:r w:rsidR="000A7F26" w:rsidRPr="00234E6A">
        <w:rPr>
          <w:rFonts w:cs="Arial"/>
        </w:rPr>
        <w:t xml:space="preserve"> </w:t>
      </w:r>
      <w:r w:rsidRPr="00234E6A">
        <w:rPr>
          <w:rFonts w:cs="Arial"/>
        </w:rPr>
        <w:t>caractères.</w:t>
      </w:r>
    </w:p>
    <w:p w:rsidR="00431EAB" w:rsidRPr="00234E6A" w:rsidRDefault="00431EAB" w:rsidP="00431EAB">
      <w:pPr>
        <w:ind w:left="360" w:firstLine="348"/>
        <w:rPr>
          <w:rFonts w:cs="Arial"/>
          <w:b/>
        </w:rPr>
      </w:pPr>
      <w:r w:rsidRPr="00234E6A">
        <w:rPr>
          <w:rFonts w:cs="Arial"/>
        </w:rPr>
        <w:t xml:space="preserve">Format du log : </w:t>
      </w:r>
      <w:r w:rsidR="004B7C82" w:rsidRPr="00234E6A">
        <w:rPr>
          <w:rFonts w:cs="Arial"/>
          <w:b/>
        </w:rPr>
        <w:t xml:space="preserve">Instance : &lt;zone géographique&gt;, </w:t>
      </w:r>
      <w:r w:rsidR="00747A60" w:rsidRPr="00234E6A">
        <w:rPr>
          <w:rFonts w:cs="Arial"/>
          <w:b/>
        </w:rPr>
        <w:t>utilisateur </w:t>
      </w:r>
      <w:r w:rsidR="00747A60" w:rsidRPr="00234E6A">
        <w:rPr>
          <w:rFonts w:cs="Arial"/>
        </w:rPr>
        <w:t xml:space="preserve">: </w:t>
      </w:r>
      <w:r w:rsidRPr="00234E6A">
        <w:rPr>
          <w:rFonts w:cs="Arial"/>
          <w:b/>
        </w:rPr>
        <w:t>&lt;cuid&gt;</w:t>
      </w:r>
      <w:r w:rsidR="00747A60" w:rsidRPr="00234E6A">
        <w:rPr>
          <w:rFonts w:cs="Arial"/>
          <w:b/>
        </w:rPr>
        <w:t>,</w:t>
      </w:r>
      <w:r w:rsidRPr="00234E6A">
        <w:rPr>
          <w:rFonts w:cs="Arial"/>
          <w:b/>
        </w:rPr>
        <w:t xml:space="preserve"> </w:t>
      </w:r>
      <w:r w:rsidR="00747A60" w:rsidRPr="00234E6A">
        <w:rPr>
          <w:rFonts w:cs="Arial"/>
          <w:b/>
        </w:rPr>
        <w:t xml:space="preserve">url : </w:t>
      </w:r>
      <w:r w:rsidRPr="00234E6A">
        <w:rPr>
          <w:rFonts w:cs="Arial"/>
          <w:b/>
        </w:rPr>
        <w:t>&lt;requête http&gt;</w:t>
      </w:r>
      <w:r w:rsidR="00747A60" w:rsidRPr="00234E6A">
        <w:rPr>
          <w:rFonts w:cs="Arial"/>
          <w:b/>
        </w:rPr>
        <w:t>, parametres : &lt;paramètres de la requête séparés par des ;&gt;</w:t>
      </w:r>
    </w:p>
    <w:p w:rsidR="00431EAB" w:rsidRPr="00234E6A" w:rsidRDefault="00431EAB" w:rsidP="00431EAB">
      <w:pPr>
        <w:ind w:left="360" w:firstLine="348"/>
        <w:rPr>
          <w:rFonts w:cs="Arial"/>
        </w:rPr>
      </w:pPr>
      <w:r w:rsidRPr="00234E6A">
        <w:rPr>
          <w:rFonts w:cs="Arial"/>
        </w:rPr>
        <w:t xml:space="preserve">Fichier : </w:t>
      </w:r>
      <w:r w:rsidRPr="00234E6A">
        <w:rPr>
          <w:rFonts w:cs="Arial"/>
          <w:b/>
        </w:rPr>
        <w:t>restfmksrvdeploy.log</w:t>
      </w:r>
    </w:p>
    <w:p w:rsidR="00431EAB" w:rsidRPr="00234E6A" w:rsidRDefault="00431EAB" w:rsidP="00431EAB">
      <w:pPr>
        <w:pStyle w:val="Paragraphedeliste"/>
        <w:rPr>
          <w:rFonts w:cs="Arial"/>
        </w:rPr>
      </w:pPr>
    </w:p>
    <w:p w:rsidR="00431EAB" w:rsidRPr="00234E6A" w:rsidRDefault="00431EAB" w:rsidP="00431EAB">
      <w:pPr>
        <w:pStyle w:val="Paragraphedeliste"/>
        <w:numPr>
          <w:ilvl w:val="0"/>
          <w:numId w:val="171"/>
        </w:numPr>
        <w:rPr>
          <w:rFonts w:cs="Arial"/>
        </w:rPr>
      </w:pPr>
      <w:r w:rsidRPr="00234E6A">
        <w:rPr>
          <w:rFonts w:cs="Arial"/>
        </w:rPr>
        <w:t>On modifie également le log de démarrage des traitements pour ajouter l’utilisateur à l’origine de la demande.</w:t>
      </w:r>
    </w:p>
    <w:p w:rsidR="00431EAB" w:rsidRPr="00234E6A" w:rsidRDefault="00431EAB" w:rsidP="00431EAB">
      <w:pPr>
        <w:ind w:left="720"/>
        <w:rPr>
          <w:rFonts w:cs="Arial"/>
          <w:b/>
        </w:rPr>
      </w:pPr>
      <w:r w:rsidRPr="00234E6A">
        <w:rPr>
          <w:rFonts w:cs="Arial"/>
        </w:rPr>
        <w:t xml:space="preserve">Format du log : </w:t>
      </w:r>
      <w:r w:rsidRPr="00234E6A">
        <w:rPr>
          <w:rFonts w:cs="Arial"/>
          <w:b/>
        </w:rPr>
        <w:t>Debut du traitement &lt;id_traitement&gt; pour l’utilisateur &lt;cuid&gt;</w:t>
      </w:r>
    </w:p>
    <w:p w:rsidR="00431EAB" w:rsidRPr="00234E6A" w:rsidRDefault="00431EAB" w:rsidP="00431EAB">
      <w:pPr>
        <w:ind w:left="720"/>
        <w:rPr>
          <w:rFonts w:cs="Arial"/>
          <w:b/>
        </w:rPr>
      </w:pPr>
      <w:r w:rsidRPr="00234E6A">
        <w:rPr>
          <w:rFonts w:cs="Arial"/>
        </w:rPr>
        <w:t xml:space="preserve">Fichier : </w:t>
      </w:r>
      <w:r w:rsidRPr="00234E6A">
        <w:rPr>
          <w:rFonts w:cs="Arial"/>
          <w:b/>
        </w:rPr>
        <w:t>traitementsdiff.log</w:t>
      </w:r>
    </w:p>
    <w:p w:rsidR="00431EAB" w:rsidRPr="00234E6A" w:rsidRDefault="00431EAB" w:rsidP="00431EAB">
      <w:pPr>
        <w:pStyle w:val="Paragraphedeliste"/>
        <w:rPr>
          <w:rFonts w:cs="Arial"/>
        </w:rPr>
      </w:pPr>
    </w:p>
    <w:p w:rsidR="00431EAB" w:rsidRPr="00234E6A" w:rsidRDefault="00431EAB" w:rsidP="00431EAB">
      <w:pPr>
        <w:pStyle w:val="Paragraphedeliste"/>
        <w:numPr>
          <w:ilvl w:val="0"/>
          <w:numId w:val="171"/>
        </w:numPr>
        <w:rPr>
          <w:rFonts w:cs="Arial"/>
        </w:rPr>
      </w:pPr>
      <w:r w:rsidRPr="00234E6A">
        <w:rPr>
          <w:rFonts w:cs="Arial"/>
        </w:rPr>
        <w:t xml:space="preserve">Du côté des SOE, les appels sont déjà enregistrés dans la table </w:t>
      </w:r>
      <w:r w:rsidRPr="00234E6A">
        <w:rPr>
          <w:rFonts w:cs="Arial"/>
          <w:b/>
        </w:rPr>
        <w:t>adm_log_soe</w:t>
      </w:r>
      <w:r w:rsidRPr="00234E6A">
        <w:rPr>
          <w:rFonts w:cs="Arial"/>
        </w:rPr>
        <w:t xml:space="preserve">, avec l’identifiant de l’utilisateur dans la colonne </w:t>
      </w:r>
      <w:r w:rsidRPr="00234E6A">
        <w:rPr>
          <w:rFonts w:cs="Arial"/>
          <w:b/>
        </w:rPr>
        <w:t>uid</w:t>
      </w:r>
      <w:r w:rsidRPr="00234E6A">
        <w:rPr>
          <w:rFonts w:cs="Arial"/>
        </w:rPr>
        <w:t>. Cette colonne est néanmoins renseignée avec une chaîne vide dans le cas des impressions, il faut donc :</w:t>
      </w:r>
    </w:p>
    <w:p w:rsidR="00431EAB" w:rsidRPr="00234E6A" w:rsidRDefault="00431EAB" w:rsidP="00431EAB">
      <w:pPr>
        <w:pStyle w:val="Paragraphedeliste"/>
        <w:numPr>
          <w:ilvl w:val="1"/>
          <w:numId w:val="171"/>
        </w:numPr>
        <w:rPr>
          <w:rFonts w:cs="Arial"/>
        </w:rPr>
      </w:pPr>
      <w:r w:rsidRPr="00234E6A">
        <w:rPr>
          <w:rFonts w:cs="Arial"/>
        </w:rPr>
        <w:t>Côté Flex, ajouter le code alliance dans les paramètres envoyés au SOE d’impression (PrintService.preparePrintParams)</w:t>
      </w:r>
    </w:p>
    <w:p w:rsidR="00431EAB" w:rsidRPr="00234E6A" w:rsidRDefault="00431EAB" w:rsidP="00431EAB">
      <w:pPr>
        <w:pStyle w:val="Paragraphedeliste"/>
        <w:numPr>
          <w:ilvl w:val="1"/>
          <w:numId w:val="171"/>
        </w:numPr>
        <w:rPr>
          <w:rFonts w:cs="Arial"/>
        </w:rPr>
      </w:pPr>
      <w:r w:rsidRPr="00234E6A">
        <w:rPr>
          <w:rFonts w:cs="Arial"/>
        </w:rPr>
        <w:t>Côté Java, récupérer cette valeur et l’utiliser lors de l’ajout en base (SOEMxdPrinter)</w:t>
      </w:r>
    </w:p>
    <w:p w:rsidR="001F2AEE" w:rsidRPr="00234E6A" w:rsidRDefault="001F2AEE" w:rsidP="001F2AEE">
      <w:pPr>
        <w:rPr>
          <w:rFonts w:cs="Arial"/>
        </w:rPr>
      </w:pPr>
    </w:p>
    <w:p w:rsidR="001E2A97" w:rsidRPr="00234E6A" w:rsidRDefault="001E2A97" w:rsidP="001E2A97">
      <w:pPr>
        <w:pStyle w:val="Titre3"/>
      </w:pPr>
      <w:bookmarkStart w:id="1035" w:name="_Toc426723748"/>
      <w:r w:rsidRPr="00234E6A">
        <w:lastRenderedPageBreak/>
        <w:t>Module de statistiques</w:t>
      </w:r>
      <w:bookmarkEnd w:id="1035"/>
    </w:p>
    <w:p w:rsidR="001E2A97" w:rsidRPr="00234E6A" w:rsidRDefault="001E2A97" w:rsidP="001E2A97">
      <w:pPr>
        <w:rPr>
          <w:rFonts w:cs="Arial"/>
        </w:rPr>
      </w:pPr>
      <w:r w:rsidRPr="00234E6A">
        <w:rPr>
          <w:rFonts w:cs="Arial"/>
        </w:rPr>
        <w:t>Le module de statistiques com.esrifrance.orion.handlers.loadbalancer.StatistiqueTools permet d’avoir des statistiques sur le nombre de tentatives de connexions en échec (nbre_tentative) et le nombre de connexions en échec au bout du nombre maximum de tentatives (nbre_echec) entre les serveurs WS et les serveurs AGS.</w:t>
      </w:r>
    </w:p>
    <w:p w:rsidR="001E2A97" w:rsidRPr="00234E6A" w:rsidRDefault="001E2A97" w:rsidP="001E2A97">
      <w:pPr>
        <w:rPr>
          <w:rFonts w:cs="Arial"/>
        </w:rPr>
      </w:pPr>
      <w:r w:rsidRPr="00234E6A">
        <w:rPr>
          <w:rFonts w:cs="Arial"/>
        </w:rPr>
        <w:t>Ces statistiques sont stockées dans la table adm_retentative_cnx et consolidées par jour et par nom de serveur.</w:t>
      </w:r>
    </w:p>
    <w:p w:rsidR="001E2A97" w:rsidRPr="00234E6A" w:rsidRDefault="001E2A97" w:rsidP="001E2A97">
      <w:pPr>
        <w:rPr>
          <w:rFonts w:cs="Arial"/>
        </w:rPr>
      </w:pPr>
    </w:p>
    <w:p w:rsidR="001E2A97" w:rsidRPr="00234E6A" w:rsidRDefault="001E2A97" w:rsidP="001E2A97">
      <w:pPr>
        <w:rPr>
          <w:rFonts w:cs="Arial"/>
        </w:rPr>
      </w:pPr>
      <w:r w:rsidRPr="00234E6A">
        <w:rPr>
          <w:rFonts w:cs="Arial"/>
        </w:rPr>
        <w:t>A chaque fois qu’un échec de connexion est comptabilisé dans la table adm_retentative_cnx, la requête HTTP en échec est tracée dans $APPLOG/restfmksrvdeploy.log par le module de statistique</w:t>
      </w:r>
      <w:r w:rsidR="008A6D4F" w:rsidRPr="00234E6A">
        <w:rPr>
          <w:rFonts w:cs="Arial"/>
        </w:rPr>
        <w:t>s</w:t>
      </w:r>
      <w:r w:rsidRPr="00234E6A">
        <w:rPr>
          <w:rFonts w:cs="Arial"/>
        </w:rPr>
        <w:t>.</w:t>
      </w:r>
    </w:p>
    <w:p w:rsidR="001E2A97" w:rsidRPr="00234E6A" w:rsidRDefault="001E2A97" w:rsidP="001E2A97">
      <w:pPr>
        <w:rPr>
          <w:rFonts w:cs="Arial"/>
        </w:rPr>
      </w:pPr>
      <w:r w:rsidRPr="00234E6A">
        <w:rPr>
          <w:rFonts w:cs="Arial"/>
        </w:rPr>
        <w:t xml:space="preserve">Le format du log </w:t>
      </w:r>
      <w:r w:rsidR="004F0641" w:rsidRPr="00234E6A">
        <w:rPr>
          <w:rFonts w:cs="Arial"/>
        </w:rPr>
        <w:t xml:space="preserve">de niveau INFO </w:t>
      </w:r>
      <w:r w:rsidRPr="00234E6A">
        <w:rPr>
          <w:rFonts w:cs="Arial"/>
        </w:rPr>
        <w:t>est le suivant :</w:t>
      </w:r>
    </w:p>
    <w:p w:rsidR="00A62BAA" w:rsidRPr="00234E6A" w:rsidRDefault="001E2A97" w:rsidP="002119B8">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234E6A">
        <w:rPr>
          <w:rFonts w:ascii="Courier New" w:hAnsi="Courier New" w:cs="Courier New"/>
        </w:rPr>
        <w:t>&lt;etatStat&gt; - REQUETE : &lt;requete en echec&gt;</w:t>
      </w:r>
    </w:p>
    <w:p w:rsidR="00A62BAA" w:rsidRPr="00234E6A" w:rsidRDefault="001E2A97" w:rsidP="002119B8">
      <w:pPr>
        <w:pBdr>
          <w:top w:val="single" w:sz="4" w:space="1" w:color="auto"/>
          <w:left w:val="single" w:sz="4" w:space="4" w:color="auto"/>
          <w:bottom w:val="single" w:sz="4" w:space="1" w:color="auto"/>
          <w:right w:val="single" w:sz="4" w:space="4" w:color="auto"/>
        </w:pBdr>
        <w:jc w:val="left"/>
        <w:rPr>
          <w:rFonts w:ascii="Courier New" w:hAnsi="Courier New" w:cs="Courier New"/>
        </w:rPr>
      </w:pPr>
      <w:r w:rsidRPr="00234E6A">
        <w:rPr>
          <w:rFonts w:ascii="Courier New" w:hAnsi="Courier New" w:cs="Courier New"/>
        </w:rPr>
        <w:t>&lt;exception&gt;</w:t>
      </w:r>
    </w:p>
    <w:p w:rsidR="003F17B7" w:rsidRPr="00234E6A" w:rsidRDefault="003F17B7" w:rsidP="001E2A97">
      <w:pPr>
        <w:rPr>
          <w:rFonts w:cs="Arial"/>
        </w:rPr>
      </w:pPr>
    </w:p>
    <w:p w:rsidR="001E2A97" w:rsidRPr="00234E6A" w:rsidRDefault="001E2A97" w:rsidP="001E2A97">
      <w:pPr>
        <w:rPr>
          <w:rFonts w:cs="Arial"/>
        </w:rPr>
      </w:pPr>
      <w:r w:rsidRPr="00234E6A">
        <w:rPr>
          <w:rFonts w:cs="Arial"/>
        </w:rPr>
        <w:t>Où &lt;etatStat&gt; prend les valeurs RETENTATIVE pour une incrémentation de nbre_tentative ou ECHEC pour une incrémentation de nbre_echec dans adm_retentative_cnx.</w:t>
      </w:r>
    </w:p>
    <w:p w:rsidR="008A5894" w:rsidRPr="00234E6A" w:rsidRDefault="008A5894" w:rsidP="001E2A97">
      <w:pPr>
        <w:rPr>
          <w:rFonts w:cs="Arial"/>
        </w:rPr>
      </w:pPr>
      <w:r w:rsidRPr="00234E6A">
        <w:rPr>
          <w:rFonts w:cs="Arial"/>
        </w:rPr>
        <w:t>Où &lt;exception&gt; est indiqué uniquement si l’erreur est provoquée par une exception.</w:t>
      </w:r>
    </w:p>
    <w:p w:rsidR="004F0641" w:rsidRPr="00234E6A" w:rsidRDefault="004F0641" w:rsidP="001E2A97">
      <w:pPr>
        <w:rPr>
          <w:rFonts w:cs="Arial"/>
        </w:rPr>
      </w:pPr>
    </w:p>
    <w:p w:rsidR="001E2A97" w:rsidRPr="00234E6A" w:rsidRDefault="001E2A97" w:rsidP="001E2A97">
      <w:pPr>
        <w:rPr>
          <w:rFonts w:cs="Arial"/>
        </w:rPr>
      </w:pPr>
      <w:r w:rsidRPr="00234E6A">
        <w:rPr>
          <w:rFonts w:cs="Arial"/>
        </w:rPr>
        <w:t>C’est la fonction requeteMajBDD qui prend en charge le log de la requête en échec.</w:t>
      </w:r>
    </w:p>
    <w:p w:rsidR="001E2A97" w:rsidRPr="00234E6A" w:rsidRDefault="001E2A97" w:rsidP="001E2A97">
      <w:pPr>
        <w:rPr>
          <w:rFonts w:cs="Arial"/>
        </w:rPr>
      </w:pPr>
      <w:r w:rsidRPr="00234E6A">
        <w:rPr>
          <w:rFonts w:cs="Arial"/>
        </w:rPr>
        <w:t>Les paramètres de requeteMajBDD sont les suivants :</w:t>
      </w:r>
    </w:p>
    <w:p w:rsidR="001E2A97" w:rsidRPr="00234E6A" w:rsidRDefault="001E2A97" w:rsidP="001E2A97">
      <w:pPr>
        <w:pStyle w:val="Paragraphedeliste"/>
        <w:numPr>
          <w:ilvl w:val="0"/>
          <w:numId w:val="171"/>
        </w:numPr>
        <w:rPr>
          <w:rFonts w:cs="Arial"/>
        </w:rPr>
      </w:pPr>
      <w:r w:rsidRPr="00234E6A">
        <w:rPr>
          <w:rFonts w:cs="Arial"/>
        </w:rPr>
        <w:t>EtatStat etat</w:t>
      </w:r>
    </w:p>
    <w:p w:rsidR="001E2A97" w:rsidRPr="00234E6A" w:rsidRDefault="001E2A97" w:rsidP="001E2A97">
      <w:pPr>
        <w:pStyle w:val="Paragraphedeliste"/>
        <w:numPr>
          <w:ilvl w:val="0"/>
          <w:numId w:val="171"/>
        </w:numPr>
        <w:rPr>
          <w:rFonts w:cs="Arial"/>
        </w:rPr>
      </w:pPr>
      <w:r w:rsidRPr="00234E6A">
        <w:rPr>
          <w:rFonts w:cs="Arial"/>
        </w:rPr>
        <w:t>String requete</w:t>
      </w:r>
    </w:p>
    <w:p w:rsidR="001E2A97" w:rsidRPr="00234E6A" w:rsidRDefault="001E2A97" w:rsidP="001E2A97">
      <w:pPr>
        <w:pStyle w:val="Paragraphedeliste"/>
        <w:numPr>
          <w:ilvl w:val="0"/>
          <w:numId w:val="171"/>
        </w:numPr>
        <w:rPr>
          <w:rFonts w:cs="Arial"/>
        </w:rPr>
      </w:pPr>
      <w:r w:rsidRPr="00234E6A">
        <w:rPr>
          <w:rFonts w:cs="Arial"/>
        </w:rPr>
        <w:t>Exception exception</w:t>
      </w:r>
    </w:p>
    <w:p w:rsidR="001E2A97" w:rsidRPr="00234E6A" w:rsidRDefault="001E2A97" w:rsidP="001E2A97">
      <w:pPr>
        <w:rPr>
          <w:rFonts w:cs="Arial"/>
        </w:rPr>
      </w:pPr>
    </w:p>
    <w:p w:rsidR="001E2A97" w:rsidRPr="00234E6A" w:rsidRDefault="001E2A97" w:rsidP="001E2A97">
      <w:pPr>
        <w:rPr>
          <w:rFonts w:cs="Arial"/>
        </w:rPr>
      </w:pPr>
      <w:r w:rsidRPr="00234E6A">
        <w:rPr>
          <w:rFonts w:cs="Arial"/>
        </w:rPr>
        <w:t>L’appel au module de statistique est réalisé dans les méthodes suivantes de la classe com.esrifrance.orion.handlers.loadbalancer.AGSFailOverRetryHandler :</w:t>
      </w:r>
    </w:p>
    <w:p w:rsidR="001E2A97" w:rsidRPr="00234E6A" w:rsidRDefault="001E2A97" w:rsidP="001E2A97">
      <w:pPr>
        <w:pStyle w:val="Paragraphedeliste"/>
        <w:numPr>
          <w:ilvl w:val="0"/>
          <w:numId w:val="202"/>
        </w:numPr>
        <w:rPr>
          <w:rFonts w:cs="Arial"/>
        </w:rPr>
      </w:pPr>
      <w:r w:rsidRPr="00234E6A">
        <w:rPr>
          <w:rFonts w:cs="Arial"/>
        </w:rPr>
        <w:t>treatCACHE</w:t>
      </w:r>
    </w:p>
    <w:p w:rsidR="001E2A97" w:rsidRPr="00234E6A" w:rsidRDefault="001E2A97" w:rsidP="001E2A97">
      <w:pPr>
        <w:pStyle w:val="Paragraphedeliste"/>
        <w:numPr>
          <w:ilvl w:val="0"/>
          <w:numId w:val="202"/>
        </w:numPr>
        <w:rPr>
          <w:rFonts w:cs="Arial"/>
        </w:rPr>
      </w:pPr>
      <w:r w:rsidRPr="00234E6A">
        <w:rPr>
          <w:rFonts w:cs="Arial"/>
        </w:rPr>
        <w:t>treatOUTPUT</w:t>
      </w:r>
    </w:p>
    <w:p w:rsidR="001E2A97" w:rsidRPr="00234E6A" w:rsidRDefault="001E2A97" w:rsidP="001E2A97">
      <w:pPr>
        <w:pStyle w:val="Paragraphedeliste"/>
        <w:numPr>
          <w:ilvl w:val="0"/>
          <w:numId w:val="202"/>
        </w:numPr>
        <w:rPr>
          <w:rFonts w:cs="Arial"/>
        </w:rPr>
      </w:pPr>
      <w:r w:rsidRPr="00234E6A">
        <w:rPr>
          <w:rFonts w:cs="Arial"/>
        </w:rPr>
        <w:t>treatREST</w:t>
      </w:r>
    </w:p>
    <w:p w:rsidR="001E2A97" w:rsidRPr="00234E6A" w:rsidRDefault="001E2A97" w:rsidP="001E2A97">
      <w:pPr>
        <w:pStyle w:val="Paragraphedeliste"/>
        <w:numPr>
          <w:ilvl w:val="0"/>
          <w:numId w:val="202"/>
        </w:numPr>
        <w:rPr>
          <w:rFonts w:cs="Arial"/>
        </w:rPr>
      </w:pPr>
      <w:r w:rsidRPr="00234E6A">
        <w:rPr>
          <w:rFonts w:cs="Arial"/>
        </w:rPr>
        <w:t>treatSOAP</w:t>
      </w:r>
    </w:p>
    <w:p w:rsidR="001E2A97" w:rsidRPr="00234E6A" w:rsidRDefault="001E2A97" w:rsidP="001E2A97">
      <w:pPr>
        <w:pStyle w:val="Paragraphedeliste"/>
        <w:numPr>
          <w:ilvl w:val="0"/>
          <w:numId w:val="202"/>
        </w:numPr>
        <w:rPr>
          <w:rFonts w:cs="Arial"/>
        </w:rPr>
      </w:pPr>
      <w:r w:rsidRPr="00234E6A">
        <w:rPr>
          <w:rFonts w:cs="Arial"/>
        </w:rPr>
        <w:t>treatWFS</w:t>
      </w:r>
    </w:p>
    <w:p w:rsidR="004F0641" w:rsidRPr="00234E6A" w:rsidRDefault="001E2A97" w:rsidP="004F0641">
      <w:pPr>
        <w:pStyle w:val="Paragraphedeliste"/>
        <w:numPr>
          <w:ilvl w:val="0"/>
          <w:numId w:val="202"/>
        </w:numPr>
        <w:rPr>
          <w:rFonts w:cs="Arial"/>
        </w:rPr>
      </w:pPr>
      <w:r w:rsidRPr="00234E6A">
        <w:rPr>
          <w:rFonts w:cs="Arial"/>
        </w:rPr>
        <w:t>treatWMS</w:t>
      </w:r>
    </w:p>
    <w:p w:rsidR="00227292" w:rsidRPr="00234E6A" w:rsidRDefault="00352CFA">
      <w:r w:rsidRPr="00234E6A">
        <w:t>Ces méthodes ne trace</w:t>
      </w:r>
      <w:r w:rsidR="00A818CA" w:rsidRPr="00234E6A">
        <w:t>nt</w:t>
      </w:r>
      <w:r w:rsidRPr="00234E6A">
        <w:t xml:space="preserve"> plus les exceptions (logs commençant par « treat ») pour ne pas faire doublon avec le module de statistique</w:t>
      </w:r>
      <w:r w:rsidR="00A818CA" w:rsidRPr="00234E6A">
        <w:t>s</w:t>
      </w:r>
      <w:r w:rsidRPr="00234E6A">
        <w:t>.</w:t>
      </w:r>
    </w:p>
    <w:p w:rsidR="001F2AEE" w:rsidRPr="00234E6A" w:rsidRDefault="00267343" w:rsidP="001F2AEE">
      <w:pPr>
        <w:pStyle w:val="Titre2"/>
        <w:rPr>
          <w:rFonts w:cs="Arial"/>
        </w:rPr>
      </w:pPr>
      <w:bookmarkStart w:id="1036" w:name="_Toc426723749"/>
      <w:r w:rsidRPr="00234E6A">
        <w:rPr>
          <w:rFonts w:cs="Arial"/>
        </w:rPr>
        <w:t>Installation</w:t>
      </w:r>
      <w:bookmarkEnd w:id="1036"/>
    </w:p>
    <w:p w:rsidR="001F2AEE" w:rsidRPr="00234E6A" w:rsidRDefault="00BA47AF" w:rsidP="001F2AEE">
      <w:pPr>
        <w:rPr>
          <w:rFonts w:cs="Arial"/>
        </w:rPr>
      </w:pPr>
      <w:r w:rsidRPr="00234E6A">
        <w:rPr>
          <w:rFonts w:cs="Arial"/>
        </w:rPr>
        <w:t>Le mécanisme général d’installation est décrit dans le document</w:t>
      </w:r>
      <w:r w:rsidR="0094717A">
        <w:rPr>
          <w:rFonts w:cs="Arial"/>
        </w:rPr>
        <w:t xml:space="preserve"> </w:t>
      </w:r>
      <w:fldSimple w:instr=" REF R05_PGC \h  \* MERGEFORMAT ">
        <w:r w:rsidR="00675435" w:rsidRPr="00675435">
          <w:rPr>
            <w:rFonts w:cs="Arial"/>
            <w:b/>
          </w:rPr>
          <w:t>[R5]</w:t>
        </w:r>
      </w:fldSimple>
      <w:r w:rsidRPr="00234E6A">
        <w:rPr>
          <w:rFonts w:cs="Arial"/>
        </w:rPr>
        <w:t>.</w:t>
      </w:r>
    </w:p>
    <w:p w:rsidR="001F2AEE" w:rsidRPr="00234E6A" w:rsidRDefault="001F2AEE" w:rsidP="001F2AEE">
      <w:pPr>
        <w:rPr>
          <w:rFonts w:cs="Arial"/>
        </w:rPr>
      </w:pPr>
    </w:p>
    <w:p w:rsidR="001F2AEE" w:rsidRPr="00234E6A" w:rsidRDefault="001F2AEE" w:rsidP="001F2AEE">
      <w:pPr>
        <w:rPr>
          <w:rFonts w:cs="Arial"/>
        </w:rPr>
      </w:pPr>
    </w:p>
    <w:p w:rsidR="006E6619" w:rsidRPr="00234E6A" w:rsidRDefault="006E6619" w:rsidP="006E6619">
      <w:pPr>
        <w:pStyle w:val="Titre3"/>
      </w:pPr>
      <w:bookmarkStart w:id="1037" w:name="_Toc426723750"/>
      <w:r w:rsidRPr="00234E6A">
        <w:t>Produits Logiciels</w:t>
      </w:r>
      <w:bookmarkEnd w:id="1037"/>
    </w:p>
    <w:p w:rsidR="00FE1EBA" w:rsidRPr="00234E6A" w:rsidRDefault="00FE1EBA" w:rsidP="00FE1EBA">
      <w:pPr>
        <w:pStyle w:val="Titre4"/>
      </w:pPr>
      <w:bookmarkStart w:id="1038" w:name="_Toc426723751"/>
      <w:r w:rsidRPr="00234E6A">
        <w:t>AGSEXPL</w:t>
      </w:r>
      <w:bookmarkEnd w:id="1038"/>
    </w:p>
    <w:p w:rsidR="00FE1EBA" w:rsidRPr="00234E6A" w:rsidRDefault="00FE1EBA" w:rsidP="00FE1EBA">
      <w:r w:rsidRPr="00234E6A">
        <w:t>Le PL AGSEXPL est installé sur les serveurs ArcGIS dédiés à la métropole, dédiés aux DOM et dédiés aux impressions.</w:t>
      </w:r>
    </w:p>
    <w:p w:rsidR="00FE1EBA" w:rsidRPr="00234E6A" w:rsidRDefault="00FE1EBA" w:rsidP="00FE1EBA">
      <w:pPr>
        <w:pStyle w:val="Titre5"/>
      </w:pPr>
      <w:r w:rsidRPr="00234E6A">
        <w:t>Génération du PL</w:t>
      </w:r>
    </w:p>
    <w:p w:rsidR="00FE1EBA" w:rsidRPr="00234E6A" w:rsidRDefault="00FE1EBA" w:rsidP="00FE1EBA">
      <w:r w:rsidRPr="00234E6A">
        <w:t xml:space="preserve">Le PL AGSEXPL inclut le contenu </w:t>
      </w:r>
      <w:r w:rsidR="001E4FFB" w:rsidRPr="00234E6A">
        <w:t xml:space="preserve">du </w:t>
      </w:r>
      <w:r w:rsidRPr="00234E6A">
        <w:t>répertoire source suivant, utile aux serveurs ArcGIS d’impression (assembly-dist.xml) :</w:t>
      </w:r>
    </w:p>
    <w:p w:rsidR="00FE1EBA" w:rsidRPr="00234E6A" w:rsidRDefault="00FE1EBA" w:rsidP="00FE1EBA">
      <w:pPr>
        <w:pStyle w:val="Paragraphedeliste"/>
        <w:numPr>
          <w:ilvl w:val="0"/>
          <w:numId w:val="159"/>
        </w:numPr>
      </w:pPr>
      <w:r w:rsidRPr="00234E6A">
        <w:t>supervisionImp</w:t>
      </w:r>
    </w:p>
    <w:p w:rsidR="00FE1EBA" w:rsidRPr="00234E6A" w:rsidRDefault="00FE1EBA" w:rsidP="00FE1EBA">
      <w:r w:rsidRPr="00234E6A">
        <w:t xml:space="preserve">La configuration des map services dédiés aux DOM est contenue dans gfi-expl\gfi-expl-sources\src\main\AGS\confServAsd et générée en fonction de l’environnement (gfi-expl\gfi-expl-sources\src\antrun\build.xml et gfi-expl\gfi-expl-sources\src\main\filters). Les map services sont décrits au chapitre </w:t>
      </w:r>
      <w:hyperlink w:anchor="_MAPSERVICES" w:history="1">
        <w:r w:rsidRPr="00234E6A">
          <w:rPr>
            <w:rStyle w:val="Lienhypertexte"/>
          </w:rPr>
          <w:t>MAPSERVICES</w:t>
        </w:r>
      </w:hyperlink>
      <w:r w:rsidRPr="00234E6A">
        <w:t>.</w:t>
      </w:r>
    </w:p>
    <w:p w:rsidR="00FE1EBA" w:rsidRPr="00234E6A" w:rsidRDefault="00FE1EBA" w:rsidP="00FE1EBA"/>
    <w:p w:rsidR="00FE1EBA" w:rsidRPr="00234E6A" w:rsidRDefault="00FE1EBA" w:rsidP="00FE1EBA">
      <w:r w:rsidRPr="00234E6A">
        <w:t xml:space="preserve">Les fichiers </w:t>
      </w:r>
      <w:r w:rsidR="00F863CF" w:rsidRPr="00234E6A">
        <w:t>serveur\</w:t>
      </w:r>
      <w:r w:rsidRPr="00234E6A">
        <w:t xml:space="preserve">Server.dat </w:t>
      </w:r>
      <w:r w:rsidR="00F863CF" w:rsidRPr="00234E6A">
        <w:t xml:space="preserve">et services </w:t>
      </w:r>
      <w:r w:rsidRPr="00234E6A">
        <w:t>sont stockés dans les répertoires suivants :</w:t>
      </w:r>
    </w:p>
    <w:p w:rsidR="00FE1EBA" w:rsidRPr="00234E6A" w:rsidRDefault="00FE1EBA" w:rsidP="00FE1EBA">
      <w:pPr>
        <w:pStyle w:val="Paragraphedeliste"/>
        <w:numPr>
          <w:ilvl w:val="0"/>
          <w:numId w:val="159"/>
        </w:numPr>
      </w:pPr>
      <w:r w:rsidRPr="00234E6A">
        <w:t>gfi-expl\gfi-expl-sources\src\main\confServAgs\etc\AGS\</w:t>
      </w:r>
    </w:p>
    <w:p w:rsidR="00FE1EBA" w:rsidRPr="00234E6A" w:rsidRDefault="00FE1EBA" w:rsidP="00FE1EBA">
      <w:pPr>
        <w:pStyle w:val="Paragraphedeliste"/>
        <w:numPr>
          <w:ilvl w:val="0"/>
          <w:numId w:val="159"/>
        </w:numPr>
      </w:pPr>
      <w:r w:rsidRPr="00234E6A">
        <w:t>gfi-expl\gfi-expl-sources\src\main\confServAgs\etc\ASD\</w:t>
      </w:r>
    </w:p>
    <w:p w:rsidR="00FE1EBA" w:rsidRPr="00234E6A" w:rsidRDefault="00FE1EBA" w:rsidP="00FE1EBA">
      <w:pPr>
        <w:pStyle w:val="Paragraphedeliste"/>
        <w:numPr>
          <w:ilvl w:val="0"/>
          <w:numId w:val="159"/>
        </w:numPr>
      </w:pPr>
      <w:r w:rsidRPr="00234E6A">
        <w:t>gfi-expl\gfi-expl-sources\src\main\confServAgs\etc\IMP\</w:t>
      </w:r>
    </w:p>
    <w:p w:rsidR="00FE1EBA" w:rsidRPr="00234E6A" w:rsidRDefault="00FE1EBA" w:rsidP="00FE1EBA">
      <w:r w:rsidRPr="00234E6A">
        <w:t xml:space="preserve">Lors du déploiement du package, les fichiers </w:t>
      </w:r>
      <w:r w:rsidR="009C2D91" w:rsidRPr="00234E6A">
        <w:t>serveur\</w:t>
      </w:r>
      <w:r w:rsidRPr="00234E6A">
        <w:t xml:space="preserve">Server.dat </w:t>
      </w:r>
      <w:r w:rsidR="009C2D91" w:rsidRPr="00234E6A">
        <w:t xml:space="preserve">et services </w:t>
      </w:r>
      <w:r w:rsidRPr="00234E6A">
        <w:t>sont déposés sous :</w:t>
      </w:r>
    </w:p>
    <w:p w:rsidR="00FE1EBA" w:rsidRPr="00234E6A" w:rsidRDefault="00FE1EBA" w:rsidP="00FE1EBA">
      <w:pPr>
        <w:pStyle w:val="Paragraphedeliste"/>
        <w:numPr>
          <w:ilvl w:val="0"/>
          <w:numId w:val="159"/>
        </w:numPr>
      </w:pPr>
      <w:r w:rsidRPr="00234E6A">
        <w:t>$EXPL/etc/AGS</w:t>
      </w:r>
    </w:p>
    <w:p w:rsidR="00FE1EBA" w:rsidRPr="00234E6A" w:rsidRDefault="00FE1EBA" w:rsidP="00FE1EBA">
      <w:pPr>
        <w:pStyle w:val="Paragraphedeliste"/>
        <w:numPr>
          <w:ilvl w:val="0"/>
          <w:numId w:val="159"/>
        </w:numPr>
      </w:pPr>
      <w:r w:rsidRPr="00234E6A">
        <w:t>$EXPL/etc/ASD</w:t>
      </w:r>
    </w:p>
    <w:p w:rsidR="00FE1EBA" w:rsidRPr="00234E6A" w:rsidRDefault="00FE1EBA" w:rsidP="00FE1EBA">
      <w:pPr>
        <w:pStyle w:val="Paragraphedeliste"/>
        <w:numPr>
          <w:ilvl w:val="0"/>
          <w:numId w:val="159"/>
        </w:numPr>
      </w:pPr>
      <w:r w:rsidRPr="00234E6A">
        <w:t>$EXPL/etc/IMP</w:t>
      </w:r>
    </w:p>
    <w:p w:rsidR="00FE1EBA" w:rsidRPr="00234E6A" w:rsidRDefault="00FE1EBA" w:rsidP="00FE1EBA">
      <w:pPr>
        <w:ind w:left="720"/>
      </w:pPr>
    </w:p>
    <w:p w:rsidR="00FE1EBA" w:rsidRPr="00234E6A" w:rsidRDefault="00FE1EBA" w:rsidP="00FE1EBA">
      <w:r w:rsidRPr="00234E6A">
        <w:t>Il existe un fichier de connexion SDE par base de données. Ces fichiers sont disponibles sous gfi-expl\gfi-expl-sources\src\main\AGS\confArcgis\etc et installés sous $EXPL/etc. Les fichiers SDE sont nommés &lt;envir&gt;_&lt;zone&gt;.sde où :</w:t>
      </w:r>
    </w:p>
    <w:p w:rsidR="00FE1EBA" w:rsidRPr="00234E6A" w:rsidRDefault="00FE1EBA" w:rsidP="00FE1EBA">
      <w:r w:rsidRPr="00234E6A">
        <w:t>&lt;envir&gt; prend les valeurs suivantes :</w:t>
      </w:r>
    </w:p>
    <w:p w:rsidR="00FE1EBA" w:rsidRPr="00234E6A" w:rsidRDefault="00FE1EBA" w:rsidP="00FE1EBA">
      <w:pPr>
        <w:pStyle w:val="Paragraphedeliste"/>
        <w:numPr>
          <w:ilvl w:val="0"/>
          <w:numId w:val="159"/>
        </w:numPr>
      </w:pPr>
      <w:r w:rsidRPr="00234E6A">
        <w:t>dev</w:t>
      </w:r>
    </w:p>
    <w:p w:rsidR="00FE1EBA" w:rsidRPr="00234E6A" w:rsidRDefault="00FE1EBA" w:rsidP="00FE1EBA">
      <w:pPr>
        <w:pStyle w:val="Paragraphedeliste"/>
        <w:numPr>
          <w:ilvl w:val="0"/>
          <w:numId w:val="159"/>
        </w:numPr>
      </w:pPr>
      <w:r w:rsidRPr="00234E6A">
        <w:t>prequal</w:t>
      </w:r>
    </w:p>
    <w:p w:rsidR="00FE1EBA" w:rsidRPr="00234E6A" w:rsidRDefault="00FE1EBA" w:rsidP="00FE1EBA">
      <w:pPr>
        <w:pStyle w:val="Paragraphedeliste"/>
        <w:numPr>
          <w:ilvl w:val="0"/>
          <w:numId w:val="159"/>
        </w:numPr>
      </w:pPr>
      <w:r w:rsidRPr="00234E6A">
        <w:t>qual</w:t>
      </w:r>
    </w:p>
    <w:p w:rsidR="00FE1EBA" w:rsidRPr="00234E6A" w:rsidRDefault="00FE1EBA" w:rsidP="00FE1EBA">
      <w:pPr>
        <w:pStyle w:val="Paragraphedeliste"/>
        <w:numPr>
          <w:ilvl w:val="0"/>
          <w:numId w:val="159"/>
        </w:numPr>
      </w:pPr>
      <w:r w:rsidRPr="00234E6A">
        <w:t>qpm</w:t>
      </w:r>
    </w:p>
    <w:p w:rsidR="00FE1EBA" w:rsidRPr="00234E6A" w:rsidRDefault="00FE1EBA" w:rsidP="00FE1EBA">
      <w:pPr>
        <w:pStyle w:val="Paragraphedeliste"/>
        <w:numPr>
          <w:ilvl w:val="0"/>
          <w:numId w:val="159"/>
        </w:numPr>
      </w:pPr>
      <w:r w:rsidRPr="00234E6A">
        <w:t>recette</w:t>
      </w:r>
    </w:p>
    <w:p w:rsidR="00FE1EBA" w:rsidRPr="00234E6A" w:rsidRDefault="00FE1EBA" w:rsidP="00FE1EBA">
      <w:pPr>
        <w:pStyle w:val="Paragraphedeliste"/>
        <w:numPr>
          <w:ilvl w:val="0"/>
          <w:numId w:val="159"/>
        </w:numPr>
      </w:pPr>
      <w:r w:rsidRPr="00234E6A">
        <w:t>form</w:t>
      </w:r>
    </w:p>
    <w:p w:rsidR="00FE1EBA" w:rsidRPr="00234E6A" w:rsidRDefault="00FE1EBA" w:rsidP="00FE1EBA">
      <w:pPr>
        <w:pStyle w:val="Paragraphedeliste"/>
        <w:numPr>
          <w:ilvl w:val="0"/>
          <w:numId w:val="159"/>
        </w:numPr>
      </w:pPr>
      <w:r w:rsidRPr="00234E6A">
        <w:t>mco</w:t>
      </w:r>
    </w:p>
    <w:p w:rsidR="00FE1EBA" w:rsidRPr="00234E6A" w:rsidRDefault="00FE1EBA" w:rsidP="00FE1EBA">
      <w:pPr>
        <w:pStyle w:val="Paragraphedeliste"/>
        <w:numPr>
          <w:ilvl w:val="0"/>
          <w:numId w:val="159"/>
        </w:numPr>
      </w:pPr>
      <w:r w:rsidRPr="00234E6A">
        <w:t>preprod</w:t>
      </w:r>
    </w:p>
    <w:p w:rsidR="00FE1EBA" w:rsidRPr="00234E6A" w:rsidRDefault="00FE1EBA" w:rsidP="00FE1EBA">
      <w:pPr>
        <w:pStyle w:val="Paragraphedeliste"/>
        <w:numPr>
          <w:ilvl w:val="0"/>
          <w:numId w:val="159"/>
        </w:numPr>
      </w:pPr>
      <w:r w:rsidRPr="00234E6A">
        <w:t>prod</w:t>
      </w:r>
    </w:p>
    <w:p w:rsidR="00FE1EBA" w:rsidRPr="00234E6A" w:rsidRDefault="00FE1EBA" w:rsidP="00FE1EBA">
      <w:r w:rsidRPr="00234E6A">
        <w:t>&lt;zone&gt; prend les valeurs suivantes :</w:t>
      </w:r>
    </w:p>
    <w:p w:rsidR="00FE1EBA" w:rsidRPr="00234E6A" w:rsidRDefault="00FE1EBA" w:rsidP="00FE1EBA">
      <w:pPr>
        <w:pStyle w:val="Paragraphedeliste"/>
        <w:numPr>
          <w:ilvl w:val="0"/>
          <w:numId w:val="159"/>
        </w:numPr>
      </w:pPr>
      <w:r w:rsidRPr="00234E6A">
        <w:t>met</w:t>
      </w:r>
    </w:p>
    <w:p w:rsidR="00FE1EBA" w:rsidRPr="00234E6A" w:rsidRDefault="00FE1EBA" w:rsidP="00FE1EBA">
      <w:pPr>
        <w:pStyle w:val="Paragraphedeliste"/>
        <w:numPr>
          <w:ilvl w:val="0"/>
          <w:numId w:val="159"/>
        </w:numPr>
      </w:pPr>
      <w:r w:rsidRPr="00234E6A">
        <w:t>gua</w:t>
      </w:r>
    </w:p>
    <w:p w:rsidR="00FE1EBA" w:rsidRPr="00234E6A" w:rsidRDefault="00FE1EBA" w:rsidP="00FE1EBA">
      <w:pPr>
        <w:pStyle w:val="Paragraphedeliste"/>
        <w:numPr>
          <w:ilvl w:val="0"/>
          <w:numId w:val="159"/>
        </w:numPr>
      </w:pPr>
      <w:r w:rsidRPr="00234E6A">
        <w:t>guy</w:t>
      </w:r>
    </w:p>
    <w:p w:rsidR="00FE1EBA" w:rsidRPr="00234E6A" w:rsidRDefault="00FE1EBA" w:rsidP="00FE1EBA">
      <w:pPr>
        <w:pStyle w:val="Paragraphedeliste"/>
        <w:numPr>
          <w:ilvl w:val="0"/>
          <w:numId w:val="159"/>
        </w:numPr>
      </w:pPr>
      <w:r w:rsidRPr="00234E6A">
        <w:t>mar</w:t>
      </w:r>
    </w:p>
    <w:p w:rsidR="00FE1EBA" w:rsidRPr="00234E6A" w:rsidRDefault="00FE1EBA" w:rsidP="00FE1EBA">
      <w:pPr>
        <w:pStyle w:val="Paragraphedeliste"/>
        <w:numPr>
          <w:ilvl w:val="0"/>
          <w:numId w:val="159"/>
        </w:numPr>
      </w:pPr>
      <w:r w:rsidRPr="00234E6A">
        <w:t>reu</w:t>
      </w:r>
    </w:p>
    <w:p w:rsidR="003B3278" w:rsidRPr="00234E6A" w:rsidRDefault="003B3278" w:rsidP="003B3278">
      <w:pPr>
        <w:pStyle w:val="Titre5"/>
      </w:pPr>
      <w:r w:rsidRPr="00234E6A">
        <w:t>initenv.ksh</w:t>
      </w:r>
    </w:p>
    <w:p w:rsidR="003B3278" w:rsidRPr="00234E6A" w:rsidRDefault="003B3278" w:rsidP="003B3278">
      <w:r w:rsidRPr="00234E6A">
        <w:t>La librairie $EXPL/lib/initenv.ksh permet de déterminer l’environnement d’exécution du script faisant appel à la librairie. La librairie positionne la variable d’environnement ENVIR en fonction du nom du serveur :</w:t>
      </w:r>
    </w:p>
    <w:tbl>
      <w:tblPr>
        <w:tblStyle w:val="Grilledutableau"/>
        <w:tblW w:w="0" w:type="auto"/>
        <w:tblLook w:val="04A0"/>
      </w:tblPr>
      <w:tblGrid>
        <w:gridCol w:w="4889"/>
        <w:gridCol w:w="4889"/>
      </w:tblGrid>
      <w:tr w:rsidR="003B3278" w:rsidRPr="00234E6A" w:rsidTr="009E6608">
        <w:tc>
          <w:tcPr>
            <w:tcW w:w="4889" w:type="dxa"/>
          </w:tcPr>
          <w:p w:rsidR="003B3278" w:rsidRPr="00234E6A" w:rsidRDefault="003B3278" w:rsidP="009E6608">
            <w:pPr>
              <w:rPr>
                <w:b/>
              </w:rPr>
            </w:pPr>
            <w:r w:rsidRPr="00234E6A">
              <w:rPr>
                <w:b/>
              </w:rPr>
              <w:t>Serveur</w:t>
            </w:r>
          </w:p>
        </w:tc>
        <w:tc>
          <w:tcPr>
            <w:tcW w:w="4889" w:type="dxa"/>
          </w:tcPr>
          <w:p w:rsidR="003B3278" w:rsidRPr="00234E6A" w:rsidRDefault="003B3278" w:rsidP="009E6608">
            <w:pPr>
              <w:rPr>
                <w:b/>
              </w:rPr>
            </w:pPr>
            <w:r w:rsidRPr="00234E6A">
              <w:rPr>
                <w:b/>
              </w:rPr>
              <w:t>ENVIR</w:t>
            </w:r>
          </w:p>
        </w:tc>
      </w:tr>
      <w:tr w:rsidR="003B3278" w:rsidRPr="00234E6A" w:rsidTr="009E6608">
        <w:tc>
          <w:tcPr>
            <w:tcW w:w="4889" w:type="dxa"/>
          </w:tcPr>
          <w:p w:rsidR="003B3278" w:rsidRPr="00234E6A" w:rsidRDefault="003B3278" w:rsidP="009E6608">
            <w:r w:rsidRPr="00234E6A">
              <w:t>dvedvn62 | dvgfias01</w:t>
            </w:r>
          </w:p>
        </w:tc>
        <w:tc>
          <w:tcPr>
            <w:tcW w:w="4889" w:type="dxa"/>
          </w:tcPr>
          <w:p w:rsidR="003B3278" w:rsidRPr="00234E6A" w:rsidRDefault="003B3278" w:rsidP="009E6608">
            <w:r w:rsidRPr="00234E6A">
              <w:t>dev</w:t>
            </w:r>
          </w:p>
        </w:tc>
      </w:tr>
      <w:tr w:rsidR="003B3278" w:rsidRPr="00234E6A" w:rsidTr="009E6608">
        <w:tc>
          <w:tcPr>
            <w:tcW w:w="4889" w:type="dxa"/>
          </w:tcPr>
          <w:p w:rsidR="003B3278" w:rsidRPr="00234E6A" w:rsidRDefault="003B3278" w:rsidP="009E6608">
            <w:r w:rsidRPr="00234E6A">
              <w:t>dvedvo46 | dvgfias02 | dvgfias07</w:t>
            </w:r>
          </w:p>
        </w:tc>
        <w:tc>
          <w:tcPr>
            <w:tcW w:w="4889" w:type="dxa"/>
          </w:tcPr>
          <w:p w:rsidR="003B3278" w:rsidRPr="00234E6A" w:rsidRDefault="003B3278" w:rsidP="009E6608">
            <w:r w:rsidRPr="00234E6A">
              <w:t>prequal</w:t>
            </w:r>
          </w:p>
        </w:tc>
      </w:tr>
      <w:tr w:rsidR="003B3278" w:rsidRPr="00234E6A" w:rsidTr="009E6608">
        <w:tc>
          <w:tcPr>
            <w:tcW w:w="4889" w:type="dxa"/>
          </w:tcPr>
          <w:p w:rsidR="003B3278" w:rsidRPr="00234E6A" w:rsidRDefault="003B3278" w:rsidP="009E6608">
            <w:r w:rsidRPr="00234E6A">
              <w:t>dvedvo49 | dvgfias03</w:t>
            </w:r>
          </w:p>
        </w:tc>
        <w:tc>
          <w:tcPr>
            <w:tcW w:w="4889" w:type="dxa"/>
          </w:tcPr>
          <w:p w:rsidR="003B3278" w:rsidRPr="00234E6A" w:rsidRDefault="003B3278" w:rsidP="009E6608">
            <w:r w:rsidRPr="00234E6A">
              <w:t>qual</w:t>
            </w:r>
          </w:p>
        </w:tc>
      </w:tr>
      <w:tr w:rsidR="003B3278" w:rsidRPr="00234E6A" w:rsidTr="009E6608">
        <w:tc>
          <w:tcPr>
            <w:tcW w:w="4889" w:type="dxa"/>
          </w:tcPr>
          <w:p w:rsidR="003B3278" w:rsidRPr="00234E6A" w:rsidRDefault="003B3278" w:rsidP="009E6608">
            <w:r w:rsidRPr="00234E6A">
              <w:t>dvedvm48 | ingfias01</w:t>
            </w:r>
          </w:p>
        </w:tc>
        <w:tc>
          <w:tcPr>
            <w:tcW w:w="4889" w:type="dxa"/>
          </w:tcPr>
          <w:p w:rsidR="003B3278" w:rsidRPr="00234E6A" w:rsidRDefault="003B3278" w:rsidP="009E6608">
            <w:r w:rsidRPr="00234E6A">
              <w:t>qpm</w:t>
            </w:r>
          </w:p>
        </w:tc>
      </w:tr>
      <w:tr w:rsidR="003B3278" w:rsidRPr="00234E6A" w:rsidTr="009E6608">
        <w:tc>
          <w:tcPr>
            <w:tcW w:w="4889" w:type="dxa"/>
          </w:tcPr>
          <w:p w:rsidR="003B3278" w:rsidRPr="00234E6A" w:rsidRDefault="003B3278" w:rsidP="009E6608">
            <w:r w:rsidRPr="00234E6A">
              <w:t>dvedvp76 | ingfias02</w:t>
            </w:r>
          </w:p>
        </w:tc>
        <w:tc>
          <w:tcPr>
            <w:tcW w:w="4889" w:type="dxa"/>
          </w:tcPr>
          <w:p w:rsidR="003B3278" w:rsidRPr="00234E6A" w:rsidRDefault="003B3278" w:rsidP="009E6608">
            <w:r w:rsidRPr="00234E6A">
              <w:t>recette</w:t>
            </w:r>
          </w:p>
        </w:tc>
      </w:tr>
      <w:tr w:rsidR="003B3278" w:rsidRPr="00234E6A" w:rsidTr="009E6608">
        <w:tc>
          <w:tcPr>
            <w:tcW w:w="4889" w:type="dxa"/>
          </w:tcPr>
          <w:p w:rsidR="003B3278" w:rsidRPr="00234E6A" w:rsidRDefault="003B3278" w:rsidP="009E6608">
            <w:r w:rsidRPr="00234E6A">
              <w:t>dvdsi452 | tcgfias04</w:t>
            </w:r>
          </w:p>
        </w:tc>
        <w:tc>
          <w:tcPr>
            <w:tcW w:w="4889" w:type="dxa"/>
          </w:tcPr>
          <w:p w:rsidR="003B3278" w:rsidRPr="00234E6A" w:rsidRDefault="003B3278" w:rsidP="009E6608">
            <w:r w:rsidRPr="00234E6A">
              <w:t>form</w:t>
            </w:r>
          </w:p>
        </w:tc>
      </w:tr>
      <w:tr w:rsidR="003B3278" w:rsidRPr="00234E6A" w:rsidTr="009E6608">
        <w:tc>
          <w:tcPr>
            <w:tcW w:w="4889" w:type="dxa"/>
          </w:tcPr>
          <w:p w:rsidR="003B3278" w:rsidRPr="00234E6A" w:rsidRDefault="003B3278" w:rsidP="009E6608">
            <w:r w:rsidRPr="00234E6A">
              <w:t>dvdsi945 | dvgfias05</w:t>
            </w:r>
          </w:p>
        </w:tc>
        <w:tc>
          <w:tcPr>
            <w:tcW w:w="4889" w:type="dxa"/>
          </w:tcPr>
          <w:p w:rsidR="003B3278" w:rsidRPr="00234E6A" w:rsidRDefault="003B3278" w:rsidP="009E6608">
            <w:r w:rsidRPr="00234E6A">
              <w:t>mco</w:t>
            </w:r>
          </w:p>
        </w:tc>
      </w:tr>
      <w:tr w:rsidR="003B3278" w:rsidRPr="00234E6A" w:rsidTr="009E6608">
        <w:tc>
          <w:tcPr>
            <w:tcW w:w="4889" w:type="dxa"/>
          </w:tcPr>
          <w:p w:rsidR="003B3278" w:rsidRPr="00234E6A" w:rsidRDefault="003B3278" w:rsidP="009E6608">
            <w:r w:rsidRPr="00234E6A">
              <w:t>uagfias? | uagfiasd? | uagfipr?</w:t>
            </w:r>
          </w:p>
        </w:tc>
        <w:tc>
          <w:tcPr>
            <w:tcW w:w="4889" w:type="dxa"/>
          </w:tcPr>
          <w:p w:rsidR="003B3278" w:rsidRPr="00234E6A" w:rsidRDefault="003B3278" w:rsidP="009E6608">
            <w:r w:rsidRPr="00234E6A">
              <w:t>preprod</w:t>
            </w:r>
          </w:p>
        </w:tc>
      </w:tr>
      <w:tr w:rsidR="003B3278" w:rsidRPr="00234E6A" w:rsidTr="009E6608">
        <w:tc>
          <w:tcPr>
            <w:tcW w:w="4889" w:type="dxa"/>
          </w:tcPr>
          <w:p w:rsidR="003B3278" w:rsidRPr="00234E6A" w:rsidRDefault="003B3278" w:rsidP="009E6608">
            <w:r w:rsidRPr="00234E6A">
              <w:t>opgfias? | opgfiasd? | opgfipr?</w:t>
            </w:r>
          </w:p>
        </w:tc>
        <w:tc>
          <w:tcPr>
            <w:tcW w:w="4889" w:type="dxa"/>
          </w:tcPr>
          <w:p w:rsidR="003B3278" w:rsidRPr="00234E6A" w:rsidRDefault="003B3278" w:rsidP="009E6608">
            <w:r w:rsidRPr="00234E6A">
              <w:t>prod</w:t>
            </w:r>
          </w:p>
        </w:tc>
      </w:tr>
    </w:tbl>
    <w:p w:rsidR="003B3278" w:rsidRPr="00234E6A" w:rsidRDefault="003B3278" w:rsidP="003B3278"/>
    <w:p w:rsidR="003B3278" w:rsidRPr="00234E6A" w:rsidRDefault="003B3278" w:rsidP="003B3278">
      <w:r w:rsidRPr="00234E6A">
        <w:t>La librairie contient également la définition des fonctions de log suivantes :</w:t>
      </w:r>
    </w:p>
    <w:p w:rsidR="003B3278" w:rsidRPr="00234E6A" w:rsidRDefault="003B3278" w:rsidP="003B3278">
      <w:pPr>
        <w:pStyle w:val="Paragraphedeliste"/>
        <w:numPr>
          <w:ilvl w:val="0"/>
          <w:numId w:val="171"/>
        </w:numPr>
      </w:pPr>
      <w:r w:rsidRPr="00234E6A">
        <w:t>echo_erreur()</w:t>
      </w:r>
    </w:p>
    <w:p w:rsidR="003B3278" w:rsidRPr="00234E6A" w:rsidRDefault="003B3278" w:rsidP="003B3278">
      <w:pPr>
        <w:pStyle w:val="Paragraphedeliste"/>
        <w:numPr>
          <w:ilvl w:val="0"/>
          <w:numId w:val="171"/>
        </w:numPr>
      </w:pPr>
      <w:r w:rsidRPr="00234E6A">
        <w:t>echo_info()</w:t>
      </w:r>
    </w:p>
    <w:p w:rsidR="003B3278" w:rsidRPr="00234E6A" w:rsidRDefault="003B3278" w:rsidP="003B3278">
      <w:pPr>
        <w:pStyle w:val="Paragraphedeliste"/>
        <w:numPr>
          <w:ilvl w:val="0"/>
          <w:numId w:val="171"/>
        </w:numPr>
      </w:pPr>
      <w:r w:rsidRPr="00234E6A">
        <w:t>echo_trace()</w:t>
      </w:r>
    </w:p>
    <w:p w:rsidR="00FE1EBA" w:rsidRPr="00234E6A" w:rsidRDefault="00FE1EBA" w:rsidP="00FE1EBA">
      <w:pPr>
        <w:pStyle w:val="Titre5"/>
      </w:pPr>
      <w:r w:rsidRPr="00234E6A">
        <w:t>enregGeoDB.ksh</w:t>
      </w:r>
    </w:p>
    <w:p w:rsidR="00FE1EBA" w:rsidRPr="00234E6A" w:rsidRDefault="00FE1EBA" w:rsidP="00FE1EBA">
      <w:r w:rsidRPr="00234E6A">
        <w:t>La commande d’enregistrement de la géodatabase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lastRenderedPageBreak/>
        <w:t>$EXPL/bin/enregGeoDB.ksh &lt;zone&gt;</w:t>
      </w:r>
    </w:p>
    <w:p w:rsidR="00FE1EBA" w:rsidRPr="00234E6A" w:rsidRDefault="00FE1EBA" w:rsidP="00FE1EBA">
      <w:r w:rsidRPr="00234E6A">
        <w:t>Le paramètre &lt;zone&gt; permet de déterminer le fichier de connexion SDE à utiliser pour se connecter à la base de données. Il peut prendre les valeurs suivantes :</w:t>
      </w:r>
    </w:p>
    <w:p w:rsidR="00FE1EBA" w:rsidRPr="00234E6A" w:rsidRDefault="00FE1EBA" w:rsidP="00FE1EBA">
      <w:pPr>
        <w:pStyle w:val="Paragraphedeliste"/>
        <w:numPr>
          <w:ilvl w:val="0"/>
          <w:numId w:val="159"/>
        </w:numPr>
      </w:pPr>
      <w:r w:rsidRPr="00234E6A">
        <w:t>met</w:t>
      </w:r>
    </w:p>
    <w:p w:rsidR="00FE1EBA" w:rsidRPr="00234E6A" w:rsidRDefault="00FE1EBA" w:rsidP="00FE1EBA">
      <w:pPr>
        <w:pStyle w:val="Paragraphedeliste"/>
        <w:numPr>
          <w:ilvl w:val="0"/>
          <w:numId w:val="159"/>
        </w:numPr>
      </w:pPr>
      <w:r w:rsidRPr="00234E6A">
        <w:t>gua</w:t>
      </w:r>
    </w:p>
    <w:p w:rsidR="00FE1EBA" w:rsidRPr="00234E6A" w:rsidRDefault="00FE1EBA" w:rsidP="00FE1EBA">
      <w:pPr>
        <w:pStyle w:val="Paragraphedeliste"/>
        <w:numPr>
          <w:ilvl w:val="0"/>
          <w:numId w:val="159"/>
        </w:numPr>
      </w:pPr>
      <w:r w:rsidRPr="00234E6A">
        <w:t>guy</w:t>
      </w:r>
    </w:p>
    <w:p w:rsidR="00FE1EBA" w:rsidRPr="00234E6A" w:rsidRDefault="00FE1EBA" w:rsidP="00FE1EBA">
      <w:pPr>
        <w:pStyle w:val="Paragraphedeliste"/>
        <w:numPr>
          <w:ilvl w:val="0"/>
          <w:numId w:val="159"/>
        </w:numPr>
      </w:pPr>
      <w:r w:rsidRPr="00234E6A">
        <w:t>mar</w:t>
      </w:r>
    </w:p>
    <w:p w:rsidR="00FE1EBA" w:rsidRPr="00234E6A" w:rsidRDefault="00FE1EBA" w:rsidP="00FE1EBA">
      <w:pPr>
        <w:pStyle w:val="Paragraphedeliste"/>
        <w:numPr>
          <w:ilvl w:val="0"/>
          <w:numId w:val="159"/>
        </w:numPr>
      </w:pPr>
      <w:r w:rsidRPr="00234E6A">
        <w:t>reu</w:t>
      </w:r>
    </w:p>
    <w:p w:rsidR="00FE1EBA" w:rsidRPr="00234E6A" w:rsidRDefault="00FE1EBA" w:rsidP="00FE1EBA"/>
    <w:p w:rsidR="003B3278" w:rsidRPr="00234E6A" w:rsidRDefault="003B3278" w:rsidP="003B3278">
      <w:r w:rsidRPr="00234E6A">
        <w:t>La variable d’environnement ENVIR est positionnée par appel à la librairie $EXPL/lib/initenv.ksh :</w:t>
      </w:r>
    </w:p>
    <w:p w:rsidR="003B3278" w:rsidRPr="00234E6A" w:rsidRDefault="003B3278" w:rsidP="003B3278">
      <w:pPr>
        <w:rPr>
          <w:rFonts w:ascii="Courier New" w:hAnsi="Courier New" w:cs="Courier New"/>
        </w:rPr>
      </w:pPr>
      <w:r w:rsidRPr="00234E6A">
        <w:tab/>
      </w:r>
      <w:r w:rsidRPr="00234E6A">
        <w:rPr>
          <w:rFonts w:ascii="Courier New" w:hAnsi="Courier New" w:cs="Courier New"/>
        </w:rPr>
        <w:t>. $EXPL/lib/initenv.ksh</w:t>
      </w:r>
    </w:p>
    <w:p w:rsidR="00FE1EBA" w:rsidRPr="00234E6A" w:rsidRDefault="00FE1EBA" w:rsidP="00FE1EBA"/>
    <w:p w:rsidR="00FE1EBA" w:rsidRPr="00234E6A" w:rsidRDefault="00FE1EBA" w:rsidP="00FE1EBA">
      <w:r w:rsidRPr="00234E6A">
        <w:t xml:space="preserve">Le fichier SDE utilisé en paramètre du script python enregGeoDB.py est obtenu par concaténation </w:t>
      </w:r>
      <w:r w:rsidR="003B3278" w:rsidRPr="00234E6A">
        <w:t xml:space="preserve">de $ENVIR et </w:t>
      </w:r>
      <w:r w:rsidRPr="00234E6A">
        <w:t>d</w:t>
      </w:r>
      <w:r w:rsidR="003B3278" w:rsidRPr="00234E6A">
        <w:t>u</w:t>
      </w:r>
      <w:r w:rsidRPr="00234E6A">
        <w:t xml:space="preserve"> paramètre &lt;zone&gt; :</w:t>
      </w:r>
    </w:p>
    <w:p w:rsidR="00FE1EBA" w:rsidRPr="00234E6A" w:rsidRDefault="00FE1EBA" w:rsidP="00FE1EBA">
      <w:pPr>
        <w:ind w:firstLine="708"/>
      </w:pPr>
      <w:r w:rsidRPr="00234E6A">
        <w:t>${EXPL}/etc/</w:t>
      </w:r>
      <w:r w:rsidR="003B3278" w:rsidRPr="00234E6A">
        <w:t>${ENVIR}</w:t>
      </w:r>
      <w:r w:rsidRPr="00234E6A">
        <w:t>_&lt;zone&gt;.sde</w:t>
      </w:r>
    </w:p>
    <w:p w:rsidR="00FE1EBA" w:rsidRPr="00234E6A" w:rsidRDefault="00FE1EBA" w:rsidP="00FE1EBA"/>
    <w:p w:rsidR="00FE1EBA" w:rsidRPr="00234E6A" w:rsidRDefault="00FE1EBA" w:rsidP="00FE1EBA">
      <w:pPr>
        <w:pStyle w:val="Titre5"/>
      </w:pPr>
      <w:r w:rsidRPr="00234E6A">
        <w:t>majDomaines.ksh</w:t>
      </w:r>
    </w:p>
    <w:p w:rsidR="00FE1EBA" w:rsidRPr="00234E6A" w:rsidRDefault="00FE1EBA" w:rsidP="00FE1EBA">
      <w:r w:rsidRPr="00234E6A">
        <w:t>La commande de mise à jour des domaines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$EXPL/bin/majDomaines.ksh &lt;zone&gt;</w:t>
      </w:r>
    </w:p>
    <w:p w:rsidR="00FE1EBA" w:rsidRPr="00234E6A" w:rsidRDefault="00FE1EBA" w:rsidP="00FE1EBA">
      <w:r w:rsidRPr="00234E6A">
        <w:t>Le paramètre &lt;zone&gt; permet de déterminer le fichier de connexion SDE à utiliser pour se connecter à la base de données. Il peut prendre les valeurs suivantes :</w:t>
      </w:r>
    </w:p>
    <w:p w:rsidR="00FE1EBA" w:rsidRPr="00234E6A" w:rsidRDefault="00FE1EBA" w:rsidP="00FE1EBA">
      <w:pPr>
        <w:pStyle w:val="Paragraphedeliste"/>
        <w:numPr>
          <w:ilvl w:val="0"/>
          <w:numId w:val="159"/>
        </w:numPr>
      </w:pPr>
      <w:r w:rsidRPr="00234E6A">
        <w:t>met</w:t>
      </w:r>
    </w:p>
    <w:p w:rsidR="00FE1EBA" w:rsidRPr="00234E6A" w:rsidRDefault="00FE1EBA" w:rsidP="00FE1EBA">
      <w:pPr>
        <w:pStyle w:val="Paragraphedeliste"/>
        <w:numPr>
          <w:ilvl w:val="0"/>
          <w:numId w:val="159"/>
        </w:numPr>
      </w:pPr>
      <w:r w:rsidRPr="00234E6A">
        <w:t>gua</w:t>
      </w:r>
    </w:p>
    <w:p w:rsidR="00FE1EBA" w:rsidRPr="00234E6A" w:rsidRDefault="00FE1EBA" w:rsidP="00FE1EBA">
      <w:pPr>
        <w:pStyle w:val="Paragraphedeliste"/>
        <w:numPr>
          <w:ilvl w:val="0"/>
          <w:numId w:val="159"/>
        </w:numPr>
      </w:pPr>
      <w:r w:rsidRPr="00234E6A">
        <w:t>guy</w:t>
      </w:r>
    </w:p>
    <w:p w:rsidR="00FE1EBA" w:rsidRPr="00234E6A" w:rsidRDefault="00FE1EBA" w:rsidP="00FE1EBA">
      <w:pPr>
        <w:pStyle w:val="Paragraphedeliste"/>
        <w:numPr>
          <w:ilvl w:val="0"/>
          <w:numId w:val="159"/>
        </w:numPr>
      </w:pPr>
      <w:r w:rsidRPr="00234E6A">
        <w:t>mar</w:t>
      </w:r>
    </w:p>
    <w:p w:rsidR="00FE1EBA" w:rsidRPr="00234E6A" w:rsidRDefault="00FE1EBA" w:rsidP="00FE1EBA">
      <w:pPr>
        <w:pStyle w:val="Paragraphedeliste"/>
        <w:numPr>
          <w:ilvl w:val="0"/>
          <w:numId w:val="159"/>
        </w:numPr>
      </w:pPr>
      <w:r w:rsidRPr="00234E6A">
        <w:t>reu</w:t>
      </w:r>
    </w:p>
    <w:p w:rsidR="00FE1EBA" w:rsidRPr="00234E6A" w:rsidRDefault="00FE1EBA" w:rsidP="00FE1EBA"/>
    <w:p w:rsidR="003B3278" w:rsidRPr="00234E6A" w:rsidRDefault="003B3278" w:rsidP="003B3278">
      <w:r w:rsidRPr="00234E6A">
        <w:t>La variable d’environnement ENVIR est positionnée par appel à la librairie $EXPL/lib/initenv.ksh :</w:t>
      </w:r>
    </w:p>
    <w:p w:rsidR="003B3278" w:rsidRPr="00234E6A" w:rsidRDefault="003B3278" w:rsidP="003B3278">
      <w:pPr>
        <w:rPr>
          <w:rFonts w:ascii="Courier New" w:hAnsi="Courier New" w:cs="Courier New"/>
        </w:rPr>
      </w:pPr>
      <w:r w:rsidRPr="00234E6A">
        <w:tab/>
      </w:r>
      <w:r w:rsidRPr="00234E6A">
        <w:rPr>
          <w:rFonts w:ascii="Courier New" w:hAnsi="Courier New" w:cs="Courier New"/>
        </w:rPr>
        <w:t>. $EXPL/lib/initenv.ksh</w:t>
      </w:r>
    </w:p>
    <w:p w:rsidR="00FE1EBA" w:rsidRPr="00234E6A" w:rsidRDefault="00FE1EBA" w:rsidP="00FE1EBA"/>
    <w:p w:rsidR="00FE1EBA" w:rsidRPr="00234E6A" w:rsidRDefault="00FE1EBA" w:rsidP="00FE1EBA">
      <w:r w:rsidRPr="00234E6A">
        <w:t>Le fichier SDE utilisé en paramètre du script python majDomaines.py est obtenu par concaténation</w:t>
      </w:r>
      <w:r w:rsidR="003B3278" w:rsidRPr="00234E6A">
        <w:t xml:space="preserve"> de $ENVIR et</w:t>
      </w:r>
      <w:r w:rsidRPr="00234E6A">
        <w:t xml:space="preserve"> d</w:t>
      </w:r>
      <w:r w:rsidR="003B3278" w:rsidRPr="00234E6A">
        <w:t>u</w:t>
      </w:r>
      <w:r w:rsidRPr="00234E6A">
        <w:t xml:space="preserve"> paramètre &lt;zone&gt; :</w:t>
      </w:r>
    </w:p>
    <w:p w:rsidR="00FE1EBA" w:rsidRPr="00234E6A" w:rsidRDefault="00FE1EBA" w:rsidP="00FE1EBA">
      <w:pPr>
        <w:ind w:firstLine="708"/>
      </w:pPr>
      <w:r w:rsidRPr="00234E6A">
        <w:t>${EXPL}/etc/</w:t>
      </w:r>
      <w:r w:rsidR="003B3278" w:rsidRPr="00234E6A">
        <w:t>${ENVIR}_</w:t>
      </w:r>
      <w:r w:rsidRPr="00234E6A">
        <w:t>_&lt;zone&gt;.sde</w:t>
      </w:r>
    </w:p>
    <w:p w:rsidR="00FE1EBA" w:rsidRPr="00234E6A" w:rsidRDefault="00FE1EBA" w:rsidP="00FE1EBA"/>
    <w:p w:rsidR="00FE1EBA" w:rsidRPr="00234E6A" w:rsidRDefault="00FE1EBA" w:rsidP="00FE1EBA">
      <w:pPr>
        <w:pStyle w:val="Titre5"/>
      </w:pPr>
      <w:r w:rsidRPr="00234E6A">
        <w:t>majValeursDefaut.ksh</w:t>
      </w:r>
    </w:p>
    <w:p w:rsidR="00FE1EBA" w:rsidRPr="00234E6A" w:rsidRDefault="00FE1EBA" w:rsidP="00FE1EBA">
      <w:r w:rsidRPr="00234E6A">
        <w:t>La commande de mise à jour des valeurs par défaut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$EXPL/bin/majValeursDefaut.ksh &lt;zone&gt;</w:t>
      </w:r>
    </w:p>
    <w:p w:rsidR="00FE1EBA" w:rsidRPr="00234E6A" w:rsidRDefault="00FE1EBA" w:rsidP="00FE1EBA">
      <w:r w:rsidRPr="00234E6A">
        <w:t>Le paramètre &lt;zone&gt; permet de déterminer le fichier de connexion SDE à utiliser pour se connecter à la base de données. Il peut prendre les valeurs suivantes :</w:t>
      </w:r>
    </w:p>
    <w:p w:rsidR="00FE1EBA" w:rsidRPr="00234E6A" w:rsidRDefault="00FE1EBA" w:rsidP="00FE1EBA">
      <w:pPr>
        <w:pStyle w:val="Paragraphedeliste"/>
        <w:numPr>
          <w:ilvl w:val="0"/>
          <w:numId w:val="159"/>
        </w:numPr>
      </w:pPr>
      <w:r w:rsidRPr="00234E6A">
        <w:t>met</w:t>
      </w:r>
    </w:p>
    <w:p w:rsidR="00FE1EBA" w:rsidRPr="00234E6A" w:rsidRDefault="00FE1EBA" w:rsidP="00FE1EBA">
      <w:pPr>
        <w:pStyle w:val="Paragraphedeliste"/>
        <w:numPr>
          <w:ilvl w:val="0"/>
          <w:numId w:val="159"/>
        </w:numPr>
      </w:pPr>
      <w:r w:rsidRPr="00234E6A">
        <w:t>gua</w:t>
      </w:r>
    </w:p>
    <w:p w:rsidR="00FE1EBA" w:rsidRPr="00234E6A" w:rsidRDefault="00FE1EBA" w:rsidP="00FE1EBA">
      <w:pPr>
        <w:pStyle w:val="Paragraphedeliste"/>
        <w:numPr>
          <w:ilvl w:val="0"/>
          <w:numId w:val="159"/>
        </w:numPr>
      </w:pPr>
      <w:r w:rsidRPr="00234E6A">
        <w:t>guy</w:t>
      </w:r>
    </w:p>
    <w:p w:rsidR="00FE1EBA" w:rsidRPr="00234E6A" w:rsidRDefault="00FE1EBA" w:rsidP="00FE1EBA">
      <w:pPr>
        <w:pStyle w:val="Paragraphedeliste"/>
        <w:numPr>
          <w:ilvl w:val="0"/>
          <w:numId w:val="159"/>
        </w:numPr>
      </w:pPr>
      <w:r w:rsidRPr="00234E6A">
        <w:t>mar</w:t>
      </w:r>
    </w:p>
    <w:p w:rsidR="00FE1EBA" w:rsidRPr="00234E6A" w:rsidRDefault="00FE1EBA" w:rsidP="00FE1EBA">
      <w:pPr>
        <w:pStyle w:val="Paragraphedeliste"/>
        <w:numPr>
          <w:ilvl w:val="0"/>
          <w:numId w:val="159"/>
        </w:numPr>
      </w:pPr>
      <w:r w:rsidRPr="00234E6A">
        <w:t>reu</w:t>
      </w:r>
    </w:p>
    <w:p w:rsidR="00FE1EBA" w:rsidRPr="00234E6A" w:rsidRDefault="00FE1EBA" w:rsidP="00FE1EBA"/>
    <w:p w:rsidR="003B3278" w:rsidRPr="00234E6A" w:rsidRDefault="003B3278" w:rsidP="003B3278">
      <w:r w:rsidRPr="00234E6A">
        <w:t>La variable d’environnement ENVIR est positionnée par appel à la librairie $EXPL/lib/initenv.ksh :</w:t>
      </w:r>
    </w:p>
    <w:p w:rsidR="003B3278" w:rsidRPr="00234E6A" w:rsidRDefault="003B3278" w:rsidP="003B3278">
      <w:pPr>
        <w:rPr>
          <w:rFonts w:ascii="Courier New" w:hAnsi="Courier New" w:cs="Courier New"/>
        </w:rPr>
      </w:pPr>
      <w:r w:rsidRPr="00234E6A">
        <w:tab/>
      </w:r>
      <w:r w:rsidRPr="00234E6A">
        <w:rPr>
          <w:rFonts w:ascii="Courier New" w:hAnsi="Courier New" w:cs="Courier New"/>
        </w:rPr>
        <w:t>. $EXPL/lib/initenv.ksh</w:t>
      </w:r>
    </w:p>
    <w:p w:rsidR="00FE1EBA" w:rsidRPr="00234E6A" w:rsidRDefault="00FE1EBA" w:rsidP="00FE1EBA"/>
    <w:p w:rsidR="00FE1EBA" w:rsidRPr="00234E6A" w:rsidRDefault="00FE1EBA" w:rsidP="00FE1EBA">
      <w:r w:rsidRPr="00234E6A">
        <w:t>Le fichier SDE utilisé en paramètre du script python majValeursDefaut.py est obtenu par concaténation</w:t>
      </w:r>
      <w:r w:rsidR="009E6608" w:rsidRPr="00234E6A">
        <w:t xml:space="preserve"> de $ENVIR et</w:t>
      </w:r>
      <w:r w:rsidRPr="00234E6A">
        <w:t xml:space="preserve"> d</w:t>
      </w:r>
      <w:r w:rsidR="009E6608" w:rsidRPr="00234E6A">
        <w:t>u</w:t>
      </w:r>
      <w:r w:rsidRPr="00234E6A">
        <w:t xml:space="preserve"> paramètre &lt;zone&gt; :</w:t>
      </w:r>
    </w:p>
    <w:p w:rsidR="00FE1EBA" w:rsidRPr="00234E6A" w:rsidRDefault="00FE1EBA" w:rsidP="00FE1EBA">
      <w:pPr>
        <w:ind w:firstLine="708"/>
      </w:pPr>
      <w:r w:rsidRPr="00234E6A">
        <w:t>${EXPL}/etc/</w:t>
      </w:r>
      <w:r w:rsidR="003B3278" w:rsidRPr="00234E6A">
        <w:t>${ENVIR}_</w:t>
      </w:r>
      <w:r w:rsidRPr="00234E6A">
        <w:t>_&lt;zone&gt;.sde</w:t>
      </w:r>
    </w:p>
    <w:p w:rsidR="00FE1EBA" w:rsidRPr="00234E6A" w:rsidRDefault="00FE1EBA" w:rsidP="00FE1EBA"/>
    <w:p w:rsidR="00FE1EBA" w:rsidRPr="00234E6A" w:rsidRDefault="00FE1EBA" w:rsidP="00FE1EBA">
      <w:pPr>
        <w:pStyle w:val="Titre5"/>
      </w:pPr>
      <w:r w:rsidRPr="00234E6A">
        <w:t>deploiement.ksh</w:t>
      </w:r>
    </w:p>
    <w:p w:rsidR="00FE1EBA" w:rsidRPr="00234E6A" w:rsidRDefault="00FE1EBA" w:rsidP="00FE1EBA">
      <w:r w:rsidRPr="00234E6A">
        <w:t>La commande de déploiement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$EXPL/deploiement/deploiement.ksh [-g]</w:t>
      </w:r>
      <w:r w:rsidR="002A5F4A" w:rsidRPr="00234E6A">
        <w:rPr>
          <w:rFonts w:ascii="Courier New" w:hAnsi="Courier New" w:cs="Courier New"/>
        </w:rPr>
        <w:t xml:space="preserve"> [-z {liste de zones}]</w:t>
      </w:r>
    </w:p>
    <w:p w:rsidR="00FE1EBA" w:rsidRPr="00234E6A" w:rsidRDefault="00FE1EBA" w:rsidP="00FE1EBA">
      <w:r w:rsidRPr="00234E6A">
        <w:t>Le paramètre optionnel -g indique, s’il est présent, que les actions suivantes doivent être effectuées :</w:t>
      </w:r>
    </w:p>
    <w:p w:rsidR="00FE1EBA" w:rsidRPr="00234E6A" w:rsidRDefault="00FE1EBA" w:rsidP="00FE1EBA">
      <w:pPr>
        <w:pStyle w:val="Paragraphedeliste"/>
        <w:numPr>
          <w:ilvl w:val="0"/>
          <w:numId w:val="159"/>
        </w:numPr>
      </w:pPr>
      <w:r w:rsidRPr="00234E6A">
        <w:t>enregistrement de la géodatabase</w:t>
      </w:r>
    </w:p>
    <w:p w:rsidR="00FE1EBA" w:rsidRPr="00234E6A" w:rsidRDefault="00FE1EBA" w:rsidP="00FE1EBA">
      <w:pPr>
        <w:pStyle w:val="Paragraphedeliste"/>
        <w:numPr>
          <w:ilvl w:val="0"/>
          <w:numId w:val="159"/>
        </w:numPr>
      </w:pPr>
      <w:r w:rsidRPr="00234E6A">
        <w:t>mise à jour des domaines</w:t>
      </w:r>
    </w:p>
    <w:p w:rsidR="00FE1EBA" w:rsidRPr="00234E6A" w:rsidRDefault="00FE1EBA" w:rsidP="00FE1EBA">
      <w:pPr>
        <w:pStyle w:val="Paragraphedeliste"/>
        <w:numPr>
          <w:ilvl w:val="0"/>
          <w:numId w:val="159"/>
        </w:numPr>
      </w:pPr>
      <w:r w:rsidRPr="00234E6A">
        <w:t>mise à jour des valeurs par défaut</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FE1EBA" w:rsidRPr="00234E6A" w:rsidRDefault="00FE1EBA" w:rsidP="00FE1EBA"/>
    <w:p w:rsidR="00FE1EBA" w:rsidRPr="00234E6A" w:rsidRDefault="00FE1EBA" w:rsidP="00FE1EBA">
      <w:r w:rsidRPr="00234E6A">
        <w:t>Le script deploiement.ksh des PL AGSEXPL, WSEXPL et BDDEXPL détermine le type de plateforme d'installation (TYPE_SERVEUR) et si le serveur est utilisé pour les DOM (ZONE_DOM) en fonction du nom du serveur (NOM_MACHINE) sur lequel il s’execute.</w:t>
      </w:r>
    </w:p>
    <w:p w:rsidR="00FE1EBA" w:rsidRPr="00234E6A" w:rsidRDefault="00FE1EBA" w:rsidP="00FE1EBA">
      <w:r w:rsidRPr="00234E6A">
        <w:t>Les valeurs assignées à TYPE_SERVEUR et ZONE_DOM en fonction de NOM_MACHINE sont données ci-dessous :</w:t>
      </w:r>
    </w:p>
    <w:tbl>
      <w:tblPr>
        <w:tblStyle w:val="Grilledutableau"/>
        <w:tblW w:w="0" w:type="auto"/>
        <w:tblLook w:val="04A0"/>
      </w:tblPr>
      <w:tblGrid>
        <w:gridCol w:w="3259"/>
        <w:gridCol w:w="3259"/>
        <w:gridCol w:w="3260"/>
      </w:tblGrid>
      <w:tr w:rsidR="00FE1EBA" w:rsidRPr="00234E6A" w:rsidTr="00C848BE">
        <w:tc>
          <w:tcPr>
            <w:tcW w:w="3259" w:type="dxa"/>
          </w:tcPr>
          <w:p w:rsidR="00FE1EBA" w:rsidRPr="00234E6A" w:rsidRDefault="00FE1EBA" w:rsidP="00C848BE">
            <w:r w:rsidRPr="00234E6A">
              <w:t>NOM_MACHINE</w:t>
            </w:r>
          </w:p>
        </w:tc>
        <w:tc>
          <w:tcPr>
            <w:tcW w:w="3259" w:type="dxa"/>
          </w:tcPr>
          <w:p w:rsidR="00FE1EBA" w:rsidRPr="00234E6A" w:rsidRDefault="00FE1EBA" w:rsidP="00C848BE">
            <w:r w:rsidRPr="00234E6A">
              <w:t>TYPE_SERVEUR</w:t>
            </w:r>
          </w:p>
        </w:tc>
        <w:tc>
          <w:tcPr>
            <w:tcW w:w="3260" w:type="dxa"/>
          </w:tcPr>
          <w:p w:rsidR="00FE1EBA" w:rsidRPr="00234E6A" w:rsidRDefault="00FE1EBA" w:rsidP="00C848BE">
            <w:r w:rsidRPr="00234E6A">
              <w:t>ZONE_DOM</w:t>
            </w:r>
          </w:p>
        </w:tc>
      </w:tr>
      <w:tr w:rsidR="00FE1EBA" w:rsidRPr="00234E6A" w:rsidTr="00C848BE">
        <w:tc>
          <w:tcPr>
            <w:tcW w:w="3259" w:type="dxa"/>
          </w:tcPr>
          <w:p w:rsidR="00FE1EBA" w:rsidRPr="00234E6A" w:rsidRDefault="00FE1EBA" w:rsidP="00C848BE">
            <w:r w:rsidRPr="00234E6A">
              <w:t>dvedvn67 | dvedvo45 | dvedvo48 | dvedvn65 | dvedvp75 | dvdsi451 | dvdsi895 | uagfiws? | opgfiws?</w:t>
            </w:r>
          </w:p>
        </w:tc>
        <w:tc>
          <w:tcPr>
            <w:tcW w:w="3259" w:type="dxa"/>
          </w:tcPr>
          <w:p w:rsidR="00FE1EBA" w:rsidRPr="00234E6A" w:rsidRDefault="00FE1EBA" w:rsidP="00C848BE">
            <w:r w:rsidRPr="00234E6A">
              <w:t>WS</w:t>
            </w:r>
          </w:p>
        </w:tc>
        <w:tc>
          <w:tcPr>
            <w:tcW w:w="3260" w:type="dxa"/>
          </w:tcPr>
          <w:p w:rsidR="00FE1EBA" w:rsidRPr="00234E6A" w:rsidRDefault="00FE1EBA" w:rsidP="00C848BE">
            <w:r w:rsidRPr="00234E6A">
              <w:t>false</w:t>
            </w:r>
          </w:p>
        </w:tc>
      </w:tr>
      <w:tr w:rsidR="00FE1EBA" w:rsidRPr="00234E6A" w:rsidTr="00C848BE">
        <w:tc>
          <w:tcPr>
            <w:tcW w:w="3259" w:type="dxa"/>
          </w:tcPr>
          <w:p w:rsidR="00FE1EBA" w:rsidRPr="00234E6A" w:rsidRDefault="00FE1EBA" w:rsidP="00C848BE">
            <w:r w:rsidRPr="00234E6A">
              <w:t>dvedvn62 | dvedvo46 | dvedvo49 | dvedvm48 | dvedvp76 | dvdsi452 | dvdsif20 | dvdsi945 | uagfias? | opgfias?</w:t>
            </w:r>
          </w:p>
        </w:tc>
        <w:tc>
          <w:tcPr>
            <w:tcW w:w="3259" w:type="dxa"/>
          </w:tcPr>
          <w:p w:rsidR="00FE1EBA" w:rsidRPr="00234E6A" w:rsidRDefault="00FE1EBA" w:rsidP="00C848BE">
            <w:r w:rsidRPr="00234E6A">
              <w:t>AGS</w:t>
            </w:r>
          </w:p>
        </w:tc>
        <w:tc>
          <w:tcPr>
            <w:tcW w:w="3260" w:type="dxa"/>
          </w:tcPr>
          <w:p w:rsidR="00FE1EBA" w:rsidRPr="00234E6A" w:rsidRDefault="00FE1EBA" w:rsidP="00C848BE">
            <w:r w:rsidRPr="00234E6A">
              <w:t>false</w:t>
            </w:r>
          </w:p>
        </w:tc>
      </w:tr>
      <w:tr w:rsidR="00FE1EBA" w:rsidRPr="00234E6A" w:rsidTr="00C848BE">
        <w:tc>
          <w:tcPr>
            <w:tcW w:w="3259" w:type="dxa"/>
          </w:tcPr>
          <w:p w:rsidR="00FE1EBA" w:rsidRPr="00234E6A" w:rsidRDefault="00FE1EBA" w:rsidP="000431D8">
            <w:r w:rsidRPr="00234E6A">
              <w:t>dvgfias07 | uagfiasd? | opgfiasd?</w:t>
            </w:r>
          </w:p>
        </w:tc>
        <w:tc>
          <w:tcPr>
            <w:tcW w:w="3259" w:type="dxa"/>
          </w:tcPr>
          <w:p w:rsidR="00FE1EBA" w:rsidRPr="00234E6A" w:rsidRDefault="00FE1EBA" w:rsidP="00C848BE">
            <w:r w:rsidRPr="00234E6A">
              <w:t>ASD</w:t>
            </w:r>
          </w:p>
        </w:tc>
        <w:tc>
          <w:tcPr>
            <w:tcW w:w="3260" w:type="dxa"/>
          </w:tcPr>
          <w:p w:rsidR="00FE1EBA" w:rsidRPr="00234E6A" w:rsidRDefault="00FE1EBA" w:rsidP="00C848BE">
            <w:r w:rsidRPr="00234E6A">
              <w:t>true</w:t>
            </w:r>
          </w:p>
        </w:tc>
      </w:tr>
      <w:tr w:rsidR="00FE1EBA" w:rsidRPr="00234E6A" w:rsidTr="00C848BE">
        <w:tc>
          <w:tcPr>
            <w:tcW w:w="3259" w:type="dxa"/>
          </w:tcPr>
          <w:p w:rsidR="00FE1EBA" w:rsidRPr="00234E6A" w:rsidRDefault="00FE1EBA" w:rsidP="00C848BE">
            <w:r w:rsidRPr="00234E6A">
              <w:t xml:space="preserve">dvgfias01 | dvgfias03 | ingfias01 | </w:t>
            </w:r>
            <w:r w:rsidR="000431D8" w:rsidRPr="00234E6A">
              <w:t xml:space="preserve">ingfias02 | </w:t>
            </w:r>
            <w:r w:rsidRPr="00234E6A">
              <w:t>tcgfias04 | dvgfias05</w:t>
            </w:r>
          </w:p>
        </w:tc>
        <w:tc>
          <w:tcPr>
            <w:tcW w:w="3259" w:type="dxa"/>
          </w:tcPr>
          <w:p w:rsidR="00FE1EBA" w:rsidRPr="00234E6A" w:rsidRDefault="00FE1EBA" w:rsidP="00C848BE">
            <w:r w:rsidRPr="00234E6A">
              <w:t>IMP</w:t>
            </w:r>
          </w:p>
        </w:tc>
        <w:tc>
          <w:tcPr>
            <w:tcW w:w="3260" w:type="dxa"/>
          </w:tcPr>
          <w:p w:rsidR="00FE1EBA" w:rsidRPr="00234E6A" w:rsidRDefault="00FE1EBA" w:rsidP="00C848BE">
            <w:r w:rsidRPr="00234E6A">
              <w:t>true</w:t>
            </w:r>
          </w:p>
        </w:tc>
      </w:tr>
      <w:tr w:rsidR="00FE1EBA" w:rsidRPr="00234E6A" w:rsidTr="00C848BE">
        <w:tc>
          <w:tcPr>
            <w:tcW w:w="3259" w:type="dxa"/>
          </w:tcPr>
          <w:p w:rsidR="00FE1EBA" w:rsidRPr="00234E6A" w:rsidRDefault="00FE1EBA" w:rsidP="000431D8">
            <w:r w:rsidRPr="00234E6A">
              <w:t>dvgfias02 | uagfipr? | opgfipr?</w:t>
            </w:r>
          </w:p>
        </w:tc>
        <w:tc>
          <w:tcPr>
            <w:tcW w:w="3259" w:type="dxa"/>
          </w:tcPr>
          <w:p w:rsidR="00FE1EBA" w:rsidRPr="00234E6A" w:rsidRDefault="00FE1EBA" w:rsidP="00C848BE">
            <w:r w:rsidRPr="00234E6A">
              <w:t>IMP</w:t>
            </w:r>
          </w:p>
        </w:tc>
        <w:tc>
          <w:tcPr>
            <w:tcW w:w="3260" w:type="dxa"/>
          </w:tcPr>
          <w:p w:rsidR="00FE1EBA" w:rsidRPr="00234E6A" w:rsidRDefault="00FE1EBA" w:rsidP="00C848BE">
            <w:r w:rsidRPr="00234E6A">
              <w:t>false</w:t>
            </w:r>
          </w:p>
        </w:tc>
      </w:tr>
      <w:tr w:rsidR="00FE1EBA" w:rsidRPr="00234E6A" w:rsidTr="00C848BE">
        <w:tc>
          <w:tcPr>
            <w:tcW w:w="3259" w:type="dxa"/>
          </w:tcPr>
          <w:p w:rsidR="00FE1EBA" w:rsidRPr="00234E6A" w:rsidRDefault="00FE1EBA" w:rsidP="00C848BE">
            <w:r w:rsidRPr="00234E6A">
              <w:t>dvedvo40 | dvedvo47 | dvedvo50 | dvedvg37 | dvedvf29 | dvdsi453 | dvdsi896 | uagfidb? | opgfidb? | gfi-db?</w:t>
            </w:r>
          </w:p>
        </w:tc>
        <w:tc>
          <w:tcPr>
            <w:tcW w:w="3259" w:type="dxa"/>
          </w:tcPr>
          <w:p w:rsidR="00FE1EBA" w:rsidRPr="00234E6A" w:rsidRDefault="00FE1EBA" w:rsidP="00C848BE">
            <w:r w:rsidRPr="00234E6A">
              <w:t>BDD</w:t>
            </w:r>
          </w:p>
        </w:tc>
        <w:tc>
          <w:tcPr>
            <w:tcW w:w="3260" w:type="dxa"/>
          </w:tcPr>
          <w:p w:rsidR="00FE1EBA" w:rsidRPr="00234E6A" w:rsidRDefault="00FE1EBA" w:rsidP="00C848BE">
            <w:r w:rsidRPr="00234E6A">
              <w:t>false</w:t>
            </w:r>
          </w:p>
        </w:tc>
      </w:tr>
    </w:tbl>
    <w:p w:rsidR="00FE1EBA" w:rsidRPr="00234E6A" w:rsidRDefault="00FE1EBA" w:rsidP="00FE1EBA"/>
    <w:p w:rsidR="00AB077D" w:rsidRPr="00234E6A" w:rsidRDefault="00FE1EBA" w:rsidP="00FE1EBA">
      <w:r w:rsidRPr="00234E6A">
        <w:t xml:space="preserve">Les actions suivantes sont réalisées </w:t>
      </w:r>
      <w:r w:rsidR="00AB077D" w:rsidRPr="00234E6A">
        <w:t>en fonctions du TYPE_SERVEUR :</w:t>
      </w:r>
    </w:p>
    <w:p w:rsidR="00FE1EBA" w:rsidRPr="00234E6A" w:rsidRDefault="00AB077D" w:rsidP="00FE1EBA">
      <w:pPr>
        <w:rPr>
          <w:rFonts w:ascii="Courier New" w:hAnsi="Courier New" w:cs="Courier New"/>
        </w:rPr>
      </w:pPr>
      <w:r w:rsidRPr="00234E6A">
        <w:rPr>
          <w:rFonts w:ascii="Courier New" w:hAnsi="Courier New" w:cs="Courier New"/>
          <w:b/>
        </w:rPr>
        <w:t>Si</w:t>
      </w:r>
      <w:r w:rsidRPr="00234E6A">
        <w:rPr>
          <w:rFonts w:ascii="Courier New" w:hAnsi="Courier New" w:cs="Courier New"/>
        </w:rPr>
        <w:t xml:space="preserve"> </w:t>
      </w:r>
      <w:r w:rsidR="00FE1EBA" w:rsidRPr="00234E6A">
        <w:rPr>
          <w:rFonts w:ascii="Courier New" w:hAnsi="Courier New" w:cs="Courier New"/>
        </w:rPr>
        <w:t xml:space="preserve">TYPE_SERVEUR = ASD </w:t>
      </w:r>
      <w:r w:rsidR="00FE1EBA" w:rsidRPr="00234E6A">
        <w:rPr>
          <w:rFonts w:ascii="Courier New" w:hAnsi="Courier New" w:cs="Courier New"/>
          <w:b/>
        </w:rPr>
        <w:t>ou</w:t>
      </w:r>
      <w:r w:rsidR="00FE1EBA" w:rsidRPr="00234E6A">
        <w:rPr>
          <w:rFonts w:ascii="Courier New" w:hAnsi="Courier New" w:cs="Courier New"/>
        </w:rPr>
        <w:t xml:space="preserve"> IMP </w:t>
      </w:r>
      <w:r w:rsidR="00FE1EBA" w:rsidRPr="00234E6A">
        <w:rPr>
          <w:rFonts w:ascii="Courier New" w:hAnsi="Courier New" w:cs="Courier New"/>
          <w:b/>
        </w:rPr>
        <w:t>et</w:t>
      </w:r>
      <w:r w:rsidR="00FE1EBA" w:rsidRPr="00234E6A">
        <w:rPr>
          <w:rFonts w:ascii="Courier New" w:hAnsi="Courier New" w:cs="Courier New"/>
        </w:rPr>
        <w:t xml:space="preserve"> </w:t>
      </w:r>
      <w:r w:rsidRPr="00234E6A">
        <w:rPr>
          <w:rFonts w:ascii="Courier New" w:hAnsi="Courier New" w:cs="Courier New"/>
          <w:b/>
        </w:rPr>
        <w:t>Si</w:t>
      </w:r>
      <w:r w:rsidRPr="00234E6A">
        <w:rPr>
          <w:rFonts w:ascii="Courier New" w:hAnsi="Courier New" w:cs="Courier New"/>
        </w:rPr>
        <w:t xml:space="preserve"> </w:t>
      </w:r>
      <w:r w:rsidR="00FE1EBA" w:rsidRPr="00234E6A">
        <w:rPr>
          <w:rFonts w:ascii="Courier New" w:hAnsi="Courier New" w:cs="Courier New"/>
        </w:rPr>
        <w:t>ZONE_DOM = true :</w:t>
      </w:r>
    </w:p>
    <w:p w:rsidR="00FE1EBA" w:rsidRPr="00234E6A" w:rsidRDefault="00FE1EBA" w:rsidP="009720EF">
      <w:pPr>
        <w:pStyle w:val="Paragraphedeliste"/>
        <w:numPr>
          <w:ilvl w:val="0"/>
          <w:numId w:val="159"/>
        </w:numPr>
        <w:ind w:left="1068"/>
        <w:rPr>
          <w:rFonts w:ascii="Courier New" w:hAnsi="Courier New" w:cs="Courier New"/>
        </w:rPr>
      </w:pPr>
      <w:r w:rsidRPr="00234E6A">
        <w:rPr>
          <w:rFonts w:ascii="Courier New" w:hAnsi="Courier New" w:cs="Courier New"/>
        </w:rPr>
        <w:t>création du Geometry service</w:t>
      </w:r>
    </w:p>
    <w:p w:rsidR="00211EDC" w:rsidRPr="00234E6A" w:rsidRDefault="00211EDC" w:rsidP="009720EF">
      <w:pPr>
        <w:ind w:left="348"/>
        <w:rPr>
          <w:rFonts w:ascii="Courier New" w:hAnsi="Courier New" w:cs="Courier New"/>
        </w:rPr>
      </w:pPr>
      <w:r w:rsidRPr="00234E6A">
        <w:rPr>
          <w:rFonts w:ascii="Courier New" w:hAnsi="Courier New" w:cs="Courier New"/>
          <w:b/>
        </w:rPr>
        <w:t>Pour</w:t>
      </w:r>
      <w:r w:rsidRPr="00234E6A">
        <w:rPr>
          <w:rFonts w:ascii="Courier New" w:hAnsi="Courier New" w:cs="Courier New"/>
        </w:rPr>
        <w:t xml:space="preserve"> chaque zone </w:t>
      </w:r>
      <w:r w:rsidRPr="00234E6A">
        <w:rPr>
          <w:rFonts w:ascii="Courier New" w:hAnsi="Courier New" w:cs="Courier New"/>
          <w:b/>
        </w:rPr>
        <w:t>dans</w:t>
      </w:r>
      <w:r w:rsidRPr="00234E6A">
        <w:rPr>
          <w:rFonts w:ascii="Courier New" w:hAnsi="Courier New" w:cs="Courier New"/>
        </w:rPr>
        <w:t xml:space="preserve"> {liste de zones} </w:t>
      </w:r>
      <w:r w:rsidRPr="00234E6A">
        <w:rPr>
          <w:rFonts w:ascii="Courier New" w:hAnsi="Courier New" w:cs="Courier New"/>
          <w:b/>
        </w:rPr>
        <w:t>ou</w:t>
      </w:r>
      <w:r w:rsidRPr="00234E6A">
        <w:rPr>
          <w:rFonts w:ascii="Courier New" w:hAnsi="Courier New" w:cs="Courier New"/>
        </w:rPr>
        <w:t xml:space="preserve"> </w:t>
      </w:r>
      <w:r w:rsidR="009720EF" w:rsidRPr="00234E6A">
        <w:rPr>
          <w:rFonts w:ascii="Courier New" w:hAnsi="Courier New" w:cs="Courier New"/>
          <w:b/>
        </w:rPr>
        <w:t>P</w:t>
      </w:r>
      <w:r w:rsidRPr="00234E6A">
        <w:rPr>
          <w:rFonts w:ascii="Courier New" w:hAnsi="Courier New" w:cs="Courier New"/>
          <w:b/>
        </w:rPr>
        <w:t>our</w:t>
      </w:r>
      <w:r w:rsidRPr="00234E6A">
        <w:rPr>
          <w:rFonts w:ascii="Courier New" w:hAnsi="Courier New" w:cs="Courier New"/>
        </w:rPr>
        <w:t xml:space="preserve"> chaque zone </w:t>
      </w:r>
      <w:r w:rsidR="009720EF" w:rsidRPr="00234E6A">
        <w:rPr>
          <w:rFonts w:ascii="Courier New" w:hAnsi="Courier New" w:cs="Courier New"/>
          <w:b/>
        </w:rPr>
        <w:t>dans</w:t>
      </w:r>
      <w:r w:rsidR="009720EF" w:rsidRPr="00234E6A">
        <w:rPr>
          <w:rFonts w:ascii="Courier New" w:hAnsi="Courier New" w:cs="Courier New"/>
        </w:rPr>
        <w:t xml:space="preserve"> {gua, guy, mar, reu} </w:t>
      </w:r>
      <w:r w:rsidR="009720EF" w:rsidRPr="00234E6A">
        <w:rPr>
          <w:rFonts w:ascii="Courier New" w:hAnsi="Courier New" w:cs="Courier New"/>
          <w:b/>
        </w:rPr>
        <w:t>si</w:t>
      </w:r>
      <w:r w:rsidR="009720EF" w:rsidRPr="00234E6A">
        <w:rPr>
          <w:rFonts w:ascii="Courier New" w:hAnsi="Courier New" w:cs="Courier New"/>
        </w:rPr>
        <w:t xml:space="preserve"> {liste de zones} n’est pas renseigné</w:t>
      </w:r>
    </w:p>
    <w:p w:rsidR="00FE1EBA" w:rsidRPr="00234E6A" w:rsidRDefault="00FE1EBA" w:rsidP="009720EF">
      <w:pPr>
        <w:pStyle w:val="Paragraphedeliste"/>
        <w:numPr>
          <w:ilvl w:val="0"/>
          <w:numId w:val="159"/>
        </w:numPr>
        <w:ind w:left="1068"/>
        <w:rPr>
          <w:rFonts w:ascii="Courier New" w:hAnsi="Courier New" w:cs="Courier New"/>
        </w:rPr>
      </w:pPr>
      <w:r w:rsidRPr="00234E6A">
        <w:rPr>
          <w:rFonts w:ascii="Courier New" w:hAnsi="Courier New" w:cs="Courier New"/>
        </w:rPr>
        <w:t>Si option -g : enregistrement de la géodatabase (enregGeoDB.ksh)</w:t>
      </w:r>
    </w:p>
    <w:p w:rsidR="00FE1EBA" w:rsidRPr="00234E6A" w:rsidRDefault="00FE1EBA" w:rsidP="009720EF">
      <w:pPr>
        <w:pStyle w:val="Paragraphedeliste"/>
        <w:numPr>
          <w:ilvl w:val="0"/>
          <w:numId w:val="159"/>
        </w:numPr>
        <w:ind w:left="1068"/>
        <w:rPr>
          <w:rFonts w:ascii="Courier New" w:hAnsi="Courier New" w:cs="Courier New"/>
        </w:rPr>
      </w:pPr>
      <w:r w:rsidRPr="00234E6A">
        <w:rPr>
          <w:rFonts w:ascii="Courier New" w:hAnsi="Courier New" w:cs="Courier New"/>
        </w:rPr>
        <w:t>Si option -g : mise à jour des domaines (majDomaines.ksh)</w:t>
      </w:r>
    </w:p>
    <w:p w:rsidR="00FE1EBA" w:rsidRPr="00234E6A" w:rsidRDefault="00FE1EBA" w:rsidP="009720EF">
      <w:pPr>
        <w:pStyle w:val="Paragraphedeliste"/>
        <w:numPr>
          <w:ilvl w:val="0"/>
          <w:numId w:val="159"/>
        </w:numPr>
        <w:ind w:left="1068"/>
        <w:rPr>
          <w:rFonts w:ascii="Courier New" w:hAnsi="Courier New" w:cs="Courier New"/>
        </w:rPr>
      </w:pPr>
      <w:r w:rsidRPr="00234E6A">
        <w:rPr>
          <w:rFonts w:ascii="Courier New" w:hAnsi="Courier New" w:cs="Courier New"/>
        </w:rPr>
        <w:t>Si option -g : mise à jour des valeurs par défaut (majValeursDefaut.ksh)</w:t>
      </w:r>
    </w:p>
    <w:p w:rsidR="00FE1EBA" w:rsidRPr="00234E6A" w:rsidRDefault="009720EF" w:rsidP="009720EF">
      <w:pPr>
        <w:ind w:left="348"/>
        <w:rPr>
          <w:rFonts w:ascii="Courier New" w:hAnsi="Courier New" w:cs="Courier New"/>
          <w:b/>
        </w:rPr>
      </w:pPr>
      <w:r w:rsidRPr="00234E6A">
        <w:rPr>
          <w:rFonts w:ascii="Courier New" w:hAnsi="Courier New" w:cs="Courier New"/>
          <w:b/>
        </w:rPr>
        <w:t>FinPour</w:t>
      </w:r>
    </w:p>
    <w:p w:rsidR="009720EF" w:rsidRPr="00234E6A" w:rsidRDefault="00AB077D" w:rsidP="00FE1EBA">
      <w:pPr>
        <w:rPr>
          <w:rFonts w:ascii="Courier New" w:hAnsi="Courier New" w:cs="Courier New"/>
          <w:b/>
        </w:rPr>
      </w:pPr>
      <w:r w:rsidRPr="00234E6A">
        <w:rPr>
          <w:rFonts w:ascii="Courier New" w:hAnsi="Courier New" w:cs="Courier New"/>
          <w:b/>
        </w:rPr>
        <w:t>FinSi</w:t>
      </w:r>
    </w:p>
    <w:p w:rsidR="00AB077D" w:rsidRPr="00234E6A" w:rsidRDefault="00AB077D" w:rsidP="00FE1EBA"/>
    <w:p w:rsidR="00FE1EBA" w:rsidRPr="00234E6A" w:rsidRDefault="00FE1EBA" w:rsidP="00FE1EBA">
      <w:pPr>
        <w:rPr>
          <w:rFonts w:ascii="Courier New" w:hAnsi="Courier New" w:cs="Courier New"/>
        </w:rPr>
      </w:pPr>
      <w:r w:rsidRPr="00234E6A">
        <w:rPr>
          <w:rFonts w:ascii="Courier New" w:hAnsi="Courier New" w:cs="Courier New"/>
          <w:b/>
        </w:rPr>
        <w:t>Si</w:t>
      </w:r>
      <w:r w:rsidRPr="00234E6A">
        <w:rPr>
          <w:rFonts w:ascii="Courier New" w:hAnsi="Courier New" w:cs="Courier New"/>
        </w:rPr>
        <w:t xml:space="preserve"> TYPE_SERVEUR = AGS :</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lastRenderedPageBreak/>
        <w:t>Copie de $EXPL/etc/&lt;envir&gt;/serveur/&lt;TYPE_SERVEUR&gt;/Server.dat vers ${AGSHOME}/server/system/Server.dat</w:t>
      </w:r>
    </w:p>
    <w:p w:rsidR="00FE1EBA" w:rsidRPr="00234E6A" w:rsidRDefault="00AB077D" w:rsidP="00FE1EBA">
      <w:pPr>
        <w:rPr>
          <w:rFonts w:ascii="Courier New" w:hAnsi="Courier New" w:cs="Courier New"/>
        </w:rPr>
      </w:pPr>
      <w:r w:rsidRPr="00234E6A">
        <w:rPr>
          <w:rFonts w:ascii="Courier New" w:hAnsi="Courier New" w:cs="Courier New"/>
          <w:b/>
        </w:rPr>
        <w:t xml:space="preserve">Sinon </w:t>
      </w:r>
      <w:r w:rsidR="00FE1EBA" w:rsidRPr="00234E6A">
        <w:rPr>
          <w:rFonts w:ascii="Courier New" w:hAnsi="Courier New" w:cs="Courier New"/>
          <w:b/>
        </w:rPr>
        <w:t>Si</w:t>
      </w:r>
      <w:r w:rsidR="00FE1EBA" w:rsidRPr="00234E6A">
        <w:rPr>
          <w:rFonts w:ascii="Courier New" w:hAnsi="Courier New" w:cs="Courier New"/>
        </w:rPr>
        <w:t xml:space="preserve"> TYPE_SERVEUR = ASD :</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t>Arrêt d’ArcGIS</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t>Copie de $EXPL/etc/&lt;envir&gt;/serveur/&lt;TYPE_SERVEUR&gt;/Server.dat vers ${AGSHOME}/server/system/Server.dat</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t>Mise à jour de ${AGSHOME}/java/manager/service/managerappserver/conf/server.xml</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t>Démarrage d’ArcGIS</w:t>
      </w:r>
    </w:p>
    <w:p w:rsidR="00FE1EBA" w:rsidRPr="00234E6A" w:rsidRDefault="00AB077D" w:rsidP="00FE1EBA">
      <w:pPr>
        <w:rPr>
          <w:rFonts w:ascii="Courier New" w:hAnsi="Courier New" w:cs="Courier New"/>
        </w:rPr>
      </w:pPr>
      <w:r w:rsidRPr="00234E6A">
        <w:rPr>
          <w:rFonts w:ascii="Courier New" w:hAnsi="Courier New" w:cs="Courier New"/>
          <w:b/>
        </w:rPr>
        <w:t xml:space="preserve">Sinon </w:t>
      </w:r>
      <w:r w:rsidR="00FE1EBA" w:rsidRPr="00234E6A">
        <w:rPr>
          <w:rFonts w:ascii="Courier New" w:hAnsi="Courier New" w:cs="Courier New"/>
          <w:b/>
        </w:rPr>
        <w:t>Si</w:t>
      </w:r>
      <w:r w:rsidR="00FE1EBA" w:rsidRPr="00234E6A">
        <w:rPr>
          <w:rFonts w:ascii="Courier New" w:hAnsi="Courier New" w:cs="Courier New"/>
        </w:rPr>
        <w:t xml:space="preserve"> TYPE_SERVEUR = IMP :</w:t>
      </w:r>
    </w:p>
    <w:p w:rsidR="00FE1EBA" w:rsidRPr="00234E6A" w:rsidRDefault="00FE1EBA" w:rsidP="00FE1EBA">
      <w:pPr>
        <w:pStyle w:val="Paragraphedeliste"/>
        <w:numPr>
          <w:ilvl w:val="0"/>
          <w:numId w:val="159"/>
        </w:numPr>
        <w:rPr>
          <w:rFonts w:ascii="Courier New" w:hAnsi="Courier New" w:cs="Courier New"/>
        </w:rPr>
      </w:pPr>
      <w:r w:rsidRPr="00234E6A">
        <w:rPr>
          <w:rFonts w:ascii="Courier New" w:hAnsi="Courier New" w:cs="Courier New"/>
        </w:rPr>
        <w:t>Copie de $EXPL/etc/&lt;envir&gt;/serveur/&lt;TYPE_SERVEUR&gt;/Server.dat vers ${AGSHOME}/server/system/Server.dat</w:t>
      </w:r>
    </w:p>
    <w:p w:rsidR="00AB077D" w:rsidRPr="00234E6A" w:rsidRDefault="00AB077D" w:rsidP="00AB077D">
      <w:pPr>
        <w:rPr>
          <w:rFonts w:ascii="Courier New" w:hAnsi="Courier New" w:cs="Courier New"/>
          <w:b/>
        </w:rPr>
      </w:pPr>
      <w:r w:rsidRPr="00234E6A">
        <w:rPr>
          <w:rFonts w:ascii="Courier New" w:hAnsi="Courier New" w:cs="Courier New"/>
          <w:b/>
        </w:rPr>
        <w:t>FinSi</w:t>
      </w:r>
    </w:p>
    <w:p w:rsidR="00FE1EBA" w:rsidRPr="00234E6A" w:rsidRDefault="00FE1EBA" w:rsidP="00FE1EBA"/>
    <w:p w:rsidR="00FE1EBA" w:rsidRPr="00234E6A" w:rsidRDefault="00FE1EBA" w:rsidP="00FE1EBA">
      <w:pPr>
        <w:pStyle w:val="Titre4"/>
      </w:pPr>
      <w:bookmarkStart w:id="1039" w:name="_Toc426723752"/>
      <w:r w:rsidRPr="00234E6A">
        <w:t>AGSMSD</w:t>
      </w:r>
      <w:bookmarkEnd w:id="1039"/>
    </w:p>
    <w:p w:rsidR="00FE1EBA" w:rsidRPr="00234E6A" w:rsidRDefault="00FE1EBA" w:rsidP="00FE1EBA">
      <w:r w:rsidRPr="00234E6A">
        <w:t>Le PL AGSMSD est installé à la fois sur les serveurs ArcGIS dédiés à la métropole et ceux dédiés aux DOM. Il crée les map services nécessaires sur le serveur ArcGIS sur lequel il est installé.</w:t>
      </w:r>
    </w:p>
    <w:p w:rsidR="00FE1EBA" w:rsidRPr="00234E6A" w:rsidRDefault="00FE1EBA" w:rsidP="00FE1EBA">
      <w:pPr>
        <w:pStyle w:val="Titre5"/>
      </w:pPr>
      <w:r w:rsidRPr="00234E6A">
        <w:t>deploiement.ksh</w:t>
      </w:r>
    </w:p>
    <w:p w:rsidR="00FE1EBA" w:rsidRPr="00234E6A" w:rsidRDefault="00FE1EBA" w:rsidP="00FE1EBA">
      <w:r w:rsidRPr="00234E6A">
        <w:t>La commande de déploiement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 xml:space="preserve">$EXPL/deploiement/deploiement.ksh [-t] [-f] </w:t>
      </w:r>
      <w:r w:rsidR="002A5F4A" w:rsidRPr="00234E6A">
        <w:rPr>
          <w:rFonts w:ascii="Courier New" w:hAnsi="Courier New" w:cs="Courier New"/>
        </w:rPr>
        <w:t>[-z {liste de zones}]</w:t>
      </w:r>
    </w:p>
    <w:p w:rsidR="00FE1EBA" w:rsidRPr="00234E6A" w:rsidRDefault="00FE1EBA" w:rsidP="00FE1EBA">
      <w:r w:rsidRPr="00234E6A">
        <w:t>Paramètre -t : déploiement avec les traces.</w:t>
      </w:r>
    </w:p>
    <w:p w:rsidR="00FE1EBA" w:rsidRPr="00234E6A" w:rsidRDefault="00FE1EBA" w:rsidP="00FE1EBA">
      <w:r w:rsidRPr="00234E6A">
        <w:t>Le paramètre optionnel -f indique, s’il est présent, de regénérer les mxd et msd. Dans le cas contraire, les mxd et msd les plus récents présents sous /var/opt/data/flat/gfias1/webarcgis/msd/&lt;GOROCO&gt;/ sont réutilisés pour créer les map services.</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FE1EBA" w:rsidRPr="00234E6A" w:rsidRDefault="00FE1EBA" w:rsidP="00FE1EBA"/>
    <w:p w:rsidR="00FE1EBA" w:rsidRPr="00234E6A" w:rsidRDefault="00FE1EBA" w:rsidP="00FE1EBA">
      <w:pPr>
        <w:pStyle w:val="Titre4"/>
      </w:pPr>
      <w:bookmarkStart w:id="1040" w:name="_Toc426723753"/>
      <w:r w:rsidRPr="00234E6A">
        <w:t>AGSSOE</w:t>
      </w:r>
      <w:bookmarkEnd w:id="1040"/>
    </w:p>
    <w:p w:rsidR="00FE1EBA" w:rsidRPr="00234E6A" w:rsidRDefault="00FE1EBA" w:rsidP="00FE1EBA">
      <w:r w:rsidRPr="00234E6A">
        <w:t>Le PL AGSSOE est installé à la fois sur les serveurs ArcGIS dédiés à la métropole et ceux dédiés aux DOM. Il installe le SOE sur le serveur ArcGIS sur lequel il est installé.</w:t>
      </w:r>
    </w:p>
    <w:p w:rsidR="00FE1EBA" w:rsidRPr="00234E6A" w:rsidRDefault="00FE1EBA" w:rsidP="00FE1EBA">
      <w:pPr>
        <w:pStyle w:val="Titre5"/>
      </w:pPr>
      <w:r w:rsidRPr="00234E6A">
        <w:t>deploiement.ksh</w:t>
      </w:r>
    </w:p>
    <w:p w:rsidR="00FE1EBA" w:rsidRPr="00234E6A" w:rsidRDefault="00FE1EBA" w:rsidP="00FE1EBA">
      <w:r w:rsidRPr="00234E6A">
        <w:t>La commande de déploiement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$EXPL/deploiement/deploiement.ksh [-t]</w:t>
      </w:r>
      <w:r w:rsidR="002A5F4A" w:rsidRPr="00234E6A">
        <w:rPr>
          <w:rFonts w:ascii="Courier New" w:hAnsi="Courier New" w:cs="Courier New"/>
        </w:rPr>
        <w:t xml:space="preserve"> [-z {liste de zones}]</w:t>
      </w:r>
    </w:p>
    <w:p w:rsidR="00FE1EBA" w:rsidRPr="00234E6A" w:rsidRDefault="00FE1EBA" w:rsidP="00FE1EBA">
      <w:r w:rsidRPr="00234E6A">
        <w:t>Paramètre -t : déploiement avec les traces.</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FE1EBA" w:rsidRPr="00234E6A" w:rsidRDefault="00FE1EBA" w:rsidP="00FE1EBA"/>
    <w:p w:rsidR="00FE1EBA" w:rsidRPr="00234E6A" w:rsidRDefault="00FE1EBA" w:rsidP="00FE1EBA">
      <w:r w:rsidRPr="00234E6A">
        <w:t>Le script de déploiement prend en compte l’installation sur les serveurs ArcGIS dédiés aux DOM, qu’ils soient spécifiques ou mutualisés avec les serveurs d’impression.</w:t>
      </w:r>
    </w:p>
    <w:p w:rsidR="00FE1EBA" w:rsidRPr="00234E6A" w:rsidRDefault="00FE1EBA" w:rsidP="00FE1EBA"/>
    <w:p w:rsidR="00FE1EBA" w:rsidRPr="00234E6A" w:rsidRDefault="00FE1EBA" w:rsidP="00FE1EBA">
      <w:pPr>
        <w:pStyle w:val="Titre4"/>
      </w:pPr>
      <w:bookmarkStart w:id="1041" w:name="_Toc426723754"/>
      <w:r w:rsidRPr="00234E6A">
        <w:lastRenderedPageBreak/>
        <w:t>AGSTBX</w:t>
      </w:r>
      <w:bookmarkEnd w:id="1041"/>
    </w:p>
    <w:p w:rsidR="00FE1EBA" w:rsidRPr="00234E6A" w:rsidRDefault="00FE1EBA" w:rsidP="00FE1EBA">
      <w:r w:rsidRPr="00234E6A">
        <w:t>Le PL AGSTBX est installé à la fois sur les serveurs ArcGIS dédiés à la métropole et ceux dédiés aux DOM. Il installe les toolbox sur le serveur ArcGIS sur lequel il est installé.</w:t>
      </w:r>
    </w:p>
    <w:p w:rsidR="00FE1EBA" w:rsidRPr="00234E6A" w:rsidRDefault="00FE1EBA" w:rsidP="00FE1EBA">
      <w:pPr>
        <w:pStyle w:val="Titre5"/>
      </w:pPr>
      <w:r w:rsidRPr="00234E6A">
        <w:t>deploiement.ksh</w:t>
      </w:r>
    </w:p>
    <w:p w:rsidR="00FE1EBA" w:rsidRPr="00234E6A" w:rsidRDefault="00FE1EBA" w:rsidP="00FE1EBA">
      <w:r w:rsidRPr="00234E6A">
        <w:t>La commande de déploiement est la suivante :</w:t>
      </w:r>
    </w:p>
    <w:p w:rsidR="00FE1EBA" w:rsidRPr="00234E6A" w:rsidRDefault="00FE1EBA" w:rsidP="00FE1EBA">
      <w:pPr>
        <w:ind w:firstLine="708"/>
        <w:rPr>
          <w:rFonts w:ascii="Courier New" w:hAnsi="Courier New" w:cs="Courier New"/>
        </w:rPr>
      </w:pPr>
      <w:r w:rsidRPr="00234E6A">
        <w:rPr>
          <w:rFonts w:ascii="Courier New" w:hAnsi="Courier New" w:cs="Courier New"/>
        </w:rPr>
        <w:t>$EXPL/deploiement/deploiement.ksh [-t]</w:t>
      </w:r>
      <w:r w:rsidR="002A5F4A" w:rsidRPr="00234E6A">
        <w:rPr>
          <w:rFonts w:ascii="Courier New" w:hAnsi="Courier New" w:cs="Courier New"/>
        </w:rPr>
        <w:t xml:space="preserve"> [-z {liste de zones}]</w:t>
      </w:r>
    </w:p>
    <w:p w:rsidR="00FE1EBA" w:rsidRPr="00234E6A" w:rsidRDefault="00FE1EBA" w:rsidP="00FE1EBA">
      <w:r w:rsidRPr="00234E6A">
        <w:t>Paramètre -t : déploiement avec les traces.</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FE1EBA" w:rsidRPr="00234E6A" w:rsidRDefault="00FE1EBA" w:rsidP="00FE1EBA"/>
    <w:p w:rsidR="00FE1EBA" w:rsidRPr="00234E6A" w:rsidRDefault="00FE1EBA" w:rsidP="00FE1EBA">
      <w:r w:rsidRPr="00234E6A">
        <w:t>Le script de déploiement prend en compte l’installation sur les serveurs ArcGIS dédiés aux DOM, qu’ils soient spécifiques ou mutualisés avec les serveurs d’impression.</w:t>
      </w:r>
    </w:p>
    <w:p w:rsidR="00FE1EBA" w:rsidRPr="00234E6A" w:rsidRDefault="00FE1EBA" w:rsidP="00FE1EBA"/>
    <w:p w:rsidR="00FE1EBA" w:rsidRPr="00234E6A" w:rsidRDefault="00FE1EBA" w:rsidP="00FE1EBA">
      <w:r w:rsidRPr="00234E6A">
        <w:t>Tous les fichiers de connexion SDE qui peuvent être utilisés sur l’environnement d’installation &lt;envir&gt; sont copiés depuis $EXPL/etc/ vers ${AGSHOME}/servercore/tmp et renommés :</w:t>
      </w:r>
    </w:p>
    <w:p w:rsidR="00FE1EBA" w:rsidRPr="00234E6A" w:rsidRDefault="00FE1EBA" w:rsidP="00FE1EBA">
      <w:pPr>
        <w:pStyle w:val="Paragraphedeliste"/>
        <w:numPr>
          <w:ilvl w:val="0"/>
          <w:numId w:val="190"/>
        </w:numPr>
      </w:pPr>
      <w:r w:rsidRPr="00234E6A">
        <w:t>$EXPL/etc/&lt;envir&gt;_met.sde vers ${AGSHOME}/servercore/tmp/pggfiref_met.sde</w:t>
      </w:r>
    </w:p>
    <w:p w:rsidR="00FE1EBA" w:rsidRPr="00234E6A" w:rsidRDefault="00FE1EBA" w:rsidP="00FE1EBA">
      <w:pPr>
        <w:pStyle w:val="Paragraphedeliste"/>
        <w:numPr>
          <w:ilvl w:val="0"/>
          <w:numId w:val="190"/>
        </w:numPr>
      </w:pPr>
      <w:r w:rsidRPr="00234E6A">
        <w:t>$EXPL/etc/&lt;envir&gt;_gua.sde vers ${AGSHOME}/servercore/tmp/pggfiref_gua.sde</w:t>
      </w:r>
    </w:p>
    <w:p w:rsidR="00FE1EBA" w:rsidRPr="00234E6A" w:rsidRDefault="00FE1EBA" w:rsidP="00FE1EBA">
      <w:pPr>
        <w:pStyle w:val="Paragraphedeliste"/>
        <w:numPr>
          <w:ilvl w:val="0"/>
          <w:numId w:val="190"/>
        </w:numPr>
      </w:pPr>
      <w:r w:rsidRPr="00234E6A">
        <w:t>$EXPL/etc/&lt;envir&gt;_guy.sde vers ${AGSHOME}/servercore/tmp/pggfiref_guy.sde</w:t>
      </w:r>
    </w:p>
    <w:p w:rsidR="00FE1EBA" w:rsidRPr="00234E6A" w:rsidRDefault="00FE1EBA" w:rsidP="00FE1EBA">
      <w:pPr>
        <w:pStyle w:val="Paragraphedeliste"/>
        <w:numPr>
          <w:ilvl w:val="0"/>
          <w:numId w:val="190"/>
        </w:numPr>
      </w:pPr>
      <w:r w:rsidRPr="00234E6A">
        <w:t>$EXPL/etc/&lt;envir&gt;_mar.sde vers ${AGSHOME}/servercore/tmp/pggfiref_mar.sde</w:t>
      </w:r>
    </w:p>
    <w:p w:rsidR="00FE1EBA" w:rsidRPr="00234E6A" w:rsidRDefault="00FE1EBA" w:rsidP="00FE1EBA">
      <w:pPr>
        <w:pStyle w:val="Paragraphedeliste"/>
        <w:numPr>
          <w:ilvl w:val="0"/>
          <w:numId w:val="190"/>
        </w:numPr>
      </w:pPr>
      <w:r w:rsidRPr="00234E6A">
        <w:t>$EXPL/etc/&lt;envir&gt;_reu.sde vers ${AGSHOME}/servercore/tmp/pggfiref_reu.sde</w:t>
      </w:r>
    </w:p>
    <w:p w:rsidR="00FE1EBA" w:rsidRPr="00234E6A" w:rsidRDefault="00FE1EBA" w:rsidP="00FE1EBA">
      <w:r w:rsidRPr="00234E6A">
        <w:t>Le fichier ${AGSHOME}/servercore/tmp/pggfiref.sde existant est supprimé.</w:t>
      </w:r>
    </w:p>
    <w:p w:rsidR="00FE1EBA" w:rsidRPr="00234E6A" w:rsidRDefault="00FE1EBA" w:rsidP="00FE1EBA"/>
    <w:p w:rsidR="00D91F3B" w:rsidRPr="00234E6A" w:rsidRDefault="00D91F3B" w:rsidP="00FE1EBA">
      <w:pPr>
        <w:pStyle w:val="Titre4"/>
      </w:pPr>
      <w:bookmarkStart w:id="1042" w:name="_Toc426723755"/>
      <w:r w:rsidRPr="00234E6A">
        <w:t>BDDADM</w:t>
      </w:r>
      <w:bookmarkEnd w:id="1042"/>
    </w:p>
    <w:p w:rsidR="00D91F3B" w:rsidRPr="00234E6A" w:rsidRDefault="00D91F3B" w:rsidP="00D91F3B">
      <w:r w:rsidRPr="00234E6A">
        <w:t>Le PL BDDADM est installé sur la machine BDD unique servant les serveurs PostGreSQL Métropole et DOM.</w:t>
      </w:r>
    </w:p>
    <w:p w:rsidR="00D91F3B" w:rsidRPr="00234E6A" w:rsidRDefault="00D91F3B" w:rsidP="00D91F3B"/>
    <w:p w:rsidR="00D91F3B" w:rsidRPr="00234E6A" w:rsidRDefault="00D91F3B" w:rsidP="00D91F3B">
      <w:pPr>
        <w:pStyle w:val="Titre5"/>
      </w:pPr>
      <w:r w:rsidRPr="00234E6A">
        <w:t>deploiement.ksh</w:t>
      </w:r>
    </w:p>
    <w:p w:rsidR="00D91F3B" w:rsidRPr="00234E6A" w:rsidRDefault="00D91F3B" w:rsidP="00D91F3B">
      <w:r w:rsidRPr="00234E6A">
        <w:t>La commande de déploiement est la suivante :</w:t>
      </w:r>
    </w:p>
    <w:p w:rsidR="00D91F3B" w:rsidRPr="00234E6A" w:rsidRDefault="00D91F3B" w:rsidP="00D91F3B">
      <w:pPr>
        <w:ind w:firstLine="708"/>
        <w:rPr>
          <w:rFonts w:ascii="Courier New" w:hAnsi="Courier New" w:cs="Courier New"/>
        </w:rPr>
      </w:pPr>
      <w:r w:rsidRPr="00234E6A">
        <w:rPr>
          <w:rFonts w:ascii="Courier New" w:hAnsi="Courier New" w:cs="Courier New"/>
        </w:rPr>
        <w:t>$BDDADM/deploiement/deploiement.ksh [-f config_file] [-z {liste de zones}]</w:t>
      </w:r>
    </w:p>
    <w:p w:rsidR="00D91F3B" w:rsidRPr="00234E6A" w:rsidRDefault="00D91F3B" w:rsidP="00D91F3B">
      <w:r w:rsidRPr="00234E6A">
        <w:t>Le paramètre optionnel -f indique, s’il est présent, de considérer les versions contenues dans le fichier de paramètre pour la création des nouvelles tables (</w:t>
      </w:r>
      <w:r w:rsidRPr="00234E6A">
        <w:rPr>
          <w:i/>
        </w:rPr>
        <w:t>create_auto.ksh</w:t>
      </w:r>
      <w:r w:rsidRPr="00234E6A">
        <w:t>) d’une part, et pour la mise à jour des tables, vues, fonctions (</w:t>
      </w:r>
      <w:r w:rsidRPr="00234E6A">
        <w:rPr>
          <w:i/>
        </w:rPr>
        <w:t>maj_bdd.ksh</w:t>
      </w:r>
      <w:r w:rsidRPr="00234E6A">
        <w:t>), tables d’audit (</w:t>
      </w:r>
      <w:r w:rsidRPr="00234E6A">
        <w:rPr>
          <w:i/>
        </w:rPr>
        <w:t>maj_audit.ksh</w:t>
      </w:r>
      <w:r w:rsidRPr="00234E6A">
        <w:t>) ainsi que des données déjà en base (</w:t>
      </w:r>
      <w:r w:rsidRPr="00234E6A">
        <w:rPr>
          <w:i/>
        </w:rPr>
        <w:t>maj_data.ksh</w:t>
      </w:r>
      <w:r w:rsidRPr="00234E6A">
        <w:t xml:space="preserve">), d’autre part. S’il n’est pas présent, le fichier de configuration </w:t>
      </w:r>
      <w:r w:rsidRPr="00234E6A">
        <w:rPr>
          <w:i/>
        </w:rPr>
        <w:t>deploiement.cfg</w:t>
      </w:r>
      <w:r w:rsidRPr="00234E6A">
        <w:t xml:space="preserve"> livré par défaut est utilisé.</w:t>
      </w:r>
    </w:p>
    <w:p w:rsidR="00D91F3B" w:rsidRPr="00234E6A" w:rsidRDefault="00D91F3B" w:rsidP="00D91F3B">
      <w:r w:rsidRPr="00234E6A">
        <w:t>Le paramètre optionnel -z indique, s’il est présent, d’installer les instances listées en paramètre. S’il n’est pas présent, toutes les instances sont installées. Les différentes valeurs possibles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D91F3B" w:rsidRPr="00234E6A" w:rsidRDefault="00D91F3B" w:rsidP="00D91F3B">
      <w:r w:rsidRPr="00234E6A">
        <w:t>Elles doivent être séparées par une virgule.</w:t>
      </w:r>
    </w:p>
    <w:p w:rsidR="00D91F3B" w:rsidRPr="00234E6A" w:rsidRDefault="00D91F3B" w:rsidP="00D91F3B"/>
    <w:p w:rsidR="00D91F3B" w:rsidRPr="00234E6A" w:rsidRDefault="00D91F3B" w:rsidP="00D91F3B">
      <w:r w:rsidRPr="00234E6A">
        <w:t>Dans tous les cas, l’intégralité des instances sont installées sur tous les serveurs de BDD, qu’ils soient de production ou pas.</w:t>
      </w:r>
    </w:p>
    <w:p w:rsidR="00D91F3B" w:rsidRPr="00234E6A" w:rsidRDefault="00D91F3B" w:rsidP="00D91F3B"/>
    <w:p w:rsidR="00D91F3B" w:rsidRPr="00234E6A" w:rsidRDefault="00D91F3B" w:rsidP="00D91F3B">
      <w:r w:rsidRPr="00234E6A">
        <w:lastRenderedPageBreak/>
        <w:t>L’algorithme suivant est utilisé afin d’installer la totalité des instances de base sur le serveur de BDD (Métropole et DOM) :</w:t>
      </w:r>
    </w:p>
    <w:p w:rsidR="00D91F3B" w:rsidRPr="00234E6A" w:rsidRDefault="00D91F3B" w:rsidP="00D91F3B"/>
    <w:p w:rsidR="00D91F3B" w:rsidRPr="00234E6A" w:rsidRDefault="00D91F3B" w:rsidP="00D91F3B">
      <w:pPr>
        <w:rPr>
          <w:rFonts w:ascii="Courier New" w:hAnsi="Courier New" w:cs="Courier New"/>
        </w:rPr>
      </w:pPr>
    </w:p>
    <w:p w:rsidR="00D91F3B" w:rsidRPr="00234E6A" w:rsidRDefault="00D91F3B" w:rsidP="00D91F3B">
      <w:pPr>
        <w:rPr>
          <w:rFonts w:ascii="Courier New" w:hAnsi="Courier New" w:cs="Courier New"/>
        </w:rPr>
      </w:pPr>
      <w:r w:rsidRPr="00234E6A">
        <w:rPr>
          <w:rFonts w:ascii="Courier New" w:hAnsi="Courier New" w:cs="Courier New"/>
          <w:b/>
        </w:rPr>
        <w:t xml:space="preserve">Selon </w:t>
      </w:r>
      <w:r w:rsidRPr="00234E6A">
        <w:rPr>
          <w:rFonts w:ascii="Courier New" w:hAnsi="Courier New" w:cs="Courier New"/>
        </w:rPr>
        <w:t>Zone</w:t>
      </w:r>
      <w:r w:rsidRPr="00234E6A">
        <w:rPr>
          <w:rFonts w:ascii="Courier New" w:hAnsi="Courier New" w:cs="Courier New"/>
          <w:b/>
        </w:rPr>
        <w:t xml:space="preserve"> dans </w:t>
      </w:r>
      <w:r w:rsidRPr="00234E6A">
        <w:rPr>
          <w:rFonts w:ascii="Courier New" w:hAnsi="Courier New" w:cs="Courier New"/>
        </w:rPr>
        <w:t>{liste de zones parmi {metropole,guadeloupe,guyane,martinique,reunion}}</w:t>
      </w:r>
    </w:p>
    <w:p w:rsidR="00D91F3B" w:rsidRPr="00234E6A" w:rsidRDefault="00D91F3B" w:rsidP="00D91F3B">
      <w:pPr>
        <w:rPr>
          <w:rFonts w:ascii="Courier New" w:hAnsi="Courier New" w:cs="Courier New"/>
          <w:b/>
        </w:rPr>
      </w:pPr>
      <w:r w:rsidRPr="00234E6A">
        <w:rPr>
          <w:rFonts w:ascii="Courier New" w:hAnsi="Courier New" w:cs="Courier New"/>
          <w:b/>
        </w:rPr>
        <w:t>Faire</w:t>
      </w:r>
    </w:p>
    <w:p w:rsidR="00D91F3B" w:rsidRPr="00234E6A" w:rsidRDefault="00D91F3B" w:rsidP="00D91F3B">
      <w:pPr>
        <w:rPr>
          <w:rFonts w:ascii="Courier New" w:hAnsi="Courier New" w:cs="Courier New"/>
        </w:rPr>
      </w:pPr>
      <w:r w:rsidRPr="00234E6A">
        <w:rPr>
          <w:rFonts w:ascii="Courier New" w:hAnsi="Courier New" w:cs="Courier New"/>
        </w:rPr>
        <w:tab/>
        <w:t>Charger le profil d’instance pour l’utilisateur adgfias1</w:t>
      </w:r>
    </w:p>
    <w:p w:rsidR="00D91F3B" w:rsidRPr="00234E6A" w:rsidRDefault="00D91F3B" w:rsidP="00D91F3B">
      <w:pPr>
        <w:rPr>
          <w:rFonts w:ascii="Courier New" w:hAnsi="Courier New" w:cs="Courier New"/>
        </w:rPr>
      </w:pPr>
      <w:r w:rsidRPr="00234E6A">
        <w:rPr>
          <w:rFonts w:ascii="Courier New" w:hAnsi="Courier New" w:cs="Courier New"/>
        </w:rPr>
        <w:tab/>
        <w:t>Jouer les opérations de déploiement suivantes pour l’instance :</w:t>
      </w:r>
    </w:p>
    <w:p w:rsidR="00D91F3B" w:rsidRPr="00234E6A" w:rsidRDefault="00D91F3B" w:rsidP="00D91F3B">
      <w:pPr>
        <w:rPr>
          <w:rFonts w:ascii="Courier New" w:hAnsi="Courier New" w:cs="Courier New"/>
          <w:lang w:val="en-US"/>
        </w:rPr>
      </w:pPr>
      <w:r w:rsidRPr="00234E6A">
        <w:rPr>
          <w:rFonts w:ascii="Courier New" w:hAnsi="Courier New" w:cs="Courier New"/>
        </w:rPr>
        <w:tab/>
      </w:r>
      <w:r w:rsidRPr="00234E6A">
        <w:rPr>
          <w:rFonts w:ascii="Courier New" w:hAnsi="Courier New" w:cs="Courier New"/>
        </w:rPr>
        <w:tab/>
      </w:r>
      <w:r w:rsidR="005D2A38" w:rsidRPr="00234E6A">
        <w:rPr>
          <w:rFonts w:ascii="Courier New" w:hAnsi="Courier New" w:cs="Courier New"/>
          <w:lang w:val="en-US"/>
        </w:rPr>
        <w:t>create_auto.ksh</w:t>
      </w:r>
    </w:p>
    <w:p w:rsidR="00D91F3B" w:rsidRPr="00234E6A" w:rsidRDefault="005D2A38" w:rsidP="00D91F3B">
      <w:pPr>
        <w:rPr>
          <w:rFonts w:ascii="Courier New" w:hAnsi="Courier New" w:cs="Courier New"/>
          <w:lang w:val="en-US"/>
        </w:rPr>
      </w:pPr>
      <w:r w:rsidRPr="00234E6A">
        <w:rPr>
          <w:rFonts w:ascii="Courier New" w:hAnsi="Courier New" w:cs="Courier New"/>
          <w:lang w:val="en-US"/>
        </w:rPr>
        <w:tab/>
      </w:r>
      <w:r w:rsidRPr="00234E6A">
        <w:rPr>
          <w:rFonts w:ascii="Courier New" w:hAnsi="Courier New" w:cs="Courier New"/>
          <w:lang w:val="en-US"/>
        </w:rPr>
        <w:tab/>
        <w:t>maj_bdd.ksh</w:t>
      </w:r>
    </w:p>
    <w:p w:rsidR="00D91F3B" w:rsidRPr="00234E6A" w:rsidRDefault="005D2A38" w:rsidP="00D91F3B">
      <w:pPr>
        <w:rPr>
          <w:rFonts w:ascii="Courier New" w:hAnsi="Courier New" w:cs="Courier New"/>
          <w:lang w:val="en-US"/>
        </w:rPr>
      </w:pPr>
      <w:r w:rsidRPr="00234E6A">
        <w:rPr>
          <w:rFonts w:ascii="Courier New" w:hAnsi="Courier New" w:cs="Courier New"/>
          <w:lang w:val="en-US"/>
        </w:rPr>
        <w:tab/>
      </w:r>
      <w:r w:rsidRPr="00234E6A">
        <w:rPr>
          <w:rFonts w:ascii="Courier New" w:hAnsi="Courier New" w:cs="Courier New"/>
          <w:lang w:val="en-US"/>
        </w:rPr>
        <w:tab/>
        <w:t>maj_data.ksh</w:t>
      </w:r>
    </w:p>
    <w:p w:rsidR="00D91F3B" w:rsidRPr="00234E6A" w:rsidRDefault="005D2A38" w:rsidP="00D91F3B">
      <w:pPr>
        <w:rPr>
          <w:rFonts w:ascii="Courier New" w:hAnsi="Courier New" w:cs="Courier New"/>
          <w:lang w:val="en-US"/>
        </w:rPr>
      </w:pPr>
      <w:r w:rsidRPr="00234E6A">
        <w:rPr>
          <w:rFonts w:ascii="Courier New" w:hAnsi="Courier New" w:cs="Courier New"/>
          <w:lang w:val="en-US"/>
        </w:rPr>
        <w:tab/>
      </w:r>
      <w:r w:rsidRPr="00234E6A">
        <w:rPr>
          <w:rFonts w:ascii="Courier New" w:hAnsi="Courier New" w:cs="Courier New"/>
          <w:lang w:val="en-US"/>
        </w:rPr>
        <w:tab/>
        <w:t>maj_audit.ksh</w:t>
      </w:r>
    </w:p>
    <w:p w:rsidR="00D91F3B" w:rsidRPr="00234E6A" w:rsidRDefault="00D91F3B" w:rsidP="00D91F3B">
      <w:pPr>
        <w:ind w:left="708" w:firstLine="708"/>
        <w:rPr>
          <w:rFonts w:ascii="Courier New" w:hAnsi="Courier New" w:cs="Courier New"/>
        </w:rPr>
      </w:pPr>
      <w:r w:rsidRPr="00234E6A">
        <w:rPr>
          <w:rFonts w:ascii="Courier New" w:hAnsi="Courier New" w:cs="Courier New"/>
        </w:rPr>
        <w:t>cr_vues.ksh</w:t>
      </w:r>
    </w:p>
    <w:p w:rsidR="00D91F3B" w:rsidRPr="00234E6A" w:rsidRDefault="00D91F3B" w:rsidP="00D91F3B">
      <w:pPr>
        <w:ind w:left="708" w:firstLine="708"/>
        <w:rPr>
          <w:rFonts w:ascii="Courier New" w:hAnsi="Courier New" w:cs="Courier New"/>
        </w:rPr>
      </w:pPr>
      <w:r w:rsidRPr="00234E6A">
        <w:rPr>
          <w:rFonts w:ascii="Courier New" w:hAnsi="Courier New" w:cs="Courier New"/>
        </w:rPr>
        <w:t>cr_fonctions.ksh</w:t>
      </w:r>
    </w:p>
    <w:p w:rsidR="00D91F3B" w:rsidRPr="00234E6A" w:rsidRDefault="00D91F3B" w:rsidP="00D91F3B">
      <w:pPr>
        <w:ind w:left="708" w:firstLine="708"/>
        <w:rPr>
          <w:rFonts w:ascii="Courier New" w:hAnsi="Courier New" w:cs="Courier New"/>
        </w:rPr>
      </w:pPr>
      <w:r w:rsidRPr="00234E6A">
        <w:rPr>
          <w:rFonts w:ascii="Courier New" w:hAnsi="Courier New" w:cs="Courier New"/>
        </w:rPr>
        <w:t>cr_triggers.ksh</w:t>
      </w:r>
    </w:p>
    <w:p w:rsidR="00D91F3B" w:rsidRPr="00234E6A" w:rsidRDefault="00D91F3B" w:rsidP="00D91F3B">
      <w:pPr>
        <w:rPr>
          <w:rFonts w:ascii="Courier New" w:hAnsi="Courier New" w:cs="Courier New"/>
          <w:b/>
        </w:rPr>
      </w:pPr>
      <w:r w:rsidRPr="00234E6A">
        <w:rPr>
          <w:rFonts w:ascii="Courier New" w:hAnsi="Courier New" w:cs="Courier New"/>
          <w:b/>
        </w:rPr>
        <w:t>FinSelon</w:t>
      </w:r>
    </w:p>
    <w:p w:rsidR="00D91F3B" w:rsidRPr="00234E6A" w:rsidRDefault="00D91F3B" w:rsidP="00D91F3B">
      <w:pPr>
        <w:pStyle w:val="Titre5"/>
      </w:pPr>
      <w:r w:rsidRPr="00234E6A">
        <w:t>create_auto.ksh</w:t>
      </w:r>
    </w:p>
    <w:p w:rsidR="00D91F3B" w:rsidRPr="00234E6A" w:rsidRDefault="00D91F3B" w:rsidP="00D91F3B">
      <w:r w:rsidRPr="00234E6A">
        <w:t xml:space="preserve">En plus du paramètre de version, le paramètre d’instance est transmis par le script </w:t>
      </w:r>
      <w:r w:rsidRPr="00234E6A">
        <w:rPr>
          <w:i/>
        </w:rPr>
        <w:t>deploiement.ksh</w:t>
      </w:r>
      <w:r w:rsidRPr="00234E6A">
        <w:t>.</w:t>
      </w:r>
    </w:p>
    <w:p w:rsidR="00D91F3B" w:rsidRPr="00234E6A" w:rsidRDefault="00D91F3B" w:rsidP="00D91F3B"/>
    <w:p w:rsidR="00D91F3B" w:rsidRPr="00234E6A" w:rsidRDefault="00D91F3B" w:rsidP="00D91F3B">
      <w:r w:rsidRPr="00234E6A">
        <w:t>Le script de création des nouvelles tables de la BDD create_auto.ksh contient des appels aux fichiers .ksh générés automatiquement lors de la mise-à-jour du Modèle Physique de Données pour la version.</w:t>
      </w:r>
    </w:p>
    <w:p w:rsidR="00D91F3B" w:rsidRPr="00234E6A" w:rsidRDefault="00D91F3B" w:rsidP="00D91F3B">
      <w:r w:rsidRPr="00234E6A">
        <w:t xml:space="preserve">Il se sert d’un fichier de forme </w:t>
      </w:r>
      <w:r w:rsidRPr="00234E6A">
        <w:rPr>
          <w:i/>
        </w:rPr>
        <w:t>pggfiref_geofibre_&lt;g0r0c0&gt;_create.list</w:t>
      </w:r>
      <w:r w:rsidRPr="00234E6A">
        <w:t xml:space="preserve"> pour connaître l’étendue des nouveautés.</w:t>
      </w:r>
    </w:p>
    <w:p w:rsidR="00D91F3B" w:rsidRPr="00234E6A" w:rsidRDefault="00D91F3B" w:rsidP="00D91F3B">
      <w:r w:rsidRPr="00234E6A">
        <w:t xml:space="preserve">Les fichiers .ksh de forme </w:t>
      </w:r>
      <w:r w:rsidRPr="00234E6A">
        <w:rPr>
          <w:i/>
        </w:rPr>
        <w:t>code_init_pggfiref_geofibre_&lt;nom_table&gt;_1.ksh</w:t>
      </w:r>
      <w:r w:rsidRPr="00234E6A">
        <w:t xml:space="preserve"> contiennent le SQL à exécuter pour créer la nouvelle table.</w:t>
      </w:r>
    </w:p>
    <w:p w:rsidR="00D91F3B" w:rsidRPr="00234E6A" w:rsidRDefault="00D91F3B" w:rsidP="00D91F3B">
      <w:r w:rsidRPr="00234E6A">
        <w:t xml:space="preserve">Les fichiers .sql de forme </w:t>
      </w:r>
      <w:r w:rsidRPr="00234E6A">
        <w:rPr>
          <w:i/>
        </w:rPr>
        <w:t>pggfiref_geofibre_&lt;g0r0c0&gt;_create_verif.sql</w:t>
      </w:r>
      <w:r w:rsidRPr="00234E6A">
        <w:t xml:space="preserve"> vérifient que la création s’est bien déroulée.</w:t>
      </w:r>
    </w:p>
    <w:p w:rsidR="00D91F3B" w:rsidRPr="00234E6A" w:rsidRDefault="00D91F3B" w:rsidP="00D91F3B">
      <w:pPr>
        <w:pStyle w:val="Titre5"/>
      </w:pPr>
      <w:r w:rsidRPr="00234E6A">
        <w:t>maj_bdd.ksh</w:t>
      </w:r>
    </w:p>
    <w:p w:rsidR="00D91F3B" w:rsidRPr="00234E6A" w:rsidRDefault="00D91F3B" w:rsidP="00D91F3B">
      <w:r w:rsidRPr="00234E6A">
        <w:t xml:space="preserve">En plus du paramètre de version, le paramètre d’instance est transmis par le script </w:t>
      </w:r>
      <w:r w:rsidRPr="00234E6A">
        <w:rPr>
          <w:i/>
        </w:rPr>
        <w:t>deploiement.ksh</w:t>
      </w:r>
      <w:r w:rsidRPr="00234E6A">
        <w:t>.</w:t>
      </w:r>
    </w:p>
    <w:p w:rsidR="00D91F3B" w:rsidRPr="00234E6A" w:rsidRDefault="00D91F3B" w:rsidP="00D91F3B"/>
    <w:p w:rsidR="00D91F3B" w:rsidRPr="00234E6A" w:rsidRDefault="00D91F3B" w:rsidP="00D91F3B">
      <w:r w:rsidRPr="00234E6A">
        <w:t xml:space="preserve">Le script de mise à jour de la structure de la BDD </w:t>
      </w:r>
      <w:r w:rsidRPr="00234E6A">
        <w:rPr>
          <w:i/>
        </w:rPr>
        <w:t>maj_bdd.ksh</w:t>
      </w:r>
      <w:r w:rsidRPr="00234E6A">
        <w:t xml:space="preserve"> contient des appels aux fichiers .sql des tables dont la structure a été modifiée pour la version courante.</w:t>
      </w:r>
    </w:p>
    <w:p w:rsidR="00D91F3B" w:rsidRPr="00234E6A" w:rsidRDefault="00D91F3B" w:rsidP="00D91F3B">
      <w:r w:rsidRPr="00234E6A">
        <w:t xml:space="preserve">Les fichiers .sql communs aux différentes instances sont présents dans $BDDADM/etc/tables. Ils sont de la forme </w:t>
      </w:r>
      <w:r w:rsidRPr="00234E6A">
        <w:rPr>
          <w:i/>
        </w:rPr>
        <w:t>maj_&lt;nom_table&gt;_&lt;g0r0c0&gt;.sql.</w:t>
      </w:r>
      <w:r w:rsidRPr="00234E6A">
        <w:t>Le répertoire $BDDADM/etc/tables peut être vide.</w:t>
      </w:r>
    </w:p>
    <w:p w:rsidR="00D91F3B" w:rsidRPr="00234E6A" w:rsidRDefault="00D91F3B" w:rsidP="00D91F3B">
      <w:r w:rsidRPr="00234E6A">
        <w:t>Les fichiers .sql spécifiques aux différentes instances sont présents dans $BDDADM/etc/tables/</w:t>
      </w:r>
      <w:r w:rsidR="00183B44" w:rsidRPr="00234E6A">
        <w:t>&lt;</w:t>
      </w:r>
      <w:r w:rsidRPr="00234E6A">
        <w:t xml:space="preserve">Répertoire </w:t>
      </w:r>
      <w:r w:rsidR="00D348BD" w:rsidRPr="00234E6A">
        <w:t>zone</w:t>
      </w:r>
      <w:r w:rsidRPr="00234E6A">
        <w:t xml:space="preserve">&gt;. Ils sont de la même forme que précédemment. Le répertoire $BDDADM/etc/tables/&lt;Répertoire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Zone/Instance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une fois pour </w:t>
      </w:r>
      <w:r w:rsidR="00183B44" w:rsidRPr="00234E6A">
        <w:t>le</w:t>
      </w:r>
      <w:r w:rsidRPr="00234E6A">
        <w:t xml:space="preserve"> répertoire</w:t>
      </w:r>
      <w:r w:rsidR="00183B44" w:rsidRPr="00234E6A">
        <w:t xml:space="preserve"> commun et une fois pour le répertoire </w:t>
      </w:r>
      <w:r w:rsidR="00D348BD" w:rsidRPr="00234E6A">
        <w:t>zone</w:t>
      </w:r>
      <w:r w:rsidRPr="00234E6A">
        <w:t>.</w:t>
      </w:r>
    </w:p>
    <w:p w:rsidR="00D91F3B" w:rsidRPr="00234E6A" w:rsidRDefault="00D91F3B" w:rsidP="00D91F3B">
      <w:pPr>
        <w:pStyle w:val="Titre5"/>
      </w:pPr>
      <w:r w:rsidRPr="00234E6A">
        <w:lastRenderedPageBreak/>
        <w:t>maj_data.ksh</w:t>
      </w:r>
    </w:p>
    <w:p w:rsidR="00D91F3B" w:rsidRPr="00234E6A" w:rsidRDefault="00D91F3B" w:rsidP="00D91F3B">
      <w:r w:rsidRPr="00234E6A">
        <w:t xml:space="preserve">En plus du paramètre de version, le paramètre d’instance est transmis par le script </w:t>
      </w:r>
      <w:r w:rsidRPr="00234E6A">
        <w:rPr>
          <w:i/>
        </w:rPr>
        <w:t>deploiement.ksh</w:t>
      </w:r>
      <w:r w:rsidRPr="00234E6A">
        <w:t>.</w:t>
      </w:r>
    </w:p>
    <w:p w:rsidR="00D91F3B" w:rsidRPr="00234E6A" w:rsidRDefault="00D91F3B" w:rsidP="00D91F3B"/>
    <w:p w:rsidR="00D91F3B" w:rsidRPr="00234E6A" w:rsidRDefault="00D91F3B" w:rsidP="00D91F3B">
      <w:r w:rsidRPr="00234E6A">
        <w:t xml:space="preserve">Le script de mise à jour des données </w:t>
      </w:r>
      <w:r w:rsidRPr="00234E6A">
        <w:rPr>
          <w:i/>
        </w:rPr>
        <w:t>maj_data.ksh</w:t>
      </w:r>
      <w:r w:rsidRPr="00234E6A">
        <w:t xml:space="preserve"> contient des appels aux fichiers .sql des tables dont contenu a été modifié pour la version courante. Cette fonctionnalité est très rarement utilisée, la mise à jour des données d’administration étant assurée par le PL BDDDATA.</w:t>
      </w:r>
    </w:p>
    <w:p w:rsidR="00D91F3B" w:rsidRPr="00234E6A" w:rsidRDefault="00D91F3B" w:rsidP="00D91F3B">
      <w:r w:rsidRPr="00234E6A">
        <w:t xml:space="preserve">Les fichiers .sql communs aux différentes instances sont présents dans $BDDADM/etc/data. Ils sont de la forme </w:t>
      </w:r>
      <w:r w:rsidRPr="00234E6A">
        <w:rPr>
          <w:i/>
        </w:rPr>
        <w:t>maj_&lt;nom_table_impactée&gt;_&lt;g0r0c0&gt;.sql.</w:t>
      </w:r>
      <w:r w:rsidRPr="00234E6A">
        <w:t>Le répertoire $BDDADM/etc/data peut être vide.</w:t>
      </w:r>
    </w:p>
    <w:p w:rsidR="00D91F3B" w:rsidRPr="00234E6A" w:rsidRDefault="00D91F3B" w:rsidP="00D91F3B">
      <w:r w:rsidRPr="00234E6A">
        <w:t xml:space="preserve">Les fichiers .sql spécifiques aux différentes instances sont présents dans $BDDADM/etc/data/&lt;Répertoire </w:t>
      </w:r>
      <w:r w:rsidR="00D348BD" w:rsidRPr="00234E6A">
        <w:t>zone</w:t>
      </w:r>
      <w:r w:rsidRPr="00234E6A">
        <w:t xml:space="preserve">&gt;. Ils sont de la même forme que précédemment. Le répertoire $BDDADM/etc/data/&lt;Répertoire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Zone/Instance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w:t>
      </w:r>
      <w:r w:rsidR="00824F1F" w:rsidRPr="00234E6A">
        <w:t xml:space="preserve">une fois pour le répertoire commun et une fois pour le répertoire </w:t>
      </w:r>
      <w:r w:rsidR="00D348BD" w:rsidRPr="00234E6A">
        <w:t>zone</w:t>
      </w:r>
      <w:r w:rsidRPr="00234E6A">
        <w:t>.</w:t>
      </w:r>
    </w:p>
    <w:p w:rsidR="00D91F3B" w:rsidRPr="00234E6A" w:rsidRDefault="00D91F3B" w:rsidP="00D91F3B">
      <w:pPr>
        <w:pStyle w:val="Titre5"/>
      </w:pPr>
      <w:r w:rsidRPr="00234E6A">
        <w:t>maj_audit.ksh</w:t>
      </w:r>
    </w:p>
    <w:p w:rsidR="00D91F3B" w:rsidRPr="00234E6A" w:rsidRDefault="00D91F3B" w:rsidP="00D91F3B">
      <w:r w:rsidRPr="00234E6A">
        <w:t xml:space="preserve">En plus du paramètre de version, le paramètre d’instance est transmis par le script </w:t>
      </w:r>
      <w:r w:rsidRPr="00234E6A">
        <w:rPr>
          <w:i/>
        </w:rPr>
        <w:t>deploiement.ksh</w:t>
      </w:r>
      <w:r w:rsidRPr="00234E6A">
        <w:t>.</w:t>
      </w:r>
    </w:p>
    <w:p w:rsidR="00D91F3B" w:rsidRPr="00234E6A" w:rsidRDefault="00D91F3B" w:rsidP="00D91F3B"/>
    <w:p w:rsidR="00D91F3B" w:rsidRPr="00234E6A" w:rsidRDefault="00D91F3B" w:rsidP="00D91F3B">
      <w:r w:rsidRPr="00234E6A">
        <w:t xml:space="preserve">Le script de mise à jour de la structure de la BDD </w:t>
      </w:r>
      <w:r w:rsidRPr="00234E6A">
        <w:rPr>
          <w:i/>
        </w:rPr>
        <w:t>maj_audit.ksh</w:t>
      </w:r>
      <w:r w:rsidRPr="00234E6A">
        <w:t xml:space="preserve"> contient des appels aux fichiers .sql des tables d’audit dont la structure a été modifiée pour la version courante en général consécutivement à la modification de la structure de la table qu’elles auditent.</w:t>
      </w:r>
    </w:p>
    <w:p w:rsidR="00D91F3B" w:rsidRPr="00234E6A" w:rsidRDefault="00D91F3B" w:rsidP="00D91F3B">
      <w:r w:rsidRPr="00234E6A">
        <w:t xml:space="preserve">Les fichiers .sql communs aux différentes instances sont présents dans $BDDADM/etc/audit. Ils sont de la forme </w:t>
      </w:r>
      <w:r w:rsidRPr="00234E6A">
        <w:rPr>
          <w:i/>
        </w:rPr>
        <w:t>maj_&lt;nom_table_audit&gt;_&lt;g0r0c0&gt;.sql.</w:t>
      </w:r>
      <w:r w:rsidRPr="00234E6A">
        <w:t>Le répertoire $BDDADM/etc/audit peut être vide.</w:t>
      </w:r>
    </w:p>
    <w:p w:rsidR="00D91F3B" w:rsidRPr="00234E6A" w:rsidRDefault="00D91F3B" w:rsidP="00D91F3B">
      <w:r w:rsidRPr="00234E6A">
        <w:t xml:space="preserve">Les fichiers .sql spécifiques aux différentes instances sont présents dans $BDDADM/etc/audit/&lt;Répertoire </w:t>
      </w:r>
      <w:r w:rsidR="00D348BD" w:rsidRPr="00234E6A">
        <w:t>zone</w:t>
      </w:r>
      <w:r w:rsidRPr="00234E6A">
        <w:t xml:space="preserve">&gt;. Ils sont de la même forme que précédemment. Le répertoire $BDDADM/etc/audit/&lt;Répertoire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Zone/Instance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w:t>
      </w:r>
      <w:r w:rsidR="00824F1F" w:rsidRPr="00234E6A">
        <w:t xml:space="preserve">une fois pour le répertoire commun et une fois pour le répertoire </w:t>
      </w:r>
      <w:r w:rsidR="00D348BD" w:rsidRPr="00234E6A">
        <w:t>zone</w:t>
      </w:r>
      <w:r w:rsidRPr="00234E6A">
        <w:t>.</w:t>
      </w:r>
    </w:p>
    <w:p w:rsidR="00D91F3B" w:rsidRPr="00234E6A" w:rsidRDefault="00D91F3B" w:rsidP="00D91F3B">
      <w:pPr>
        <w:pStyle w:val="Titre5"/>
      </w:pPr>
      <w:r w:rsidRPr="00234E6A">
        <w:t>cr_vues.ksh</w:t>
      </w:r>
    </w:p>
    <w:p w:rsidR="00D91F3B" w:rsidRPr="00234E6A" w:rsidRDefault="00D91F3B" w:rsidP="00D91F3B">
      <w:r w:rsidRPr="00234E6A">
        <w:t xml:space="preserve">Le script de création des vues </w:t>
      </w:r>
      <w:r w:rsidRPr="00234E6A">
        <w:rPr>
          <w:i/>
        </w:rPr>
        <w:t xml:space="preserve">cr_vues.ksh </w:t>
      </w:r>
      <w:r w:rsidRPr="00234E6A">
        <w:t>contient des appels aux fichiers .sql de toutes les vues, qui sont systématiquement recréées, indépendamment de la version.</w:t>
      </w:r>
    </w:p>
    <w:p w:rsidR="00D91F3B" w:rsidRPr="00234E6A" w:rsidRDefault="00D91F3B" w:rsidP="00D91F3B">
      <w:r w:rsidRPr="00234E6A">
        <w:t xml:space="preserve">Les fichiers .sql communs aux différentes instances sont présents dans $BDDADM/etc/vues. Ils sont de la forme </w:t>
      </w:r>
      <w:r w:rsidRPr="00234E6A">
        <w:rPr>
          <w:i/>
        </w:rPr>
        <w:t>maj_&lt;nom_vue&gt;_&lt;g0r0c0&gt;.sql.</w:t>
      </w:r>
      <w:r w:rsidRPr="00234E6A">
        <w:t>Le répertoire $BDDADM/etc/vues peut être vide.</w:t>
      </w:r>
    </w:p>
    <w:p w:rsidR="00D91F3B" w:rsidRPr="00234E6A" w:rsidRDefault="00D91F3B" w:rsidP="00D91F3B">
      <w:r w:rsidRPr="00234E6A">
        <w:lastRenderedPageBreak/>
        <w:t xml:space="preserve">Les fichiers .sql spécifiques aux différentes instances sont présents dans $BDDADM/etc/vues/&lt;Répertoire </w:t>
      </w:r>
      <w:r w:rsidR="00D348BD" w:rsidRPr="00234E6A">
        <w:t>zone</w:t>
      </w:r>
      <w:r w:rsidRPr="00234E6A">
        <w:t xml:space="preserve">&gt;. Ils sont de la même forme que précédemment. Le répertoire $BDDADM/etc/vues/&lt;Répertoire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Zone/Instance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w:t>
      </w:r>
      <w:r w:rsidR="00824F1F" w:rsidRPr="00234E6A">
        <w:t xml:space="preserve">une fois pour le répertoire commun et une fois pour le répertoire </w:t>
      </w:r>
      <w:r w:rsidR="00D348BD" w:rsidRPr="00234E6A">
        <w:t>zone</w:t>
      </w:r>
      <w:r w:rsidRPr="00234E6A">
        <w:t>.</w:t>
      </w:r>
    </w:p>
    <w:p w:rsidR="00D91F3B" w:rsidRPr="00234E6A" w:rsidRDefault="00D91F3B" w:rsidP="00D91F3B">
      <w:pPr>
        <w:pStyle w:val="Titre5"/>
      </w:pPr>
      <w:r w:rsidRPr="00234E6A">
        <w:t>cr_fonctions.ksh</w:t>
      </w:r>
    </w:p>
    <w:p w:rsidR="00D91F3B" w:rsidRPr="00234E6A" w:rsidRDefault="00D91F3B" w:rsidP="00D91F3B">
      <w:r w:rsidRPr="00234E6A">
        <w:t xml:space="preserve">Le script de création </w:t>
      </w:r>
      <w:r w:rsidRPr="00234E6A">
        <w:rPr>
          <w:i/>
        </w:rPr>
        <w:t xml:space="preserve">cr_fonctions.ksh </w:t>
      </w:r>
      <w:r w:rsidRPr="00234E6A">
        <w:t>contient des appels aux fichiers .sql de toutes les fonctions, qui sont systématiquement recréées, indépendamment de la version.</w:t>
      </w:r>
    </w:p>
    <w:p w:rsidR="00D91F3B" w:rsidRPr="00234E6A" w:rsidRDefault="00D91F3B" w:rsidP="00D91F3B">
      <w:r w:rsidRPr="00234E6A">
        <w:t xml:space="preserve">Les fichiers .sql communs aux différentes instances sont présents dans $BDDADM/etc/fonctions. Ils sont de la forme </w:t>
      </w:r>
      <w:r w:rsidRPr="00234E6A">
        <w:rPr>
          <w:i/>
        </w:rPr>
        <w:t>maj_&lt;nom_fonction&gt;_&lt;g0r0c0&gt;.sql.</w:t>
      </w:r>
      <w:r w:rsidRPr="00234E6A">
        <w:t>Le répertoire $BDDADM/etc/fonctions peut être vide.</w:t>
      </w:r>
    </w:p>
    <w:p w:rsidR="00D91F3B" w:rsidRPr="00234E6A" w:rsidRDefault="00D91F3B" w:rsidP="00D91F3B">
      <w:r w:rsidRPr="00234E6A">
        <w:t xml:space="preserve">Les fichiers .sql spécifiques aux différentes instances sont présents dans $BDDADM/etc/fonctions/&lt;Répertoire </w:t>
      </w:r>
      <w:r w:rsidR="00D348BD" w:rsidRPr="00234E6A">
        <w:t>zone</w:t>
      </w:r>
      <w:r w:rsidRPr="00234E6A">
        <w:t xml:space="preserve">&gt;. Ils sont de la même forme que précédemment. Le répertoire $BDDADM/etc/fonctions/&lt;Répertoire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Zone/Instance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w:t>
      </w:r>
      <w:r w:rsidR="00824F1F" w:rsidRPr="00234E6A">
        <w:t xml:space="preserve">une fois pour le répertoire commun et une fois pour le répertoire </w:t>
      </w:r>
      <w:r w:rsidR="00D348BD" w:rsidRPr="00234E6A">
        <w:t>zone</w:t>
      </w:r>
      <w:r w:rsidRPr="00234E6A">
        <w:t>.</w:t>
      </w:r>
    </w:p>
    <w:p w:rsidR="00D91F3B" w:rsidRPr="00234E6A" w:rsidRDefault="00D91F3B" w:rsidP="00D91F3B">
      <w:pPr>
        <w:pStyle w:val="Titre5"/>
      </w:pPr>
      <w:r w:rsidRPr="00234E6A">
        <w:t>cr_triggers.ksh</w:t>
      </w:r>
    </w:p>
    <w:p w:rsidR="00D91F3B" w:rsidRPr="00234E6A" w:rsidRDefault="00D91F3B" w:rsidP="00D91F3B">
      <w:r w:rsidRPr="00234E6A">
        <w:t xml:space="preserve">Le script de création </w:t>
      </w:r>
      <w:r w:rsidRPr="00234E6A">
        <w:rPr>
          <w:i/>
        </w:rPr>
        <w:t xml:space="preserve">cr_triggers.ksh </w:t>
      </w:r>
      <w:r w:rsidRPr="00234E6A">
        <w:t>contient des appels aux fichiers .sql de tous les triggers et leurs fonctions associées, qui sont systématiquement recréés, indépendamment de la version.</w:t>
      </w:r>
    </w:p>
    <w:p w:rsidR="00D91F3B" w:rsidRPr="00234E6A" w:rsidRDefault="00D91F3B" w:rsidP="00D91F3B">
      <w:r w:rsidRPr="00234E6A">
        <w:t xml:space="preserve">Les fichiers .sql communs aux différentes instances sont présents dans $BDDADM/etc/fonctions. Ils sont de la forme </w:t>
      </w:r>
      <w:r w:rsidRPr="00234E6A">
        <w:rPr>
          <w:i/>
        </w:rPr>
        <w:t>maj_&lt;nom_trigger&gt;_&lt;g0r0c0&gt;.sql.</w:t>
      </w:r>
      <w:r w:rsidRPr="00234E6A">
        <w:t>Le répertoire $BDDADM/etc/triggers peut être vide.</w:t>
      </w:r>
    </w:p>
    <w:p w:rsidR="00D91F3B" w:rsidRPr="00234E6A" w:rsidRDefault="00D91F3B" w:rsidP="00D91F3B">
      <w:r w:rsidRPr="00234E6A">
        <w:t xml:space="preserve">Les fichiers .sql spécifiques aux différentes instances sont présents dans $BDDADM/etc/triggers/&lt;Répertoire </w:t>
      </w:r>
      <w:r w:rsidR="00D348BD" w:rsidRPr="00234E6A">
        <w:t>zone</w:t>
      </w:r>
      <w:r w:rsidRPr="00234E6A">
        <w:t xml:space="preserve">&gt;. Ils sont de la même forme que précédemment. Le répertoire $BDDADM/etc/triggers/&lt;Répertoire </w:t>
      </w:r>
      <w:r w:rsidR="00D348BD" w:rsidRPr="00234E6A">
        <w:t>zone</w:t>
      </w:r>
      <w:r w:rsidRPr="00234E6A">
        <w:t>&gt; peut être vide, ou absent.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t>Instance</w:t>
            </w:r>
          </w:p>
        </w:tc>
        <w:tc>
          <w:tcPr>
            <w:tcW w:w="2444" w:type="dxa"/>
          </w:tcPr>
          <w:p w:rsidR="00D91F3B" w:rsidRPr="00234E6A" w:rsidRDefault="00D91F3B" w:rsidP="00D348BD">
            <w:pPr>
              <w:rPr>
                <w:b/>
              </w:rPr>
            </w:pPr>
            <w:r w:rsidRPr="00234E6A">
              <w:rPr>
                <w:b/>
              </w:rPr>
              <w:t xml:space="preserve">Répertoire </w:t>
            </w:r>
            <w:r w:rsidR="00D348BD" w:rsidRPr="00234E6A">
              <w:rPr>
                <w:b/>
              </w:rPr>
              <w:t>zone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lastRenderedPageBreak/>
              <w:t>REUNION</w:t>
            </w:r>
          </w:p>
        </w:tc>
        <w:tc>
          <w:tcPr>
            <w:tcW w:w="2444" w:type="dxa"/>
          </w:tcPr>
          <w:p w:rsidR="00D91F3B" w:rsidRPr="00234E6A" w:rsidRDefault="00D91F3B" w:rsidP="00C848BE">
            <w:r w:rsidRPr="00234E6A">
              <w:t>reu</w:t>
            </w:r>
          </w:p>
        </w:tc>
      </w:tr>
    </w:tbl>
    <w:p w:rsidR="00D91F3B" w:rsidRPr="00234E6A" w:rsidRDefault="00D91F3B" w:rsidP="00D91F3B">
      <w:r w:rsidRPr="00234E6A">
        <w:t xml:space="preserve">Sur le modèle de </w:t>
      </w:r>
      <w:r w:rsidRPr="00234E6A">
        <w:rPr>
          <w:i/>
        </w:rPr>
        <w:t>$BDDDATA/bin/loadparam.ksh</w:t>
      </w:r>
      <w:r w:rsidRPr="00234E6A">
        <w:t xml:space="preserve">, l’appel à la fonction de chargement de tous les .sql du répertoire (RunSql) est donc effectué deux fois, </w:t>
      </w:r>
      <w:r w:rsidR="00824F1F" w:rsidRPr="00234E6A">
        <w:t xml:space="preserve">une fois pour le répertoire commun et une fois pour le répertoire </w:t>
      </w:r>
      <w:r w:rsidR="00D348BD" w:rsidRPr="00234E6A">
        <w:t>zone</w:t>
      </w:r>
      <w:r w:rsidRPr="00234E6A">
        <w:t>.</w:t>
      </w:r>
    </w:p>
    <w:p w:rsidR="00D91F3B" w:rsidRPr="00234E6A" w:rsidRDefault="00D91F3B" w:rsidP="00D91F3B">
      <w:pPr>
        <w:pStyle w:val="Titre4"/>
      </w:pPr>
      <w:bookmarkStart w:id="1043" w:name="_Toc426723756"/>
      <w:r w:rsidRPr="00234E6A">
        <w:t>BDDDATA</w:t>
      </w:r>
      <w:bookmarkEnd w:id="1043"/>
    </w:p>
    <w:p w:rsidR="00D91F3B" w:rsidRPr="00234E6A" w:rsidRDefault="00D91F3B" w:rsidP="00D91F3B">
      <w:r w:rsidRPr="00234E6A">
        <w:t>Le PL BDDDATA est installé sur la machine BDD unique servant les serveurs PostGreSQL Métropole et DOM.</w:t>
      </w:r>
    </w:p>
    <w:p w:rsidR="00D91F3B" w:rsidRPr="00234E6A" w:rsidRDefault="00D91F3B" w:rsidP="00D91F3B"/>
    <w:p w:rsidR="00D91F3B" w:rsidRPr="00234E6A" w:rsidRDefault="00D91F3B" w:rsidP="00D91F3B">
      <w:pPr>
        <w:pStyle w:val="Titre5"/>
      </w:pPr>
      <w:r w:rsidRPr="00234E6A">
        <w:t>deploiement.ksh</w:t>
      </w:r>
    </w:p>
    <w:p w:rsidR="00D91F3B" w:rsidRPr="00234E6A" w:rsidRDefault="00D91F3B" w:rsidP="00D91F3B">
      <w:r w:rsidRPr="00234E6A">
        <w:t>La commande de déploiement est la suivante :</w:t>
      </w:r>
    </w:p>
    <w:p w:rsidR="00D91F3B" w:rsidRPr="00234E6A" w:rsidRDefault="00D91F3B" w:rsidP="00D91F3B">
      <w:pPr>
        <w:ind w:firstLine="708"/>
        <w:rPr>
          <w:rFonts w:ascii="Courier New" w:hAnsi="Courier New" w:cs="Courier New"/>
        </w:rPr>
      </w:pPr>
      <w:r w:rsidRPr="00234E6A">
        <w:rPr>
          <w:rFonts w:ascii="Courier New" w:hAnsi="Courier New" w:cs="Courier New"/>
        </w:rPr>
        <w:t>$BDDDATA/deploiement/deploiement.ksh [-f] [-z {liste de zones}]</w:t>
      </w:r>
    </w:p>
    <w:p w:rsidR="00D91F3B" w:rsidRPr="00234E6A" w:rsidRDefault="00D91F3B" w:rsidP="00D91F3B">
      <w:r w:rsidRPr="00234E6A">
        <w:t>Le paramètre optionnel -f indique, s’il est présent, de forcer le paramétrage de la BDD.</w:t>
      </w:r>
    </w:p>
    <w:p w:rsidR="00D91F3B" w:rsidRPr="00234E6A" w:rsidRDefault="00D91F3B" w:rsidP="00D91F3B">
      <w:r w:rsidRPr="00234E6A">
        <w:t>Le paramètre optionnel -z indique, s’il est présent, d’installer les instances listées en paramètre. S’il n’est pas présent, toutes les instances sont installées. Les différentes valeurs possibles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D91F3B" w:rsidRPr="00234E6A" w:rsidRDefault="00D91F3B" w:rsidP="00D91F3B">
      <w:r w:rsidRPr="00234E6A">
        <w:t>Elles doivent être séparées par une virgule.</w:t>
      </w:r>
    </w:p>
    <w:p w:rsidR="00D91F3B" w:rsidRPr="00234E6A" w:rsidRDefault="00D91F3B" w:rsidP="00D91F3B"/>
    <w:p w:rsidR="00D91F3B" w:rsidRPr="00234E6A" w:rsidRDefault="00D91F3B" w:rsidP="00D91F3B">
      <w:r w:rsidRPr="00234E6A">
        <w:t>L’algorithme suivant est utilisé afin de charger les données de paramétrage pour toutes les instances sur le serveur de BDD (Métropole et DOM) :</w:t>
      </w:r>
    </w:p>
    <w:p w:rsidR="00D91F3B" w:rsidRPr="00234E6A" w:rsidRDefault="00D91F3B" w:rsidP="00D91F3B">
      <w:pPr>
        <w:rPr>
          <w:rFonts w:ascii="Courier New" w:hAnsi="Courier New" w:cs="Courier New"/>
        </w:rPr>
      </w:pPr>
    </w:p>
    <w:p w:rsidR="00D91F3B" w:rsidRPr="00234E6A" w:rsidRDefault="00D91F3B" w:rsidP="00D91F3B">
      <w:pPr>
        <w:rPr>
          <w:rFonts w:ascii="Courier New" w:hAnsi="Courier New" w:cs="Courier New"/>
        </w:rPr>
      </w:pPr>
      <w:r w:rsidRPr="00234E6A">
        <w:rPr>
          <w:rFonts w:ascii="Courier New" w:hAnsi="Courier New" w:cs="Courier New"/>
          <w:b/>
        </w:rPr>
        <w:t xml:space="preserve">Selon </w:t>
      </w:r>
      <w:r w:rsidRPr="00234E6A">
        <w:rPr>
          <w:rFonts w:ascii="Courier New" w:hAnsi="Courier New" w:cs="Courier New"/>
        </w:rPr>
        <w:t>Zone</w:t>
      </w:r>
      <w:r w:rsidRPr="00234E6A">
        <w:rPr>
          <w:rFonts w:ascii="Courier New" w:hAnsi="Courier New" w:cs="Courier New"/>
          <w:b/>
        </w:rPr>
        <w:t xml:space="preserve"> dans </w:t>
      </w:r>
      <w:r w:rsidRPr="00234E6A">
        <w:rPr>
          <w:rFonts w:ascii="Courier New" w:hAnsi="Courier New" w:cs="Courier New"/>
        </w:rPr>
        <w:t>{liste de zones parmi {metropole,guadeloupe,guyane,martinique,reunion}}</w:t>
      </w:r>
    </w:p>
    <w:p w:rsidR="00D91F3B" w:rsidRPr="00234E6A" w:rsidRDefault="00D91F3B" w:rsidP="00D91F3B">
      <w:pPr>
        <w:rPr>
          <w:rFonts w:ascii="Courier New" w:hAnsi="Courier New" w:cs="Courier New"/>
          <w:b/>
        </w:rPr>
      </w:pPr>
      <w:r w:rsidRPr="00234E6A">
        <w:rPr>
          <w:rFonts w:ascii="Courier New" w:hAnsi="Courier New" w:cs="Courier New"/>
          <w:b/>
        </w:rPr>
        <w:t>Faire</w:t>
      </w:r>
    </w:p>
    <w:p w:rsidR="00D91F3B" w:rsidRPr="00234E6A" w:rsidRDefault="00D91F3B" w:rsidP="00D91F3B">
      <w:pPr>
        <w:rPr>
          <w:rFonts w:ascii="Courier New" w:hAnsi="Courier New" w:cs="Courier New"/>
        </w:rPr>
      </w:pPr>
      <w:r w:rsidRPr="00234E6A">
        <w:rPr>
          <w:rFonts w:ascii="Courier New" w:hAnsi="Courier New" w:cs="Courier New"/>
        </w:rPr>
        <w:tab/>
        <w:t>Charger le profil d’instance pour l’utilisateur adgfias1</w:t>
      </w:r>
    </w:p>
    <w:p w:rsidR="00D91F3B" w:rsidRPr="00234E6A" w:rsidRDefault="00D91F3B" w:rsidP="00D91F3B">
      <w:pPr>
        <w:rPr>
          <w:rFonts w:ascii="Courier New" w:hAnsi="Courier New" w:cs="Courier New"/>
        </w:rPr>
      </w:pPr>
      <w:r w:rsidRPr="00234E6A">
        <w:rPr>
          <w:rFonts w:ascii="Courier New" w:hAnsi="Courier New" w:cs="Courier New"/>
        </w:rPr>
        <w:tab/>
        <w:t xml:space="preserve">Charger les données de paramétrage communes puis spécifiques pour l’instance courante avec </w:t>
      </w:r>
      <w:r w:rsidRPr="00234E6A">
        <w:rPr>
          <w:rFonts w:ascii="Courier New" w:hAnsi="Courier New" w:cs="Courier New"/>
          <w:b/>
        </w:rPr>
        <w:t>loadparam.ksh –f &lt;option&gt;</w:t>
      </w:r>
      <w:r w:rsidRPr="00234E6A">
        <w:rPr>
          <w:rFonts w:ascii="Courier New" w:hAnsi="Courier New" w:cs="Courier New"/>
        </w:rPr>
        <w:tab/>
      </w:r>
    </w:p>
    <w:p w:rsidR="00D91F3B" w:rsidRPr="00234E6A" w:rsidRDefault="00D91F3B" w:rsidP="00D91F3B">
      <w:pPr>
        <w:rPr>
          <w:rFonts w:ascii="Courier New" w:hAnsi="Courier New" w:cs="Courier New"/>
          <w:b/>
        </w:rPr>
      </w:pPr>
      <w:r w:rsidRPr="00234E6A">
        <w:rPr>
          <w:rFonts w:ascii="Courier New" w:hAnsi="Courier New" w:cs="Courier New"/>
          <w:b/>
        </w:rPr>
        <w:t>FinPour</w:t>
      </w:r>
    </w:p>
    <w:p w:rsidR="00D91F3B" w:rsidRPr="00234E6A" w:rsidRDefault="00D91F3B" w:rsidP="00D91F3B">
      <w:pPr>
        <w:rPr>
          <w:rFonts w:ascii="Courier New" w:hAnsi="Courier New" w:cs="Courier New"/>
          <w:b/>
        </w:rPr>
      </w:pPr>
      <w:r w:rsidRPr="00234E6A">
        <w:rPr>
          <w:rFonts w:ascii="Courier New" w:hAnsi="Courier New" w:cs="Courier New"/>
          <w:b/>
        </w:rPr>
        <w:tab/>
      </w:r>
      <w:r w:rsidRPr="00234E6A">
        <w:rPr>
          <w:rFonts w:ascii="Courier New" w:hAnsi="Courier New" w:cs="Courier New"/>
          <w:b/>
        </w:rPr>
        <w:tab/>
      </w:r>
      <w:r w:rsidRPr="00234E6A">
        <w:rPr>
          <w:rFonts w:ascii="Courier New" w:hAnsi="Courier New" w:cs="Courier New"/>
          <w:b/>
        </w:rPr>
        <w:tab/>
      </w:r>
    </w:p>
    <w:p w:rsidR="00D91F3B" w:rsidRDefault="00D91F3B" w:rsidP="00D91F3B">
      <w:r w:rsidRPr="00234E6A">
        <w:t>Avec :</w:t>
      </w:r>
    </w:p>
    <w:tbl>
      <w:tblPr>
        <w:tblStyle w:val="Grilledutableau"/>
        <w:tblW w:w="0" w:type="auto"/>
        <w:tblLook w:val="04A0"/>
      </w:tblPr>
      <w:tblGrid>
        <w:gridCol w:w="2444"/>
        <w:gridCol w:w="2444"/>
      </w:tblGrid>
      <w:tr w:rsidR="00D91F3B" w:rsidRPr="0009056F" w:rsidTr="00C848BE">
        <w:tc>
          <w:tcPr>
            <w:tcW w:w="2444" w:type="dxa"/>
          </w:tcPr>
          <w:p w:rsidR="00D91F3B" w:rsidRPr="0009056F" w:rsidRDefault="00D91F3B" w:rsidP="00C848BE">
            <w:pPr>
              <w:rPr>
                <w:b/>
              </w:rPr>
            </w:pPr>
            <w:r>
              <w:rPr>
                <w:b/>
              </w:rPr>
              <w:t>Zone/Instance</w:t>
            </w:r>
          </w:p>
        </w:tc>
        <w:tc>
          <w:tcPr>
            <w:tcW w:w="2444" w:type="dxa"/>
          </w:tcPr>
          <w:p w:rsidR="00D91F3B" w:rsidRPr="0009056F" w:rsidRDefault="00D91F3B" w:rsidP="00C848BE">
            <w:pPr>
              <w:rPr>
                <w:b/>
              </w:rPr>
            </w:pPr>
            <w:r>
              <w:rPr>
                <w:b/>
              </w:rPr>
              <w:t>Option</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reun</w:t>
            </w:r>
          </w:p>
        </w:tc>
      </w:tr>
    </w:tbl>
    <w:p w:rsidR="00D91F3B" w:rsidRPr="00234E6A" w:rsidRDefault="00D91F3B" w:rsidP="00D91F3B">
      <w:pPr>
        <w:pStyle w:val="Titre5"/>
      </w:pPr>
      <w:r w:rsidRPr="00234E6A">
        <w:t>loadparam.ksh</w:t>
      </w:r>
    </w:p>
    <w:p w:rsidR="00D91F3B" w:rsidRPr="00234E6A" w:rsidRDefault="00D91F3B" w:rsidP="00D91F3B">
      <w:r w:rsidRPr="00234E6A">
        <w:t xml:space="preserve">Le paramètre d’instance est transmis par le script </w:t>
      </w:r>
      <w:r w:rsidRPr="00234E6A">
        <w:rPr>
          <w:i/>
        </w:rPr>
        <w:t>deploiement.ksh</w:t>
      </w:r>
      <w:r w:rsidRPr="00234E6A">
        <w:t>.</w:t>
      </w:r>
    </w:p>
    <w:p w:rsidR="00D91F3B" w:rsidRPr="00234E6A" w:rsidRDefault="00D91F3B" w:rsidP="00D91F3B"/>
    <w:p w:rsidR="00D91F3B" w:rsidRPr="00234E6A" w:rsidRDefault="00D91F3B" w:rsidP="00D91F3B">
      <w:r w:rsidRPr="00234E6A">
        <w:t>Dans un premier temps, il charge les données d’administration communes à toutes les instances à partir des .sql stockés dans $EXPL/etc dans l’instance en cours.</w:t>
      </w:r>
    </w:p>
    <w:p w:rsidR="00D91F3B" w:rsidRPr="00234E6A" w:rsidRDefault="00D91F3B" w:rsidP="00D91F3B">
      <w:r w:rsidRPr="00234E6A">
        <w:t>Puis il charge les données spécifiques l’instance en cours à partir des .sql stockés dans $EXPL/etc/&lt;Répertoire SQL&gt;.</w:t>
      </w:r>
    </w:p>
    <w:p w:rsidR="00D91F3B" w:rsidRPr="00234E6A" w:rsidRDefault="00D91F3B" w:rsidP="00D91F3B">
      <w:r w:rsidRPr="00234E6A">
        <w:t>Avec :</w:t>
      </w:r>
    </w:p>
    <w:tbl>
      <w:tblPr>
        <w:tblStyle w:val="Grilledutableau"/>
        <w:tblW w:w="0" w:type="auto"/>
        <w:tblLook w:val="04A0"/>
      </w:tblPr>
      <w:tblGrid>
        <w:gridCol w:w="2444"/>
        <w:gridCol w:w="2444"/>
      </w:tblGrid>
      <w:tr w:rsidR="00D91F3B" w:rsidRPr="00234E6A" w:rsidTr="00C848BE">
        <w:tc>
          <w:tcPr>
            <w:tcW w:w="2444" w:type="dxa"/>
          </w:tcPr>
          <w:p w:rsidR="00D91F3B" w:rsidRPr="00234E6A" w:rsidRDefault="00D91F3B" w:rsidP="00C848BE">
            <w:pPr>
              <w:rPr>
                <w:b/>
              </w:rPr>
            </w:pPr>
            <w:r w:rsidRPr="00234E6A">
              <w:rPr>
                <w:b/>
              </w:rPr>
              <w:lastRenderedPageBreak/>
              <w:t>Zone/Instance</w:t>
            </w:r>
          </w:p>
        </w:tc>
        <w:tc>
          <w:tcPr>
            <w:tcW w:w="2444" w:type="dxa"/>
          </w:tcPr>
          <w:p w:rsidR="00D91F3B" w:rsidRPr="00234E6A" w:rsidRDefault="00D91F3B" w:rsidP="00C848BE">
            <w:pPr>
              <w:rPr>
                <w:b/>
              </w:rPr>
            </w:pPr>
            <w:r w:rsidRPr="00234E6A">
              <w:rPr>
                <w:b/>
              </w:rPr>
              <w:t>Répertoire de fichiers de requêtes SQL spécifique</w:t>
            </w:r>
          </w:p>
        </w:tc>
      </w:tr>
      <w:tr w:rsidR="00D91F3B" w:rsidRPr="00234E6A" w:rsidTr="00C848BE">
        <w:tc>
          <w:tcPr>
            <w:tcW w:w="2444" w:type="dxa"/>
          </w:tcPr>
          <w:p w:rsidR="00D91F3B" w:rsidRPr="00234E6A" w:rsidRDefault="00D91F3B" w:rsidP="00C848BE">
            <w:r w:rsidRPr="00234E6A">
              <w:t>metropole</w:t>
            </w:r>
          </w:p>
        </w:tc>
        <w:tc>
          <w:tcPr>
            <w:tcW w:w="2444" w:type="dxa"/>
          </w:tcPr>
          <w:p w:rsidR="00D91F3B" w:rsidRPr="00234E6A" w:rsidRDefault="00D91F3B" w:rsidP="00C848BE">
            <w:r w:rsidRPr="00234E6A">
              <w:t>met</w:t>
            </w:r>
          </w:p>
        </w:tc>
      </w:tr>
      <w:tr w:rsidR="00D91F3B" w:rsidRPr="00234E6A" w:rsidTr="00C848BE">
        <w:tc>
          <w:tcPr>
            <w:tcW w:w="2444" w:type="dxa"/>
          </w:tcPr>
          <w:p w:rsidR="00D91F3B" w:rsidRPr="00234E6A" w:rsidRDefault="00D91F3B" w:rsidP="00C848BE">
            <w:r w:rsidRPr="00234E6A">
              <w:t>guadeloupe</w:t>
            </w:r>
          </w:p>
        </w:tc>
        <w:tc>
          <w:tcPr>
            <w:tcW w:w="2444" w:type="dxa"/>
          </w:tcPr>
          <w:p w:rsidR="00D91F3B" w:rsidRPr="00234E6A" w:rsidRDefault="00D91F3B" w:rsidP="00C848BE">
            <w:r w:rsidRPr="00234E6A">
              <w:t>gua</w:t>
            </w:r>
          </w:p>
        </w:tc>
      </w:tr>
      <w:tr w:rsidR="00D91F3B" w:rsidRPr="00234E6A" w:rsidTr="00C848BE">
        <w:tc>
          <w:tcPr>
            <w:tcW w:w="2444" w:type="dxa"/>
          </w:tcPr>
          <w:p w:rsidR="00D91F3B" w:rsidRPr="00234E6A" w:rsidRDefault="00D91F3B" w:rsidP="00C848BE">
            <w:r w:rsidRPr="00234E6A">
              <w:t>guyane</w:t>
            </w:r>
          </w:p>
        </w:tc>
        <w:tc>
          <w:tcPr>
            <w:tcW w:w="2444" w:type="dxa"/>
          </w:tcPr>
          <w:p w:rsidR="00D91F3B" w:rsidRPr="00234E6A" w:rsidRDefault="00D91F3B" w:rsidP="00C848BE">
            <w:r w:rsidRPr="00234E6A">
              <w:t>guy</w:t>
            </w:r>
          </w:p>
        </w:tc>
      </w:tr>
      <w:tr w:rsidR="00D91F3B" w:rsidRPr="00234E6A" w:rsidTr="00C848BE">
        <w:tc>
          <w:tcPr>
            <w:tcW w:w="2444" w:type="dxa"/>
          </w:tcPr>
          <w:p w:rsidR="00D91F3B" w:rsidRPr="00234E6A" w:rsidRDefault="00D91F3B" w:rsidP="00C848BE">
            <w:r w:rsidRPr="00234E6A">
              <w:t>martinique</w:t>
            </w:r>
          </w:p>
        </w:tc>
        <w:tc>
          <w:tcPr>
            <w:tcW w:w="2444" w:type="dxa"/>
          </w:tcPr>
          <w:p w:rsidR="00D91F3B" w:rsidRPr="00234E6A" w:rsidRDefault="00D91F3B" w:rsidP="00C848BE">
            <w:r w:rsidRPr="00234E6A">
              <w:t>mar</w:t>
            </w:r>
          </w:p>
        </w:tc>
      </w:tr>
      <w:tr w:rsidR="00D91F3B" w:rsidRPr="00234E6A" w:rsidTr="00C848BE">
        <w:tc>
          <w:tcPr>
            <w:tcW w:w="2444" w:type="dxa"/>
          </w:tcPr>
          <w:p w:rsidR="00D91F3B" w:rsidRPr="00234E6A" w:rsidRDefault="00D91F3B" w:rsidP="00C848BE">
            <w:r w:rsidRPr="00234E6A">
              <w:t>reunion</w:t>
            </w:r>
          </w:p>
        </w:tc>
        <w:tc>
          <w:tcPr>
            <w:tcW w:w="2444" w:type="dxa"/>
          </w:tcPr>
          <w:p w:rsidR="00D91F3B" w:rsidRPr="00234E6A" w:rsidRDefault="00D91F3B" w:rsidP="00C848BE">
            <w:r w:rsidRPr="00234E6A">
              <w:t>reun</w:t>
            </w:r>
          </w:p>
        </w:tc>
      </w:tr>
    </w:tbl>
    <w:p w:rsidR="00D91F3B" w:rsidRPr="00234E6A" w:rsidRDefault="00D91F3B" w:rsidP="00D91F3B"/>
    <w:p w:rsidR="00D91F3B" w:rsidRPr="00234E6A" w:rsidRDefault="00D91F3B" w:rsidP="00D91F3B">
      <w:pPr>
        <w:pStyle w:val="Titre4"/>
      </w:pPr>
      <w:bookmarkStart w:id="1044" w:name="_Toc426723757"/>
      <w:r w:rsidRPr="00234E6A">
        <w:t>BDDEXPL</w:t>
      </w:r>
      <w:bookmarkEnd w:id="1044"/>
    </w:p>
    <w:p w:rsidR="00D91F3B" w:rsidRPr="00234E6A" w:rsidRDefault="00D91F3B" w:rsidP="00D91F3B">
      <w:r w:rsidRPr="00234E6A">
        <w:t>Le PL BDDEXPL est installé sur la machine BDD unique servant les serveurs PostGreSQL Métropole et DOM.</w:t>
      </w:r>
    </w:p>
    <w:p w:rsidR="00D91F3B" w:rsidRPr="00234E6A" w:rsidRDefault="00D91F3B" w:rsidP="00D91F3B">
      <w:pPr>
        <w:pStyle w:val="Titre5"/>
      </w:pPr>
      <w:r w:rsidRPr="00234E6A">
        <w:t>deploiement.ksh</w:t>
      </w:r>
    </w:p>
    <w:p w:rsidR="00D91F3B" w:rsidRPr="00234E6A" w:rsidRDefault="00D91F3B" w:rsidP="00D91F3B">
      <w:r w:rsidRPr="00234E6A">
        <w:t>Ce script de déploiement est commun aux AGS, IMP, WAS et BDD.</w:t>
      </w:r>
    </w:p>
    <w:p w:rsidR="00D91F3B" w:rsidRPr="00234E6A" w:rsidRDefault="00D91F3B" w:rsidP="00D91F3B"/>
    <w:p w:rsidR="00D91F3B" w:rsidRDefault="00D91F3B" w:rsidP="00D91F3B">
      <w:r w:rsidRPr="00234E6A">
        <w:t>La commande de déploiement</w:t>
      </w:r>
      <w:r>
        <w:t xml:space="preserve"> est la suivante :</w:t>
      </w:r>
    </w:p>
    <w:p w:rsidR="00D91F3B" w:rsidRPr="00666EAB" w:rsidRDefault="00D91F3B" w:rsidP="00D91F3B">
      <w:pPr>
        <w:ind w:firstLine="708"/>
        <w:rPr>
          <w:rFonts w:ascii="Courier New" w:hAnsi="Courier New" w:cs="Courier New"/>
        </w:rPr>
      </w:pPr>
      <w:r w:rsidRPr="00666EAB">
        <w:rPr>
          <w:rFonts w:ascii="Courier New" w:hAnsi="Courier New" w:cs="Courier New"/>
        </w:rPr>
        <w:t>$EXPL/deploiement/deploiement.ksh</w:t>
      </w:r>
      <w:r>
        <w:rPr>
          <w:rFonts w:ascii="Courier New" w:hAnsi="Courier New" w:cs="Courier New"/>
        </w:rPr>
        <w:t xml:space="preserve"> [-g config_file] [-z {liste de zones}]</w:t>
      </w:r>
    </w:p>
    <w:p w:rsidR="00D91F3B" w:rsidRDefault="00D91F3B" w:rsidP="00D91F3B">
      <w:r w:rsidRPr="00176A3C">
        <w:t>Le paramètre optionnel –g est ignoré</w:t>
      </w:r>
      <w:r>
        <w:t xml:space="preserve"> dans le script de deploiement dès lors qu’il s’agit d’une installation BDD.</w:t>
      </w:r>
    </w:p>
    <w:p w:rsidR="00D91F3B" w:rsidRPr="00622FD5" w:rsidRDefault="00D91F3B" w:rsidP="00D91F3B">
      <w:r>
        <w:t xml:space="preserve">Le paramètre optionnel -z indique, s’il est présent, d’installer les instances listées en paramètre. S’il n’est pas présent, toutes les instances sont installées. </w:t>
      </w:r>
      <w:r w:rsidRPr="00622FD5">
        <w:t xml:space="preserve">Les </w:t>
      </w:r>
      <w:r>
        <w:t xml:space="preserve">différentes </w:t>
      </w:r>
      <w:r w:rsidRPr="00622FD5">
        <w:t>valeurs possibles sont :</w:t>
      </w:r>
    </w:p>
    <w:p w:rsidR="001D1479" w:rsidRDefault="001D1479" w:rsidP="001D1479">
      <w:pPr>
        <w:pStyle w:val="Paragraphedeliste"/>
        <w:numPr>
          <w:ilvl w:val="0"/>
          <w:numId w:val="199"/>
        </w:numPr>
      </w:pPr>
      <w:r>
        <w:t>met</w:t>
      </w:r>
    </w:p>
    <w:p w:rsidR="001D1479" w:rsidRDefault="001D1479" w:rsidP="001D1479">
      <w:pPr>
        <w:pStyle w:val="Paragraphedeliste"/>
        <w:numPr>
          <w:ilvl w:val="0"/>
          <w:numId w:val="199"/>
        </w:numPr>
      </w:pPr>
      <w:r>
        <w:t>gua</w:t>
      </w:r>
    </w:p>
    <w:p w:rsidR="001D1479" w:rsidRDefault="001D1479" w:rsidP="001D1479">
      <w:pPr>
        <w:pStyle w:val="Paragraphedeliste"/>
        <w:numPr>
          <w:ilvl w:val="0"/>
          <w:numId w:val="199"/>
        </w:numPr>
      </w:pPr>
      <w:r>
        <w:t>guy</w:t>
      </w:r>
    </w:p>
    <w:p w:rsidR="001D1479" w:rsidRDefault="001D1479" w:rsidP="001D1479">
      <w:pPr>
        <w:pStyle w:val="Paragraphedeliste"/>
        <w:numPr>
          <w:ilvl w:val="0"/>
          <w:numId w:val="199"/>
        </w:numPr>
      </w:pPr>
      <w:r>
        <w:t>mar</w:t>
      </w:r>
    </w:p>
    <w:p w:rsidR="001D1479" w:rsidRDefault="001D1479" w:rsidP="001D1479">
      <w:pPr>
        <w:pStyle w:val="Paragraphedeliste"/>
        <w:numPr>
          <w:ilvl w:val="0"/>
          <w:numId w:val="199"/>
        </w:numPr>
      </w:pPr>
      <w:r>
        <w:t>reu</w:t>
      </w:r>
    </w:p>
    <w:p w:rsidR="00D91F3B" w:rsidRDefault="00D91F3B" w:rsidP="00D91F3B">
      <w:r>
        <w:t>Elles doivent être séparées par une virgule.</w:t>
      </w:r>
    </w:p>
    <w:p w:rsidR="00D91F3B" w:rsidRDefault="00D91F3B" w:rsidP="00D91F3B"/>
    <w:p w:rsidR="00D91F3B" w:rsidRDefault="00D91F3B" w:rsidP="00D91F3B">
      <w:r>
        <w:t xml:space="preserve">Concernant la BDD, le script de déploiement </w:t>
      </w:r>
      <w:r w:rsidRPr="00A96979">
        <w:rPr>
          <w:i/>
        </w:rPr>
        <w:t>deploiement.ksh</w:t>
      </w:r>
      <w:r>
        <w:t xml:space="preserve"> doit se charger de trois choses principalement :</w:t>
      </w:r>
    </w:p>
    <w:p w:rsidR="00D91F3B" w:rsidRDefault="00D91F3B" w:rsidP="00D91F3B">
      <w:pPr>
        <w:pStyle w:val="Paragraphedeliste"/>
        <w:numPr>
          <w:ilvl w:val="0"/>
          <w:numId w:val="171"/>
        </w:numPr>
      </w:pPr>
      <w:r>
        <w:t xml:space="preserve">Si absente, créer la nouvelle arborescence DOM sur le filer webbdd et accorder les droits </w:t>
      </w:r>
      <w:r w:rsidRPr="00FA5312">
        <w:rPr>
          <w:b/>
        </w:rPr>
        <w:t>755</w:t>
      </w:r>
      <w:r>
        <w:t xml:space="preserve"> à </w:t>
      </w:r>
      <w:r w:rsidRPr="00FA5312">
        <w:rPr>
          <w:b/>
        </w:rPr>
        <w:t>adgfias1:gpgfias1</w:t>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5D2A38">
        <w:rPr>
          <w:rFonts w:ascii="Courier New" w:hAnsi="Courier New" w:cs="Courier New"/>
          <w:lang w:val="en-US"/>
        </w:rPr>
        <w:t>/var/opt/data/flat/gfias1/webbdd</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├─metropole</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├─download</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├─extractData</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├─import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├─incft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└─outcft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├─guadeloupe</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├─download</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├─extractData</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├─import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├─incft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└─outcft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├─guyane</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├─download</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lastRenderedPageBreak/>
        <w:t xml:space="preserve">   │  ├─extractData</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├─import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├─incft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└─outcft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├─martinique</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├─download</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├─extractData</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├─import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├─incft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└─outcft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├─reunion</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├─download</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├─extractData</w:t>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├─import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├─incft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234E6A">
        <w:rPr>
          <w:rFonts w:ascii="Courier New" w:hAnsi="Courier New" w:cs="Courier New"/>
          <w:lang w:val="en-US"/>
        </w:rPr>
        <w:t xml:space="preserve">   │  └─outcft</w:t>
      </w:r>
      <w:r w:rsidRPr="00234E6A">
        <w:rPr>
          <w:rFonts w:ascii="Courier New" w:hAnsi="Courier New" w:cs="Courier New"/>
          <w:lang w:val="en-US"/>
        </w:rPr>
        <w:tab/>
      </w:r>
      <w:r w:rsidRPr="00234E6A">
        <w:rPr>
          <w:rFonts w:ascii="Courier New" w:hAnsi="Courier New" w:cs="Courier New"/>
          <w:lang w:val="en-US"/>
        </w:rPr>
        <w:tab/>
      </w:r>
      <w:r w:rsidRPr="00234E6A">
        <w:rPr>
          <w:rFonts w:ascii="Courier New" w:hAnsi="Courier New" w:cs="Courier New"/>
          <w:lang w:val="en-US"/>
        </w:rPr>
        <w:tab/>
      </w:r>
      <w:r w:rsidRPr="00234E6A">
        <w:rPr>
          <w:rFonts w:cs="Arial"/>
          <w:i/>
          <w:lang w:val="en-US"/>
        </w:rPr>
        <w:t>(755)</w:t>
      </w:r>
    </w:p>
    <w:p w:rsidR="00D91F3B" w:rsidRPr="00234E6A"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rPr>
      </w:pPr>
      <w:r w:rsidRPr="00234E6A">
        <w:rPr>
          <w:rFonts w:ascii="Courier New" w:hAnsi="Courier New" w:cs="Courier New"/>
          <w:lang w:val="en-US"/>
        </w:rPr>
        <w:t xml:space="preserve">   </w:t>
      </w:r>
      <w:r w:rsidR="00D91F3B" w:rsidRPr="00234E6A">
        <w:rPr>
          <w:rFonts w:ascii="Courier New" w:hAnsi="Courier New" w:cs="Courier New"/>
        </w:rPr>
        <w:t>└─commun</w:t>
      </w:r>
      <w:r w:rsidR="00D91F3B" w:rsidRPr="00234E6A">
        <w:rPr>
          <w:rFonts w:ascii="Courier New" w:hAnsi="Courier New" w:cs="Courier New"/>
        </w:rPr>
        <w:tab/>
      </w:r>
      <w:r w:rsidR="00D91F3B" w:rsidRPr="00234E6A">
        <w:rPr>
          <w:rFonts w:ascii="Courier New" w:hAnsi="Courier New" w:cs="Courier New"/>
        </w:rPr>
        <w:tab/>
      </w:r>
      <w:r w:rsidR="00D91F3B" w:rsidRPr="00234E6A">
        <w:rPr>
          <w:rFonts w:ascii="Courier New" w:hAnsi="Courier New" w:cs="Courier New"/>
        </w:rPr>
        <w:tab/>
      </w:r>
      <w:r w:rsidR="00D91F3B" w:rsidRPr="00234E6A">
        <w:rPr>
          <w:rFonts w:cs="Arial"/>
          <w:i/>
        </w:rPr>
        <w:t>(755)</w:t>
      </w:r>
    </w:p>
    <w:p w:rsidR="00D91F3B" w:rsidRPr="000E2E1B" w:rsidRDefault="00D91F3B" w:rsidP="00D91F3B">
      <w:pPr>
        <w:pBdr>
          <w:top w:val="single" w:sz="4" w:space="1" w:color="auto"/>
          <w:left w:val="single" w:sz="4" w:space="4" w:color="auto"/>
          <w:bottom w:val="single" w:sz="4" w:space="1" w:color="auto"/>
          <w:right w:val="single" w:sz="4" w:space="4" w:color="auto"/>
        </w:pBdr>
        <w:ind w:left="360"/>
        <w:rPr>
          <w:rFonts w:ascii="Courier New" w:hAnsi="Courier New" w:cs="Courier New"/>
        </w:rPr>
      </w:pPr>
      <w:r w:rsidRPr="00234E6A">
        <w:rPr>
          <w:rFonts w:ascii="Courier New" w:hAnsi="Courier New" w:cs="Courier New"/>
        </w:rPr>
        <w:t xml:space="preserve">      └─incft</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cs="Arial"/>
          <w:i/>
        </w:rPr>
        <w:t>(755)</w:t>
      </w:r>
    </w:p>
    <w:p w:rsidR="00D91F3B" w:rsidRPr="00454BF4" w:rsidRDefault="00D91F3B" w:rsidP="00D91F3B">
      <w:pPr>
        <w:pStyle w:val="Paragraphedeliste"/>
        <w:numPr>
          <w:ilvl w:val="0"/>
          <w:numId w:val="171"/>
        </w:numPr>
      </w:pPr>
      <w:r>
        <w:t xml:space="preserve">Recopier le contenu de l’arborescence pré-G1R6 sous le nouveau répertoire </w:t>
      </w:r>
      <w:r w:rsidRPr="00454BF4">
        <w:rPr>
          <w:i/>
        </w:rPr>
        <w:t>metropole</w:t>
      </w:r>
      <w:r>
        <w:rPr>
          <w:i/>
        </w:rPr>
        <w:t>,</w:t>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5D2A38">
        <w:rPr>
          <w:rFonts w:ascii="Courier New" w:hAnsi="Courier New" w:cs="Courier New"/>
          <w:lang w:val="en-US"/>
        </w:rPr>
        <w:t>/var/opt/data/flat/gfias1/webbdd</w:t>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5D2A38">
        <w:rPr>
          <w:rFonts w:ascii="Courier New" w:hAnsi="Courier New" w:cs="Courier New"/>
          <w:lang w:val="en-US"/>
        </w:rPr>
        <w:t xml:space="preserve">   </w:t>
      </w:r>
      <w:r w:rsidRPr="005D2A38">
        <w:rPr>
          <w:rFonts w:ascii="Courier New" w:hAnsi="Courier New" w:cs="Courier New"/>
          <w:color w:val="808080" w:themeColor="background1" w:themeShade="80"/>
          <w:lang w:val="en-US"/>
        </w:rPr>
        <w:t>│</w:t>
      </w:r>
      <w:r w:rsidRPr="005D2A38">
        <w:rPr>
          <w:rFonts w:ascii="Courier New" w:hAnsi="Courier New" w:cs="Courier New"/>
          <w:color w:val="808080" w:themeColor="background1" w:themeShade="80"/>
          <w:lang w:val="en-US"/>
        </w:rPr>
        <w:tab/>
      </w:r>
      <w:r w:rsidRPr="005D2A38">
        <w:rPr>
          <w:rFonts w:ascii="Courier New" w:hAnsi="Courier New" w:cs="Courier New"/>
          <w:color w:val="808080" w:themeColor="background1" w:themeShade="80"/>
          <w:lang w:val="en-US"/>
        </w:rPr>
        <w:tab/>
      </w:r>
      <w:r w:rsidRPr="005D2A38">
        <w:rPr>
          <w:rFonts w:ascii="Courier New" w:hAnsi="Courier New" w:cs="Courier New"/>
          <w:lang w:val="en-US"/>
        </w:rPr>
        <w:t xml:space="preserve">    </w:t>
      </w:r>
      <w:r w:rsidRPr="005D2A38">
        <w:rPr>
          <w:rFonts w:cs="Arial"/>
          <w:i/>
          <w:lang w:val="en-US"/>
        </w:rPr>
        <w:t>copie</w:t>
      </w:r>
      <w:r w:rsidRPr="005D2A38">
        <w:rPr>
          <w:rFonts w:ascii="Courier New" w:hAnsi="Courier New" w:cs="Courier New"/>
          <w:lang w:val="en-US"/>
        </w:rPr>
        <w:tab/>
      </w:r>
      <w:r w:rsidRPr="005D2A38">
        <w:rPr>
          <w:rFonts w:ascii="Courier New" w:hAnsi="Courier New" w:cs="Courier New"/>
          <w:b/>
          <w:lang w:val="en-US"/>
        </w:rPr>
        <w:t>└─metropole</w:t>
      </w:r>
    </w:p>
    <w:p w:rsidR="00D91F3B" w:rsidRPr="00C848BE" w:rsidRDefault="0085789F"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Pr>
          <w:rFonts w:ascii="Courier New" w:hAnsi="Courier New" w:cs="Courier New"/>
          <w:noProof/>
        </w:rPr>
        <w:pict>
          <v:shapetype id="_x0000_t32" coordsize="21600,21600" o:spt="32" o:oned="t" path="m,l21600,21600e" filled="f">
            <v:path arrowok="t" fillok="f" o:connecttype="none"/>
            <o:lock v:ext="edit" shapetype="t"/>
          </v:shapetype>
          <v:shape id="_x0000_s1037" type="#_x0000_t32" style="position:absolute;left:0;text-align:left;margin-left:127.05pt;margin-top:7.05pt;width:46.5pt;height:0;z-index:251660288" o:connectortype="straight" strokeweight="1.5pt">
            <v:stroke endarrow="block"/>
          </v:shape>
        </w:pict>
      </w:r>
      <w:r w:rsidR="005D2A38" w:rsidRPr="005D2A38">
        <w:rPr>
          <w:rFonts w:ascii="Courier New" w:hAnsi="Courier New" w:cs="Courier New"/>
          <w:lang w:val="en-US"/>
        </w:rPr>
        <w:t xml:space="preserve">   </w:t>
      </w:r>
      <w:r w:rsidR="005D2A38" w:rsidRPr="005D2A38">
        <w:rPr>
          <w:rFonts w:ascii="Courier New" w:hAnsi="Courier New" w:cs="Courier New"/>
          <w:color w:val="808080" w:themeColor="background1" w:themeShade="80"/>
          <w:lang w:val="en-US"/>
        </w:rPr>
        <w:t>├─download</w:t>
      </w:r>
      <w:r w:rsidR="005D2A38" w:rsidRPr="005D2A38">
        <w:rPr>
          <w:rFonts w:ascii="Courier New" w:hAnsi="Courier New" w:cs="Courier New"/>
          <w:color w:val="808080" w:themeColor="background1" w:themeShade="80"/>
          <w:lang w:val="en-US"/>
        </w:rPr>
        <w:tab/>
      </w:r>
      <w:r w:rsidR="005D2A38" w:rsidRPr="005D2A38">
        <w:rPr>
          <w:rFonts w:ascii="Courier New" w:hAnsi="Courier New" w:cs="Courier New"/>
          <w:lang w:val="en-US"/>
        </w:rPr>
        <w:tab/>
      </w:r>
      <w:r w:rsidR="005D2A38" w:rsidRPr="005D2A38">
        <w:rPr>
          <w:rFonts w:ascii="Courier New" w:hAnsi="Courier New" w:cs="Courier New"/>
          <w:lang w:val="en-US"/>
        </w:rPr>
        <w:tab/>
      </w:r>
      <w:r w:rsidR="005D2A38" w:rsidRPr="005D2A38">
        <w:rPr>
          <w:rFonts w:ascii="Courier New" w:hAnsi="Courier New" w:cs="Courier New"/>
          <w:b/>
          <w:lang w:val="en-US"/>
        </w:rPr>
        <w:t xml:space="preserve">   ├─download</w:t>
      </w:r>
      <w:r w:rsidR="005D2A38" w:rsidRPr="005D2A38">
        <w:rPr>
          <w:rFonts w:ascii="Courier New" w:hAnsi="Courier New" w:cs="Courier New"/>
          <w:b/>
          <w:lang w:val="en-US"/>
        </w:rPr>
        <w:tab/>
      </w:r>
    </w:p>
    <w:p w:rsidR="00D91F3B" w:rsidRPr="00C848BE" w:rsidRDefault="0085789F"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Pr>
          <w:rFonts w:ascii="Courier New" w:hAnsi="Courier New" w:cs="Courier New"/>
          <w:noProof/>
        </w:rPr>
        <w:pict>
          <v:shape id="_x0000_s1038" type="#_x0000_t32" style="position:absolute;left:0;text-align:left;margin-left:127.05pt;margin-top:6.55pt;width:46.5pt;height:0;z-index:251661312" o:connectortype="straight" strokeweight="1.5pt">
            <v:stroke endarrow="block"/>
          </v:shape>
        </w:pict>
      </w:r>
      <w:r w:rsidR="005D2A38" w:rsidRPr="005D2A38">
        <w:rPr>
          <w:rFonts w:ascii="Courier New" w:hAnsi="Courier New" w:cs="Courier New"/>
          <w:lang w:val="en-US"/>
        </w:rPr>
        <w:t xml:space="preserve">   </w:t>
      </w:r>
      <w:r w:rsidR="005D2A38" w:rsidRPr="005D2A38">
        <w:rPr>
          <w:rFonts w:ascii="Courier New" w:hAnsi="Courier New" w:cs="Courier New"/>
          <w:color w:val="808080" w:themeColor="background1" w:themeShade="80"/>
          <w:lang w:val="en-US"/>
        </w:rPr>
        <w:t>├─extractData</w:t>
      </w:r>
      <w:r w:rsidR="005D2A38" w:rsidRPr="005D2A38">
        <w:rPr>
          <w:rFonts w:ascii="Courier New" w:hAnsi="Courier New" w:cs="Courier New"/>
          <w:lang w:val="en-US"/>
        </w:rPr>
        <w:tab/>
      </w:r>
      <w:r w:rsidR="005D2A38" w:rsidRPr="005D2A38">
        <w:rPr>
          <w:rFonts w:ascii="Courier New" w:hAnsi="Courier New" w:cs="Courier New"/>
          <w:lang w:val="en-US"/>
        </w:rPr>
        <w:tab/>
      </w:r>
      <w:r w:rsidR="005D2A38" w:rsidRPr="005D2A38">
        <w:rPr>
          <w:rFonts w:ascii="Courier New" w:hAnsi="Courier New" w:cs="Courier New"/>
          <w:b/>
          <w:lang w:val="en-US"/>
        </w:rPr>
        <w:t xml:space="preserve">   ├─extractData</w:t>
      </w:r>
    </w:p>
    <w:p w:rsidR="00D91F3B" w:rsidRPr="00C848BE" w:rsidRDefault="0085789F"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Pr>
          <w:rFonts w:ascii="Courier New" w:hAnsi="Courier New" w:cs="Courier New"/>
          <w:noProof/>
        </w:rPr>
        <w:pict>
          <v:shape id="_x0000_s1039" type="#_x0000_t32" style="position:absolute;left:0;text-align:left;margin-left:127.05pt;margin-top:6.1pt;width:46.5pt;height:0;z-index:251662336" o:connectortype="straight" strokeweight="1.5pt">
            <v:stroke endarrow="block"/>
          </v:shape>
        </w:pict>
      </w:r>
      <w:r w:rsidR="005D2A38" w:rsidRPr="005D2A38">
        <w:rPr>
          <w:rFonts w:ascii="Courier New" w:hAnsi="Courier New" w:cs="Courier New"/>
          <w:lang w:val="en-US"/>
        </w:rPr>
        <w:t xml:space="preserve">   </w:t>
      </w:r>
      <w:r w:rsidR="005D2A38" w:rsidRPr="005D2A38">
        <w:rPr>
          <w:rFonts w:ascii="Courier New" w:hAnsi="Courier New" w:cs="Courier New"/>
          <w:color w:val="808080" w:themeColor="background1" w:themeShade="80"/>
          <w:lang w:val="en-US"/>
        </w:rPr>
        <w:t>├─import</w:t>
      </w:r>
      <w:r w:rsidR="005D2A38" w:rsidRPr="005D2A38">
        <w:rPr>
          <w:rFonts w:ascii="Courier New" w:hAnsi="Courier New" w:cs="Courier New"/>
          <w:color w:val="808080" w:themeColor="background1" w:themeShade="80"/>
          <w:lang w:val="en-US"/>
        </w:rPr>
        <w:tab/>
      </w:r>
      <w:r w:rsidR="005D2A38" w:rsidRPr="005D2A38">
        <w:rPr>
          <w:rFonts w:ascii="Courier New" w:hAnsi="Courier New" w:cs="Courier New"/>
          <w:lang w:val="en-US"/>
        </w:rPr>
        <w:tab/>
      </w:r>
      <w:r w:rsidR="005D2A38" w:rsidRPr="005D2A38">
        <w:rPr>
          <w:rFonts w:ascii="Courier New" w:hAnsi="Courier New" w:cs="Courier New"/>
          <w:lang w:val="en-US"/>
        </w:rPr>
        <w:tab/>
      </w:r>
      <w:r w:rsidR="005D2A38" w:rsidRPr="005D2A38">
        <w:rPr>
          <w:rFonts w:ascii="Courier New" w:hAnsi="Courier New" w:cs="Courier New"/>
          <w:b/>
          <w:lang w:val="en-US"/>
        </w:rPr>
        <w:t xml:space="preserve">   ├─import</w:t>
      </w:r>
    </w:p>
    <w:p w:rsidR="00D91F3B" w:rsidRPr="00C848BE" w:rsidRDefault="0085789F"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Pr>
          <w:rFonts w:ascii="Courier New" w:hAnsi="Courier New" w:cs="Courier New"/>
          <w:noProof/>
        </w:rPr>
        <w:pict>
          <v:shape id="_x0000_s1040" type="#_x0000_t32" style="position:absolute;left:0;text-align:left;margin-left:127.05pt;margin-top:5.65pt;width:46.5pt;height:0;z-index:251663360" o:connectortype="straight" strokeweight="1.5pt">
            <v:stroke endarrow="block"/>
          </v:shape>
        </w:pict>
      </w:r>
      <w:r w:rsidR="005D2A38" w:rsidRPr="005D2A38">
        <w:rPr>
          <w:rFonts w:ascii="Courier New" w:hAnsi="Courier New" w:cs="Courier New"/>
          <w:lang w:val="en-US"/>
        </w:rPr>
        <w:t xml:space="preserve">   </w:t>
      </w:r>
      <w:r w:rsidR="005D2A38" w:rsidRPr="005D2A38">
        <w:rPr>
          <w:rFonts w:ascii="Courier New" w:hAnsi="Courier New" w:cs="Courier New"/>
          <w:color w:val="808080" w:themeColor="background1" w:themeShade="80"/>
          <w:lang w:val="en-US"/>
        </w:rPr>
        <w:t>├─incft</w:t>
      </w:r>
      <w:r w:rsidR="005D2A38" w:rsidRPr="005D2A38">
        <w:rPr>
          <w:rFonts w:ascii="Courier New" w:hAnsi="Courier New" w:cs="Courier New"/>
          <w:color w:val="808080" w:themeColor="background1" w:themeShade="80"/>
          <w:lang w:val="en-US"/>
        </w:rPr>
        <w:tab/>
      </w:r>
      <w:r w:rsidR="005D2A38" w:rsidRPr="005D2A38">
        <w:rPr>
          <w:rFonts w:ascii="Courier New" w:hAnsi="Courier New" w:cs="Courier New"/>
          <w:lang w:val="en-US"/>
        </w:rPr>
        <w:tab/>
      </w:r>
      <w:r w:rsidR="005D2A38" w:rsidRPr="005D2A38">
        <w:rPr>
          <w:rFonts w:ascii="Courier New" w:hAnsi="Courier New" w:cs="Courier New"/>
          <w:lang w:val="en-US"/>
        </w:rPr>
        <w:tab/>
      </w:r>
      <w:r w:rsidR="005D2A38" w:rsidRPr="005D2A38">
        <w:rPr>
          <w:rFonts w:ascii="Courier New" w:hAnsi="Courier New" w:cs="Courier New"/>
          <w:b/>
          <w:lang w:val="en-US"/>
        </w:rPr>
        <w:t xml:space="preserve">   ├─incft</w:t>
      </w:r>
    </w:p>
    <w:p w:rsidR="00D91F3B" w:rsidRPr="00C848BE" w:rsidRDefault="0085789F"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Pr>
          <w:rFonts w:ascii="Courier New" w:hAnsi="Courier New" w:cs="Courier New"/>
          <w:noProof/>
        </w:rPr>
        <w:pict>
          <v:shape id="_x0000_s1041" type="#_x0000_t32" style="position:absolute;left:0;text-align:left;margin-left:127.05pt;margin-top:5.2pt;width:46.5pt;height:0;z-index:251664384" o:connectortype="straight" strokeweight="1.5pt">
            <v:stroke endarrow="block"/>
          </v:shape>
        </w:pict>
      </w:r>
      <w:r w:rsidR="005D2A38" w:rsidRPr="005D2A38">
        <w:rPr>
          <w:rFonts w:ascii="Courier New" w:hAnsi="Courier New" w:cs="Courier New"/>
          <w:lang w:val="en-US"/>
        </w:rPr>
        <w:t xml:space="preserve">   </w:t>
      </w:r>
      <w:r w:rsidR="005D2A38" w:rsidRPr="005D2A38">
        <w:rPr>
          <w:rFonts w:ascii="Courier New" w:hAnsi="Courier New" w:cs="Courier New"/>
          <w:color w:val="808080" w:themeColor="background1" w:themeShade="80"/>
          <w:lang w:val="en-US"/>
        </w:rPr>
        <w:t>└─outcft</w:t>
      </w:r>
      <w:r w:rsidR="005D2A38" w:rsidRPr="005D2A38">
        <w:rPr>
          <w:rFonts w:ascii="Courier New" w:hAnsi="Courier New" w:cs="Courier New"/>
          <w:color w:val="808080" w:themeColor="background1" w:themeShade="80"/>
          <w:lang w:val="en-US"/>
        </w:rPr>
        <w:tab/>
      </w:r>
      <w:r w:rsidR="005D2A38" w:rsidRPr="005D2A38">
        <w:rPr>
          <w:rFonts w:ascii="Courier New" w:hAnsi="Courier New" w:cs="Courier New"/>
          <w:lang w:val="en-US"/>
        </w:rPr>
        <w:tab/>
      </w:r>
      <w:r w:rsidR="005D2A38" w:rsidRPr="005D2A38">
        <w:rPr>
          <w:rFonts w:ascii="Courier New" w:hAnsi="Courier New" w:cs="Courier New"/>
          <w:lang w:val="en-US"/>
        </w:rPr>
        <w:tab/>
      </w:r>
      <w:r w:rsidR="005D2A38" w:rsidRPr="005D2A38">
        <w:rPr>
          <w:rFonts w:ascii="Courier New" w:hAnsi="Courier New" w:cs="Courier New"/>
          <w:b/>
          <w:lang w:val="en-US"/>
        </w:rPr>
        <w:t xml:space="preserve">   └─outcft</w:t>
      </w:r>
    </w:p>
    <w:p w:rsidR="00D91F3B" w:rsidRDefault="00852669" w:rsidP="00D91F3B">
      <w:pPr>
        <w:pStyle w:val="Paragraphedeliste"/>
        <w:numPr>
          <w:ilvl w:val="0"/>
          <w:numId w:val="171"/>
        </w:numPr>
      </w:pPr>
      <w:r>
        <w:t xml:space="preserve">Si la commande de copie </w:t>
      </w:r>
      <w:r w:rsidR="00EF7B6E">
        <w:t>a réussi,</w:t>
      </w:r>
      <w:r>
        <w:t xml:space="preserve"> </w:t>
      </w:r>
      <w:r w:rsidR="00EF7B6E">
        <w:t>s</w:t>
      </w:r>
      <w:r w:rsidR="00EF7B6E" w:rsidRPr="00454BF4">
        <w:t xml:space="preserve">upprimer </w:t>
      </w:r>
      <w:r w:rsidR="00D91F3B" w:rsidRPr="00454BF4">
        <w:t>l’ancienne arborescence, rendue obsolète.</w:t>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5D2A38">
        <w:rPr>
          <w:rFonts w:ascii="Courier New" w:hAnsi="Courier New" w:cs="Courier New"/>
          <w:lang w:val="en-US"/>
        </w:rPr>
        <w:t>/var/opt/data/flat/gfias1/webbdd</w:t>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highlight w:val="red"/>
          <w:lang w:val="en-US"/>
        </w:rPr>
      </w:pPr>
      <w:r w:rsidRPr="005D2A38">
        <w:rPr>
          <w:rFonts w:ascii="Courier New" w:hAnsi="Courier New" w:cs="Courier New"/>
          <w:highlight w:val="red"/>
          <w:lang w:val="en-US"/>
        </w:rPr>
        <w:t xml:space="preserve">   ├─download</w:t>
      </w:r>
      <w:r w:rsidRPr="005D2A38">
        <w:rPr>
          <w:rFonts w:ascii="Courier New" w:hAnsi="Courier New" w:cs="Courier New"/>
          <w:highlight w:val="red"/>
          <w:lang w:val="en-US"/>
        </w:rPr>
        <w:tab/>
      </w:r>
      <w:r w:rsidRPr="005D2A38">
        <w:rPr>
          <w:rFonts w:ascii="Courier New" w:hAnsi="Courier New" w:cs="Courier New"/>
          <w:highlight w:val="red"/>
          <w:lang w:val="en-US"/>
        </w:rPr>
        <w:tab/>
      </w:r>
      <w:r w:rsidRPr="005D2A38">
        <w:rPr>
          <w:rFonts w:ascii="Courier New" w:hAnsi="Courier New" w:cs="Courier New"/>
          <w:highlight w:val="red"/>
          <w:lang w:val="en-US"/>
        </w:rPr>
        <w:tab/>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highlight w:val="red"/>
          <w:lang w:val="en-US"/>
        </w:rPr>
      </w:pPr>
      <w:r w:rsidRPr="005D2A38">
        <w:rPr>
          <w:rFonts w:ascii="Courier New" w:hAnsi="Courier New" w:cs="Courier New"/>
          <w:highlight w:val="red"/>
          <w:lang w:val="en-US"/>
        </w:rPr>
        <w:t xml:space="preserve">   ├─extractData</w:t>
      </w:r>
      <w:r w:rsidRPr="005D2A38">
        <w:rPr>
          <w:rFonts w:ascii="Courier New" w:hAnsi="Courier New" w:cs="Courier New"/>
          <w:highlight w:val="red"/>
          <w:lang w:val="en-US"/>
        </w:rPr>
        <w:tab/>
      </w:r>
      <w:r w:rsidRPr="005D2A38">
        <w:rPr>
          <w:rFonts w:ascii="Courier New" w:hAnsi="Courier New" w:cs="Courier New"/>
          <w:highlight w:val="red"/>
          <w:lang w:val="en-US"/>
        </w:rPr>
        <w:tab/>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highlight w:val="red"/>
          <w:lang w:val="en-US"/>
        </w:rPr>
      </w:pPr>
      <w:r w:rsidRPr="005D2A38">
        <w:rPr>
          <w:rFonts w:ascii="Courier New" w:hAnsi="Courier New" w:cs="Courier New"/>
          <w:highlight w:val="red"/>
          <w:lang w:val="en-US"/>
        </w:rPr>
        <w:t xml:space="preserve">   ├─import</w:t>
      </w:r>
      <w:r w:rsidRPr="005D2A38">
        <w:rPr>
          <w:rFonts w:ascii="Courier New" w:hAnsi="Courier New" w:cs="Courier New"/>
          <w:highlight w:val="red"/>
          <w:lang w:val="en-US"/>
        </w:rPr>
        <w:tab/>
      </w:r>
      <w:r w:rsidRPr="005D2A38">
        <w:rPr>
          <w:rFonts w:ascii="Courier New" w:hAnsi="Courier New" w:cs="Courier New"/>
          <w:highlight w:val="red"/>
          <w:lang w:val="en-US"/>
        </w:rPr>
        <w:tab/>
      </w:r>
      <w:r w:rsidRPr="005D2A38">
        <w:rPr>
          <w:rFonts w:ascii="Courier New" w:hAnsi="Courier New" w:cs="Courier New"/>
          <w:highlight w:val="red"/>
          <w:lang w:val="en-US"/>
        </w:rPr>
        <w:tab/>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highlight w:val="red"/>
          <w:lang w:val="en-US"/>
        </w:rPr>
      </w:pPr>
      <w:r w:rsidRPr="005D2A38">
        <w:rPr>
          <w:rFonts w:ascii="Courier New" w:hAnsi="Courier New" w:cs="Courier New"/>
          <w:highlight w:val="red"/>
          <w:lang w:val="en-US"/>
        </w:rPr>
        <w:t xml:space="preserve">   ├─incft</w:t>
      </w:r>
      <w:r w:rsidRPr="005D2A38">
        <w:rPr>
          <w:rFonts w:ascii="Courier New" w:hAnsi="Courier New" w:cs="Courier New"/>
          <w:highlight w:val="red"/>
          <w:lang w:val="en-US"/>
        </w:rPr>
        <w:tab/>
      </w:r>
      <w:r w:rsidRPr="005D2A38">
        <w:rPr>
          <w:rFonts w:ascii="Courier New" w:hAnsi="Courier New" w:cs="Courier New"/>
          <w:highlight w:val="red"/>
          <w:lang w:val="en-US"/>
        </w:rPr>
        <w:tab/>
      </w:r>
      <w:r w:rsidRPr="005D2A38">
        <w:rPr>
          <w:rFonts w:ascii="Courier New" w:hAnsi="Courier New" w:cs="Courier New"/>
          <w:highlight w:val="red"/>
          <w:lang w:val="en-US"/>
        </w:rPr>
        <w:tab/>
      </w:r>
    </w:p>
    <w:p w:rsidR="00D91F3B" w:rsidRPr="00C848BE" w:rsidRDefault="005D2A38" w:rsidP="00D91F3B">
      <w:pPr>
        <w:pBdr>
          <w:top w:val="single" w:sz="4" w:space="1" w:color="auto"/>
          <w:left w:val="single" w:sz="4" w:space="4" w:color="auto"/>
          <w:bottom w:val="single" w:sz="4" w:space="1" w:color="auto"/>
          <w:right w:val="single" w:sz="4" w:space="4" w:color="auto"/>
        </w:pBdr>
        <w:ind w:left="360"/>
        <w:rPr>
          <w:rFonts w:ascii="Courier New" w:hAnsi="Courier New" w:cs="Courier New"/>
          <w:lang w:val="en-US"/>
        </w:rPr>
      </w:pPr>
      <w:r w:rsidRPr="005D2A38">
        <w:rPr>
          <w:rFonts w:ascii="Courier New" w:hAnsi="Courier New" w:cs="Courier New"/>
          <w:highlight w:val="red"/>
          <w:lang w:val="en-US"/>
        </w:rPr>
        <w:t xml:space="preserve">   └─outcft</w:t>
      </w:r>
      <w:r w:rsidRPr="005D2A38">
        <w:rPr>
          <w:rFonts w:ascii="Courier New" w:hAnsi="Courier New" w:cs="Courier New"/>
          <w:lang w:val="en-US"/>
        </w:rPr>
        <w:tab/>
      </w:r>
      <w:r w:rsidRPr="005D2A38">
        <w:rPr>
          <w:rFonts w:ascii="Courier New" w:hAnsi="Courier New" w:cs="Courier New"/>
          <w:lang w:val="en-US"/>
        </w:rPr>
        <w:tab/>
      </w:r>
      <w:r w:rsidRPr="005D2A38">
        <w:rPr>
          <w:rFonts w:ascii="Courier New" w:hAnsi="Courier New" w:cs="Courier New"/>
          <w:lang w:val="en-US"/>
        </w:rPr>
        <w:tab/>
      </w:r>
    </w:p>
    <w:p w:rsidR="00D91F3B" w:rsidRPr="00C848BE" w:rsidRDefault="00D91F3B" w:rsidP="00D91F3B">
      <w:pPr>
        <w:rPr>
          <w:lang w:val="en-US"/>
        </w:rPr>
      </w:pPr>
    </w:p>
    <w:p w:rsidR="00E13394" w:rsidRPr="00234E6A" w:rsidRDefault="00E13394" w:rsidP="00E13394">
      <w:pPr>
        <w:pStyle w:val="Titre4"/>
      </w:pPr>
      <w:bookmarkStart w:id="1045" w:name="_Toc412218549"/>
      <w:bookmarkStart w:id="1046" w:name="_Toc412218550"/>
      <w:bookmarkStart w:id="1047" w:name="_Toc412218551"/>
      <w:bookmarkStart w:id="1048" w:name="_Toc412218552"/>
      <w:bookmarkStart w:id="1049" w:name="_Toc412218553"/>
      <w:bookmarkStart w:id="1050" w:name="_Toc412218554"/>
      <w:bookmarkStart w:id="1051" w:name="_Toc412218555"/>
      <w:bookmarkStart w:id="1052" w:name="_Toc412218556"/>
      <w:bookmarkStart w:id="1053" w:name="_Toc412218557"/>
      <w:bookmarkStart w:id="1054" w:name="_Toc412218558"/>
      <w:bookmarkStart w:id="1055" w:name="_Toc426723758"/>
      <w:bookmarkEnd w:id="1045"/>
      <w:bookmarkEnd w:id="1046"/>
      <w:bookmarkEnd w:id="1047"/>
      <w:bookmarkEnd w:id="1048"/>
      <w:bookmarkEnd w:id="1049"/>
      <w:bookmarkEnd w:id="1050"/>
      <w:bookmarkEnd w:id="1051"/>
      <w:bookmarkEnd w:id="1052"/>
      <w:bookmarkEnd w:id="1053"/>
      <w:bookmarkEnd w:id="1054"/>
      <w:r w:rsidRPr="00234E6A">
        <w:t>IMPEXPL</w:t>
      </w:r>
      <w:bookmarkEnd w:id="1055"/>
    </w:p>
    <w:p w:rsidR="00E13394" w:rsidRPr="00234E6A" w:rsidRDefault="00E13394" w:rsidP="00E13394">
      <w:pPr>
        <w:pStyle w:val="Titre5"/>
      </w:pPr>
      <w:r w:rsidRPr="00234E6A">
        <w:t>Génération du PL</w:t>
      </w:r>
    </w:p>
    <w:p w:rsidR="00E13394" w:rsidRPr="00234E6A" w:rsidRDefault="00E13394" w:rsidP="00E13394">
      <w:r w:rsidRPr="00234E6A">
        <w:t>A partir de la G1R6, le PL IMPEXPL n’est plus généré :</w:t>
      </w:r>
    </w:p>
    <w:p w:rsidR="00E13394" w:rsidRPr="00234E6A" w:rsidRDefault="00E13394" w:rsidP="00E13394">
      <w:pPr>
        <w:pStyle w:val="Paragraphedeliste"/>
        <w:numPr>
          <w:ilvl w:val="0"/>
          <w:numId w:val="186"/>
        </w:numPr>
      </w:pPr>
      <w:r w:rsidRPr="00234E6A">
        <w:t>gfi-expl-imp-assembly et les références maven associées sont supprimés</w:t>
      </w:r>
    </w:p>
    <w:p w:rsidR="00E13394" w:rsidRPr="00234E6A" w:rsidRDefault="00E13394" w:rsidP="00E13394">
      <w:pPr>
        <w:pStyle w:val="Titre4"/>
      </w:pPr>
      <w:bookmarkStart w:id="1056" w:name="_Toc426723759"/>
      <w:r w:rsidRPr="00234E6A">
        <w:t>IMPMSD</w:t>
      </w:r>
      <w:bookmarkEnd w:id="1056"/>
    </w:p>
    <w:p w:rsidR="00E13394" w:rsidRPr="00234E6A" w:rsidRDefault="00E13394" w:rsidP="00E13394">
      <w:r w:rsidRPr="00234E6A">
        <w:t>Le PL IMPMSD est installé sur les serveurs ArcGIS dédiés aux impressions. Il crée le map service d’impression et installe les templates d’impression de la métropole et des DOM.</w:t>
      </w:r>
    </w:p>
    <w:p w:rsidR="00E13394" w:rsidRPr="00234E6A" w:rsidRDefault="00E13394" w:rsidP="00E13394">
      <w:pPr>
        <w:pStyle w:val="Titre5"/>
      </w:pPr>
      <w:r w:rsidRPr="00234E6A">
        <w:t>deploiement.ksh</w:t>
      </w:r>
    </w:p>
    <w:p w:rsidR="00E13394" w:rsidRPr="00234E6A" w:rsidRDefault="00E13394" w:rsidP="00E13394">
      <w:r w:rsidRPr="00234E6A">
        <w:t>La commande de déploiement est la suivante :</w:t>
      </w:r>
    </w:p>
    <w:p w:rsidR="002A5F4A" w:rsidRPr="00234E6A" w:rsidRDefault="00E13394" w:rsidP="002A5F4A">
      <w:pPr>
        <w:ind w:firstLine="708"/>
        <w:rPr>
          <w:rFonts w:ascii="Courier New" w:hAnsi="Courier New" w:cs="Courier New"/>
        </w:rPr>
      </w:pPr>
      <w:r w:rsidRPr="00234E6A">
        <w:rPr>
          <w:rFonts w:ascii="Courier New" w:hAnsi="Courier New" w:cs="Courier New"/>
        </w:rPr>
        <w:t>$EXPL/deploiement/deploiement.ksh [-t] [-f]</w:t>
      </w:r>
      <w:r w:rsidR="002A5F4A" w:rsidRPr="00234E6A">
        <w:rPr>
          <w:rFonts w:ascii="Courier New" w:hAnsi="Courier New" w:cs="Courier New"/>
        </w:rPr>
        <w:t xml:space="preserve"> [-z {liste de zones}]</w:t>
      </w:r>
    </w:p>
    <w:p w:rsidR="00E13394" w:rsidRPr="00234E6A" w:rsidRDefault="00E13394" w:rsidP="00E13394">
      <w:r w:rsidRPr="00234E6A">
        <w:t>Paramètre -t : déploiement avec les traces.</w:t>
      </w:r>
    </w:p>
    <w:p w:rsidR="00E13394" w:rsidRPr="00234E6A" w:rsidRDefault="00E13394" w:rsidP="00E13394">
      <w:r w:rsidRPr="00234E6A">
        <w:lastRenderedPageBreak/>
        <w:t>Le paramètre optionnel -f indique, s’il est présent, de générer les templates d’impression. Dans le cas contraire, les mxd les plus récents présents sous /var/opt/data/flat/gfias1/webarcgis/msd/&lt;GOROCO&gt;/ sont réutilisés pour les templates d’impression métropole et DOM.</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E13394" w:rsidRPr="00234E6A" w:rsidRDefault="00E13394" w:rsidP="00E13394"/>
    <w:p w:rsidR="002A5F4A" w:rsidRPr="00234E6A" w:rsidRDefault="002A5F4A" w:rsidP="00E13394"/>
    <w:p w:rsidR="00E13394" w:rsidRPr="00234E6A" w:rsidRDefault="00E13394" w:rsidP="00E13394">
      <w:r w:rsidRPr="00234E6A">
        <w:t>Le PL IMPMSD contient les 66 templates d’impression non différenciés entre la métropole et les DOM, dans le répertoire MXD/templates.</w:t>
      </w:r>
    </w:p>
    <w:p w:rsidR="00E13394" w:rsidRPr="00234E6A" w:rsidRDefault="00E13394" w:rsidP="00E13394">
      <w:r w:rsidRPr="00234E6A">
        <w:t>Le script de déploiement réalise les actions suivantes pour générer les templates d’impression :</w:t>
      </w:r>
    </w:p>
    <w:p w:rsidR="00E13394" w:rsidRPr="00234E6A" w:rsidRDefault="00E13394" w:rsidP="00E13394">
      <w:pPr>
        <w:pStyle w:val="Paragraphedeliste"/>
        <w:numPr>
          <w:ilvl w:val="0"/>
          <w:numId w:val="186"/>
        </w:numPr>
      </w:pPr>
      <w:r w:rsidRPr="00234E6A">
        <w:t>Duplication des MXD (MXD\templates\*) vers des répertoires de travail spécifiques pour la métropole et chaque DOM :</w:t>
      </w:r>
    </w:p>
    <w:p w:rsidR="00E13394" w:rsidRPr="00234E6A" w:rsidRDefault="00E13394" w:rsidP="00E13394">
      <w:pPr>
        <w:pStyle w:val="Paragraphedeliste"/>
        <w:numPr>
          <w:ilvl w:val="1"/>
          <w:numId w:val="186"/>
        </w:numPr>
      </w:pPr>
      <w:r w:rsidRPr="00234E6A">
        <w:t>install_msd/work/${ENVIR}/template</w:t>
      </w:r>
    </w:p>
    <w:p w:rsidR="00E13394" w:rsidRPr="00234E6A" w:rsidRDefault="005D2A38" w:rsidP="00E13394">
      <w:pPr>
        <w:pStyle w:val="Paragraphedeliste"/>
        <w:numPr>
          <w:ilvl w:val="1"/>
          <w:numId w:val="186"/>
        </w:numPr>
        <w:rPr>
          <w:lang w:val="en-US"/>
        </w:rPr>
      </w:pPr>
      <w:r w:rsidRPr="00234E6A">
        <w:rPr>
          <w:lang w:val="en-US"/>
        </w:rPr>
        <w:t>install_msd/work/${ENVIR}/template_guadeloupe</w:t>
      </w:r>
    </w:p>
    <w:p w:rsidR="00E13394" w:rsidRPr="00234E6A" w:rsidRDefault="005D2A38" w:rsidP="00E13394">
      <w:pPr>
        <w:pStyle w:val="Paragraphedeliste"/>
        <w:numPr>
          <w:ilvl w:val="1"/>
          <w:numId w:val="186"/>
        </w:numPr>
        <w:rPr>
          <w:lang w:val="en-US"/>
        </w:rPr>
      </w:pPr>
      <w:r w:rsidRPr="00234E6A">
        <w:rPr>
          <w:lang w:val="en-US"/>
        </w:rPr>
        <w:t>install_msd/work/${ENVIR}/template_guyane</w:t>
      </w:r>
    </w:p>
    <w:p w:rsidR="00E13394" w:rsidRPr="00234E6A" w:rsidRDefault="00E13394" w:rsidP="00E13394">
      <w:pPr>
        <w:pStyle w:val="Paragraphedeliste"/>
        <w:numPr>
          <w:ilvl w:val="1"/>
          <w:numId w:val="186"/>
        </w:numPr>
      </w:pPr>
      <w:r w:rsidRPr="00234E6A">
        <w:t>install_msd/work/${ENVIR}/template_martinique</w:t>
      </w:r>
    </w:p>
    <w:p w:rsidR="00E13394" w:rsidRPr="00234E6A" w:rsidRDefault="005D2A38" w:rsidP="00E13394">
      <w:pPr>
        <w:pStyle w:val="Paragraphedeliste"/>
        <w:numPr>
          <w:ilvl w:val="1"/>
          <w:numId w:val="186"/>
        </w:numPr>
        <w:rPr>
          <w:lang w:val="en-US"/>
        </w:rPr>
      </w:pPr>
      <w:r w:rsidRPr="00234E6A">
        <w:rPr>
          <w:lang w:val="en-US"/>
        </w:rPr>
        <w:t>install_msd/work/${ENVIR}/template_reunion</w:t>
      </w:r>
    </w:p>
    <w:p w:rsidR="00E13394" w:rsidRPr="00234E6A" w:rsidRDefault="00E13394" w:rsidP="00E13394">
      <w:pPr>
        <w:pStyle w:val="Paragraphedeliste"/>
        <w:numPr>
          <w:ilvl w:val="0"/>
          <w:numId w:val="186"/>
        </w:numPr>
      </w:pPr>
      <w:r w:rsidRPr="00234E6A">
        <w:t>Changement des sources de données de chaque répertoire de templates présent sous install_msd/work/${ENVIR} (par appel au script createMSD.ksh)</w:t>
      </w:r>
    </w:p>
    <w:p w:rsidR="00E13394" w:rsidRPr="00234E6A" w:rsidRDefault="00E13394" w:rsidP="00E13394">
      <w:pPr>
        <w:pStyle w:val="Paragraphedeliste"/>
        <w:numPr>
          <w:ilvl w:val="0"/>
          <w:numId w:val="186"/>
        </w:numPr>
      </w:pPr>
      <w:r w:rsidRPr="00234E6A">
        <w:t>Sauvegarde des templates générés (métropole et DOM) sous /var/opt/data/flat/gfias1/webarcgis/msd/$VERSION/impmsd-&lt;date&gt;</w:t>
      </w:r>
    </w:p>
    <w:p w:rsidR="00E13394" w:rsidRPr="00234E6A" w:rsidRDefault="00E13394" w:rsidP="00E13394">
      <w:pPr>
        <w:pStyle w:val="Paragraphedeliste"/>
        <w:numPr>
          <w:ilvl w:val="0"/>
          <w:numId w:val="186"/>
        </w:numPr>
      </w:pPr>
      <w:r w:rsidRPr="00234E6A">
        <w:t>Copie des templates d’impressions métropole et DOM sous ${AGSHOME}/server/serverdir/arcgisinput. L’arborescence obtenue est la suivante :</w:t>
      </w:r>
    </w:p>
    <w:p w:rsidR="00E13394" w:rsidRPr="00234E6A" w:rsidRDefault="00E13394" w:rsidP="00E13394">
      <w:pPr>
        <w:pStyle w:val="Paragraphedeliste"/>
        <w:numPr>
          <w:ilvl w:val="1"/>
          <w:numId w:val="186"/>
        </w:numPr>
      </w:pPr>
      <w:r w:rsidRPr="00234E6A">
        <w:t>${AGSHOME}/server/serverdir/arcgisinput/template</w:t>
      </w:r>
    </w:p>
    <w:p w:rsidR="00E13394" w:rsidRPr="00234E6A" w:rsidRDefault="005D2A38" w:rsidP="00E13394">
      <w:pPr>
        <w:pStyle w:val="Paragraphedeliste"/>
        <w:numPr>
          <w:ilvl w:val="1"/>
          <w:numId w:val="186"/>
        </w:numPr>
        <w:rPr>
          <w:lang w:val="en-US"/>
        </w:rPr>
      </w:pPr>
      <w:r w:rsidRPr="00234E6A">
        <w:rPr>
          <w:lang w:val="en-US"/>
        </w:rPr>
        <w:t>${AGSHOME}/server/serverdir/arcgisinput/template_guadeloupe</w:t>
      </w:r>
    </w:p>
    <w:p w:rsidR="00E13394" w:rsidRPr="00234E6A" w:rsidRDefault="005D2A38" w:rsidP="00E13394">
      <w:pPr>
        <w:pStyle w:val="Paragraphedeliste"/>
        <w:numPr>
          <w:ilvl w:val="1"/>
          <w:numId w:val="186"/>
        </w:numPr>
        <w:rPr>
          <w:lang w:val="en-US"/>
        </w:rPr>
      </w:pPr>
      <w:r w:rsidRPr="00234E6A">
        <w:rPr>
          <w:lang w:val="en-US"/>
        </w:rPr>
        <w:t>${AGSHOME}/server/serverdir/arcgisinput/template_guyane</w:t>
      </w:r>
    </w:p>
    <w:p w:rsidR="00E13394" w:rsidRPr="00234E6A" w:rsidRDefault="00E13394" w:rsidP="00E13394">
      <w:pPr>
        <w:pStyle w:val="Paragraphedeliste"/>
        <w:numPr>
          <w:ilvl w:val="1"/>
          <w:numId w:val="186"/>
        </w:numPr>
      </w:pPr>
      <w:r w:rsidRPr="00234E6A">
        <w:t>${AGSHOME}/server/serverdir/arcgisinput/template_martinique</w:t>
      </w:r>
    </w:p>
    <w:p w:rsidR="00E13394" w:rsidRPr="00234E6A" w:rsidRDefault="00D04BC5" w:rsidP="00E13394">
      <w:pPr>
        <w:pStyle w:val="Paragraphedeliste"/>
        <w:numPr>
          <w:ilvl w:val="1"/>
          <w:numId w:val="186"/>
        </w:numPr>
        <w:rPr>
          <w:lang w:val="en-US"/>
        </w:rPr>
      </w:pPr>
      <w:r w:rsidRPr="00234E6A">
        <w:rPr>
          <w:lang w:val="en-US"/>
        </w:rPr>
        <w:t>${AGSHOME}/server/serverdir/arcgisinput/template_reunion</w:t>
      </w:r>
    </w:p>
    <w:p w:rsidR="00E13394" w:rsidRPr="00234E6A" w:rsidRDefault="00E13394" w:rsidP="00E13394">
      <w:pPr>
        <w:pStyle w:val="Titre5"/>
      </w:pPr>
      <w:r w:rsidRPr="00234E6A">
        <w:t>createMSD.ksh</w:t>
      </w:r>
    </w:p>
    <w:p w:rsidR="00E13394" w:rsidRPr="00234E6A" w:rsidRDefault="00E13394" w:rsidP="00E13394">
      <w:r w:rsidRPr="00234E6A">
        <w:t>Le script createMSD.ksh change les sources de données pour tous les répertoires suivants :</w:t>
      </w:r>
    </w:p>
    <w:p w:rsidR="00E13394" w:rsidRPr="00234E6A" w:rsidRDefault="00E13394" w:rsidP="00E13394">
      <w:pPr>
        <w:pStyle w:val="Paragraphedeliste"/>
        <w:numPr>
          <w:ilvl w:val="0"/>
          <w:numId w:val="191"/>
        </w:numPr>
      </w:pPr>
      <w:r w:rsidRPr="00234E6A">
        <w:t>template</w:t>
      </w:r>
    </w:p>
    <w:p w:rsidR="00E13394" w:rsidRPr="00234E6A" w:rsidRDefault="00E13394" w:rsidP="00E13394">
      <w:pPr>
        <w:pStyle w:val="Paragraphedeliste"/>
        <w:numPr>
          <w:ilvl w:val="0"/>
          <w:numId w:val="191"/>
        </w:numPr>
      </w:pPr>
      <w:r w:rsidRPr="00234E6A">
        <w:t>template_guadeloupe</w:t>
      </w:r>
    </w:p>
    <w:p w:rsidR="00E13394" w:rsidRPr="00234E6A" w:rsidRDefault="00E13394" w:rsidP="00E13394">
      <w:pPr>
        <w:pStyle w:val="Paragraphedeliste"/>
        <w:numPr>
          <w:ilvl w:val="0"/>
          <w:numId w:val="191"/>
        </w:numPr>
      </w:pPr>
      <w:r w:rsidRPr="00234E6A">
        <w:t>template_guyane</w:t>
      </w:r>
    </w:p>
    <w:p w:rsidR="00E13394" w:rsidRPr="00234E6A" w:rsidRDefault="00E13394" w:rsidP="00E13394">
      <w:pPr>
        <w:pStyle w:val="Paragraphedeliste"/>
        <w:numPr>
          <w:ilvl w:val="0"/>
          <w:numId w:val="191"/>
        </w:numPr>
      </w:pPr>
      <w:r w:rsidRPr="00234E6A">
        <w:t>template_martinique</w:t>
      </w:r>
    </w:p>
    <w:p w:rsidR="00E13394" w:rsidRPr="00234E6A" w:rsidRDefault="00E13394" w:rsidP="00E13394">
      <w:pPr>
        <w:pStyle w:val="Paragraphedeliste"/>
        <w:numPr>
          <w:ilvl w:val="0"/>
          <w:numId w:val="191"/>
        </w:numPr>
      </w:pPr>
      <w:r w:rsidRPr="00234E6A">
        <w:t>template_reunion</w:t>
      </w:r>
    </w:p>
    <w:p w:rsidR="00E13394" w:rsidRPr="00234E6A" w:rsidRDefault="00E13394" w:rsidP="00E13394"/>
    <w:p w:rsidR="00E13394" w:rsidRPr="00234E6A" w:rsidRDefault="00E13394" w:rsidP="00E13394">
      <w:pPr>
        <w:pStyle w:val="Titre4"/>
      </w:pPr>
      <w:bookmarkStart w:id="1057" w:name="_Toc426723760"/>
      <w:r w:rsidRPr="00234E6A">
        <w:t>IMPSOEP</w:t>
      </w:r>
      <w:bookmarkEnd w:id="1057"/>
    </w:p>
    <w:p w:rsidR="00E13394" w:rsidRPr="00234E6A" w:rsidRDefault="00E13394" w:rsidP="00E13394">
      <w:pPr>
        <w:rPr>
          <w:b/>
          <w:i/>
        </w:rPr>
      </w:pPr>
      <w:r w:rsidRPr="00234E6A">
        <w:rPr>
          <w:b/>
          <w:i/>
        </w:rPr>
        <w:t>Cette partie ne présente pas encore de description</w:t>
      </w:r>
      <w:r w:rsidR="00681600" w:rsidRPr="00234E6A">
        <w:rPr>
          <w:b/>
          <w:i/>
        </w:rPr>
        <w:t xml:space="preserve"> (aucun impact en G1R6)</w:t>
      </w:r>
      <w:r w:rsidRPr="00234E6A">
        <w:rPr>
          <w:b/>
          <w:i/>
        </w:rPr>
        <w:t>.</w:t>
      </w:r>
    </w:p>
    <w:p w:rsidR="00E13394" w:rsidRPr="00234E6A" w:rsidRDefault="00E13394" w:rsidP="00E13394"/>
    <w:p w:rsidR="00E13394" w:rsidRPr="00234E6A" w:rsidRDefault="00E13394" w:rsidP="00E13394">
      <w:pPr>
        <w:pStyle w:val="Titre4"/>
      </w:pPr>
      <w:bookmarkStart w:id="1058" w:name="_Toc426723761"/>
      <w:r w:rsidRPr="00234E6A">
        <w:t>WSCLI</w:t>
      </w:r>
      <w:bookmarkEnd w:id="1058"/>
    </w:p>
    <w:p w:rsidR="00E13394" w:rsidRPr="00234E6A" w:rsidRDefault="00E13394" w:rsidP="00E13394">
      <w:pPr>
        <w:rPr>
          <w:b/>
          <w:i/>
        </w:rPr>
      </w:pPr>
      <w:r w:rsidRPr="00234E6A">
        <w:rPr>
          <w:b/>
          <w:i/>
        </w:rPr>
        <w:t>Cette partie ne présente pas encore de description</w:t>
      </w:r>
      <w:r w:rsidR="00681600" w:rsidRPr="00234E6A">
        <w:rPr>
          <w:b/>
          <w:i/>
        </w:rPr>
        <w:t xml:space="preserve"> (aucun impact en G1R6)</w:t>
      </w:r>
      <w:r w:rsidRPr="00234E6A">
        <w:rPr>
          <w:b/>
          <w:i/>
        </w:rPr>
        <w:t>.</w:t>
      </w:r>
    </w:p>
    <w:p w:rsidR="00E13394" w:rsidRPr="00234E6A" w:rsidRDefault="00E13394" w:rsidP="00E13394">
      <w:pPr>
        <w:pStyle w:val="Titre4"/>
      </w:pPr>
      <w:bookmarkStart w:id="1059" w:name="_Toc426723762"/>
      <w:r w:rsidRPr="00234E6A">
        <w:t>WSCROSS</w:t>
      </w:r>
      <w:bookmarkEnd w:id="1059"/>
    </w:p>
    <w:p w:rsidR="00E13394" w:rsidRPr="00234E6A" w:rsidRDefault="00E13394" w:rsidP="00E13394">
      <w:pPr>
        <w:rPr>
          <w:b/>
          <w:i/>
        </w:rPr>
      </w:pPr>
      <w:r w:rsidRPr="00234E6A">
        <w:rPr>
          <w:b/>
          <w:i/>
        </w:rPr>
        <w:t>Cette partie ne présente pas encore de description</w:t>
      </w:r>
      <w:r w:rsidR="00681600" w:rsidRPr="00234E6A">
        <w:rPr>
          <w:b/>
          <w:i/>
        </w:rPr>
        <w:t xml:space="preserve"> (aucun impact en G1R6)</w:t>
      </w:r>
      <w:r w:rsidRPr="00234E6A">
        <w:rPr>
          <w:b/>
          <w:i/>
        </w:rPr>
        <w:t>.</w:t>
      </w:r>
    </w:p>
    <w:p w:rsidR="00E13394" w:rsidRPr="00234E6A" w:rsidRDefault="00E13394" w:rsidP="00E13394">
      <w:pPr>
        <w:pStyle w:val="Titre4"/>
      </w:pPr>
      <w:bookmarkStart w:id="1060" w:name="_WSEXPL"/>
      <w:bookmarkStart w:id="1061" w:name="_Toc426723763"/>
      <w:bookmarkEnd w:id="1060"/>
      <w:r w:rsidRPr="00234E6A">
        <w:t>WSEXPL</w:t>
      </w:r>
      <w:bookmarkEnd w:id="1061"/>
    </w:p>
    <w:p w:rsidR="00E13394" w:rsidRPr="00234E6A" w:rsidRDefault="00E13394" w:rsidP="00E13394">
      <w:r w:rsidRPr="00234E6A">
        <w:t>Le PL WSEXPL est installé sur les serveurs WS. Il installe les scripts d’exploitation et la configuration Jonas modifiées pour les besoins de l’application.</w:t>
      </w:r>
    </w:p>
    <w:p w:rsidR="00E13394" w:rsidRPr="00234E6A" w:rsidRDefault="00E13394" w:rsidP="00E13394">
      <w:pPr>
        <w:pStyle w:val="Titre5"/>
      </w:pPr>
      <w:r w:rsidRPr="00234E6A">
        <w:lastRenderedPageBreak/>
        <w:t>deploiement.ksh</w:t>
      </w:r>
    </w:p>
    <w:p w:rsidR="00E13394" w:rsidRPr="00234E6A" w:rsidRDefault="00E13394" w:rsidP="00E13394">
      <w:r w:rsidRPr="00234E6A">
        <w:t>Ce script est commun aux PL BDDEXPL, AGSEXPL et WSEXPL.</w:t>
      </w:r>
    </w:p>
    <w:p w:rsidR="00E13394" w:rsidRPr="00234E6A" w:rsidRDefault="00E13394" w:rsidP="00E13394">
      <w:r w:rsidRPr="00234E6A">
        <w:t>La commande de déploiement est la suivante :</w:t>
      </w:r>
    </w:p>
    <w:p w:rsidR="002A5F4A" w:rsidRPr="00234E6A" w:rsidRDefault="00E13394" w:rsidP="002A5F4A">
      <w:pPr>
        <w:ind w:firstLine="708"/>
        <w:rPr>
          <w:rFonts w:ascii="Courier New" w:hAnsi="Courier New" w:cs="Courier New"/>
        </w:rPr>
      </w:pPr>
      <w:r w:rsidRPr="00234E6A">
        <w:rPr>
          <w:rFonts w:ascii="Courier New" w:hAnsi="Courier New" w:cs="Courier New"/>
        </w:rPr>
        <w:t>$EXPL/deploiement/deploiement.ksh [-t]</w:t>
      </w:r>
      <w:r w:rsidR="002A5F4A" w:rsidRPr="00234E6A">
        <w:rPr>
          <w:rFonts w:ascii="Courier New" w:hAnsi="Courier New" w:cs="Courier New"/>
        </w:rPr>
        <w:t xml:space="preserve"> [-z {liste de zones}]</w:t>
      </w:r>
    </w:p>
    <w:p w:rsidR="00E13394" w:rsidRPr="00234E6A" w:rsidRDefault="00E13394" w:rsidP="00E13394">
      <w:pPr>
        <w:ind w:firstLine="708"/>
        <w:rPr>
          <w:rFonts w:ascii="Courier New" w:hAnsi="Courier New" w:cs="Courier New"/>
        </w:rPr>
      </w:pPr>
    </w:p>
    <w:p w:rsidR="00E13394" w:rsidRPr="00234E6A" w:rsidRDefault="00E13394" w:rsidP="00E13394">
      <w:r w:rsidRPr="00234E6A">
        <w:t>Paramètre -t : déploiement avec les traces.</w:t>
      </w:r>
    </w:p>
    <w:p w:rsidR="002A5F4A" w:rsidRPr="00234E6A" w:rsidRDefault="002A5F4A" w:rsidP="002A5F4A">
      <w:r w:rsidRPr="00234E6A">
        <w:t>Paramètre -z : indique, s’il est présent, d’installer les instances listées en paramètre. S’il n’est pas présent, toutes les instances sont installées. Les différentes valeurs possibles, séparées par une virgule, sont :</w:t>
      </w:r>
    </w:p>
    <w:p w:rsidR="00156F8C" w:rsidRPr="00234E6A" w:rsidRDefault="00156F8C" w:rsidP="00156F8C">
      <w:pPr>
        <w:pStyle w:val="Paragraphedeliste"/>
        <w:numPr>
          <w:ilvl w:val="0"/>
          <w:numId w:val="199"/>
        </w:numPr>
      </w:pPr>
      <w:r w:rsidRPr="00234E6A">
        <w:t>met</w:t>
      </w:r>
    </w:p>
    <w:p w:rsidR="00156F8C" w:rsidRPr="00234E6A" w:rsidRDefault="00156F8C" w:rsidP="00156F8C">
      <w:pPr>
        <w:pStyle w:val="Paragraphedeliste"/>
        <w:numPr>
          <w:ilvl w:val="0"/>
          <w:numId w:val="199"/>
        </w:numPr>
      </w:pPr>
      <w:r w:rsidRPr="00234E6A">
        <w:t>gua</w:t>
      </w:r>
    </w:p>
    <w:p w:rsidR="00156F8C" w:rsidRPr="00234E6A" w:rsidRDefault="00156F8C" w:rsidP="00156F8C">
      <w:pPr>
        <w:pStyle w:val="Paragraphedeliste"/>
        <w:numPr>
          <w:ilvl w:val="0"/>
          <w:numId w:val="199"/>
        </w:numPr>
      </w:pPr>
      <w:r w:rsidRPr="00234E6A">
        <w:t>guy</w:t>
      </w:r>
    </w:p>
    <w:p w:rsidR="00156F8C" w:rsidRPr="00234E6A" w:rsidRDefault="00156F8C" w:rsidP="00156F8C">
      <w:pPr>
        <w:pStyle w:val="Paragraphedeliste"/>
        <w:numPr>
          <w:ilvl w:val="0"/>
          <w:numId w:val="199"/>
        </w:numPr>
      </w:pPr>
      <w:r w:rsidRPr="00234E6A">
        <w:t>mar</w:t>
      </w:r>
    </w:p>
    <w:p w:rsidR="00156F8C" w:rsidRPr="00234E6A" w:rsidRDefault="00156F8C" w:rsidP="00156F8C">
      <w:pPr>
        <w:pStyle w:val="Paragraphedeliste"/>
        <w:numPr>
          <w:ilvl w:val="0"/>
          <w:numId w:val="199"/>
        </w:numPr>
      </w:pPr>
      <w:r w:rsidRPr="00234E6A">
        <w:t>reu</w:t>
      </w:r>
    </w:p>
    <w:p w:rsidR="00E13394" w:rsidRPr="00234E6A" w:rsidRDefault="00E13394" w:rsidP="00E13394"/>
    <w:p w:rsidR="00E13394" w:rsidRPr="00234E6A" w:rsidRDefault="00E13394" w:rsidP="00E13394">
      <w:r w:rsidRPr="00234E6A">
        <w:t>L’option JAVAOPT du fichier /opt/jonas/envas_gfias1.sh est mise à jour lors du déploiement pour configurer les options du proxy. Pour un environnement donné, l’option « -Dhttp.nonProxyHosts » liste tous les serveurs de cet environnement, y compris les serveurs arcgis dédiés aux DOM.</w:t>
      </w:r>
    </w:p>
    <w:p w:rsidR="00E13394" w:rsidRPr="00234E6A" w:rsidRDefault="00E13394" w:rsidP="00E13394"/>
    <w:p w:rsidR="00E13394" w:rsidRPr="00234E6A" w:rsidRDefault="00E13394" w:rsidP="00E13394">
      <w:r w:rsidRPr="00234E6A">
        <w:t>Les fichiers de configuration Jonas différents des fichiers de configuration par défaut sont livrés et copiés sous ${GFIHOME}/current/jonas515/00/conf/. Dans le cadre de la G1R6, ces fichiers sont adaptés pour prendre en compte les règles groupe Orange pour le paramètrage Jonas.</w:t>
      </w:r>
    </w:p>
    <w:p w:rsidR="00E13394" w:rsidRPr="00234E6A" w:rsidRDefault="00E13394" w:rsidP="00E13394"/>
    <w:p w:rsidR="00E13394" w:rsidRPr="00234E6A" w:rsidRDefault="00E13394" w:rsidP="00E13394">
      <w:r w:rsidRPr="00234E6A">
        <w:t xml:space="preserve">Dans le cadre de la G1R6, l’arborescence de fichiers métropole existante sur le filer /var/opt/data/flat/gfias1/webarcgis/ est migrée par déplacement de fichiers vers les répertoires /var/opt/data/flat/gfias1/webarcgis/metropole et /var/opt/data/flat/gfias1/webarcgis/commun (comme décrit dans </w:t>
      </w:r>
      <w:hyperlink w:anchor="_Arborescence_par_zone" w:history="1">
        <w:r w:rsidRPr="00234E6A">
          <w:rPr>
            <w:rStyle w:val="Lienhypertexte"/>
          </w:rPr>
          <w:t>Arborescence par zone géographique</w:t>
        </w:r>
      </w:hyperlink>
      <w:r w:rsidRPr="00234E6A">
        <w:t xml:space="preserve"> et </w:t>
      </w:r>
      <w:hyperlink w:anchor="_Arborescence_commune" w:history="1">
        <w:r w:rsidRPr="00234E6A">
          <w:rPr>
            <w:rStyle w:val="Lienhypertexte"/>
          </w:rPr>
          <w:t>Arborescence commune</w:t>
        </w:r>
      </w:hyperlink>
      <w:r w:rsidRPr="00234E6A">
        <w:t>).</w:t>
      </w:r>
    </w:p>
    <w:p w:rsidR="00E13394" w:rsidRPr="00234E6A" w:rsidRDefault="00E13394" w:rsidP="00E13394">
      <w:r w:rsidRPr="00234E6A">
        <w:t xml:space="preserve">Les arborescences DOM sur le filer /var/opt/data/flat/gfias1/webarcgis/ sont initialisées telles que décrites dans </w:t>
      </w:r>
      <w:hyperlink w:anchor="_Arborescence_par_zone" w:history="1">
        <w:r w:rsidRPr="00234E6A">
          <w:rPr>
            <w:rStyle w:val="Lienhypertexte"/>
          </w:rPr>
          <w:t>Arborescence par zone géographique</w:t>
        </w:r>
      </w:hyperlink>
      <w:r w:rsidRPr="00234E6A">
        <w:t xml:space="preserve"> et </w:t>
      </w:r>
      <w:hyperlink w:anchor="_Arborescence_commune" w:history="1">
        <w:r w:rsidRPr="00234E6A">
          <w:rPr>
            <w:rStyle w:val="Lienhypertexte"/>
          </w:rPr>
          <w:t>Arborescence commune</w:t>
        </w:r>
      </w:hyperlink>
      <w:r w:rsidRPr="00234E6A">
        <w:t>, à l’exception des répertoires utilisateurs qui sont créés par l’application au fur-et-à-mesure des besoins.</w:t>
      </w:r>
    </w:p>
    <w:p w:rsidR="00313758" w:rsidRPr="00234E6A" w:rsidRDefault="00313758" w:rsidP="00E13394"/>
    <w:p w:rsidR="00313758" w:rsidRPr="00234E6A" w:rsidRDefault="00313758" w:rsidP="00E13394">
      <w:r w:rsidRPr="00234E6A">
        <w:t>Le fichier tomcat6-server.xml, contenant le</w:t>
      </w:r>
      <w:r w:rsidR="00E9582F" w:rsidRPr="00234E6A">
        <w:t xml:space="preserve"> filtrage des</w:t>
      </w:r>
      <w:r w:rsidRPr="00234E6A">
        <w:t xml:space="preserve"> adresses IP autorisées à se connecter sur les serveurs WS, est installé uniquement sur l’environnement de production.</w:t>
      </w:r>
    </w:p>
    <w:p w:rsidR="00E13394" w:rsidRPr="00234E6A" w:rsidRDefault="00E13394" w:rsidP="00E13394"/>
    <w:p w:rsidR="00E13394" w:rsidRPr="00234E6A" w:rsidRDefault="00E13394" w:rsidP="00E13394">
      <w:pPr>
        <w:pStyle w:val="Titre4"/>
      </w:pPr>
      <w:bookmarkStart w:id="1062" w:name="_Toc426723764"/>
      <w:r w:rsidRPr="00234E6A">
        <w:t>WSSRV</w:t>
      </w:r>
      <w:bookmarkEnd w:id="1062"/>
    </w:p>
    <w:p w:rsidR="00E13394" w:rsidRPr="00234E6A" w:rsidRDefault="00E13394" w:rsidP="00E13394">
      <w:pPr>
        <w:rPr>
          <w:b/>
          <w:i/>
        </w:rPr>
      </w:pPr>
      <w:r w:rsidRPr="00234E6A">
        <w:rPr>
          <w:b/>
          <w:i/>
        </w:rPr>
        <w:t>Cette partie ne présente pas encore de description</w:t>
      </w:r>
      <w:r w:rsidR="00681600" w:rsidRPr="00234E6A">
        <w:rPr>
          <w:b/>
          <w:i/>
        </w:rPr>
        <w:t xml:space="preserve"> (aucun impact en G1R6)</w:t>
      </w:r>
      <w:r w:rsidRPr="00234E6A">
        <w:rPr>
          <w:b/>
          <w:i/>
        </w:rPr>
        <w:t>.</w:t>
      </w:r>
    </w:p>
    <w:p w:rsidR="00E13394" w:rsidRPr="00234E6A" w:rsidRDefault="00E13394" w:rsidP="00E13394">
      <w:pPr>
        <w:pStyle w:val="Titre4"/>
      </w:pPr>
      <w:bookmarkStart w:id="1063" w:name="_Toc426723765"/>
      <w:r w:rsidRPr="00234E6A">
        <w:t>WSTRDIF</w:t>
      </w:r>
      <w:bookmarkEnd w:id="1063"/>
    </w:p>
    <w:p w:rsidR="00E13394" w:rsidRPr="00446C92" w:rsidRDefault="00E13394" w:rsidP="00E13394">
      <w:pPr>
        <w:rPr>
          <w:b/>
          <w:i/>
        </w:rPr>
      </w:pPr>
      <w:r w:rsidRPr="00234E6A">
        <w:rPr>
          <w:b/>
          <w:i/>
        </w:rPr>
        <w:t>Cette partie ne présente pas encore de description</w:t>
      </w:r>
      <w:r w:rsidR="00681600" w:rsidRPr="00234E6A">
        <w:rPr>
          <w:b/>
          <w:i/>
        </w:rPr>
        <w:t xml:space="preserve"> (aucun impact en G1R6)</w:t>
      </w:r>
      <w:r w:rsidRPr="00234E6A">
        <w:rPr>
          <w:b/>
          <w:i/>
        </w:rPr>
        <w:t>.</w:t>
      </w:r>
    </w:p>
    <w:p w:rsidR="00E13394" w:rsidRPr="00215621" w:rsidRDefault="00E13394" w:rsidP="00E13394">
      <w:pPr>
        <w:pStyle w:val="Titre4"/>
      </w:pPr>
      <w:bookmarkStart w:id="1064" w:name="_Toc426723766"/>
      <w:r w:rsidRPr="00215621">
        <w:t>WSAPA</w:t>
      </w:r>
      <w:bookmarkEnd w:id="1064"/>
    </w:p>
    <w:p w:rsidR="00E13394" w:rsidRPr="00446C92" w:rsidRDefault="00E13394" w:rsidP="00E13394">
      <w:pPr>
        <w:rPr>
          <w:b/>
          <w:i/>
        </w:rPr>
      </w:pPr>
      <w:r w:rsidRPr="00446C92">
        <w:rPr>
          <w:b/>
          <w:i/>
        </w:rPr>
        <w:t>Cette partie ne présente pas encore de description</w:t>
      </w:r>
      <w:r w:rsidR="00681600">
        <w:rPr>
          <w:b/>
          <w:i/>
        </w:rPr>
        <w:t xml:space="preserve"> (aucun impact en G1R6)</w:t>
      </w:r>
      <w:r w:rsidRPr="00446C92">
        <w:rPr>
          <w:b/>
          <w:i/>
        </w:rPr>
        <w:t>.</w:t>
      </w:r>
    </w:p>
    <w:p w:rsidR="00E13394" w:rsidRDefault="00E13394" w:rsidP="00E13394">
      <w:pPr>
        <w:rPr>
          <w:rFonts w:cs="Arial"/>
        </w:rPr>
      </w:pPr>
    </w:p>
    <w:p w:rsidR="00E13394" w:rsidRDefault="00E13394" w:rsidP="00E13394">
      <w:pPr>
        <w:pStyle w:val="Titre3"/>
      </w:pPr>
      <w:bookmarkStart w:id="1065" w:name="_Toc426723767"/>
      <w:r>
        <w:t>Installation automatique</w:t>
      </w:r>
      <w:bookmarkEnd w:id="1065"/>
    </w:p>
    <w:p w:rsidR="00E13394" w:rsidRPr="004F6638" w:rsidRDefault="00E13394" w:rsidP="00E13394">
      <w:r w:rsidRPr="004F6638">
        <w:t xml:space="preserve">L’ordonnancement de l’installation automatisée </w:t>
      </w:r>
      <w:r>
        <w:t>est</w:t>
      </w:r>
      <w:r w:rsidRPr="004F6638">
        <w:t xml:space="preserve"> porté par la base de données de métropole (tables cmddist_conf, cmddist_liste, cmddist_pl).</w:t>
      </w:r>
    </w:p>
    <w:p w:rsidR="00E13394" w:rsidRDefault="00E13394" w:rsidP="00E13394">
      <w:pPr>
        <w:pStyle w:val="Titre4"/>
      </w:pPr>
      <w:bookmarkStart w:id="1066" w:name="_Toc426723768"/>
      <w:r>
        <w:t>Script install_geofibre.ksh</w:t>
      </w:r>
      <w:bookmarkEnd w:id="1066"/>
    </w:p>
    <w:p w:rsidR="00E13394" w:rsidRDefault="00E13394" w:rsidP="00E13394">
      <w:r>
        <w:t>La commande d’installation est la suivante :</w:t>
      </w:r>
    </w:p>
    <w:p w:rsidR="00E13394" w:rsidRPr="00C40723" w:rsidRDefault="00D04BC5" w:rsidP="00E13394">
      <w:pPr>
        <w:ind w:firstLine="708"/>
        <w:rPr>
          <w:rFonts w:ascii="Courier New" w:hAnsi="Courier New" w:cs="Courier New"/>
          <w:lang w:val="de-AT"/>
        </w:rPr>
      </w:pPr>
      <w:r w:rsidRPr="00D04BC5">
        <w:rPr>
          <w:rFonts w:ascii="Courier New" w:hAnsi="Courier New" w:cs="Courier New"/>
          <w:lang w:val="de-AT"/>
        </w:rPr>
        <w:t>$GFIHOME/install/install_geofibre.ksh [-t] [-s] [-e] [-g] [-f] [-z {liste de zones}]</w:t>
      </w:r>
    </w:p>
    <w:p w:rsidR="00E13394" w:rsidRDefault="00E13394" w:rsidP="00E13394">
      <w:r>
        <w:t>Paramètre -t : déploiement avec les traces.</w:t>
      </w:r>
    </w:p>
    <w:p w:rsidR="00E13394" w:rsidRDefault="00E13394" w:rsidP="00E13394">
      <w:r>
        <w:t>Paramètre -s : mode silencieux. Pas d’interraction avec l’utilisateur dans ce mode.</w:t>
      </w:r>
    </w:p>
    <w:p w:rsidR="00E13394" w:rsidRDefault="00E13394" w:rsidP="00E13394">
      <w:r>
        <w:t>Paramètre -e : sortie en erreur en cas d’absence d’un PL.</w:t>
      </w:r>
    </w:p>
    <w:p w:rsidR="00E13394" w:rsidRDefault="00E13394" w:rsidP="00E13394">
      <w:r>
        <w:t>Paramètre -g : déploiement de la géodatabase lors de l’exécution sur un serveur ArcGIS.</w:t>
      </w:r>
    </w:p>
    <w:p w:rsidR="00E13394" w:rsidRDefault="00E13394" w:rsidP="00E13394">
      <w:r>
        <w:lastRenderedPageBreak/>
        <w:t>Paramètre -f : force l’exécution des scripts BDD sur le serveur BDD ou la génération des MXD sur les serveurs ArcGIS.</w:t>
      </w:r>
    </w:p>
    <w:p w:rsidR="00E13394" w:rsidRPr="00622FD5" w:rsidRDefault="00E13394" w:rsidP="00E13394">
      <w:r>
        <w:t xml:space="preserve">Paramètre -z : indique, s’il est présent, d’installer les instances listées en paramètre. S’il n’est pas présent, toutes les instances sont installées. </w:t>
      </w:r>
      <w:r w:rsidRPr="00622FD5">
        <w:t xml:space="preserve">Les </w:t>
      </w:r>
      <w:r>
        <w:t xml:space="preserve">différentes </w:t>
      </w:r>
      <w:r w:rsidRPr="00622FD5">
        <w:t>valeurs possibles</w:t>
      </w:r>
      <w:r>
        <w:t xml:space="preserve">, </w:t>
      </w:r>
      <w:r w:rsidRPr="00017B40">
        <w:t>séparées par une virgule</w:t>
      </w:r>
      <w:r>
        <w:t>,</w:t>
      </w:r>
      <w:r w:rsidRPr="00622FD5">
        <w:t xml:space="preserve"> sont :</w:t>
      </w:r>
    </w:p>
    <w:p w:rsidR="00156F8C" w:rsidRDefault="00156F8C" w:rsidP="00156F8C">
      <w:pPr>
        <w:pStyle w:val="Paragraphedeliste"/>
        <w:numPr>
          <w:ilvl w:val="0"/>
          <w:numId w:val="199"/>
        </w:numPr>
      </w:pPr>
      <w:r>
        <w:t>met</w:t>
      </w:r>
    </w:p>
    <w:p w:rsidR="00156F8C" w:rsidRDefault="00156F8C" w:rsidP="00156F8C">
      <w:pPr>
        <w:pStyle w:val="Paragraphedeliste"/>
        <w:numPr>
          <w:ilvl w:val="0"/>
          <w:numId w:val="199"/>
        </w:numPr>
      </w:pPr>
      <w:r>
        <w:t>gua</w:t>
      </w:r>
    </w:p>
    <w:p w:rsidR="00156F8C" w:rsidRDefault="00156F8C" w:rsidP="00156F8C">
      <w:pPr>
        <w:pStyle w:val="Paragraphedeliste"/>
        <w:numPr>
          <w:ilvl w:val="0"/>
          <w:numId w:val="199"/>
        </w:numPr>
      </w:pPr>
      <w:r>
        <w:t>guy</w:t>
      </w:r>
    </w:p>
    <w:p w:rsidR="00156F8C" w:rsidRDefault="00156F8C" w:rsidP="00156F8C">
      <w:pPr>
        <w:pStyle w:val="Paragraphedeliste"/>
        <w:numPr>
          <w:ilvl w:val="0"/>
          <w:numId w:val="199"/>
        </w:numPr>
      </w:pPr>
      <w:r>
        <w:t>mar</w:t>
      </w:r>
    </w:p>
    <w:p w:rsidR="00156F8C" w:rsidRPr="00234E6A" w:rsidRDefault="00156F8C" w:rsidP="00156F8C">
      <w:pPr>
        <w:pStyle w:val="Paragraphedeliste"/>
        <w:numPr>
          <w:ilvl w:val="0"/>
          <w:numId w:val="199"/>
        </w:numPr>
      </w:pPr>
      <w:r w:rsidRPr="00234E6A">
        <w:t>reu</w:t>
      </w:r>
    </w:p>
    <w:p w:rsidR="00E13394" w:rsidRPr="00234E6A" w:rsidRDefault="00E13394" w:rsidP="00E13394">
      <w:r w:rsidRPr="00234E6A">
        <w:t>Les paramètres [-t], [-g], [-f] et [-z {liste de zones}] sont transmis au script déploiement.ksh du PL lorsque celui-ci est appelé par install_geofibre.ksh.</w:t>
      </w:r>
    </w:p>
    <w:p w:rsidR="00E13394" w:rsidRPr="00234E6A" w:rsidRDefault="00E13394" w:rsidP="00E13394"/>
    <w:p w:rsidR="00E13394" w:rsidRPr="00234E6A" w:rsidRDefault="00E13394" w:rsidP="00393F4A">
      <w:r w:rsidRPr="00234E6A">
        <w:t>Le script install_geofibre.ksh détermine en fonction du nom du serveur sur lequel il s’exécute le type de serveur (TYPE_SERVEUR) et la liste ordonnée des PL requis pour l’installation (LISTE_PL) :</w:t>
      </w:r>
    </w:p>
    <w:tbl>
      <w:tblPr>
        <w:tblStyle w:val="Grilledutableau"/>
        <w:tblW w:w="0" w:type="auto"/>
        <w:tblLook w:val="04A0"/>
      </w:tblPr>
      <w:tblGrid>
        <w:gridCol w:w="3259"/>
        <w:gridCol w:w="3259"/>
        <w:gridCol w:w="3260"/>
      </w:tblGrid>
      <w:tr w:rsidR="00E13394" w:rsidRPr="00234E6A" w:rsidTr="00C848BE">
        <w:tc>
          <w:tcPr>
            <w:tcW w:w="3259" w:type="dxa"/>
          </w:tcPr>
          <w:p w:rsidR="00E13394" w:rsidRPr="00234E6A" w:rsidRDefault="00E13394" w:rsidP="00C848BE">
            <w:r w:rsidRPr="00234E6A">
              <w:t>Serveur</w:t>
            </w:r>
          </w:p>
        </w:tc>
        <w:tc>
          <w:tcPr>
            <w:tcW w:w="3259" w:type="dxa"/>
          </w:tcPr>
          <w:p w:rsidR="00E13394" w:rsidRPr="00234E6A" w:rsidRDefault="00E13394" w:rsidP="00C848BE">
            <w:r w:rsidRPr="00234E6A">
              <w:t>TYPE_SERVEUR</w:t>
            </w:r>
          </w:p>
        </w:tc>
        <w:tc>
          <w:tcPr>
            <w:tcW w:w="3260" w:type="dxa"/>
          </w:tcPr>
          <w:p w:rsidR="00E13394" w:rsidRPr="00234E6A" w:rsidRDefault="00E13394" w:rsidP="00C848BE">
            <w:r w:rsidRPr="00234E6A">
              <w:t>LISTE_PL</w:t>
            </w:r>
          </w:p>
        </w:tc>
      </w:tr>
      <w:tr w:rsidR="00E13394" w:rsidRPr="003B07B7" w:rsidTr="00C848BE">
        <w:tc>
          <w:tcPr>
            <w:tcW w:w="3259" w:type="dxa"/>
          </w:tcPr>
          <w:p w:rsidR="00E13394" w:rsidRPr="00234E6A" w:rsidRDefault="00E13394" w:rsidP="00C848BE">
            <w:r w:rsidRPr="00234E6A">
              <w:t>dvedvn67  | dvedvo45  | dvedvo48  | dvedvn65  | dvedvp75  | dvdsi451  | dvdsi895  | uagfiws? | opgfiws?</w:t>
            </w:r>
          </w:p>
        </w:tc>
        <w:tc>
          <w:tcPr>
            <w:tcW w:w="3259" w:type="dxa"/>
          </w:tcPr>
          <w:p w:rsidR="00E13394" w:rsidRPr="00234E6A" w:rsidRDefault="00E13394" w:rsidP="00C848BE">
            <w:r w:rsidRPr="00234E6A">
              <w:t>WS</w:t>
            </w:r>
          </w:p>
        </w:tc>
        <w:tc>
          <w:tcPr>
            <w:tcW w:w="3260" w:type="dxa"/>
          </w:tcPr>
          <w:p w:rsidR="0042751E" w:rsidRPr="00234E6A" w:rsidRDefault="005D2A38">
            <w:pPr>
              <w:rPr>
                <w:lang w:val="en-US"/>
              </w:rPr>
            </w:pPr>
            <w:r w:rsidRPr="00234E6A">
              <w:rPr>
                <w:lang w:val="en-US"/>
              </w:rPr>
              <w:t>WSEXPL WSCLI WSCROSS WSSRV WSTRDIF WSAPA</w:t>
            </w:r>
          </w:p>
        </w:tc>
      </w:tr>
      <w:tr w:rsidR="00E13394" w:rsidRPr="00234E6A" w:rsidTr="00C848BE">
        <w:tc>
          <w:tcPr>
            <w:tcW w:w="3259" w:type="dxa"/>
          </w:tcPr>
          <w:p w:rsidR="00E13394" w:rsidRPr="00234E6A" w:rsidRDefault="0085789F" w:rsidP="00C848BE">
            <w:r w:rsidRPr="0085789F">
              <w:rPr>
                <w:rPrChange w:id="1067" w:author="Capgemini" w:date="2015-08-17T11:55:00Z">
                  <w:rPr>
                    <w:lang w:val="en-US"/>
                  </w:rPr>
                </w:rPrChange>
              </w:rPr>
              <w:t xml:space="preserve">dvedvn62  | dvedvo46  | dvedvo49  | dvedvm48  | dvedvp76  | dvdsi452  | dvdsif20  | dvdsi945 | uagfias? </w:t>
            </w:r>
            <w:r w:rsidR="00E13394" w:rsidRPr="00234E6A">
              <w:t>| opgfias?</w:t>
            </w:r>
          </w:p>
        </w:tc>
        <w:tc>
          <w:tcPr>
            <w:tcW w:w="3259" w:type="dxa"/>
          </w:tcPr>
          <w:p w:rsidR="00E13394" w:rsidRPr="00234E6A" w:rsidRDefault="00E13394" w:rsidP="00C848BE">
            <w:r w:rsidRPr="00234E6A">
              <w:t>AGS</w:t>
            </w:r>
          </w:p>
        </w:tc>
        <w:tc>
          <w:tcPr>
            <w:tcW w:w="3260" w:type="dxa"/>
          </w:tcPr>
          <w:p w:rsidR="00E13394" w:rsidRPr="00234E6A" w:rsidRDefault="00E13394" w:rsidP="00C848BE">
            <w:r w:rsidRPr="00234E6A">
              <w:t>AGSEXPL AGSSOE AGSMSD AGSTBX</w:t>
            </w:r>
          </w:p>
        </w:tc>
      </w:tr>
      <w:tr w:rsidR="00E13394" w:rsidRPr="00234E6A" w:rsidTr="00C848BE">
        <w:tc>
          <w:tcPr>
            <w:tcW w:w="3259" w:type="dxa"/>
          </w:tcPr>
          <w:p w:rsidR="00E13394" w:rsidRPr="00234E6A" w:rsidRDefault="00E13394" w:rsidP="000431D8">
            <w:r w:rsidRPr="00234E6A">
              <w:t>dvgfias07 | uagfiasd? | opgfiasd?</w:t>
            </w:r>
          </w:p>
        </w:tc>
        <w:tc>
          <w:tcPr>
            <w:tcW w:w="3259" w:type="dxa"/>
          </w:tcPr>
          <w:p w:rsidR="00E13394" w:rsidRPr="00234E6A" w:rsidRDefault="00E13394" w:rsidP="00C848BE">
            <w:r w:rsidRPr="00234E6A">
              <w:t>ASD</w:t>
            </w:r>
          </w:p>
        </w:tc>
        <w:tc>
          <w:tcPr>
            <w:tcW w:w="3260" w:type="dxa"/>
          </w:tcPr>
          <w:p w:rsidR="00E13394" w:rsidRPr="00234E6A" w:rsidRDefault="00E13394" w:rsidP="00C848BE">
            <w:r w:rsidRPr="00234E6A">
              <w:t>AGSEXPL AGSSOE AGSMSD AGSTBX</w:t>
            </w:r>
          </w:p>
        </w:tc>
      </w:tr>
      <w:tr w:rsidR="00E13394" w:rsidRPr="00234E6A" w:rsidTr="00C848BE">
        <w:tc>
          <w:tcPr>
            <w:tcW w:w="3259" w:type="dxa"/>
          </w:tcPr>
          <w:p w:rsidR="00E13394" w:rsidRPr="00234E6A" w:rsidRDefault="00E13394" w:rsidP="000431D8">
            <w:r w:rsidRPr="00234E6A">
              <w:t>dvgfias02 | uagfipr? | opgfipr?</w:t>
            </w:r>
          </w:p>
        </w:tc>
        <w:tc>
          <w:tcPr>
            <w:tcW w:w="3259" w:type="dxa"/>
          </w:tcPr>
          <w:p w:rsidR="00E13394" w:rsidRPr="00234E6A" w:rsidRDefault="00E13394" w:rsidP="00C848BE">
            <w:r w:rsidRPr="00234E6A">
              <w:t>IMP</w:t>
            </w:r>
          </w:p>
        </w:tc>
        <w:tc>
          <w:tcPr>
            <w:tcW w:w="3260" w:type="dxa"/>
          </w:tcPr>
          <w:p w:rsidR="00E13394" w:rsidRPr="00234E6A" w:rsidRDefault="00E13394" w:rsidP="00C848BE">
            <w:r w:rsidRPr="00234E6A">
              <w:t>AGSEXPL IMPSOEP IMPMSD</w:t>
            </w:r>
          </w:p>
        </w:tc>
      </w:tr>
      <w:tr w:rsidR="00E13394" w:rsidRPr="00234E6A" w:rsidTr="00C848BE">
        <w:tc>
          <w:tcPr>
            <w:tcW w:w="3259" w:type="dxa"/>
          </w:tcPr>
          <w:p w:rsidR="00E13394" w:rsidRPr="00234E6A" w:rsidRDefault="00E13394" w:rsidP="00C848BE">
            <w:r w:rsidRPr="00234E6A">
              <w:t xml:space="preserve">dvgfias01 | dvgfias03 | ingfias01 | </w:t>
            </w:r>
            <w:r w:rsidR="000431D8" w:rsidRPr="00234E6A">
              <w:t xml:space="preserve">ingfias02 | </w:t>
            </w:r>
            <w:r w:rsidRPr="00234E6A">
              <w:t>tcgfias04 | dvgfias05</w:t>
            </w:r>
          </w:p>
        </w:tc>
        <w:tc>
          <w:tcPr>
            <w:tcW w:w="3259" w:type="dxa"/>
          </w:tcPr>
          <w:p w:rsidR="00E13394" w:rsidRPr="00234E6A" w:rsidRDefault="00E13394" w:rsidP="00C848BE">
            <w:r w:rsidRPr="00234E6A">
              <w:t>IMPASD</w:t>
            </w:r>
          </w:p>
        </w:tc>
        <w:tc>
          <w:tcPr>
            <w:tcW w:w="3260" w:type="dxa"/>
          </w:tcPr>
          <w:p w:rsidR="00E13394" w:rsidRPr="00234E6A" w:rsidRDefault="00E13394" w:rsidP="00C848BE">
            <w:r w:rsidRPr="00234E6A">
              <w:t>AGSEXPL IMPSOEP IMPMSD AGSSOE AGSMSD AGSTBX</w:t>
            </w:r>
          </w:p>
        </w:tc>
      </w:tr>
      <w:tr w:rsidR="00E13394" w:rsidRPr="00234E6A" w:rsidTr="00C848BE">
        <w:tc>
          <w:tcPr>
            <w:tcW w:w="3259" w:type="dxa"/>
          </w:tcPr>
          <w:p w:rsidR="00E13394" w:rsidRPr="00234E6A" w:rsidRDefault="00E13394" w:rsidP="00C848BE">
            <w:r w:rsidRPr="00234E6A">
              <w:t>dvedvo40  | dvedvo47  | dvedvo50  | dvedvg37  | dvedvf29  | dvdsi453  | dvdsi896  | uagfidb? | opgfidb?</w:t>
            </w:r>
          </w:p>
        </w:tc>
        <w:tc>
          <w:tcPr>
            <w:tcW w:w="3259" w:type="dxa"/>
          </w:tcPr>
          <w:p w:rsidR="00E13394" w:rsidRPr="00234E6A" w:rsidRDefault="00E13394" w:rsidP="00C848BE">
            <w:r w:rsidRPr="00234E6A">
              <w:t>BDD</w:t>
            </w:r>
          </w:p>
        </w:tc>
        <w:tc>
          <w:tcPr>
            <w:tcW w:w="3260" w:type="dxa"/>
          </w:tcPr>
          <w:p w:rsidR="00E13394" w:rsidRPr="00234E6A" w:rsidRDefault="00E13394" w:rsidP="00C848BE">
            <w:r w:rsidRPr="00234E6A">
              <w:t>BDDEXPL BDDADM BDDDATA</w:t>
            </w:r>
          </w:p>
        </w:tc>
      </w:tr>
    </w:tbl>
    <w:p w:rsidR="00E13394" w:rsidRPr="00234E6A" w:rsidRDefault="00E13394" w:rsidP="00393F4A"/>
    <w:p w:rsidR="00E13394" w:rsidRDefault="00E13394" w:rsidP="00393F4A">
      <w:r w:rsidRPr="00234E6A">
        <w:t>Pour chaque type de serveur, la présence des variables d’environnement nécessaires à l’exécution du script est vérifiée.</w:t>
      </w:r>
    </w:p>
    <w:p w:rsidR="00E13394" w:rsidRDefault="00E13394" w:rsidP="00E13394"/>
    <w:p w:rsidR="002428DB" w:rsidRDefault="002428DB" w:rsidP="002428DB">
      <w:pPr>
        <w:pStyle w:val="Titre4"/>
      </w:pPr>
      <w:bookmarkStart w:id="1068" w:name="_Toc426723769"/>
      <w:r>
        <w:t>Script install_centrale.ksh</w:t>
      </w:r>
      <w:bookmarkEnd w:id="1068"/>
    </w:p>
    <w:p w:rsidR="002428DB" w:rsidRDefault="002428DB" w:rsidP="002428DB">
      <w:r>
        <w:t xml:space="preserve">La fonction </w:t>
      </w:r>
      <w:r w:rsidRPr="001C1F1D">
        <w:t>get_database_hostname</w:t>
      </w:r>
      <w:r>
        <w:t>() détermine le nom du serveur BDD (</w:t>
      </w:r>
      <w:r w:rsidRPr="001C1F1D">
        <w:t>db_hostname</w:t>
      </w:r>
      <w:r>
        <w:t xml:space="preserve">) correspondant au serveur sur lequel s’exécute le script (voir </w:t>
      </w:r>
      <w:hyperlink w:anchor="_Script_cmddist.ksh" w:history="1">
        <w:r w:rsidRPr="00ED01B7">
          <w:rPr>
            <w:rStyle w:val="Lienhypertexte"/>
          </w:rPr>
          <w:t>Script cmddist.ksh</w:t>
        </w:r>
      </w:hyperlink>
      <w:r>
        <w:t>).</w:t>
      </w:r>
    </w:p>
    <w:p w:rsidR="002428DB" w:rsidRDefault="002428DB" w:rsidP="002428DB"/>
    <w:p w:rsidR="002428DB" w:rsidRPr="00234E6A" w:rsidRDefault="002428DB" w:rsidP="002428DB">
      <w:r>
        <w:t xml:space="preserve">Les fonctions </w:t>
      </w:r>
      <w:r w:rsidRPr="00ED01B7">
        <w:t>init_verif_package</w:t>
      </w:r>
      <w:r>
        <w:t xml:space="preserve">(), </w:t>
      </w:r>
      <w:r w:rsidRPr="00ED01B7">
        <w:t>determine_mode_install</w:t>
      </w:r>
      <w:r>
        <w:t xml:space="preserve">(), </w:t>
      </w:r>
      <w:r w:rsidRPr="00ED01B7">
        <w:t>verification_patch_init</w:t>
      </w:r>
      <w:r>
        <w:t xml:space="preserve">(), </w:t>
      </w:r>
      <w:r w:rsidRPr="00ED01B7">
        <w:t>verification_patch_install</w:t>
      </w:r>
      <w:r>
        <w:t xml:space="preserve">(), </w:t>
      </w:r>
      <w:r w:rsidRPr="00ED01B7">
        <w:t>maj_fichier_histo_version</w:t>
      </w:r>
      <w:r>
        <w:t xml:space="preserve">()  prennent en compte la présence des PL à installer </w:t>
      </w:r>
      <w:r w:rsidRPr="00234E6A">
        <w:t>sur les serveurs ArcGIS DOM.</w:t>
      </w:r>
    </w:p>
    <w:p w:rsidR="002428DB" w:rsidRPr="00234E6A" w:rsidRDefault="002428DB" w:rsidP="002428DB"/>
    <w:p w:rsidR="002428DB" w:rsidRPr="00234E6A" w:rsidRDefault="002428DB" w:rsidP="002428DB">
      <w:pPr>
        <w:pStyle w:val="Titre4"/>
      </w:pPr>
      <w:bookmarkStart w:id="1069" w:name="_Script_cmddist.ksh"/>
      <w:bookmarkStart w:id="1070" w:name="_Toc426723770"/>
      <w:bookmarkEnd w:id="1069"/>
      <w:r w:rsidRPr="00234E6A">
        <w:t>Script cmddist.ksh</w:t>
      </w:r>
      <w:bookmarkEnd w:id="1070"/>
    </w:p>
    <w:p w:rsidR="002428DB" w:rsidRPr="00234E6A" w:rsidRDefault="002428DB" w:rsidP="002428DB">
      <w:r w:rsidRPr="00234E6A">
        <w:t>La fonction get_database_hostname() détermine le nom du serveur BDD (db_hostname) correspondant au serveur sur lequel s’exécute le script :</w:t>
      </w:r>
    </w:p>
    <w:tbl>
      <w:tblPr>
        <w:tblStyle w:val="Grilledutableau"/>
        <w:tblW w:w="9889" w:type="dxa"/>
        <w:tblLook w:val="04A0"/>
      </w:tblPr>
      <w:tblGrid>
        <w:gridCol w:w="4928"/>
        <w:gridCol w:w="1383"/>
        <w:gridCol w:w="3578"/>
      </w:tblGrid>
      <w:tr w:rsidR="002428DB" w:rsidRPr="00234E6A" w:rsidTr="00313758">
        <w:tc>
          <w:tcPr>
            <w:tcW w:w="4928" w:type="dxa"/>
          </w:tcPr>
          <w:p w:rsidR="002428DB" w:rsidRPr="00234E6A" w:rsidRDefault="002428DB" w:rsidP="00313758">
            <w:r w:rsidRPr="00234E6A">
              <w:t>Serveur</w:t>
            </w:r>
          </w:p>
        </w:tc>
        <w:tc>
          <w:tcPr>
            <w:tcW w:w="1383" w:type="dxa"/>
          </w:tcPr>
          <w:p w:rsidR="002428DB" w:rsidRPr="00234E6A" w:rsidRDefault="002428DB" w:rsidP="00313758">
            <w:r w:rsidRPr="00234E6A">
              <w:t>ENVIR</w:t>
            </w:r>
          </w:p>
        </w:tc>
        <w:tc>
          <w:tcPr>
            <w:tcW w:w="3578" w:type="dxa"/>
          </w:tcPr>
          <w:p w:rsidR="002428DB" w:rsidRPr="00234E6A" w:rsidRDefault="002428DB" w:rsidP="00313758">
            <w:r w:rsidRPr="00234E6A">
              <w:t>db_hostname</w:t>
            </w:r>
          </w:p>
        </w:tc>
      </w:tr>
      <w:tr w:rsidR="002428DB" w:rsidRPr="00234E6A" w:rsidTr="00313758">
        <w:tc>
          <w:tcPr>
            <w:tcW w:w="4928" w:type="dxa"/>
          </w:tcPr>
          <w:p w:rsidR="002428DB" w:rsidRPr="00234E6A" w:rsidRDefault="002428DB" w:rsidP="00313758">
            <w:r w:rsidRPr="00234E6A">
              <w:t>dvedvn67 | dvedvn62 | dvedvo40 | dvgfias01</w:t>
            </w:r>
          </w:p>
        </w:tc>
        <w:tc>
          <w:tcPr>
            <w:tcW w:w="1383" w:type="dxa"/>
          </w:tcPr>
          <w:p w:rsidR="002428DB" w:rsidRPr="00234E6A" w:rsidRDefault="002428DB" w:rsidP="00313758">
            <w:r w:rsidRPr="00234E6A">
              <w:t>DEV</w:t>
            </w:r>
          </w:p>
        </w:tc>
        <w:tc>
          <w:tcPr>
            <w:tcW w:w="3578" w:type="dxa"/>
          </w:tcPr>
          <w:p w:rsidR="002428DB" w:rsidRPr="00234E6A" w:rsidRDefault="002428DB" w:rsidP="00313758">
            <w:r w:rsidRPr="00234E6A">
              <w:t>dvedvo40.rouen.francetelecom.fr</w:t>
            </w:r>
          </w:p>
        </w:tc>
      </w:tr>
      <w:tr w:rsidR="002428DB" w:rsidRPr="00234E6A" w:rsidTr="00313758">
        <w:tc>
          <w:tcPr>
            <w:tcW w:w="4928" w:type="dxa"/>
          </w:tcPr>
          <w:p w:rsidR="002428DB" w:rsidRPr="00234E6A" w:rsidRDefault="002428DB" w:rsidP="00313758">
            <w:r w:rsidRPr="00234E6A">
              <w:t>dvedvo45 | dvedvo46 | dvedvo47 | dvgfias02 | dvgfias07</w:t>
            </w:r>
          </w:p>
        </w:tc>
        <w:tc>
          <w:tcPr>
            <w:tcW w:w="1383" w:type="dxa"/>
          </w:tcPr>
          <w:p w:rsidR="002428DB" w:rsidRPr="00234E6A" w:rsidRDefault="002428DB" w:rsidP="00313758">
            <w:r w:rsidRPr="00234E6A">
              <w:t>PRE-QUAL</w:t>
            </w:r>
          </w:p>
        </w:tc>
        <w:tc>
          <w:tcPr>
            <w:tcW w:w="3578" w:type="dxa"/>
          </w:tcPr>
          <w:p w:rsidR="002428DB" w:rsidRPr="00234E6A" w:rsidRDefault="002428DB" w:rsidP="00313758">
            <w:r w:rsidRPr="00234E6A">
              <w:t>dvedvo47.rouen.francetelecom.fr</w:t>
            </w:r>
          </w:p>
        </w:tc>
      </w:tr>
      <w:tr w:rsidR="002428DB" w:rsidRPr="00234E6A" w:rsidTr="00313758">
        <w:tc>
          <w:tcPr>
            <w:tcW w:w="4928" w:type="dxa"/>
          </w:tcPr>
          <w:p w:rsidR="002428DB" w:rsidRPr="00234E6A" w:rsidRDefault="002428DB" w:rsidP="00313758">
            <w:r w:rsidRPr="00234E6A">
              <w:lastRenderedPageBreak/>
              <w:t>dvedvo48 | dvedvo49 | dvedvo50 | dvgfias03</w:t>
            </w:r>
          </w:p>
        </w:tc>
        <w:tc>
          <w:tcPr>
            <w:tcW w:w="1383" w:type="dxa"/>
          </w:tcPr>
          <w:p w:rsidR="002428DB" w:rsidRPr="00234E6A" w:rsidRDefault="002428DB" w:rsidP="00313758">
            <w:r w:rsidRPr="00234E6A">
              <w:t>QUAL</w:t>
            </w:r>
          </w:p>
        </w:tc>
        <w:tc>
          <w:tcPr>
            <w:tcW w:w="3578" w:type="dxa"/>
          </w:tcPr>
          <w:p w:rsidR="002428DB" w:rsidRPr="00234E6A" w:rsidRDefault="002428DB" w:rsidP="00313758">
            <w:r w:rsidRPr="00234E6A">
              <w:t>dvedvo50.rouen.francetelecom.fr</w:t>
            </w:r>
          </w:p>
        </w:tc>
      </w:tr>
      <w:tr w:rsidR="002428DB" w:rsidRPr="00234E6A" w:rsidTr="00313758">
        <w:tc>
          <w:tcPr>
            <w:tcW w:w="4928" w:type="dxa"/>
          </w:tcPr>
          <w:p w:rsidR="002428DB" w:rsidRPr="00234E6A" w:rsidRDefault="002428DB" w:rsidP="00313758">
            <w:r w:rsidRPr="00234E6A">
              <w:t>dvedvn65 | dvedvm48 | dvedvg37 | ingfias01</w:t>
            </w:r>
          </w:p>
        </w:tc>
        <w:tc>
          <w:tcPr>
            <w:tcW w:w="1383" w:type="dxa"/>
          </w:tcPr>
          <w:p w:rsidR="002428DB" w:rsidRPr="00234E6A" w:rsidRDefault="002428DB" w:rsidP="00313758">
            <w:r w:rsidRPr="00234E6A">
              <w:t>QPM</w:t>
            </w:r>
          </w:p>
        </w:tc>
        <w:tc>
          <w:tcPr>
            <w:tcW w:w="3578" w:type="dxa"/>
          </w:tcPr>
          <w:p w:rsidR="002428DB" w:rsidRPr="00234E6A" w:rsidRDefault="002428DB" w:rsidP="00313758">
            <w:r w:rsidRPr="00234E6A">
              <w:t>dvedvg37.rouen.francetelecom.fr</w:t>
            </w:r>
          </w:p>
        </w:tc>
      </w:tr>
      <w:tr w:rsidR="002428DB" w:rsidRPr="00234E6A" w:rsidTr="00313758">
        <w:tc>
          <w:tcPr>
            <w:tcW w:w="4928" w:type="dxa"/>
          </w:tcPr>
          <w:p w:rsidR="002428DB" w:rsidRPr="00234E6A" w:rsidRDefault="002428DB" w:rsidP="000431D8">
            <w:r w:rsidRPr="00234E6A">
              <w:t>dvedvp75 | dvedvp76 | dvedvf29 | ingfias02</w:t>
            </w:r>
          </w:p>
        </w:tc>
        <w:tc>
          <w:tcPr>
            <w:tcW w:w="1383" w:type="dxa"/>
          </w:tcPr>
          <w:p w:rsidR="002428DB" w:rsidRPr="00234E6A" w:rsidRDefault="002428DB" w:rsidP="00313758">
            <w:r w:rsidRPr="00234E6A">
              <w:t>REC</w:t>
            </w:r>
          </w:p>
        </w:tc>
        <w:tc>
          <w:tcPr>
            <w:tcW w:w="3578" w:type="dxa"/>
          </w:tcPr>
          <w:p w:rsidR="002428DB" w:rsidRPr="00234E6A" w:rsidRDefault="002428DB" w:rsidP="00313758">
            <w:r w:rsidRPr="00234E6A">
              <w:t>dvedvf29.rouen.francetelecom.fr</w:t>
            </w:r>
          </w:p>
        </w:tc>
      </w:tr>
      <w:tr w:rsidR="002428DB" w:rsidRPr="00234E6A" w:rsidTr="00313758">
        <w:tc>
          <w:tcPr>
            <w:tcW w:w="4928" w:type="dxa"/>
          </w:tcPr>
          <w:p w:rsidR="002428DB" w:rsidRPr="00234E6A" w:rsidRDefault="002428DB" w:rsidP="00313758">
            <w:r w:rsidRPr="00234E6A">
              <w:t>dvdsi451 | dvdsi452 | dvdsi453 | dvdsif20 | tcgfias04</w:t>
            </w:r>
          </w:p>
        </w:tc>
        <w:tc>
          <w:tcPr>
            <w:tcW w:w="1383" w:type="dxa"/>
          </w:tcPr>
          <w:p w:rsidR="002428DB" w:rsidRPr="00234E6A" w:rsidRDefault="002428DB" w:rsidP="00313758">
            <w:r w:rsidRPr="00234E6A">
              <w:t>FORM</w:t>
            </w:r>
          </w:p>
        </w:tc>
        <w:tc>
          <w:tcPr>
            <w:tcW w:w="3578" w:type="dxa"/>
          </w:tcPr>
          <w:p w:rsidR="002428DB" w:rsidRPr="00234E6A" w:rsidRDefault="002428DB" w:rsidP="00313758">
            <w:r w:rsidRPr="00234E6A">
              <w:t>dvdsi453.rouen.francetelecom.fr</w:t>
            </w:r>
          </w:p>
        </w:tc>
      </w:tr>
      <w:tr w:rsidR="002428DB" w:rsidRPr="00234E6A" w:rsidTr="00313758">
        <w:tc>
          <w:tcPr>
            <w:tcW w:w="4928" w:type="dxa"/>
          </w:tcPr>
          <w:p w:rsidR="002428DB" w:rsidRPr="00234E6A" w:rsidRDefault="002428DB" w:rsidP="00313758">
            <w:r w:rsidRPr="00234E6A">
              <w:t>dvdsi895 | dvdsi945 | dvdsi896 | dvgfias05</w:t>
            </w:r>
          </w:p>
        </w:tc>
        <w:tc>
          <w:tcPr>
            <w:tcW w:w="1383" w:type="dxa"/>
          </w:tcPr>
          <w:p w:rsidR="002428DB" w:rsidRPr="00234E6A" w:rsidRDefault="002428DB" w:rsidP="00313758">
            <w:r w:rsidRPr="00234E6A">
              <w:t>MCO</w:t>
            </w:r>
          </w:p>
        </w:tc>
        <w:tc>
          <w:tcPr>
            <w:tcW w:w="3578" w:type="dxa"/>
          </w:tcPr>
          <w:p w:rsidR="002428DB" w:rsidRPr="00234E6A" w:rsidRDefault="002428DB" w:rsidP="00313758">
            <w:r w:rsidRPr="00234E6A">
              <w:t>dvdsi896.rouen.francetelecom.fr</w:t>
            </w:r>
          </w:p>
        </w:tc>
      </w:tr>
      <w:tr w:rsidR="002428DB" w:rsidRPr="00234E6A" w:rsidTr="00313758">
        <w:tc>
          <w:tcPr>
            <w:tcW w:w="4928" w:type="dxa"/>
          </w:tcPr>
          <w:p w:rsidR="002428DB" w:rsidRPr="00234E6A" w:rsidRDefault="002428DB" w:rsidP="00313758">
            <w:r w:rsidRPr="00234E6A">
              <w:t>uagfiws? |uagfias? |uagfidb? | uagfipr? | uagfiasd?</w:t>
            </w:r>
          </w:p>
        </w:tc>
        <w:tc>
          <w:tcPr>
            <w:tcW w:w="1383" w:type="dxa"/>
          </w:tcPr>
          <w:p w:rsidR="002428DB" w:rsidRPr="00234E6A" w:rsidRDefault="002428DB" w:rsidP="00313758">
            <w:r w:rsidRPr="00234E6A">
              <w:t>PRE-PROD</w:t>
            </w:r>
          </w:p>
        </w:tc>
        <w:tc>
          <w:tcPr>
            <w:tcW w:w="3578" w:type="dxa"/>
          </w:tcPr>
          <w:p w:rsidR="002428DB" w:rsidRPr="00234E6A" w:rsidRDefault="002428DB" w:rsidP="00313758">
            <w:r w:rsidRPr="00234E6A">
              <w:t>uagfidb1.nanterre.francetelecom.fr</w:t>
            </w:r>
          </w:p>
        </w:tc>
      </w:tr>
      <w:tr w:rsidR="002428DB" w:rsidRPr="00234E6A" w:rsidTr="00313758">
        <w:tc>
          <w:tcPr>
            <w:tcW w:w="4928" w:type="dxa"/>
          </w:tcPr>
          <w:p w:rsidR="002428DB" w:rsidRPr="00234E6A" w:rsidRDefault="002428DB" w:rsidP="00313758">
            <w:r w:rsidRPr="00234E6A">
              <w:t>opgfiws? |opgfias? |opgfidb? | opgfipr? | opgfiasd?</w:t>
            </w:r>
          </w:p>
        </w:tc>
        <w:tc>
          <w:tcPr>
            <w:tcW w:w="1383" w:type="dxa"/>
          </w:tcPr>
          <w:p w:rsidR="002428DB" w:rsidRPr="00234E6A" w:rsidRDefault="002428DB" w:rsidP="00313758">
            <w:r w:rsidRPr="00234E6A">
              <w:t>PROD</w:t>
            </w:r>
          </w:p>
        </w:tc>
        <w:tc>
          <w:tcPr>
            <w:tcW w:w="3578" w:type="dxa"/>
          </w:tcPr>
          <w:p w:rsidR="002428DB" w:rsidRPr="00234E6A" w:rsidRDefault="002428DB" w:rsidP="00313758">
            <w:r w:rsidRPr="00234E6A">
              <w:t>opgfidb2.nanterre.francetelecom.fr</w:t>
            </w:r>
          </w:p>
        </w:tc>
      </w:tr>
    </w:tbl>
    <w:p w:rsidR="002428DB" w:rsidRPr="00234E6A" w:rsidRDefault="002428DB" w:rsidP="002428DB"/>
    <w:p w:rsidR="002428DB" w:rsidRPr="00234E6A" w:rsidRDefault="002428DB" w:rsidP="002428DB">
      <w:pPr>
        <w:pStyle w:val="Titre4"/>
      </w:pPr>
      <w:bookmarkStart w:id="1071" w:name="_Toc426723771"/>
      <w:r w:rsidRPr="00234E6A">
        <w:t>Commandes d’installation (cmddist_conf.sql)</w:t>
      </w:r>
      <w:bookmarkEnd w:id="1071"/>
    </w:p>
    <w:p w:rsidR="002428DB" w:rsidRDefault="002428DB" w:rsidP="002428DB"/>
    <w:p w:rsidR="002428DB" w:rsidRDefault="002428DB" w:rsidP="002428DB">
      <w:r>
        <w:t>Dans les commandes listées ci-dessous, ASDn désigne les ArcGIS Server dédiés aux DOM.</w:t>
      </w:r>
    </w:p>
    <w:p w:rsidR="002428DB" w:rsidRDefault="002428DB" w:rsidP="002428DB">
      <w:r>
        <w:t>Les commandes suivantes sont prises en compte dans l’installation à partir de la version G1R6 :</w:t>
      </w:r>
    </w:p>
    <w:p w:rsidR="002428DB" w:rsidRDefault="002428DB" w:rsidP="002428DB">
      <w:pPr>
        <w:pStyle w:val="Paragraphedeliste"/>
        <w:numPr>
          <w:ilvl w:val="0"/>
          <w:numId w:val="159"/>
        </w:numPr>
      </w:pPr>
      <w:r w:rsidRPr="00407ACF">
        <w:t>AS</w:t>
      </w:r>
      <w:r>
        <w:t>Dn</w:t>
      </w:r>
      <w:r w:rsidRPr="00407ACF">
        <w:t xml:space="preserve"> : Arret Surveillance</w:t>
      </w:r>
    </w:p>
    <w:p w:rsidR="002428DB" w:rsidRDefault="002428DB" w:rsidP="002428DB">
      <w:pPr>
        <w:pStyle w:val="Paragraphedeliste"/>
        <w:numPr>
          <w:ilvl w:val="0"/>
          <w:numId w:val="159"/>
        </w:numPr>
      </w:pPr>
      <w:r w:rsidRPr="00407ACF">
        <w:t>AS</w:t>
      </w:r>
      <w:r>
        <w:t>Dn</w:t>
      </w:r>
      <w:r w:rsidRPr="00407ACF">
        <w:t xml:space="preserve"> : Arret PageVie</w:t>
      </w:r>
    </w:p>
    <w:p w:rsidR="002428DB" w:rsidRDefault="002428DB" w:rsidP="002428DB">
      <w:pPr>
        <w:pStyle w:val="Paragraphedeliste"/>
        <w:numPr>
          <w:ilvl w:val="0"/>
          <w:numId w:val="159"/>
        </w:numPr>
      </w:pPr>
      <w:r w:rsidRPr="00407ACF">
        <w:t>AS</w:t>
      </w:r>
      <w:r>
        <w:t>Dn</w:t>
      </w:r>
      <w:r w:rsidRPr="00407ACF">
        <w:t xml:space="preserve"> : Arret ArcGis</w:t>
      </w:r>
    </w:p>
    <w:p w:rsidR="002428DB" w:rsidRDefault="002428DB" w:rsidP="002428DB"/>
    <w:p w:rsidR="002428DB" w:rsidRDefault="002428DB" w:rsidP="002428DB">
      <w:pPr>
        <w:pStyle w:val="Paragraphedeliste"/>
        <w:numPr>
          <w:ilvl w:val="0"/>
          <w:numId w:val="159"/>
        </w:numPr>
      </w:pPr>
      <w:r w:rsidRPr="00407ACF">
        <w:t>BDD : Sauvegarde de la BDD</w:t>
      </w:r>
      <w:r>
        <w:t xml:space="preserve"> Guadeloupe</w:t>
      </w:r>
    </w:p>
    <w:p w:rsidR="002428DB" w:rsidRDefault="002428DB" w:rsidP="002428DB">
      <w:pPr>
        <w:pStyle w:val="Paragraphedeliste"/>
        <w:numPr>
          <w:ilvl w:val="0"/>
          <w:numId w:val="159"/>
        </w:numPr>
      </w:pPr>
      <w:r w:rsidRPr="00407ACF">
        <w:t>BDD : Nom de la sauvegarde BDD</w:t>
      </w:r>
      <w:r>
        <w:t xml:space="preserve"> Guadeloupe</w:t>
      </w:r>
    </w:p>
    <w:p w:rsidR="002428DB" w:rsidRDefault="002428DB" w:rsidP="002428DB">
      <w:pPr>
        <w:pStyle w:val="Paragraphedeliste"/>
        <w:numPr>
          <w:ilvl w:val="0"/>
          <w:numId w:val="159"/>
        </w:numPr>
      </w:pPr>
      <w:r w:rsidRPr="00407ACF">
        <w:t>BDD : Sauvegarde de la BDD</w:t>
      </w:r>
      <w:r>
        <w:t xml:space="preserve"> Guyane</w:t>
      </w:r>
    </w:p>
    <w:p w:rsidR="002428DB" w:rsidRDefault="002428DB" w:rsidP="002428DB">
      <w:pPr>
        <w:pStyle w:val="Paragraphedeliste"/>
        <w:numPr>
          <w:ilvl w:val="0"/>
          <w:numId w:val="159"/>
        </w:numPr>
      </w:pPr>
      <w:r w:rsidRPr="00407ACF">
        <w:t>BDD : Nom de la sauvegarde BDD</w:t>
      </w:r>
      <w:r>
        <w:t xml:space="preserve"> Guyane</w:t>
      </w:r>
    </w:p>
    <w:p w:rsidR="002428DB" w:rsidRDefault="002428DB" w:rsidP="002428DB">
      <w:pPr>
        <w:pStyle w:val="Paragraphedeliste"/>
        <w:numPr>
          <w:ilvl w:val="0"/>
          <w:numId w:val="159"/>
        </w:numPr>
      </w:pPr>
      <w:r w:rsidRPr="00407ACF">
        <w:t>BDD : Sauvegarde de la BDD</w:t>
      </w:r>
      <w:r>
        <w:t xml:space="preserve"> Martinique</w:t>
      </w:r>
    </w:p>
    <w:p w:rsidR="002428DB" w:rsidRDefault="002428DB" w:rsidP="002428DB">
      <w:pPr>
        <w:pStyle w:val="Paragraphedeliste"/>
        <w:numPr>
          <w:ilvl w:val="0"/>
          <w:numId w:val="159"/>
        </w:numPr>
      </w:pPr>
      <w:r w:rsidRPr="00407ACF">
        <w:t>BDD : Nom de la sauvegarde BDD</w:t>
      </w:r>
      <w:r>
        <w:t xml:space="preserve"> Martinique</w:t>
      </w:r>
    </w:p>
    <w:p w:rsidR="002428DB" w:rsidRDefault="002428DB" w:rsidP="002428DB">
      <w:pPr>
        <w:pStyle w:val="Paragraphedeliste"/>
        <w:numPr>
          <w:ilvl w:val="0"/>
          <w:numId w:val="159"/>
        </w:numPr>
      </w:pPr>
      <w:r w:rsidRPr="00407ACF">
        <w:t>BDD : Sauvegarde de la BDD</w:t>
      </w:r>
      <w:r>
        <w:t xml:space="preserve"> Reunion</w:t>
      </w:r>
    </w:p>
    <w:p w:rsidR="002428DB" w:rsidRDefault="002428DB" w:rsidP="002428DB">
      <w:pPr>
        <w:pStyle w:val="Paragraphedeliste"/>
        <w:numPr>
          <w:ilvl w:val="0"/>
          <w:numId w:val="159"/>
        </w:numPr>
      </w:pPr>
      <w:r w:rsidRPr="00407ACF">
        <w:t>BDD : Nom de la sauvegarde BDD</w:t>
      </w:r>
      <w:r>
        <w:t xml:space="preserve"> Reunion</w:t>
      </w:r>
    </w:p>
    <w:p w:rsidR="002428DB" w:rsidRDefault="002428DB" w:rsidP="002428DB">
      <w:pPr>
        <w:pStyle w:val="Paragraphedeliste"/>
        <w:numPr>
          <w:ilvl w:val="0"/>
          <w:numId w:val="159"/>
        </w:numPr>
      </w:pPr>
      <w:r w:rsidRPr="00407ACF">
        <w:t>BDD : Arret/relance SDE</w:t>
      </w:r>
      <w:r>
        <w:t xml:space="preserve"> Guadeloupe</w:t>
      </w:r>
    </w:p>
    <w:p w:rsidR="002428DB" w:rsidRPr="000037DA" w:rsidRDefault="002428DB" w:rsidP="002428DB">
      <w:pPr>
        <w:pStyle w:val="Paragraphedeliste"/>
        <w:numPr>
          <w:ilvl w:val="0"/>
          <w:numId w:val="159"/>
        </w:numPr>
      </w:pPr>
      <w:r w:rsidRPr="00407ACF">
        <w:t>BDD : Compression geodatabase</w:t>
      </w:r>
      <w:r>
        <w:t xml:space="preserve"> Guadeloupe</w:t>
      </w:r>
    </w:p>
    <w:p w:rsidR="002428DB" w:rsidRDefault="002428DB" w:rsidP="002428DB">
      <w:pPr>
        <w:pStyle w:val="Paragraphedeliste"/>
        <w:numPr>
          <w:ilvl w:val="0"/>
          <w:numId w:val="159"/>
        </w:numPr>
      </w:pPr>
      <w:r w:rsidRPr="00407ACF">
        <w:t>BDD : Arret/relance SDE</w:t>
      </w:r>
      <w:r>
        <w:t xml:space="preserve"> Guyane</w:t>
      </w:r>
    </w:p>
    <w:p w:rsidR="002428DB" w:rsidRPr="000037DA" w:rsidRDefault="002428DB" w:rsidP="002428DB">
      <w:pPr>
        <w:pStyle w:val="Paragraphedeliste"/>
        <w:numPr>
          <w:ilvl w:val="0"/>
          <w:numId w:val="159"/>
        </w:numPr>
      </w:pPr>
      <w:r w:rsidRPr="00407ACF">
        <w:t>BDD : Compression geodatabase</w:t>
      </w:r>
      <w:r>
        <w:t xml:space="preserve"> Guyane</w:t>
      </w:r>
    </w:p>
    <w:p w:rsidR="002428DB" w:rsidRDefault="002428DB" w:rsidP="002428DB">
      <w:pPr>
        <w:pStyle w:val="Paragraphedeliste"/>
        <w:numPr>
          <w:ilvl w:val="0"/>
          <w:numId w:val="159"/>
        </w:numPr>
      </w:pPr>
      <w:r w:rsidRPr="00407ACF">
        <w:t>BDD : Arret/relance SDE</w:t>
      </w:r>
      <w:r>
        <w:t xml:space="preserve"> Martinique</w:t>
      </w:r>
    </w:p>
    <w:p w:rsidR="002428DB" w:rsidRPr="000037DA" w:rsidRDefault="002428DB" w:rsidP="002428DB">
      <w:pPr>
        <w:pStyle w:val="Paragraphedeliste"/>
        <w:numPr>
          <w:ilvl w:val="0"/>
          <w:numId w:val="159"/>
        </w:numPr>
      </w:pPr>
      <w:r w:rsidRPr="00407ACF">
        <w:t>BDD : Compression geodatabase</w:t>
      </w:r>
      <w:r>
        <w:t xml:space="preserve"> Martinique</w:t>
      </w:r>
    </w:p>
    <w:p w:rsidR="002428DB" w:rsidRDefault="002428DB" w:rsidP="002428DB">
      <w:pPr>
        <w:pStyle w:val="Paragraphedeliste"/>
        <w:numPr>
          <w:ilvl w:val="0"/>
          <w:numId w:val="159"/>
        </w:numPr>
      </w:pPr>
      <w:r w:rsidRPr="00407ACF">
        <w:t>BDD : Arret/relance SDE</w:t>
      </w:r>
      <w:r>
        <w:t xml:space="preserve"> Reunion</w:t>
      </w:r>
    </w:p>
    <w:p w:rsidR="002428DB" w:rsidRDefault="002428DB" w:rsidP="002428DB">
      <w:pPr>
        <w:pStyle w:val="Paragraphedeliste"/>
        <w:numPr>
          <w:ilvl w:val="0"/>
          <w:numId w:val="159"/>
        </w:numPr>
      </w:pPr>
      <w:r w:rsidRPr="00407ACF">
        <w:t>BDD : Compression geodatabase</w:t>
      </w:r>
      <w:r>
        <w:t xml:space="preserve"> Reunion</w:t>
      </w:r>
    </w:p>
    <w:p w:rsidR="002428DB" w:rsidRDefault="002428DB" w:rsidP="002428DB">
      <w:pPr>
        <w:pStyle w:val="Paragraphedeliste"/>
        <w:numPr>
          <w:ilvl w:val="0"/>
          <w:numId w:val="159"/>
        </w:numPr>
      </w:pPr>
      <w:r w:rsidRPr="00D73A73">
        <w:t>BDD : Arret/relance</w:t>
      </w:r>
      <w:r>
        <w:t> : redémarrage de toutes les bases de données en même temps</w:t>
      </w:r>
    </w:p>
    <w:p w:rsidR="002428DB" w:rsidRDefault="002428DB" w:rsidP="002428DB">
      <w:pPr>
        <w:pStyle w:val="Paragraphedeliste"/>
        <w:numPr>
          <w:ilvl w:val="0"/>
          <w:numId w:val="159"/>
        </w:numPr>
      </w:pPr>
      <w:r w:rsidRPr="00B75E5F">
        <w:t>BDD : Arret/relance SDE</w:t>
      </w:r>
      <w:r>
        <w:t xml:space="preserve"> Guadeloupe</w:t>
      </w:r>
    </w:p>
    <w:p w:rsidR="002428DB" w:rsidRPr="000037DA" w:rsidRDefault="002428DB" w:rsidP="002428DB">
      <w:pPr>
        <w:pStyle w:val="Paragraphedeliste"/>
        <w:numPr>
          <w:ilvl w:val="0"/>
          <w:numId w:val="159"/>
        </w:numPr>
      </w:pPr>
      <w:r w:rsidRPr="00B75E5F">
        <w:t>BDD : Arret/relance SDE</w:t>
      </w:r>
      <w:r>
        <w:t xml:space="preserve"> Guyane</w:t>
      </w:r>
    </w:p>
    <w:p w:rsidR="002428DB" w:rsidRPr="000037DA" w:rsidRDefault="002428DB" w:rsidP="002428DB">
      <w:pPr>
        <w:pStyle w:val="Paragraphedeliste"/>
        <w:numPr>
          <w:ilvl w:val="0"/>
          <w:numId w:val="159"/>
        </w:numPr>
      </w:pPr>
      <w:r w:rsidRPr="00B75E5F">
        <w:t>BDD : Arret/relance SDE</w:t>
      </w:r>
      <w:r>
        <w:t xml:space="preserve"> Martinique</w:t>
      </w:r>
    </w:p>
    <w:p w:rsidR="002428DB" w:rsidRPr="000037DA" w:rsidRDefault="002428DB" w:rsidP="002428DB">
      <w:pPr>
        <w:pStyle w:val="Paragraphedeliste"/>
        <w:numPr>
          <w:ilvl w:val="0"/>
          <w:numId w:val="159"/>
        </w:numPr>
      </w:pPr>
      <w:r w:rsidRPr="00B75E5F">
        <w:t>BDD : Arret/relance SDE</w:t>
      </w:r>
      <w:r>
        <w:t xml:space="preserve"> Reunion</w:t>
      </w:r>
    </w:p>
    <w:p w:rsidR="002428DB" w:rsidRPr="000037DA" w:rsidRDefault="002428DB" w:rsidP="002428DB">
      <w:pPr>
        <w:pStyle w:val="Paragraphedeliste"/>
        <w:numPr>
          <w:ilvl w:val="0"/>
          <w:numId w:val="159"/>
        </w:numPr>
      </w:pPr>
      <w:r w:rsidRPr="00B75E5F">
        <w:t>BDD : Maj adresses mail</w:t>
      </w:r>
      <w:r>
        <w:t xml:space="preserve"> Guadeloupe</w:t>
      </w:r>
    </w:p>
    <w:p w:rsidR="002428DB" w:rsidRPr="000037DA" w:rsidRDefault="002428DB" w:rsidP="002428DB">
      <w:pPr>
        <w:pStyle w:val="Paragraphedeliste"/>
        <w:numPr>
          <w:ilvl w:val="0"/>
          <w:numId w:val="159"/>
        </w:numPr>
      </w:pPr>
      <w:r w:rsidRPr="00B75E5F">
        <w:t>BDD : Maj adresses mail</w:t>
      </w:r>
      <w:r>
        <w:t xml:space="preserve"> Guyane</w:t>
      </w:r>
    </w:p>
    <w:p w:rsidR="002428DB" w:rsidRPr="000037DA" w:rsidRDefault="002428DB" w:rsidP="002428DB">
      <w:pPr>
        <w:pStyle w:val="Paragraphedeliste"/>
        <w:numPr>
          <w:ilvl w:val="0"/>
          <w:numId w:val="159"/>
        </w:numPr>
      </w:pPr>
      <w:r w:rsidRPr="00B75E5F">
        <w:t>BDD : Maj adresses mail</w:t>
      </w:r>
      <w:r>
        <w:t xml:space="preserve"> Martinique</w:t>
      </w:r>
    </w:p>
    <w:p w:rsidR="002428DB" w:rsidRPr="000037DA" w:rsidRDefault="002428DB" w:rsidP="002428DB">
      <w:pPr>
        <w:pStyle w:val="Paragraphedeliste"/>
        <w:numPr>
          <w:ilvl w:val="0"/>
          <w:numId w:val="159"/>
        </w:numPr>
      </w:pPr>
      <w:r w:rsidRPr="00B75E5F">
        <w:t>BDD : Maj adresses mail</w:t>
      </w:r>
      <w:r>
        <w:t xml:space="preserve"> Reunion</w:t>
      </w:r>
    </w:p>
    <w:p w:rsidR="002428DB" w:rsidRDefault="002428DB" w:rsidP="002428DB"/>
    <w:p w:rsidR="002428DB" w:rsidRDefault="002428DB" w:rsidP="002428DB">
      <w:pPr>
        <w:pStyle w:val="Paragraphedeliste"/>
        <w:numPr>
          <w:ilvl w:val="0"/>
          <w:numId w:val="159"/>
        </w:numPr>
      </w:pPr>
      <w:r w:rsidRPr="006A6B93">
        <w:t>AS</w:t>
      </w:r>
      <w:r>
        <w:t>Dn</w:t>
      </w:r>
      <w:r w:rsidRPr="006A6B93">
        <w:t xml:space="preserve"> : copie package</w:t>
      </w:r>
    </w:p>
    <w:p w:rsidR="002428DB" w:rsidRDefault="002428DB" w:rsidP="002428DB">
      <w:pPr>
        <w:pStyle w:val="Paragraphedeliste"/>
        <w:numPr>
          <w:ilvl w:val="0"/>
          <w:numId w:val="159"/>
        </w:numPr>
      </w:pPr>
      <w:r w:rsidRPr="006A6B93">
        <w:t>ASDn : Extract profile</w:t>
      </w:r>
    </w:p>
    <w:p w:rsidR="002428DB" w:rsidRDefault="002428DB" w:rsidP="002428DB">
      <w:pPr>
        <w:pStyle w:val="Paragraphedeliste"/>
        <w:numPr>
          <w:ilvl w:val="0"/>
          <w:numId w:val="159"/>
        </w:numPr>
      </w:pPr>
      <w:r w:rsidRPr="006A6B93">
        <w:t>ASDn : Maj profile</w:t>
      </w:r>
    </w:p>
    <w:p w:rsidR="002428DB" w:rsidRDefault="002428DB" w:rsidP="002428DB">
      <w:pPr>
        <w:pStyle w:val="Paragraphedeliste"/>
        <w:numPr>
          <w:ilvl w:val="0"/>
          <w:numId w:val="159"/>
        </w:numPr>
      </w:pPr>
      <w:r w:rsidRPr="006A6B93">
        <w:t>ASDn : Extract batch installation</w:t>
      </w:r>
    </w:p>
    <w:p w:rsidR="002428DB" w:rsidRDefault="002428DB" w:rsidP="002428DB">
      <w:pPr>
        <w:pStyle w:val="Paragraphedeliste"/>
        <w:numPr>
          <w:ilvl w:val="0"/>
          <w:numId w:val="159"/>
        </w:numPr>
      </w:pPr>
      <w:r w:rsidRPr="006A6B93">
        <w:t>ASDn : Maj batch</w:t>
      </w:r>
    </w:p>
    <w:p w:rsidR="002428DB" w:rsidRDefault="002428DB" w:rsidP="002428DB">
      <w:pPr>
        <w:pStyle w:val="Paragraphedeliste"/>
        <w:numPr>
          <w:ilvl w:val="0"/>
          <w:numId w:val="159"/>
        </w:numPr>
      </w:pPr>
      <w:r w:rsidRPr="006A6B93">
        <w:t>ASDn : Installation Geofibre</w:t>
      </w:r>
    </w:p>
    <w:p w:rsidR="002428DB" w:rsidRDefault="002428DB" w:rsidP="002428DB">
      <w:pPr>
        <w:pStyle w:val="Paragraphedeliste"/>
        <w:numPr>
          <w:ilvl w:val="0"/>
          <w:numId w:val="159"/>
        </w:numPr>
      </w:pPr>
      <w:r w:rsidRPr="006A6B93">
        <w:t>ASDn : Demarrage ArcGis</w:t>
      </w:r>
    </w:p>
    <w:p w:rsidR="002428DB" w:rsidRDefault="002428DB" w:rsidP="002428DB">
      <w:pPr>
        <w:pStyle w:val="Paragraphedeliste"/>
        <w:numPr>
          <w:ilvl w:val="0"/>
          <w:numId w:val="159"/>
        </w:numPr>
      </w:pPr>
      <w:r w:rsidRPr="006A6B93">
        <w:t>ASDn : Activation PageVie</w:t>
      </w:r>
    </w:p>
    <w:p w:rsidR="002428DB" w:rsidRDefault="002428DB" w:rsidP="002428DB">
      <w:pPr>
        <w:pStyle w:val="Paragraphedeliste"/>
        <w:numPr>
          <w:ilvl w:val="0"/>
          <w:numId w:val="159"/>
        </w:numPr>
      </w:pPr>
      <w:r w:rsidRPr="006A6B93">
        <w:t>AS</w:t>
      </w:r>
      <w:r>
        <w:t>Dn</w:t>
      </w:r>
      <w:r w:rsidRPr="006A6B93">
        <w:t xml:space="preserve"> : Relance Surveillance</w:t>
      </w:r>
    </w:p>
    <w:p w:rsidR="002428DB" w:rsidRDefault="002428DB" w:rsidP="002428DB"/>
    <w:p w:rsidR="002428DB" w:rsidRDefault="002428DB" w:rsidP="002428DB">
      <w:r>
        <w:t>Pour les environnements hors-production :</w:t>
      </w:r>
    </w:p>
    <w:p w:rsidR="002428DB" w:rsidRDefault="002428DB" w:rsidP="002428DB">
      <w:pPr>
        <w:pStyle w:val="Paragraphedeliste"/>
        <w:numPr>
          <w:ilvl w:val="0"/>
          <w:numId w:val="159"/>
        </w:numPr>
      </w:pPr>
      <w:r>
        <w:t>une étape de démarrage des bases de données DOM est ajoutée au début de l’installation</w:t>
      </w:r>
    </w:p>
    <w:p w:rsidR="002428DB" w:rsidRDefault="002428DB" w:rsidP="002428DB">
      <w:pPr>
        <w:pStyle w:val="Paragraphedeliste"/>
        <w:numPr>
          <w:ilvl w:val="0"/>
          <w:numId w:val="159"/>
        </w:numPr>
      </w:pPr>
      <w:r>
        <w:lastRenderedPageBreak/>
        <w:t>une étape d’arrêt des bases de données DOM est ajoutée à la fin de l’installation</w:t>
      </w:r>
    </w:p>
    <w:p w:rsidR="002428DB" w:rsidRDefault="002428DB" w:rsidP="002428DB">
      <w:r>
        <w:t>Pour les environnements hors-production ne disposant pas d’arcgis dédié aux DOM (développement, qualification, qpm, mco, formation</w:t>
      </w:r>
      <w:r w:rsidR="00681600">
        <w:t>, recette</w:t>
      </w:r>
      <w:r>
        <w:t>) :</w:t>
      </w:r>
    </w:p>
    <w:p w:rsidR="002428DB" w:rsidRDefault="002428DB" w:rsidP="002428DB">
      <w:pPr>
        <w:pStyle w:val="Paragraphedeliste"/>
        <w:numPr>
          <w:ilvl w:val="0"/>
          <w:numId w:val="159"/>
        </w:numPr>
      </w:pPr>
      <w:r>
        <w:t>les commandes destinées aux ASDn sont mutualisées avec les commandes d’installation existantes des serveurs d’impression IMPn</w:t>
      </w:r>
    </w:p>
    <w:p w:rsidR="002428DB" w:rsidRDefault="002428DB" w:rsidP="002428DB"/>
    <w:p w:rsidR="002428DB" w:rsidRDefault="002428DB" w:rsidP="002428DB">
      <w:r>
        <w:t xml:space="preserve">Pour l’installation en patch, les PL requis pour les commandes d’installation sur les </w:t>
      </w:r>
      <w:r w:rsidRPr="00603F65">
        <w:t>ASDn</w:t>
      </w:r>
      <w:r>
        <w:t xml:space="preserve"> sont les mêmes que ceux requis pour les ASn.</w:t>
      </w:r>
    </w:p>
    <w:p w:rsidR="002428DB" w:rsidRPr="000037DA" w:rsidRDefault="002428DB" w:rsidP="002428DB"/>
    <w:p w:rsidR="002428DB" w:rsidRDefault="002428DB" w:rsidP="002428DB">
      <w:pPr>
        <w:pStyle w:val="Titre4"/>
      </w:pPr>
      <w:bookmarkStart w:id="1072" w:name="_Toc426723772"/>
      <w:r>
        <w:t>Commandes de retour arrière (</w:t>
      </w:r>
      <w:r w:rsidRPr="0024713A">
        <w:t>cmddist_conf_retour_arriere.sql</w:t>
      </w:r>
      <w:r>
        <w:t>)</w:t>
      </w:r>
      <w:bookmarkEnd w:id="1072"/>
    </w:p>
    <w:p w:rsidR="002428DB" w:rsidRDefault="002428DB" w:rsidP="002428DB">
      <w:r>
        <w:t>La prise en compte des DOM dans le retour arrière se fait en deux temps pour gérer d’abord le retour arrière d’une version gérant les DOM (G1R6) à une version ne gérant pas les DOM (G1R5), puis pour gérer le retour arrière entre deux versions gérant les DOM :</w:t>
      </w:r>
    </w:p>
    <w:p w:rsidR="002428DB" w:rsidRPr="00234E6A" w:rsidRDefault="002428DB" w:rsidP="002428DB">
      <w:pPr>
        <w:pStyle w:val="Paragraphedeliste"/>
        <w:numPr>
          <w:ilvl w:val="0"/>
          <w:numId w:val="195"/>
        </w:numPr>
      </w:pPr>
      <w:r>
        <w:t xml:space="preserve">Dans un premier temps, les commandes de retour arrière prennent en compte uniquement les arrêts des bases de données DOM, </w:t>
      </w:r>
      <w:r w:rsidRPr="00234E6A">
        <w:t>scripts de surveillance, ArcGIS dédiés aux DOM (ASDn)</w:t>
      </w:r>
    </w:p>
    <w:p w:rsidR="0042751E" w:rsidRPr="00234E6A" w:rsidRDefault="002428DB">
      <w:pPr>
        <w:pStyle w:val="Paragraphedeliste"/>
        <w:numPr>
          <w:ilvl w:val="0"/>
          <w:numId w:val="195"/>
        </w:numPr>
      </w:pPr>
      <w:r w:rsidRPr="00234E6A">
        <w:t>Dans un second temps, les commandes de retour arrière prennent en compte la réinstallation de la version précédente sur les ASDn et la relance des bases de données DOM et ArcGIS DOM. Ces commandes sont présentes dans le fichier de retour arrière en commentaire et à activer dans la version suivant la G1R6.</w:t>
      </w:r>
    </w:p>
    <w:p w:rsidR="001F2AEE" w:rsidRPr="00234E6A" w:rsidRDefault="001F2AEE" w:rsidP="001F2AEE">
      <w:pPr>
        <w:rPr>
          <w:rFonts w:cs="Arial"/>
        </w:rPr>
      </w:pPr>
    </w:p>
    <w:p w:rsidR="00E12C01" w:rsidRPr="00234E6A" w:rsidRDefault="007508E3" w:rsidP="002A727D">
      <w:pPr>
        <w:pStyle w:val="Titre1"/>
        <w:rPr>
          <w:rFonts w:cs="Arial"/>
        </w:rPr>
      </w:pPr>
      <w:bookmarkStart w:id="1073" w:name="_Toc426723773"/>
      <w:r w:rsidRPr="00234E6A">
        <w:rPr>
          <w:rFonts w:cs="Arial"/>
        </w:rPr>
        <w:t>Exigences de réalisation</w:t>
      </w:r>
      <w:bookmarkEnd w:id="1034"/>
      <w:bookmarkEnd w:id="1073"/>
    </w:p>
    <w:p w:rsidR="00E12C01" w:rsidRPr="00234E6A" w:rsidRDefault="008C5D10" w:rsidP="002A727D">
      <w:pPr>
        <w:pStyle w:val="Titre2"/>
        <w:rPr>
          <w:rFonts w:cs="Arial"/>
        </w:rPr>
      </w:pPr>
      <w:bookmarkStart w:id="1074" w:name="_Toc426723774"/>
      <w:bookmarkStart w:id="1075" w:name="_Toc393377509"/>
      <w:r w:rsidRPr="00234E6A">
        <w:rPr>
          <w:rFonts w:cs="Arial"/>
        </w:rPr>
        <w:t>Configuration</w:t>
      </w:r>
      <w:bookmarkEnd w:id="1074"/>
      <w:r w:rsidRPr="00234E6A">
        <w:rPr>
          <w:rFonts w:cs="Arial"/>
        </w:rPr>
        <w:t xml:space="preserve"> </w:t>
      </w:r>
      <w:bookmarkEnd w:id="1075"/>
    </w:p>
    <w:p w:rsidR="00AB2BA7" w:rsidRPr="00234E6A" w:rsidRDefault="00AB2BA7" w:rsidP="00AB2BA7">
      <w:pPr>
        <w:pStyle w:val="Titre3"/>
      </w:pPr>
      <w:bookmarkStart w:id="1076" w:name="_Toc426723775"/>
      <w:r w:rsidRPr="00234E6A">
        <w:t>Base de données</w:t>
      </w:r>
      <w:bookmarkEnd w:id="1076"/>
    </w:p>
    <w:p w:rsidR="00AB2BA7" w:rsidRPr="00234E6A" w:rsidRDefault="00AB2BA7" w:rsidP="00AB2BA7">
      <w:pPr>
        <w:pStyle w:val="Titre4"/>
      </w:pPr>
      <w:bookmarkStart w:id="1077" w:name="_Informations_de_connexion"/>
      <w:bookmarkStart w:id="1078" w:name="_Ref410392242"/>
      <w:bookmarkStart w:id="1079" w:name="_Toc426723776"/>
      <w:bookmarkEnd w:id="1077"/>
      <w:r w:rsidRPr="00234E6A">
        <w:t>Informations de connexion</w:t>
      </w:r>
      <w:bookmarkEnd w:id="1078"/>
      <w:bookmarkEnd w:id="1079"/>
    </w:p>
    <w:p w:rsidR="00AB2BA7" w:rsidRPr="00234E6A" w:rsidRDefault="00AB2BA7" w:rsidP="00AB2BA7">
      <w:r w:rsidRPr="00234E6A">
        <w:t>Les informations de connexion aux différentes bases de données sont listées ci-dessous :</w:t>
      </w:r>
    </w:p>
    <w:tbl>
      <w:tblPr>
        <w:tblStyle w:val="Grilledutableau"/>
        <w:tblW w:w="0" w:type="auto"/>
        <w:tblLook w:val="04A0"/>
      </w:tblPr>
      <w:tblGrid>
        <w:gridCol w:w="2444"/>
        <w:gridCol w:w="2444"/>
        <w:gridCol w:w="2445"/>
        <w:gridCol w:w="2445"/>
      </w:tblGrid>
      <w:tr w:rsidR="00AB2BA7" w:rsidRPr="00234E6A" w:rsidTr="00272778">
        <w:tc>
          <w:tcPr>
            <w:tcW w:w="2444" w:type="dxa"/>
          </w:tcPr>
          <w:p w:rsidR="00AB2BA7" w:rsidRPr="00234E6A" w:rsidRDefault="00AB2BA7" w:rsidP="00272778">
            <w:pPr>
              <w:rPr>
                <w:b/>
              </w:rPr>
            </w:pPr>
            <w:r w:rsidRPr="00234E6A">
              <w:rPr>
                <w:b/>
              </w:rPr>
              <w:t>Zone</w:t>
            </w:r>
          </w:p>
        </w:tc>
        <w:tc>
          <w:tcPr>
            <w:tcW w:w="2444" w:type="dxa"/>
          </w:tcPr>
          <w:p w:rsidR="00AB2BA7" w:rsidRPr="00234E6A" w:rsidRDefault="00AB2BA7" w:rsidP="00272778">
            <w:pPr>
              <w:rPr>
                <w:b/>
              </w:rPr>
            </w:pPr>
            <w:r w:rsidRPr="00234E6A">
              <w:rPr>
                <w:b/>
              </w:rPr>
              <w:t>Serveur postgresql</w:t>
            </w:r>
          </w:p>
        </w:tc>
        <w:tc>
          <w:tcPr>
            <w:tcW w:w="2445" w:type="dxa"/>
          </w:tcPr>
          <w:p w:rsidR="00AB2BA7" w:rsidRPr="00234E6A" w:rsidRDefault="00AB2BA7" w:rsidP="00272778">
            <w:pPr>
              <w:rPr>
                <w:b/>
              </w:rPr>
            </w:pPr>
            <w:r w:rsidRPr="00234E6A">
              <w:rPr>
                <w:b/>
              </w:rPr>
              <w:t>Base de données</w:t>
            </w:r>
          </w:p>
        </w:tc>
        <w:tc>
          <w:tcPr>
            <w:tcW w:w="2445" w:type="dxa"/>
          </w:tcPr>
          <w:p w:rsidR="00AB2BA7" w:rsidRPr="00234E6A" w:rsidRDefault="00AB2BA7" w:rsidP="00272778">
            <w:pPr>
              <w:rPr>
                <w:b/>
              </w:rPr>
            </w:pPr>
            <w:r w:rsidRPr="00234E6A">
              <w:rPr>
                <w:b/>
              </w:rPr>
              <w:t>Port</w:t>
            </w:r>
          </w:p>
        </w:tc>
      </w:tr>
      <w:tr w:rsidR="00AB2BA7" w:rsidRPr="00234E6A" w:rsidTr="00272778">
        <w:tc>
          <w:tcPr>
            <w:tcW w:w="2444" w:type="dxa"/>
          </w:tcPr>
          <w:p w:rsidR="00AB2BA7" w:rsidRPr="00234E6A" w:rsidRDefault="00AB2BA7" w:rsidP="00272778">
            <w:r w:rsidRPr="00234E6A">
              <w:t>Métropole</w:t>
            </w:r>
          </w:p>
        </w:tc>
        <w:tc>
          <w:tcPr>
            <w:tcW w:w="2444" w:type="dxa"/>
          </w:tcPr>
          <w:p w:rsidR="00AB2BA7" w:rsidRPr="00234E6A" w:rsidRDefault="00AB2BA7" w:rsidP="00272778">
            <w:r w:rsidRPr="00234E6A">
              <w:t>pgserver01</w:t>
            </w:r>
          </w:p>
        </w:tc>
        <w:tc>
          <w:tcPr>
            <w:tcW w:w="2445" w:type="dxa"/>
          </w:tcPr>
          <w:p w:rsidR="00AB2BA7" w:rsidRPr="00234E6A" w:rsidRDefault="00AB2BA7" w:rsidP="00272778">
            <w:r w:rsidRPr="00234E6A">
              <w:t>pggfiref</w:t>
            </w:r>
          </w:p>
        </w:tc>
        <w:tc>
          <w:tcPr>
            <w:tcW w:w="2445" w:type="dxa"/>
          </w:tcPr>
          <w:p w:rsidR="00AB2BA7" w:rsidRPr="00234E6A" w:rsidRDefault="00AB2BA7" w:rsidP="00272778">
            <w:r w:rsidRPr="00234E6A">
              <w:t>5432</w:t>
            </w:r>
          </w:p>
        </w:tc>
      </w:tr>
      <w:tr w:rsidR="00AB2BA7" w:rsidRPr="00234E6A" w:rsidTr="00272778">
        <w:tc>
          <w:tcPr>
            <w:tcW w:w="2444" w:type="dxa"/>
          </w:tcPr>
          <w:p w:rsidR="00AB2BA7" w:rsidRPr="00234E6A" w:rsidRDefault="00AB2BA7" w:rsidP="00272778">
            <w:r w:rsidRPr="00234E6A">
              <w:t>Guadeloupe</w:t>
            </w:r>
          </w:p>
        </w:tc>
        <w:tc>
          <w:tcPr>
            <w:tcW w:w="2444" w:type="dxa"/>
          </w:tcPr>
          <w:p w:rsidR="00AB2BA7" w:rsidRPr="00234E6A" w:rsidRDefault="00AB2BA7" w:rsidP="00272778">
            <w:r w:rsidRPr="00234E6A">
              <w:t>pgservgua</w:t>
            </w:r>
          </w:p>
        </w:tc>
        <w:tc>
          <w:tcPr>
            <w:tcW w:w="2445" w:type="dxa"/>
          </w:tcPr>
          <w:p w:rsidR="00AB2BA7" w:rsidRPr="00234E6A" w:rsidRDefault="00AB2BA7" w:rsidP="00272778">
            <w:r w:rsidRPr="00234E6A">
              <w:t>pggfiref</w:t>
            </w:r>
          </w:p>
        </w:tc>
        <w:tc>
          <w:tcPr>
            <w:tcW w:w="2445" w:type="dxa"/>
          </w:tcPr>
          <w:p w:rsidR="00AB2BA7" w:rsidRPr="00234E6A" w:rsidRDefault="00AB2BA7" w:rsidP="00272778">
            <w:r w:rsidRPr="00234E6A">
              <w:t>5436</w:t>
            </w:r>
          </w:p>
        </w:tc>
      </w:tr>
      <w:tr w:rsidR="00AB2BA7" w:rsidRPr="00234E6A" w:rsidTr="00272778">
        <w:tc>
          <w:tcPr>
            <w:tcW w:w="2444" w:type="dxa"/>
          </w:tcPr>
          <w:p w:rsidR="00AB2BA7" w:rsidRPr="00234E6A" w:rsidRDefault="00AB2BA7" w:rsidP="00272778">
            <w:r w:rsidRPr="00234E6A">
              <w:t>Martinique</w:t>
            </w:r>
          </w:p>
        </w:tc>
        <w:tc>
          <w:tcPr>
            <w:tcW w:w="2444" w:type="dxa"/>
          </w:tcPr>
          <w:p w:rsidR="00AB2BA7" w:rsidRPr="00234E6A" w:rsidRDefault="00AB2BA7" w:rsidP="00272778">
            <w:r w:rsidRPr="00234E6A">
              <w:t>pgservmar</w:t>
            </w:r>
          </w:p>
        </w:tc>
        <w:tc>
          <w:tcPr>
            <w:tcW w:w="2445" w:type="dxa"/>
          </w:tcPr>
          <w:p w:rsidR="00AB2BA7" w:rsidRPr="00234E6A" w:rsidRDefault="00AB2BA7" w:rsidP="00272778">
            <w:r w:rsidRPr="00234E6A">
              <w:t>pggfiref</w:t>
            </w:r>
          </w:p>
        </w:tc>
        <w:tc>
          <w:tcPr>
            <w:tcW w:w="2445" w:type="dxa"/>
          </w:tcPr>
          <w:p w:rsidR="00AB2BA7" w:rsidRPr="00234E6A" w:rsidRDefault="00AB2BA7" w:rsidP="00272778">
            <w:r w:rsidRPr="00234E6A">
              <w:t>5437</w:t>
            </w:r>
          </w:p>
        </w:tc>
      </w:tr>
      <w:tr w:rsidR="00AB2BA7" w:rsidRPr="00234E6A" w:rsidTr="00272778">
        <w:tc>
          <w:tcPr>
            <w:tcW w:w="2444" w:type="dxa"/>
          </w:tcPr>
          <w:p w:rsidR="00AB2BA7" w:rsidRPr="00234E6A" w:rsidRDefault="00AB2BA7" w:rsidP="00272778">
            <w:r w:rsidRPr="00234E6A">
              <w:t>Guyane</w:t>
            </w:r>
          </w:p>
        </w:tc>
        <w:tc>
          <w:tcPr>
            <w:tcW w:w="2444" w:type="dxa"/>
          </w:tcPr>
          <w:p w:rsidR="00AB2BA7" w:rsidRPr="00234E6A" w:rsidRDefault="00AB2BA7" w:rsidP="00272778">
            <w:r w:rsidRPr="00234E6A">
              <w:t>pgservguy</w:t>
            </w:r>
          </w:p>
        </w:tc>
        <w:tc>
          <w:tcPr>
            <w:tcW w:w="2445" w:type="dxa"/>
          </w:tcPr>
          <w:p w:rsidR="00AB2BA7" w:rsidRPr="00234E6A" w:rsidRDefault="00AB2BA7" w:rsidP="00272778">
            <w:r w:rsidRPr="00234E6A">
              <w:t>pggfiref</w:t>
            </w:r>
          </w:p>
        </w:tc>
        <w:tc>
          <w:tcPr>
            <w:tcW w:w="2445" w:type="dxa"/>
          </w:tcPr>
          <w:p w:rsidR="00AB2BA7" w:rsidRPr="00234E6A" w:rsidRDefault="00AB2BA7" w:rsidP="00272778">
            <w:r w:rsidRPr="00234E6A">
              <w:t>5438</w:t>
            </w:r>
          </w:p>
        </w:tc>
      </w:tr>
      <w:tr w:rsidR="00AB2BA7" w:rsidRPr="00234E6A" w:rsidTr="00272778">
        <w:tc>
          <w:tcPr>
            <w:tcW w:w="2444" w:type="dxa"/>
          </w:tcPr>
          <w:p w:rsidR="00AB2BA7" w:rsidRPr="00234E6A" w:rsidRDefault="00AB2BA7" w:rsidP="00272778">
            <w:r w:rsidRPr="00234E6A">
              <w:t>Réunion</w:t>
            </w:r>
          </w:p>
        </w:tc>
        <w:tc>
          <w:tcPr>
            <w:tcW w:w="2444" w:type="dxa"/>
          </w:tcPr>
          <w:p w:rsidR="00AB2BA7" w:rsidRPr="00234E6A" w:rsidRDefault="00AB2BA7" w:rsidP="00272778">
            <w:r w:rsidRPr="00234E6A">
              <w:t>pgservreu</w:t>
            </w:r>
          </w:p>
        </w:tc>
        <w:tc>
          <w:tcPr>
            <w:tcW w:w="2445" w:type="dxa"/>
          </w:tcPr>
          <w:p w:rsidR="00AB2BA7" w:rsidRPr="00234E6A" w:rsidRDefault="00AB2BA7" w:rsidP="00272778">
            <w:r w:rsidRPr="00234E6A">
              <w:t>pggfiref</w:t>
            </w:r>
          </w:p>
        </w:tc>
        <w:tc>
          <w:tcPr>
            <w:tcW w:w="2445" w:type="dxa"/>
          </w:tcPr>
          <w:p w:rsidR="00AB2BA7" w:rsidRPr="00234E6A" w:rsidRDefault="00AB2BA7" w:rsidP="00272778">
            <w:r w:rsidRPr="00234E6A">
              <w:t>5439</w:t>
            </w:r>
          </w:p>
        </w:tc>
      </w:tr>
    </w:tbl>
    <w:p w:rsidR="001F2AEE" w:rsidRPr="00234E6A" w:rsidRDefault="001F2AEE" w:rsidP="001F2AEE"/>
    <w:p w:rsidR="00E23155" w:rsidRPr="00234E6A" w:rsidRDefault="00E23155" w:rsidP="00E23155">
      <w:pPr>
        <w:pStyle w:val="Titre4"/>
      </w:pPr>
      <w:bookmarkStart w:id="1080" w:name="_Toc426723777"/>
      <w:r w:rsidRPr="00234E6A">
        <w:t>Gestion des .profile</w:t>
      </w:r>
      <w:bookmarkEnd w:id="1080"/>
    </w:p>
    <w:p w:rsidR="00E23155" w:rsidRPr="00234E6A" w:rsidRDefault="00E23155" w:rsidP="00E23155">
      <w:r w:rsidRPr="00234E6A">
        <w:t>La commande psql utilisée dans les scripts utilise les variables d’environnement pour déterminer sur quelle base de données se connecter.</w:t>
      </w:r>
    </w:p>
    <w:p w:rsidR="00E23155" w:rsidRPr="00234E6A" w:rsidRDefault="00E23155" w:rsidP="00E23155">
      <w:r w:rsidRPr="00234E6A">
        <w:t>Par défaut, le chargement du .profile de l’utilisateur adgfias1 sur le serveur de base de données, sans paramètre, positionne les variables d’environnement pour accéder à la base de données métropole.</w:t>
      </w:r>
    </w:p>
    <w:p w:rsidR="00E23155" w:rsidRPr="00234E6A" w:rsidRDefault="00E23155" w:rsidP="00E23155">
      <w:r w:rsidRPr="00234E6A">
        <w:t>Un paramètre optionnel permet de positionner les variables d’environnement pour accéder aux bases de données DOM. Les variables d’environnement qui diffèrent suivant la base de données sont présentées ci-dessous :</w:t>
      </w:r>
    </w:p>
    <w:tbl>
      <w:tblPr>
        <w:tblStyle w:val="Grilledutableau"/>
        <w:tblW w:w="0" w:type="auto"/>
        <w:tblLayout w:type="fixed"/>
        <w:tblLook w:val="04A0"/>
      </w:tblPr>
      <w:tblGrid>
        <w:gridCol w:w="1384"/>
        <w:gridCol w:w="1276"/>
        <w:gridCol w:w="7194"/>
      </w:tblGrid>
      <w:tr w:rsidR="00E23155" w:rsidRPr="00234E6A" w:rsidTr="00ED343B">
        <w:tc>
          <w:tcPr>
            <w:tcW w:w="1384" w:type="dxa"/>
          </w:tcPr>
          <w:p w:rsidR="00E23155" w:rsidRPr="00234E6A" w:rsidRDefault="00E23155" w:rsidP="00ED343B">
            <w:r w:rsidRPr="00234E6A">
              <w:t>Base de données</w:t>
            </w:r>
          </w:p>
        </w:tc>
        <w:tc>
          <w:tcPr>
            <w:tcW w:w="1276" w:type="dxa"/>
          </w:tcPr>
          <w:p w:rsidR="00E23155" w:rsidRPr="00234E6A" w:rsidRDefault="00E23155" w:rsidP="00ED343B">
            <w:r w:rsidRPr="00234E6A">
              <w:t>Paramètre</w:t>
            </w:r>
          </w:p>
        </w:tc>
        <w:tc>
          <w:tcPr>
            <w:tcW w:w="7194" w:type="dxa"/>
          </w:tcPr>
          <w:p w:rsidR="00E23155" w:rsidRPr="00234E6A" w:rsidRDefault="00E23155" w:rsidP="00ED343B">
            <w:r w:rsidRPr="00234E6A">
              <w:t>Variables</w:t>
            </w:r>
          </w:p>
        </w:tc>
      </w:tr>
      <w:tr w:rsidR="00E23155" w:rsidRPr="003B07B7" w:rsidTr="00ED343B">
        <w:tc>
          <w:tcPr>
            <w:tcW w:w="1384" w:type="dxa"/>
          </w:tcPr>
          <w:p w:rsidR="00E23155" w:rsidRPr="00234E6A" w:rsidRDefault="00E23155" w:rsidP="00ED343B">
            <w:r w:rsidRPr="00234E6A">
              <w:t>Métropole</w:t>
            </w:r>
          </w:p>
        </w:tc>
        <w:tc>
          <w:tcPr>
            <w:tcW w:w="1276" w:type="dxa"/>
          </w:tcPr>
          <w:p w:rsidR="00E23155" w:rsidRPr="00234E6A" w:rsidRDefault="00E23155" w:rsidP="00ED343B">
            <w:r w:rsidRPr="00234E6A">
              <w:t>(aucun)</w:t>
            </w:r>
          </w:p>
        </w:tc>
        <w:tc>
          <w:tcPr>
            <w:tcW w:w="7194" w:type="dxa"/>
          </w:tcPr>
          <w:p w:rsidR="00E23155" w:rsidRPr="00234E6A" w:rsidRDefault="00E23155" w:rsidP="00ED343B">
            <w:pPr>
              <w:rPr>
                <w:rFonts w:cs="Arial"/>
              </w:rPr>
            </w:pPr>
            <w:r w:rsidRPr="00234E6A">
              <w:rPr>
                <w:rFonts w:cs="Arial"/>
              </w:rPr>
              <w:t>INSTANCE_GEOFIBRE=metropole</w:t>
            </w:r>
          </w:p>
          <w:p w:rsidR="00E23155" w:rsidRPr="00234E6A" w:rsidRDefault="009C2D91" w:rsidP="00ED343B">
            <w:r w:rsidRPr="00234E6A">
              <w:t>INSTANCE_GEOFIBRE_FILE_NAME=metro</w:t>
            </w:r>
            <w:r w:rsidR="00E23155" w:rsidRPr="00234E6A">
              <w:t>GEOFIBRE_SDE=esri_sde</w:t>
            </w:r>
          </w:p>
          <w:p w:rsidR="00E23155" w:rsidRPr="00234E6A" w:rsidRDefault="00892DC7" w:rsidP="00ED343B">
            <w:pPr>
              <w:rPr>
                <w:lang w:val="en-US"/>
              </w:rPr>
            </w:pPr>
            <w:r w:rsidRPr="00234E6A">
              <w:rPr>
                <w:lang w:val="en-US"/>
              </w:rPr>
              <w:t>PGPORT=5432</w:t>
            </w:r>
          </w:p>
          <w:p w:rsidR="00E23155" w:rsidRPr="00234E6A" w:rsidDel="00B21BE7" w:rsidRDefault="001F2AEE" w:rsidP="00ED343B">
            <w:pPr>
              <w:rPr>
                <w:lang w:val="en-US"/>
              </w:rPr>
            </w:pPr>
            <w:r w:rsidRPr="00234E6A" w:rsidDel="00B21BE7">
              <w:rPr>
                <w:lang w:val="en-US"/>
              </w:rPr>
              <w:t>PG_SERVERNAME=pgserver01</w:t>
            </w:r>
          </w:p>
          <w:p w:rsidR="00E23155" w:rsidRPr="00234E6A" w:rsidRDefault="001F2AEE" w:rsidP="00ED343B">
            <w:pPr>
              <w:rPr>
                <w:lang w:val="en-US"/>
              </w:rPr>
            </w:pPr>
            <w:r w:rsidRPr="00234E6A">
              <w:rPr>
                <w:lang w:val="en-US"/>
              </w:rPr>
              <w:t>SRID_SDE=2</w:t>
            </w:r>
          </w:p>
        </w:tc>
      </w:tr>
      <w:tr w:rsidR="00E23155" w:rsidRPr="003B07B7" w:rsidTr="00ED343B">
        <w:tc>
          <w:tcPr>
            <w:tcW w:w="1384" w:type="dxa"/>
          </w:tcPr>
          <w:p w:rsidR="00E23155" w:rsidRPr="00234E6A" w:rsidRDefault="00E23155" w:rsidP="00ED343B">
            <w:r w:rsidRPr="00234E6A">
              <w:lastRenderedPageBreak/>
              <w:t>Guadeloupe</w:t>
            </w:r>
          </w:p>
        </w:tc>
        <w:tc>
          <w:tcPr>
            <w:tcW w:w="1276" w:type="dxa"/>
          </w:tcPr>
          <w:p w:rsidR="00E23155" w:rsidRPr="00234E6A" w:rsidRDefault="00E23155" w:rsidP="00ED343B">
            <w:r w:rsidRPr="00234E6A">
              <w:t>pgservgua</w:t>
            </w:r>
          </w:p>
        </w:tc>
        <w:tc>
          <w:tcPr>
            <w:tcW w:w="7194" w:type="dxa"/>
          </w:tcPr>
          <w:p w:rsidR="00E23155" w:rsidRPr="00234E6A" w:rsidRDefault="00E23155" w:rsidP="00ED343B">
            <w:r w:rsidRPr="00234E6A">
              <w:rPr>
                <w:rFonts w:cs="Arial"/>
              </w:rPr>
              <w:t>INSTANCE_GEOFIBRE=guadeloupe</w:t>
            </w:r>
          </w:p>
          <w:p w:rsidR="00E23155" w:rsidRPr="00234E6A" w:rsidRDefault="004B7C82" w:rsidP="00ED343B">
            <w:r w:rsidRPr="00234E6A">
              <w:t>GEOFIBRE_SDE=sde_pgservgua</w:t>
            </w:r>
          </w:p>
          <w:p w:rsidR="00E23155" w:rsidRPr="00234E6A" w:rsidRDefault="001F2AEE" w:rsidP="00ED343B">
            <w:pPr>
              <w:rPr>
                <w:lang w:val="en-US"/>
              </w:rPr>
            </w:pPr>
            <w:r w:rsidRPr="00234E6A">
              <w:rPr>
                <w:lang w:val="en-US"/>
              </w:rPr>
              <w:t>PGPORT=5436</w:t>
            </w:r>
          </w:p>
          <w:p w:rsidR="00E23155" w:rsidRPr="00234E6A" w:rsidRDefault="001F2AEE" w:rsidP="00ED343B">
            <w:pPr>
              <w:rPr>
                <w:lang w:val="en-US"/>
              </w:rPr>
            </w:pPr>
            <w:r w:rsidRPr="00234E6A">
              <w:rPr>
                <w:lang w:val="en-US"/>
              </w:rPr>
              <w:t>PG_SERVERNAME=pgservgua</w:t>
            </w:r>
          </w:p>
          <w:p w:rsidR="00E23155" w:rsidRPr="00234E6A" w:rsidRDefault="001F2AEE" w:rsidP="00011769">
            <w:pPr>
              <w:rPr>
                <w:lang w:val="en-US"/>
              </w:rPr>
            </w:pPr>
            <w:r w:rsidRPr="00234E6A">
              <w:rPr>
                <w:lang w:val="en-US"/>
              </w:rPr>
              <w:t>SRID_SDE=4</w:t>
            </w:r>
            <w:r w:rsidR="00011769" w:rsidRPr="00234E6A">
              <w:rPr>
                <w:lang w:val="en-US"/>
              </w:rPr>
              <w:t xml:space="preserve"> </w:t>
            </w:r>
            <w:r w:rsidR="00011769" w:rsidRPr="00234E6A">
              <w:rPr>
                <w:i/>
                <w:lang w:val="en-US"/>
              </w:rPr>
              <w:t>(*)</w:t>
            </w:r>
          </w:p>
        </w:tc>
      </w:tr>
      <w:tr w:rsidR="00E23155" w:rsidRPr="003B07B7" w:rsidTr="00ED343B">
        <w:tc>
          <w:tcPr>
            <w:tcW w:w="1384" w:type="dxa"/>
          </w:tcPr>
          <w:p w:rsidR="00E23155" w:rsidRPr="00234E6A" w:rsidRDefault="00E23155" w:rsidP="00ED343B">
            <w:r w:rsidRPr="00234E6A">
              <w:t>Martinique</w:t>
            </w:r>
          </w:p>
        </w:tc>
        <w:tc>
          <w:tcPr>
            <w:tcW w:w="1276" w:type="dxa"/>
          </w:tcPr>
          <w:p w:rsidR="00E23155" w:rsidRPr="00234E6A" w:rsidRDefault="00E23155" w:rsidP="00ED343B">
            <w:r w:rsidRPr="00234E6A">
              <w:t>pgservmar</w:t>
            </w:r>
          </w:p>
        </w:tc>
        <w:tc>
          <w:tcPr>
            <w:tcW w:w="7194" w:type="dxa"/>
          </w:tcPr>
          <w:p w:rsidR="00E23155" w:rsidRPr="00234E6A" w:rsidRDefault="00E23155" w:rsidP="00ED343B">
            <w:r w:rsidRPr="00234E6A">
              <w:rPr>
                <w:rFonts w:cs="Arial"/>
              </w:rPr>
              <w:t>INSTANCE_GEOFIBRE=martinique</w:t>
            </w:r>
          </w:p>
          <w:p w:rsidR="00E23155" w:rsidRPr="00234E6A" w:rsidRDefault="00E23155" w:rsidP="00ED343B">
            <w:r w:rsidRPr="00234E6A">
              <w:t>GEOFIBRE_SDE=sde_pgservmar</w:t>
            </w:r>
          </w:p>
          <w:p w:rsidR="00E23155" w:rsidRPr="00234E6A" w:rsidRDefault="001F2AEE" w:rsidP="00ED343B">
            <w:pPr>
              <w:rPr>
                <w:lang w:val="en-US"/>
              </w:rPr>
            </w:pPr>
            <w:r w:rsidRPr="00234E6A">
              <w:rPr>
                <w:lang w:val="en-US"/>
              </w:rPr>
              <w:t>PGPORT=5437</w:t>
            </w:r>
          </w:p>
          <w:p w:rsidR="00E23155" w:rsidRPr="00234E6A" w:rsidRDefault="001F2AEE" w:rsidP="00ED343B">
            <w:pPr>
              <w:rPr>
                <w:lang w:val="en-US"/>
              </w:rPr>
            </w:pPr>
            <w:r w:rsidRPr="00234E6A">
              <w:rPr>
                <w:lang w:val="en-US"/>
              </w:rPr>
              <w:t>PG_SERVERNAME=pgservmar</w:t>
            </w:r>
          </w:p>
          <w:p w:rsidR="00E23155" w:rsidRPr="00234E6A" w:rsidRDefault="001F2AEE" w:rsidP="00ED343B">
            <w:pPr>
              <w:rPr>
                <w:lang w:val="en-US"/>
              </w:rPr>
            </w:pPr>
            <w:r w:rsidRPr="00234E6A">
              <w:rPr>
                <w:lang w:val="en-US"/>
              </w:rPr>
              <w:t>SRID_SDE=4</w:t>
            </w:r>
            <w:r w:rsidR="00011769" w:rsidRPr="00234E6A">
              <w:rPr>
                <w:lang w:val="en-US"/>
              </w:rPr>
              <w:t xml:space="preserve"> </w:t>
            </w:r>
            <w:r w:rsidR="00011769" w:rsidRPr="00234E6A">
              <w:rPr>
                <w:i/>
                <w:lang w:val="en-US"/>
              </w:rPr>
              <w:t>(*)</w:t>
            </w:r>
          </w:p>
        </w:tc>
      </w:tr>
      <w:tr w:rsidR="00E23155" w:rsidRPr="003B07B7" w:rsidTr="00ED343B">
        <w:tc>
          <w:tcPr>
            <w:tcW w:w="1384" w:type="dxa"/>
          </w:tcPr>
          <w:p w:rsidR="00E23155" w:rsidRPr="00234E6A" w:rsidRDefault="00E23155" w:rsidP="00ED343B">
            <w:r w:rsidRPr="00234E6A">
              <w:t>Guyane</w:t>
            </w:r>
          </w:p>
        </w:tc>
        <w:tc>
          <w:tcPr>
            <w:tcW w:w="1276" w:type="dxa"/>
          </w:tcPr>
          <w:p w:rsidR="00E23155" w:rsidRPr="00234E6A" w:rsidRDefault="00E23155" w:rsidP="00ED343B">
            <w:r w:rsidRPr="00234E6A">
              <w:t>pgservguy</w:t>
            </w:r>
          </w:p>
        </w:tc>
        <w:tc>
          <w:tcPr>
            <w:tcW w:w="7194" w:type="dxa"/>
          </w:tcPr>
          <w:p w:rsidR="00E23155" w:rsidRPr="00234E6A" w:rsidRDefault="00E23155" w:rsidP="00ED343B">
            <w:r w:rsidRPr="00234E6A">
              <w:rPr>
                <w:rFonts w:cs="Arial"/>
              </w:rPr>
              <w:t>INSTANCE_GEOFIBRE=guyane</w:t>
            </w:r>
          </w:p>
          <w:p w:rsidR="00E23155" w:rsidRPr="00234E6A" w:rsidRDefault="00E23155" w:rsidP="00ED343B">
            <w:r w:rsidRPr="00234E6A">
              <w:t>GEOFIBRE_SDE=sde_pgservguy</w:t>
            </w:r>
          </w:p>
          <w:p w:rsidR="00E23155" w:rsidRPr="00234E6A" w:rsidRDefault="001F2AEE" w:rsidP="00ED343B">
            <w:pPr>
              <w:rPr>
                <w:lang w:val="en-US"/>
              </w:rPr>
            </w:pPr>
            <w:r w:rsidRPr="00234E6A">
              <w:rPr>
                <w:lang w:val="en-US"/>
              </w:rPr>
              <w:t>PGPORT=5438</w:t>
            </w:r>
          </w:p>
          <w:p w:rsidR="00E23155" w:rsidRPr="00234E6A" w:rsidRDefault="001F2AEE" w:rsidP="00ED343B">
            <w:pPr>
              <w:rPr>
                <w:lang w:val="en-US"/>
              </w:rPr>
            </w:pPr>
            <w:r w:rsidRPr="00234E6A">
              <w:rPr>
                <w:lang w:val="en-US"/>
              </w:rPr>
              <w:t>PG_SERVERNAME=pgservguy</w:t>
            </w:r>
          </w:p>
          <w:p w:rsidR="00E23155" w:rsidRPr="00234E6A" w:rsidRDefault="001F2AEE" w:rsidP="00ED343B">
            <w:pPr>
              <w:rPr>
                <w:lang w:val="en-US"/>
              </w:rPr>
            </w:pPr>
            <w:r w:rsidRPr="00234E6A">
              <w:rPr>
                <w:lang w:val="en-US"/>
              </w:rPr>
              <w:t>SRID_SDE=5</w:t>
            </w:r>
          </w:p>
        </w:tc>
      </w:tr>
      <w:tr w:rsidR="00E23155" w:rsidRPr="003B07B7" w:rsidTr="00ED343B">
        <w:tc>
          <w:tcPr>
            <w:tcW w:w="1384" w:type="dxa"/>
          </w:tcPr>
          <w:p w:rsidR="00E23155" w:rsidRPr="00234E6A" w:rsidRDefault="00E23155" w:rsidP="00ED343B">
            <w:r w:rsidRPr="00234E6A">
              <w:t>Réunion</w:t>
            </w:r>
          </w:p>
        </w:tc>
        <w:tc>
          <w:tcPr>
            <w:tcW w:w="1276" w:type="dxa"/>
          </w:tcPr>
          <w:p w:rsidR="00E23155" w:rsidRPr="00234E6A" w:rsidRDefault="00E23155" w:rsidP="00ED343B">
            <w:r w:rsidRPr="00234E6A">
              <w:t>pgservreu</w:t>
            </w:r>
          </w:p>
        </w:tc>
        <w:tc>
          <w:tcPr>
            <w:tcW w:w="7194" w:type="dxa"/>
          </w:tcPr>
          <w:p w:rsidR="00E23155" w:rsidRPr="00234E6A" w:rsidRDefault="00E23155" w:rsidP="00ED343B">
            <w:r w:rsidRPr="00234E6A">
              <w:rPr>
                <w:rFonts w:cs="Arial"/>
              </w:rPr>
              <w:t>INSTANCE_GEOFIBRE=reunion</w:t>
            </w:r>
          </w:p>
          <w:p w:rsidR="00E23155" w:rsidRPr="00234E6A" w:rsidRDefault="00E23155" w:rsidP="00ED343B">
            <w:r w:rsidRPr="00234E6A">
              <w:t>GEOFIBRE_SDE=sde_pgservreu</w:t>
            </w:r>
          </w:p>
          <w:p w:rsidR="00E23155" w:rsidRPr="00234E6A" w:rsidRDefault="001F2AEE" w:rsidP="00ED343B">
            <w:pPr>
              <w:rPr>
                <w:lang w:val="en-US"/>
              </w:rPr>
            </w:pPr>
            <w:r w:rsidRPr="00234E6A">
              <w:rPr>
                <w:lang w:val="en-US"/>
              </w:rPr>
              <w:t>PGPORT=5439</w:t>
            </w:r>
          </w:p>
          <w:p w:rsidR="00E23155" w:rsidRPr="00234E6A" w:rsidRDefault="001F2AEE" w:rsidP="00ED343B">
            <w:pPr>
              <w:rPr>
                <w:lang w:val="en-US"/>
              </w:rPr>
            </w:pPr>
            <w:r w:rsidRPr="00234E6A">
              <w:rPr>
                <w:lang w:val="en-US"/>
              </w:rPr>
              <w:t>PG_SERVERNAME=pgservreu</w:t>
            </w:r>
          </w:p>
          <w:p w:rsidR="00E23155" w:rsidRPr="00234E6A" w:rsidRDefault="001F2AEE" w:rsidP="00ED343B">
            <w:pPr>
              <w:rPr>
                <w:lang w:val="en-US"/>
              </w:rPr>
            </w:pPr>
            <w:r w:rsidRPr="00234E6A">
              <w:rPr>
                <w:lang w:val="en-US"/>
              </w:rPr>
              <w:t>SRID_SDE=6</w:t>
            </w:r>
          </w:p>
        </w:tc>
      </w:tr>
    </w:tbl>
    <w:p w:rsidR="00B21BE7" w:rsidRPr="00234E6A" w:rsidRDefault="00352CFA" w:rsidP="00E23155">
      <w:pPr>
        <w:rPr>
          <w:i/>
        </w:rPr>
      </w:pPr>
      <w:r w:rsidRPr="00234E6A">
        <w:rPr>
          <w:i/>
        </w:rPr>
        <w:t>(*) : Le SRID est identique entre Guadeloupe et Martinique car le système de projection est identique</w:t>
      </w:r>
    </w:p>
    <w:p w:rsidR="00011769" w:rsidRPr="00234E6A" w:rsidRDefault="00011769" w:rsidP="00E23155"/>
    <w:p w:rsidR="00E23155" w:rsidRPr="00234E6A" w:rsidRDefault="00352CFA" w:rsidP="00E23155">
      <w:r w:rsidRPr="00234E6A">
        <w:t>Les variables d’environnement suivantes sont ensuite définies en fonction des variables spécifiques à chaque base de données INSTANCE_GEOFIBRE et PG_SERVERNAME :</w:t>
      </w:r>
    </w:p>
    <w:p w:rsidR="00B21BE7" w:rsidRPr="00234E6A" w:rsidRDefault="00352CFA" w:rsidP="00B21BE7">
      <w:pPr>
        <w:ind w:left="708"/>
        <w:rPr>
          <w:lang w:val="en-US"/>
        </w:rPr>
      </w:pPr>
      <w:r w:rsidRPr="00234E6A">
        <w:rPr>
          <w:lang w:val="en-US"/>
        </w:rPr>
        <w:t>APP_CRDIR=/var/opt/data/flat/gfias1/webbdd/${INSTANCE_GEOFIBRE}/imb_cr_suppr/</w:t>
      </w:r>
    </w:p>
    <w:p w:rsidR="00B21BE7" w:rsidRPr="00234E6A" w:rsidRDefault="00352CFA" w:rsidP="00B21BE7">
      <w:pPr>
        <w:ind w:left="708"/>
        <w:rPr>
          <w:lang w:val="en-US"/>
        </w:rPr>
      </w:pPr>
      <w:r w:rsidRPr="00234E6A">
        <w:rPr>
          <w:lang w:val="en-US"/>
        </w:rPr>
        <w:t>APP_EXDIR=/var/opt/data/flat/gfias1/webbdd/${INSTANCE_GEOFIBRE}/extractData/</w:t>
      </w:r>
    </w:p>
    <w:p w:rsidR="00B21BE7" w:rsidRPr="00234E6A" w:rsidRDefault="00352CFA" w:rsidP="00B21BE7">
      <w:pPr>
        <w:ind w:left="708"/>
        <w:rPr>
          <w:lang w:val="en-US"/>
        </w:rPr>
      </w:pPr>
      <w:r w:rsidRPr="00234E6A">
        <w:rPr>
          <w:lang w:val="en-US"/>
        </w:rPr>
        <w:t>PGDATA=/pgqdata/${</w:t>
      </w:r>
      <w:r w:rsidR="00B21BE7" w:rsidRPr="00234E6A">
        <w:rPr>
          <w:lang w:val="en-US"/>
        </w:rPr>
        <w:t>PG_SERVERNAME</w:t>
      </w:r>
      <w:r w:rsidRPr="00234E6A">
        <w:rPr>
          <w:lang w:val="en-US"/>
        </w:rPr>
        <w:t>}/data</w:t>
      </w:r>
    </w:p>
    <w:p w:rsidR="00B21BE7" w:rsidRPr="00234E6A" w:rsidRDefault="00B21BE7" w:rsidP="00B21BE7">
      <w:pPr>
        <w:ind w:left="708"/>
        <w:rPr>
          <w:lang w:val="en-US"/>
        </w:rPr>
      </w:pPr>
      <w:r w:rsidRPr="00234E6A">
        <w:rPr>
          <w:lang w:val="en-US"/>
        </w:rPr>
        <w:t>PGLOG=/pgqdata/</w:t>
      </w:r>
      <w:r w:rsidR="00352CFA" w:rsidRPr="00234E6A">
        <w:rPr>
          <w:lang w:val="en-US"/>
        </w:rPr>
        <w:t>${</w:t>
      </w:r>
      <w:r w:rsidRPr="00234E6A">
        <w:rPr>
          <w:lang w:val="en-US"/>
        </w:rPr>
        <w:t>PG_SERVERNAME</w:t>
      </w:r>
      <w:r w:rsidR="00352CFA" w:rsidRPr="00234E6A">
        <w:rPr>
          <w:lang w:val="en-US"/>
        </w:rPr>
        <w:t>}</w:t>
      </w:r>
      <w:r w:rsidRPr="00234E6A">
        <w:rPr>
          <w:lang w:val="en-US"/>
        </w:rPr>
        <w:t>/data/pg_log/</w:t>
      </w:r>
      <w:r w:rsidR="00352CFA" w:rsidRPr="00234E6A">
        <w:rPr>
          <w:lang w:val="en-US"/>
        </w:rPr>
        <w:t>${</w:t>
      </w:r>
      <w:r w:rsidRPr="00234E6A">
        <w:rPr>
          <w:lang w:val="en-US"/>
        </w:rPr>
        <w:t>PG_SERVERNAME</w:t>
      </w:r>
      <w:r w:rsidR="00352CFA" w:rsidRPr="00234E6A">
        <w:rPr>
          <w:lang w:val="en-US"/>
        </w:rPr>
        <w:t>}</w:t>
      </w:r>
      <w:r w:rsidRPr="00234E6A">
        <w:rPr>
          <w:lang w:val="en-US"/>
        </w:rPr>
        <w:t>.log</w:t>
      </w:r>
    </w:p>
    <w:p w:rsidR="00B21BE7" w:rsidRPr="00234E6A" w:rsidRDefault="00B21BE7" w:rsidP="00E23155">
      <w:pPr>
        <w:rPr>
          <w:lang w:val="en-US"/>
        </w:rPr>
      </w:pPr>
    </w:p>
    <w:p w:rsidR="00E23155" w:rsidRPr="00234E6A" w:rsidRDefault="00E23155" w:rsidP="00E23155">
      <w:r w:rsidRPr="00234E6A">
        <w:t>Exemple d’utilisation du .profile :</w:t>
      </w:r>
    </w:p>
    <w:p w:rsidR="00E23155" w:rsidRPr="00234E6A" w:rsidRDefault="00E23155" w:rsidP="00E23155">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.profile pgservreu</w:t>
      </w:r>
    </w:p>
    <w:p w:rsidR="00E23155" w:rsidRPr="00234E6A" w:rsidRDefault="00E23155" w:rsidP="00E23155"/>
    <w:p w:rsidR="001F2AEE" w:rsidRPr="00234E6A" w:rsidRDefault="00790357" w:rsidP="001F2AEE">
      <w:pPr>
        <w:pStyle w:val="Titre4"/>
      </w:pPr>
      <w:bookmarkStart w:id="1081" w:name="_Toc426723778"/>
      <w:r w:rsidRPr="00234E6A">
        <w:t xml:space="preserve">Base de données : </w:t>
      </w:r>
      <w:r w:rsidR="004D0346" w:rsidRPr="00234E6A">
        <w:t>Fuseaux horaires</w:t>
      </w:r>
      <w:bookmarkEnd w:id="1081"/>
    </w:p>
    <w:p w:rsidR="004D0346" w:rsidRPr="00234E6A" w:rsidRDefault="004D0346" w:rsidP="004D0346">
      <w:pPr>
        <w:spacing w:before="0" w:after="0"/>
        <w:jc w:val="left"/>
        <w:rPr>
          <w:rFonts w:cs="Arial"/>
        </w:rPr>
      </w:pPr>
      <w:r w:rsidRPr="00234E6A">
        <w:rPr>
          <w:rFonts w:cs="Arial"/>
        </w:rPr>
        <w:t xml:space="preserve">Chaque instance de base Geofibre est positionnée sur le fuseau horaire correspondant à sa zone géographique, via la commande SQL suivante : </w:t>
      </w:r>
    </w:p>
    <w:p w:rsidR="004D0346" w:rsidRPr="00234E6A" w:rsidRDefault="004D0346" w:rsidP="004D0346">
      <w:pPr>
        <w:spacing w:before="0" w:after="0"/>
        <w:jc w:val="left"/>
        <w:rPr>
          <w:rFonts w:cs="Arial"/>
        </w:rPr>
      </w:pPr>
    </w:p>
    <w:tbl>
      <w:tblPr>
        <w:tblStyle w:val="Grilledutableau"/>
        <w:tblW w:w="0" w:type="auto"/>
        <w:tblLook w:val="04A0"/>
      </w:tblPr>
      <w:tblGrid>
        <w:gridCol w:w="9778"/>
      </w:tblGrid>
      <w:tr w:rsidR="004D0346" w:rsidRPr="00234E6A" w:rsidTr="00FF0379">
        <w:tc>
          <w:tcPr>
            <w:tcW w:w="9778" w:type="dxa"/>
          </w:tcPr>
          <w:p w:rsidR="004D0346" w:rsidRPr="00234E6A" w:rsidRDefault="004D0346" w:rsidP="00FF0379">
            <w:pPr>
              <w:rPr>
                <w:color w:val="1F497D"/>
                <w:lang w:val="en-US"/>
              </w:rPr>
            </w:pPr>
            <w:r w:rsidRPr="00234E6A">
              <w:rPr>
                <w:color w:val="1F497D"/>
                <w:lang w:val="en-US"/>
              </w:rPr>
              <w:t>alter database pggfiref SET TIMEZONE to '&lt;TIMEZONE&gt;';</w:t>
            </w:r>
          </w:p>
          <w:p w:rsidR="004D0346" w:rsidRPr="00234E6A" w:rsidRDefault="004D0346" w:rsidP="00FF0379">
            <w:pPr>
              <w:rPr>
                <w:color w:val="1F497D"/>
                <w:lang w:val="en-US"/>
              </w:rPr>
            </w:pPr>
          </w:p>
          <w:p w:rsidR="004D0346" w:rsidRPr="00234E6A" w:rsidRDefault="004D0346" w:rsidP="00FF0379">
            <w:pPr>
              <w:spacing w:before="0" w:after="0"/>
              <w:jc w:val="left"/>
              <w:rPr>
                <w:rFonts w:cs="Arial"/>
              </w:rPr>
            </w:pPr>
            <w:r w:rsidRPr="00234E6A">
              <w:rPr>
                <w:rFonts w:cs="Arial"/>
              </w:rPr>
              <w:t xml:space="preserve">#Note : Cette configuration n’est effective qu’après le redémarrage de la base. </w:t>
            </w:r>
          </w:p>
        </w:tc>
      </w:tr>
    </w:tbl>
    <w:p w:rsidR="004D0346" w:rsidRPr="00234E6A" w:rsidRDefault="004D0346" w:rsidP="004D0346">
      <w:pPr>
        <w:spacing w:before="0" w:after="0"/>
        <w:jc w:val="left"/>
        <w:rPr>
          <w:rFonts w:cs="Arial"/>
        </w:rPr>
      </w:pPr>
    </w:p>
    <w:p w:rsidR="004D0346" w:rsidRPr="00234E6A" w:rsidRDefault="004D0346" w:rsidP="004D0346">
      <w:pPr>
        <w:spacing w:before="0" w:after="0"/>
        <w:jc w:val="left"/>
        <w:rPr>
          <w:rFonts w:cs="Arial"/>
        </w:rPr>
      </w:pPr>
    </w:p>
    <w:p w:rsidR="004D0346" w:rsidRPr="00234E6A" w:rsidRDefault="004D0346" w:rsidP="004D0346">
      <w:pPr>
        <w:spacing w:before="0" w:after="0"/>
        <w:jc w:val="left"/>
        <w:rPr>
          <w:rFonts w:cs="Arial"/>
        </w:rPr>
      </w:pPr>
    </w:p>
    <w:p w:rsidR="004D0346" w:rsidRPr="009A0E33" w:rsidRDefault="004D0346" w:rsidP="004D0346">
      <w:pPr>
        <w:spacing w:before="0" w:after="0"/>
        <w:jc w:val="left"/>
        <w:rPr>
          <w:rFonts w:cs="Arial"/>
        </w:rPr>
      </w:pPr>
      <w:r w:rsidRPr="00234E6A">
        <w:rPr>
          <w:rFonts w:cs="Arial"/>
        </w:rPr>
        <w:t>Les timezones utilisés sont les suivants :</w:t>
      </w:r>
      <w:r w:rsidRPr="009A0E33">
        <w:rPr>
          <w:rFonts w:cs="Arial"/>
        </w:rPr>
        <w:t xml:space="preserve"> </w:t>
      </w:r>
    </w:p>
    <w:p w:rsidR="004D0346" w:rsidRDefault="004D0346" w:rsidP="004D0346">
      <w:pPr>
        <w:spacing w:before="0" w:after="0"/>
        <w:jc w:val="left"/>
        <w:rPr>
          <w:rFonts w:cs="Arial"/>
        </w:rPr>
      </w:pPr>
    </w:p>
    <w:tbl>
      <w:tblPr>
        <w:tblW w:w="9738" w:type="dxa"/>
        <w:jc w:val="center"/>
        <w:tblInd w:w="56" w:type="dxa"/>
        <w:tblCellMar>
          <w:left w:w="70" w:type="dxa"/>
          <w:right w:w="70" w:type="dxa"/>
        </w:tblCellMar>
        <w:tblLook w:val="04A0"/>
      </w:tblPr>
      <w:tblGrid>
        <w:gridCol w:w="1348"/>
        <w:gridCol w:w="462"/>
        <w:gridCol w:w="538"/>
        <w:gridCol w:w="1253"/>
        <w:gridCol w:w="1253"/>
        <w:gridCol w:w="602"/>
        <w:gridCol w:w="619"/>
        <w:gridCol w:w="1725"/>
        <w:gridCol w:w="976"/>
        <w:gridCol w:w="1020"/>
      </w:tblGrid>
      <w:tr w:rsidR="00443C8B" w:rsidRPr="006671F9" w:rsidTr="00443C8B">
        <w:trPr>
          <w:trHeight w:val="776"/>
          <w:jc w:val="center"/>
        </w:trPr>
        <w:tc>
          <w:tcPr>
            <w:tcW w:w="1348"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Zone</w:t>
            </w:r>
          </w:p>
        </w:tc>
        <w:tc>
          <w:tcPr>
            <w:tcW w:w="448"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GMT</w:t>
            </w:r>
          </w:p>
        </w:tc>
        <w:tc>
          <w:tcPr>
            <w:tcW w:w="538"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DST</w:t>
            </w:r>
          </w:p>
        </w:tc>
        <w:tc>
          <w:tcPr>
            <w:tcW w:w="1253"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 xml:space="preserve">Décalage avec la métropole </w:t>
            </w:r>
            <w:r w:rsidRPr="006671F9">
              <w:rPr>
                <w:rFonts w:ascii="Calibri" w:hAnsi="Calibri" w:cs="Calibri"/>
                <w:b/>
                <w:bCs/>
                <w:color w:val="000000"/>
                <w:sz w:val="16"/>
                <w:szCs w:val="16"/>
              </w:rPr>
              <w:br/>
              <w:t>(heure d'hiver)</w:t>
            </w:r>
          </w:p>
        </w:tc>
        <w:tc>
          <w:tcPr>
            <w:tcW w:w="1253"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 xml:space="preserve">Décalage avec la métropole </w:t>
            </w:r>
            <w:r w:rsidRPr="006671F9">
              <w:rPr>
                <w:rFonts w:ascii="Calibri" w:hAnsi="Calibri" w:cs="Calibri"/>
                <w:b/>
                <w:bCs/>
                <w:color w:val="000000"/>
                <w:sz w:val="16"/>
                <w:szCs w:val="16"/>
              </w:rPr>
              <w:br/>
              <w:t>(heure d'été)</w:t>
            </w:r>
          </w:p>
        </w:tc>
        <w:tc>
          <w:tcPr>
            <w:tcW w:w="602"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Heure (hiver)</w:t>
            </w:r>
          </w:p>
        </w:tc>
        <w:tc>
          <w:tcPr>
            <w:tcW w:w="619"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Heure (été)</w:t>
            </w:r>
          </w:p>
        </w:tc>
        <w:tc>
          <w:tcPr>
            <w:tcW w:w="1725"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Timezone</w:t>
            </w:r>
          </w:p>
        </w:tc>
        <w:tc>
          <w:tcPr>
            <w:tcW w:w="976"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Abrév</w:t>
            </w:r>
            <w:r w:rsidR="004F153E">
              <w:rPr>
                <w:rFonts w:ascii="Calibri" w:hAnsi="Calibri" w:cs="Calibri"/>
                <w:b/>
                <w:bCs/>
                <w:color w:val="000000"/>
                <w:sz w:val="16"/>
                <w:szCs w:val="16"/>
              </w:rPr>
              <w:t>i</w:t>
            </w:r>
            <w:r w:rsidRPr="006671F9">
              <w:rPr>
                <w:rFonts w:ascii="Calibri" w:hAnsi="Calibri" w:cs="Calibri"/>
                <w:b/>
                <w:bCs/>
                <w:color w:val="000000"/>
                <w:sz w:val="16"/>
                <w:szCs w:val="16"/>
              </w:rPr>
              <w:t>ation Timezone</w:t>
            </w:r>
          </w:p>
        </w:tc>
        <w:tc>
          <w:tcPr>
            <w:tcW w:w="976" w:type="dxa"/>
            <w:tcBorders>
              <w:top w:val="nil"/>
              <w:left w:val="nil"/>
              <w:bottom w:val="nil"/>
              <w:right w:val="nil"/>
            </w:tcBorders>
            <w:shd w:val="clear" w:color="auto" w:fill="auto"/>
            <w:vAlign w:val="bottom"/>
            <w:hideMark/>
          </w:tcPr>
          <w:p w:rsidR="004D0346" w:rsidRPr="006671F9" w:rsidRDefault="004D0346" w:rsidP="00FF0379">
            <w:pPr>
              <w:spacing w:before="0" w:after="0"/>
              <w:jc w:val="center"/>
              <w:rPr>
                <w:rFonts w:ascii="Calibri" w:hAnsi="Calibri" w:cs="Calibri"/>
                <w:b/>
                <w:bCs/>
                <w:color w:val="000000"/>
                <w:sz w:val="16"/>
                <w:szCs w:val="16"/>
              </w:rPr>
            </w:pPr>
            <w:r w:rsidRPr="006671F9">
              <w:rPr>
                <w:rFonts w:ascii="Calibri" w:hAnsi="Calibri" w:cs="Calibri"/>
                <w:b/>
                <w:bCs/>
                <w:color w:val="000000"/>
                <w:sz w:val="16"/>
                <w:szCs w:val="16"/>
              </w:rPr>
              <w:t>Confir</w:t>
            </w:r>
            <w:r w:rsidR="004F153E">
              <w:rPr>
                <w:rFonts w:ascii="Calibri" w:hAnsi="Calibri" w:cs="Calibri"/>
                <w:b/>
                <w:bCs/>
                <w:color w:val="000000"/>
                <w:sz w:val="16"/>
                <w:szCs w:val="16"/>
              </w:rPr>
              <w:t>m</w:t>
            </w:r>
            <w:r w:rsidRPr="006671F9">
              <w:rPr>
                <w:rFonts w:ascii="Calibri" w:hAnsi="Calibri" w:cs="Calibri"/>
                <w:b/>
                <w:bCs/>
                <w:color w:val="000000"/>
                <w:sz w:val="16"/>
                <w:szCs w:val="16"/>
              </w:rPr>
              <w:t>ation GMT base de données</w:t>
            </w:r>
          </w:p>
        </w:tc>
      </w:tr>
      <w:tr w:rsidR="00443C8B" w:rsidRPr="006671F9" w:rsidTr="00443C8B">
        <w:trPr>
          <w:trHeight w:val="337"/>
          <w:jc w:val="center"/>
        </w:trPr>
        <w:tc>
          <w:tcPr>
            <w:tcW w:w="134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Pr>
                <w:rFonts w:ascii="Calibri" w:hAnsi="Calibri" w:cs="Calibri"/>
                <w:color w:val="000000"/>
                <w:sz w:val="16"/>
                <w:szCs w:val="16"/>
              </w:rPr>
              <w:t xml:space="preserve">Antilles – </w:t>
            </w:r>
            <w:r w:rsidRPr="006671F9">
              <w:rPr>
                <w:rFonts w:ascii="Calibri" w:hAnsi="Calibri" w:cs="Calibri"/>
                <w:color w:val="000000"/>
                <w:sz w:val="16"/>
                <w:szCs w:val="16"/>
              </w:rPr>
              <w:t>Martinique</w:t>
            </w:r>
            <w:r>
              <w:rPr>
                <w:rFonts w:ascii="Calibri" w:hAnsi="Calibri" w:cs="Calibri"/>
                <w:color w:val="000000"/>
                <w:sz w:val="16"/>
                <w:szCs w:val="16"/>
              </w:rPr>
              <w:t xml:space="preserve"> </w:t>
            </w:r>
          </w:p>
        </w:tc>
        <w:tc>
          <w:tcPr>
            <w:tcW w:w="44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-4</w:t>
            </w:r>
          </w:p>
        </w:tc>
        <w:tc>
          <w:tcPr>
            <w:tcW w:w="53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NA</w:t>
            </w:r>
          </w:p>
        </w:tc>
        <w:tc>
          <w:tcPr>
            <w:tcW w:w="1253"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-5:00</w:t>
            </w:r>
          </w:p>
        </w:tc>
        <w:tc>
          <w:tcPr>
            <w:tcW w:w="1253"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-6:00</w:t>
            </w:r>
          </w:p>
        </w:tc>
        <w:tc>
          <w:tcPr>
            <w:tcW w:w="602"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7:00</w:t>
            </w:r>
          </w:p>
        </w:tc>
        <w:tc>
          <w:tcPr>
            <w:tcW w:w="619"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6:00</w:t>
            </w:r>
          </w:p>
        </w:tc>
        <w:tc>
          <w:tcPr>
            <w:tcW w:w="1725"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lang w:val="en-US"/>
              </w:rPr>
              <w:t>America/Martinique</w:t>
            </w:r>
          </w:p>
        </w:tc>
        <w:tc>
          <w:tcPr>
            <w:tcW w:w="976"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AST</w:t>
            </w:r>
          </w:p>
        </w:tc>
        <w:tc>
          <w:tcPr>
            <w:tcW w:w="976"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right"/>
              <w:rPr>
                <w:rFonts w:ascii="Calibri" w:hAnsi="Calibri" w:cs="Calibri"/>
                <w:color w:val="000000"/>
                <w:sz w:val="16"/>
                <w:szCs w:val="16"/>
              </w:rPr>
            </w:pPr>
            <w:r w:rsidRPr="006671F9">
              <w:rPr>
                <w:rFonts w:ascii="Calibri" w:hAnsi="Calibri" w:cs="Calibri"/>
                <w:color w:val="000000"/>
                <w:sz w:val="16"/>
                <w:szCs w:val="16"/>
              </w:rPr>
              <w:t>-04:00:00</w:t>
            </w:r>
          </w:p>
        </w:tc>
      </w:tr>
      <w:tr w:rsidR="00443C8B" w:rsidRPr="006671F9" w:rsidTr="00443C8B">
        <w:trPr>
          <w:trHeight w:val="337"/>
          <w:jc w:val="center"/>
        </w:trPr>
        <w:tc>
          <w:tcPr>
            <w:tcW w:w="1348" w:type="dxa"/>
            <w:tcBorders>
              <w:top w:val="nil"/>
              <w:left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lastRenderedPageBreak/>
              <w:t xml:space="preserve">Antilles </w:t>
            </w:r>
            <w:r>
              <w:rPr>
                <w:rFonts w:ascii="Calibri" w:hAnsi="Calibri" w:cs="Calibri"/>
                <w:color w:val="000000"/>
                <w:sz w:val="16"/>
                <w:szCs w:val="16"/>
              </w:rPr>
              <w:t>–</w:t>
            </w:r>
            <w:r w:rsidRPr="006671F9">
              <w:rPr>
                <w:rFonts w:ascii="Calibri" w:hAnsi="Calibri" w:cs="Calibri"/>
                <w:color w:val="000000"/>
                <w:sz w:val="16"/>
                <w:szCs w:val="16"/>
              </w:rPr>
              <w:t xml:space="preserve"> </w:t>
            </w:r>
            <w:r>
              <w:rPr>
                <w:rFonts w:ascii="Calibri" w:hAnsi="Calibri" w:cs="Calibri"/>
                <w:color w:val="000000"/>
                <w:sz w:val="16"/>
                <w:szCs w:val="16"/>
              </w:rPr>
              <w:t>Guadeloupe</w:t>
            </w:r>
          </w:p>
        </w:tc>
        <w:tc>
          <w:tcPr>
            <w:tcW w:w="448"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-4</w:t>
            </w:r>
          </w:p>
        </w:tc>
        <w:tc>
          <w:tcPr>
            <w:tcW w:w="538"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NA</w:t>
            </w:r>
          </w:p>
        </w:tc>
        <w:tc>
          <w:tcPr>
            <w:tcW w:w="1253"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-5:00</w:t>
            </w:r>
          </w:p>
        </w:tc>
        <w:tc>
          <w:tcPr>
            <w:tcW w:w="1253"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-6:00</w:t>
            </w:r>
          </w:p>
        </w:tc>
        <w:tc>
          <w:tcPr>
            <w:tcW w:w="602"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7:00</w:t>
            </w:r>
          </w:p>
        </w:tc>
        <w:tc>
          <w:tcPr>
            <w:tcW w:w="619"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6:00</w:t>
            </w:r>
          </w:p>
        </w:tc>
        <w:tc>
          <w:tcPr>
            <w:tcW w:w="1725" w:type="dxa"/>
            <w:tcBorders>
              <w:top w:val="nil"/>
              <w:left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America/Guadeloupe</w:t>
            </w:r>
          </w:p>
        </w:tc>
        <w:tc>
          <w:tcPr>
            <w:tcW w:w="976" w:type="dxa"/>
            <w:tcBorders>
              <w:top w:val="nil"/>
              <w:left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AST</w:t>
            </w:r>
          </w:p>
        </w:tc>
        <w:tc>
          <w:tcPr>
            <w:tcW w:w="976" w:type="dxa"/>
            <w:tcBorders>
              <w:top w:val="nil"/>
              <w:left w:val="nil"/>
              <w:right w:val="nil"/>
            </w:tcBorders>
            <w:shd w:val="clear" w:color="auto" w:fill="auto"/>
            <w:noWrap/>
            <w:vAlign w:val="bottom"/>
            <w:hideMark/>
          </w:tcPr>
          <w:p w:rsidR="004D0346" w:rsidRPr="006671F9" w:rsidRDefault="004D0346" w:rsidP="00FF0379">
            <w:pPr>
              <w:spacing w:before="0" w:after="0"/>
              <w:jc w:val="right"/>
              <w:rPr>
                <w:rFonts w:ascii="Calibri" w:hAnsi="Calibri" w:cs="Calibri"/>
                <w:color w:val="000000"/>
                <w:sz w:val="16"/>
                <w:szCs w:val="16"/>
              </w:rPr>
            </w:pPr>
            <w:r w:rsidRPr="006671F9">
              <w:rPr>
                <w:rFonts w:ascii="Calibri" w:hAnsi="Calibri" w:cs="Calibri"/>
                <w:color w:val="000000"/>
                <w:sz w:val="16"/>
                <w:szCs w:val="16"/>
              </w:rPr>
              <w:t>-04:00:00</w:t>
            </w:r>
          </w:p>
        </w:tc>
      </w:tr>
      <w:tr w:rsidR="00443C8B" w:rsidRPr="000711D7" w:rsidTr="00443C8B">
        <w:trPr>
          <w:trHeight w:val="337"/>
          <w:jc w:val="center"/>
        </w:trPr>
        <w:tc>
          <w:tcPr>
            <w:tcW w:w="1348"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left"/>
              <w:rPr>
                <w:rFonts w:ascii="Calibri" w:hAnsi="Calibri" w:cs="Calibri"/>
                <w:strike/>
                <w:color w:val="000000"/>
                <w:sz w:val="16"/>
                <w:szCs w:val="16"/>
              </w:rPr>
            </w:pPr>
            <w:r w:rsidRPr="000711D7">
              <w:rPr>
                <w:rFonts w:ascii="Calibri" w:hAnsi="Calibri" w:cs="Calibri"/>
                <w:strike/>
                <w:color w:val="000000"/>
                <w:sz w:val="16"/>
                <w:szCs w:val="16"/>
              </w:rPr>
              <w:t>Guyane</w:t>
            </w:r>
          </w:p>
        </w:tc>
        <w:tc>
          <w:tcPr>
            <w:tcW w:w="448" w:type="dxa"/>
            <w:tcBorders>
              <w:top w:val="nil"/>
              <w:left w:val="nil"/>
              <w:right w:val="nil"/>
            </w:tcBorders>
            <w:shd w:val="clear" w:color="auto" w:fill="FF0000"/>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-3</w:t>
            </w:r>
          </w:p>
        </w:tc>
        <w:tc>
          <w:tcPr>
            <w:tcW w:w="538"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NA</w:t>
            </w:r>
          </w:p>
        </w:tc>
        <w:tc>
          <w:tcPr>
            <w:tcW w:w="1253"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-4:00</w:t>
            </w:r>
          </w:p>
        </w:tc>
        <w:tc>
          <w:tcPr>
            <w:tcW w:w="1253"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-5:00</w:t>
            </w:r>
          </w:p>
        </w:tc>
        <w:tc>
          <w:tcPr>
            <w:tcW w:w="602"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8:00</w:t>
            </w:r>
          </w:p>
        </w:tc>
        <w:tc>
          <w:tcPr>
            <w:tcW w:w="619"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7:00</w:t>
            </w:r>
          </w:p>
        </w:tc>
        <w:tc>
          <w:tcPr>
            <w:tcW w:w="1725"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left"/>
              <w:rPr>
                <w:rFonts w:ascii="Calibri" w:hAnsi="Calibri" w:cs="Calibri"/>
                <w:strike/>
                <w:color w:val="000000"/>
                <w:sz w:val="16"/>
                <w:szCs w:val="16"/>
              </w:rPr>
            </w:pPr>
            <w:r w:rsidRPr="000711D7">
              <w:rPr>
                <w:rFonts w:ascii="Calibri" w:hAnsi="Calibri" w:cs="Calibri"/>
                <w:strike/>
                <w:color w:val="000000"/>
                <w:sz w:val="16"/>
                <w:szCs w:val="16"/>
              </w:rPr>
              <w:t>America/Guyana</w:t>
            </w:r>
          </w:p>
        </w:tc>
        <w:tc>
          <w:tcPr>
            <w:tcW w:w="976" w:type="dxa"/>
            <w:tcBorders>
              <w:top w:val="nil"/>
              <w:left w:val="nil"/>
              <w:right w:val="nil"/>
            </w:tcBorders>
            <w:shd w:val="clear" w:color="auto" w:fill="D9D9D9" w:themeFill="background1" w:themeFillShade="D9"/>
            <w:noWrap/>
            <w:vAlign w:val="bottom"/>
            <w:hideMark/>
          </w:tcPr>
          <w:p w:rsidR="004D0346" w:rsidRPr="000711D7" w:rsidRDefault="004D0346" w:rsidP="00FF0379">
            <w:pPr>
              <w:spacing w:before="0" w:after="0"/>
              <w:jc w:val="center"/>
              <w:rPr>
                <w:rFonts w:ascii="Calibri" w:hAnsi="Calibri" w:cs="Calibri"/>
                <w:strike/>
                <w:color w:val="000000"/>
                <w:sz w:val="16"/>
                <w:szCs w:val="16"/>
              </w:rPr>
            </w:pPr>
            <w:r w:rsidRPr="000711D7">
              <w:rPr>
                <w:rFonts w:ascii="Calibri" w:hAnsi="Calibri" w:cs="Calibri"/>
                <w:strike/>
                <w:color w:val="000000"/>
                <w:sz w:val="16"/>
                <w:szCs w:val="16"/>
              </w:rPr>
              <w:t>GYT</w:t>
            </w:r>
          </w:p>
        </w:tc>
        <w:tc>
          <w:tcPr>
            <w:tcW w:w="976" w:type="dxa"/>
            <w:tcBorders>
              <w:top w:val="nil"/>
              <w:left w:val="nil"/>
              <w:right w:val="nil"/>
            </w:tcBorders>
            <w:shd w:val="clear" w:color="auto" w:fill="FF0000"/>
            <w:noWrap/>
            <w:vAlign w:val="bottom"/>
            <w:hideMark/>
          </w:tcPr>
          <w:p w:rsidR="004D0346" w:rsidRPr="000711D7" w:rsidRDefault="004D0346" w:rsidP="00FF0379">
            <w:pPr>
              <w:spacing w:before="0" w:after="0"/>
              <w:jc w:val="right"/>
              <w:rPr>
                <w:rFonts w:ascii="Calibri" w:hAnsi="Calibri" w:cs="Calibri"/>
                <w:strike/>
                <w:color w:val="000000"/>
                <w:sz w:val="16"/>
                <w:szCs w:val="16"/>
              </w:rPr>
            </w:pPr>
            <w:r w:rsidRPr="000711D7">
              <w:rPr>
                <w:rFonts w:ascii="Calibri" w:hAnsi="Calibri" w:cs="Calibri"/>
                <w:strike/>
                <w:color w:val="000000"/>
                <w:sz w:val="16"/>
                <w:szCs w:val="16"/>
              </w:rPr>
              <w:t>-04:00:00</w:t>
            </w:r>
          </w:p>
        </w:tc>
      </w:tr>
      <w:tr w:rsidR="00443C8B" w:rsidRPr="006671F9" w:rsidTr="00443C8B">
        <w:trPr>
          <w:trHeight w:val="337"/>
          <w:jc w:val="center"/>
        </w:trPr>
        <w:tc>
          <w:tcPr>
            <w:tcW w:w="1348" w:type="dxa"/>
            <w:tcBorders>
              <w:top w:val="nil"/>
              <w:left w:val="nil"/>
              <w:right w:val="nil"/>
            </w:tcBorders>
            <w:shd w:val="clear" w:color="000000"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Guyane</w:t>
            </w:r>
          </w:p>
        </w:tc>
        <w:tc>
          <w:tcPr>
            <w:tcW w:w="448"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-3</w:t>
            </w:r>
          </w:p>
        </w:tc>
        <w:tc>
          <w:tcPr>
            <w:tcW w:w="538"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NA</w:t>
            </w:r>
          </w:p>
        </w:tc>
        <w:tc>
          <w:tcPr>
            <w:tcW w:w="1253"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-4:00</w:t>
            </w:r>
          </w:p>
        </w:tc>
        <w:tc>
          <w:tcPr>
            <w:tcW w:w="1253"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-5:00</w:t>
            </w:r>
          </w:p>
        </w:tc>
        <w:tc>
          <w:tcPr>
            <w:tcW w:w="602"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8:00</w:t>
            </w:r>
          </w:p>
        </w:tc>
        <w:tc>
          <w:tcPr>
            <w:tcW w:w="619"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Pr>
                <w:rFonts w:ascii="Calibri" w:hAnsi="Calibri" w:cs="Calibri"/>
                <w:color w:val="000000"/>
                <w:sz w:val="16"/>
                <w:szCs w:val="16"/>
              </w:rPr>
              <w:t>7:00</w:t>
            </w:r>
          </w:p>
        </w:tc>
        <w:tc>
          <w:tcPr>
            <w:tcW w:w="1725" w:type="dxa"/>
            <w:tcBorders>
              <w:top w:val="nil"/>
              <w:left w:val="nil"/>
              <w:right w:val="nil"/>
            </w:tcBorders>
            <w:shd w:val="clear" w:color="000000"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181E81">
              <w:rPr>
                <w:rFonts w:ascii="Calibri" w:hAnsi="Calibri" w:cs="Calibri"/>
                <w:color w:val="000000"/>
                <w:sz w:val="16"/>
                <w:szCs w:val="16"/>
              </w:rPr>
              <w:t>Etc/GMT+3</w:t>
            </w:r>
          </w:p>
        </w:tc>
        <w:tc>
          <w:tcPr>
            <w:tcW w:w="976" w:type="dxa"/>
            <w:tcBorders>
              <w:top w:val="nil"/>
              <w:left w:val="nil"/>
              <w:right w:val="nil"/>
            </w:tcBorders>
            <w:shd w:val="clear" w:color="000000"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181E81">
              <w:rPr>
                <w:rFonts w:ascii="Calibri" w:hAnsi="Calibri" w:cs="Calibri"/>
                <w:color w:val="000000"/>
                <w:sz w:val="16"/>
                <w:szCs w:val="16"/>
              </w:rPr>
              <w:t>GMT+3</w:t>
            </w:r>
          </w:p>
        </w:tc>
        <w:tc>
          <w:tcPr>
            <w:tcW w:w="976" w:type="dxa"/>
            <w:tcBorders>
              <w:top w:val="nil"/>
              <w:left w:val="nil"/>
              <w:right w:val="nil"/>
            </w:tcBorders>
            <w:shd w:val="clear" w:color="000000" w:fill="auto"/>
            <w:noWrap/>
            <w:vAlign w:val="bottom"/>
            <w:hideMark/>
          </w:tcPr>
          <w:p w:rsidR="004D0346" w:rsidRPr="006671F9" w:rsidRDefault="004D0346" w:rsidP="00FF0379">
            <w:pPr>
              <w:spacing w:before="0" w:after="0"/>
              <w:jc w:val="right"/>
              <w:rPr>
                <w:rFonts w:ascii="Calibri" w:hAnsi="Calibri" w:cs="Calibri"/>
                <w:color w:val="000000"/>
                <w:sz w:val="16"/>
                <w:szCs w:val="16"/>
              </w:rPr>
            </w:pPr>
            <w:r w:rsidRPr="006671F9">
              <w:rPr>
                <w:rFonts w:ascii="Calibri" w:hAnsi="Calibri" w:cs="Calibri"/>
                <w:color w:val="000000"/>
                <w:sz w:val="16"/>
                <w:szCs w:val="16"/>
              </w:rPr>
              <w:t>-0</w:t>
            </w:r>
            <w:r>
              <w:rPr>
                <w:rFonts w:ascii="Calibri" w:hAnsi="Calibri" w:cs="Calibri"/>
                <w:color w:val="000000"/>
                <w:sz w:val="16"/>
                <w:szCs w:val="16"/>
              </w:rPr>
              <w:t>3</w:t>
            </w:r>
            <w:r w:rsidRPr="006671F9">
              <w:rPr>
                <w:rFonts w:ascii="Calibri" w:hAnsi="Calibri" w:cs="Calibri"/>
                <w:color w:val="000000"/>
                <w:sz w:val="16"/>
                <w:szCs w:val="16"/>
              </w:rPr>
              <w:t>:00:00</w:t>
            </w:r>
          </w:p>
        </w:tc>
      </w:tr>
      <w:tr w:rsidR="00443C8B" w:rsidRPr="006671F9" w:rsidTr="00443C8B">
        <w:trPr>
          <w:trHeight w:val="337"/>
          <w:jc w:val="center"/>
        </w:trPr>
        <w:tc>
          <w:tcPr>
            <w:tcW w:w="1348"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Métropole</w:t>
            </w:r>
          </w:p>
        </w:tc>
        <w:tc>
          <w:tcPr>
            <w:tcW w:w="448"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1</w:t>
            </w:r>
          </w:p>
        </w:tc>
        <w:tc>
          <w:tcPr>
            <w:tcW w:w="538"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2:00</w:t>
            </w:r>
          </w:p>
        </w:tc>
        <w:tc>
          <w:tcPr>
            <w:tcW w:w="1253"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 </w:t>
            </w:r>
          </w:p>
        </w:tc>
        <w:tc>
          <w:tcPr>
            <w:tcW w:w="1253"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 </w:t>
            </w:r>
          </w:p>
        </w:tc>
        <w:tc>
          <w:tcPr>
            <w:tcW w:w="602"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12:00</w:t>
            </w:r>
          </w:p>
        </w:tc>
        <w:tc>
          <w:tcPr>
            <w:tcW w:w="619"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12:00</w:t>
            </w:r>
          </w:p>
        </w:tc>
        <w:tc>
          <w:tcPr>
            <w:tcW w:w="1725"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Europe/Paris</w:t>
            </w:r>
          </w:p>
        </w:tc>
        <w:tc>
          <w:tcPr>
            <w:tcW w:w="976"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CET</w:t>
            </w:r>
          </w:p>
        </w:tc>
        <w:tc>
          <w:tcPr>
            <w:tcW w:w="976" w:type="dxa"/>
            <w:tcBorders>
              <w:top w:val="nil"/>
              <w:left w:val="nil"/>
              <w:bottom w:val="nil"/>
              <w:right w:val="nil"/>
            </w:tcBorders>
            <w:shd w:val="clear" w:color="000000" w:fill="FFC000"/>
            <w:noWrap/>
            <w:vAlign w:val="bottom"/>
            <w:hideMark/>
          </w:tcPr>
          <w:p w:rsidR="004D0346" w:rsidRPr="006671F9" w:rsidRDefault="004D0346" w:rsidP="00FF0379">
            <w:pPr>
              <w:spacing w:before="0" w:after="0"/>
              <w:jc w:val="right"/>
              <w:rPr>
                <w:rFonts w:ascii="Calibri" w:hAnsi="Calibri" w:cs="Calibri"/>
                <w:color w:val="000000"/>
                <w:sz w:val="16"/>
                <w:szCs w:val="16"/>
              </w:rPr>
            </w:pPr>
            <w:r w:rsidRPr="006671F9">
              <w:rPr>
                <w:rFonts w:ascii="Calibri" w:hAnsi="Calibri" w:cs="Calibri"/>
                <w:color w:val="000000"/>
                <w:sz w:val="16"/>
                <w:szCs w:val="16"/>
              </w:rPr>
              <w:t>-01:00:00</w:t>
            </w:r>
          </w:p>
        </w:tc>
      </w:tr>
      <w:tr w:rsidR="00443C8B" w:rsidRPr="006671F9" w:rsidTr="00443C8B">
        <w:trPr>
          <w:trHeight w:val="337"/>
          <w:jc w:val="center"/>
        </w:trPr>
        <w:tc>
          <w:tcPr>
            <w:tcW w:w="134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Réunion</w:t>
            </w:r>
          </w:p>
        </w:tc>
        <w:tc>
          <w:tcPr>
            <w:tcW w:w="44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4</w:t>
            </w:r>
          </w:p>
        </w:tc>
        <w:tc>
          <w:tcPr>
            <w:tcW w:w="538"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NA</w:t>
            </w:r>
          </w:p>
        </w:tc>
        <w:tc>
          <w:tcPr>
            <w:tcW w:w="1253"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3:00</w:t>
            </w:r>
          </w:p>
        </w:tc>
        <w:tc>
          <w:tcPr>
            <w:tcW w:w="1253"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2:00</w:t>
            </w:r>
          </w:p>
        </w:tc>
        <w:tc>
          <w:tcPr>
            <w:tcW w:w="602"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15:00</w:t>
            </w:r>
          </w:p>
        </w:tc>
        <w:tc>
          <w:tcPr>
            <w:tcW w:w="619"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14:00</w:t>
            </w:r>
          </w:p>
        </w:tc>
        <w:tc>
          <w:tcPr>
            <w:tcW w:w="1725"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left"/>
              <w:rPr>
                <w:rFonts w:ascii="Calibri" w:hAnsi="Calibri" w:cs="Calibri"/>
                <w:color w:val="000000"/>
                <w:sz w:val="16"/>
                <w:szCs w:val="16"/>
              </w:rPr>
            </w:pPr>
            <w:r w:rsidRPr="006671F9">
              <w:rPr>
                <w:rFonts w:ascii="Calibri" w:hAnsi="Calibri" w:cs="Calibri"/>
                <w:color w:val="000000"/>
                <w:sz w:val="16"/>
                <w:szCs w:val="16"/>
              </w:rPr>
              <w:t>Indian/Reunion</w:t>
            </w:r>
          </w:p>
        </w:tc>
        <w:tc>
          <w:tcPr>
            <w:tcW w:w="976"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center"/>
              <w:rPr>
                <w:rFonts w:ascii="Calibri" w:hAnsi="Calibri" w:cs="Calibri"/>
                <w:color w:val="000000"/>
                <w:sz w:val="16"/>
                <w:szCs w:val="16"/>
              </w:rPr>
            </w:pPr>
            <w:r w:rsidRPr="006671F9">
              <w:rPr>
                <w:rFonts w:ascii="Calibri" w:hAnsi="Calibri" w:cs="Calibri"/>
                <w:color w:val="000000"/>
                <w:sz w:val="16"/>
                <w:szCs w:val="16"/>
              </w:rPr>
              <w:t>RET</w:t>
            </w:r>
          </w:p>
        </w:tc>
        <w:tc>
          <w:tcPr>
            <w:tcW w:w="976" w:type="dxa"/>
            <w:tcBorders>
              <w:top w:val="nil"/>
              <w:left w:val="nil"/>
              <w:bottom w:val="nil"/>
              <w:right w:val="nil"/>
            </w:tcBorders>
            <w:shd w:val="clear" w:color="auto" w:fill="auto"/>
            <w:noWrap/>
            <w:vAlign w:val="bottom"/>
            <w:hideMark/>
          </w:tcPr>
          <w:p w:rsidR="004D0346" w:rsidRPr="006671F9" w:rsidRDefault="004D0346" w:rsidP="00FF0379">
            <w:pPr>
              <w:spacing w:before="0" w:after="0"/>
              <w:jc w:val="right"/>
              <w:rPr>
                <w:rFonts w:ascii="Calibri" w:hAnsi="Calibri" w:cs="Calibri"/>
                <w:color w:val="000000"/>
                <w:sz w:val="16"/>
                <w:szCs w:val="16"/>
              </w:rPr>
            </w:pPr>
            <w:r w:rsidRPr="006671F9">
              <w:rPr>
                <w:rFonts w:ascii="Calibri" w:hAnsi="Calibri" w:cs="Calibri"/>
                <w:color w:val="000000"/>
                <w:sz w:val="16"/>
                <w:szCs w:val="16"/>
              </w:rPr>
              <w:t>04:00:00</w:t>
            </w:r>
          </w:p>
        </w:tc>
      </w:tr>
    </w:tbl>
    <w:p w:rsidR="004D0346" w:rsidRPr="009A0E33" w:rsidRDefault="004D0346" w:rsidP="004D0346">
      <w:pPr>
        <w:spacing w:before="0" w:after="0"/>
        <w:jc w:val="left"/>
        <w:rPr>
          <w:rFonts w:cs="Arial"/>
          <w:b/>
          <w:caps/>
          <w:color w:val="0000FF"/>
          <w:sz w:val="24"/>
          <w:u w:color="C0C0C0"/>
        </w:rPr>
      </w:pPr>
    </w:p>
    <w:p w:rsidR="004D0346" w:rsidRDefault="004D0346" w:rsidP="004D0346">
      <w:pPr>
        <w:pStyle w:val="Paragraphedeliste"/>
        <w:ind w:left="0"/>
        <w:rPr>
          <w:rFonts w:cs="Arial"/>
        </w:rPr>
      </w:pPr>
    </w:p>
    <w:p w:rsidR="004D0346" w:rsidRPr="00234E6A" w:rsidRDefault="004D0346" w:rsidP="004D0346">
      <w:pPr>
        <w:pStyle w:val="Paragraphedeliste"/>
        <w:ind w:left="0"/>
        <w:rPr>
          <w:rFonts w:cs="Arial"/>
        </w:rPr>
      </w:pPr>
      <w:r w:rsidRPr="00234E6A">
        <w:rPr>
          <w:rFonts w:cs="Arial"/>
        </w:rPr>
        <w:t xml:space="preserve">Remarque : </w:t>
      </w:r>
    </w:p>
    <w:p w:rsidR="004D0346" w:rsidRPr="00234E6A" w:rsidRDefault="004D0346" w:rsidP="004D0346">
      <w:pPr>
        <w:pStyle w:val="Paragraphedeliste"/>
        <w:numPr>
          <w:ilvl w:val="0"/>
          <w:numId w:val="157"/>
        </w:numPr>
        <w:rPr>
          <w:rFonts w:cs="Arial"/>
        </w:rPr>
      </w:pPr>
      <w:r w:rsidRPr="00234E6A">
        <w:rPr>
          <w:rFonts w:cs="Arial"/>
        </w:rPr>
        <w:t>La configuration disponible en base de données pour le fuseau America/Guyana n’est pas cohérente avec le décalage de -3h. La configuration « générique » "Etc/GMT+3" ("GMT+3") est utilisée.</w:t>
      </w:r>
    </w:p>
    <w:p w:rsidR="004D0346" w:rsidRPr="00234E6A" w:rsidRDefault="004D0346" w:rsidP="004D0346">
      <w:pPr>
        <w:pStyle w:val="Paragraphedeliste"/>
        <w:rPr>
          <w:rFonts w:cs="Arial"/>
        </w:rPr>
      </w:pPr>
    </w:p>
    <w:p w:rsidR="004D0346" w:rsidRPr="00234E6A" w:rsidRDefault="004D0346" w:rsidP="004D0346">
      <w:pPr>
        <w:spacing w:before="0" w:after="0"/>
        <w:jc w:val="left"/>
        <w:rPr>
          <w:rFonts w:cs="Arial"/>
        </w:rPr>
      </w:pPr>
    </w:p>
    <w:p w:rsidR="004D0346" w:rsidRPr="00234E6A" w:rsidRDefault="004D0346" w:rsidP="004D0346">
      <w:pPr>
        <w:spacing w:before="0" w:after="0"/>
        <w:jc w:val="left"/>
        <w:rPr>
          <w:rFonts w:cs="Arial"/>
        </w:rPr>
      </w:pPr>
      <w:r w:rsidRPr="00234E6A">
        <w:rPr>
          <w:rFonts w:cs="Arial"/>
        </w:rPr>
        <w:t>Le fuseau horaire concernant les logs de la base est positionné sur le fuseau de la Métropole quel</w:t>
      </w:r>
      <w:r w:rsidR="00792B62" w:rsidRPr="00234E6A">
        <w:rPr>
          <w:rFonts w:cs="Arial"/>
        </w:rPr>
        <w:t xml:space="preserve">le </w:t>
      </w:r>
      <w:r w:rsidRPr="00234E6A">
        <w:rPr>
          <w:rFonts w:cs="Arial"/>
        </w:rPr>
        <w:t xml:space="preserve">que soit l’instance. Ceci permet de faciliter l’exploitation et l’analyse des logs, sachant que l’heure du serveur est basée sur le fuseau </w:t>
      </w:r>
      <w:r w:rsidR="004607F9" w:rsidRPr="00234E6A">
        <w:rPr>
          <w:rFonts w:cs="Arial"/>
        </w:rPr>
        <w:t>Europe/Paris</w:t>
      </w:r>
      <w:r w:rsidRPr="00234E6A">
        <w:rPr>
          <w:rFonts w:cs="Arial"/>
        </w:rPr>
        <w:t>.</w:t>
      </w:r>
    </w:p>
    <w:p w:rsidR="007D4285" w:rsidRPr="00234E6A" w:rsidRDefault="007D4285" w:rsidP="004D0346">
      <w:pPr>
        <w:spacing w:before="0" w:after="0"/>
        <w:jc w:val="left"/>
        <w:rPr>
          <w:rFonts w:cs="Arial"/>
        </w:rPr>
      </w:pPr>
    </w:p>
    <w:p w:rsidR="007D4285" w:rsidRPr="00234E6A" w:rsidRDefault="007D4285" w:rsidP="007D4285">
      <w:pPr>
        <w:pStyle w:val="Titre3"/>
      </w:pPr>
      <w:bookmarkStart w:id="1082" w:name="_Toc426723779"/>
      <w:r w:rsidRPr="00234E6A">
        <w:t>ArcGIS</w:t>
      </w:r>
      <w:bookmarkEnd w:id="1082"/>
    </w:p>
    <w:p w:rsidR="007D4285" w:rsidRPr="00234E6A" w:rsidRDefault="007D4285" w:rsidP="007D4285">
      <w:pPr>
        <w:pStyle w:val="Titre4"/>
      </w:pPr>
      <w:bookmarkStart w:id="1083" w:name="_Toc426723780"/>
      <w:r w:rsidRPr="00234E6A">
        <w:t>Gestion des .profile</w:t>
      </w:r>
      <w:bookmarkEnd w:id="1083"/>
    </w:p>
    <w:p w:rsidR="007D4285" w:rsidRPr="00234E6A" w:rsidRDefault="007D4285" w:rsidP="007D4285">
      <w:r w:rsidRPr="00234E6A">
        <w:t>Les .profile des serveurs ArcGIS dédiés métropole, ArcGIS dédiés DOM et ArcGIS d’impression sont communs pour les utilisateurs arcgis et adgfias1.Les variables d’environnement du .profile de l’utilisateur arcgis sont les suivantes :</w:t>
      </w:r>
    </w:p>
    <w:p w:rsidR="007D4285" w:rsidRPr="00234E6A" w:rsidRDefault="005D2A38" w:rsidP="007D4285">
      <w:pPr>
        <w:pStyle w:val="Paragraphedeliste"/>
        <w:numPr>
          <w:ilvl w:val="0"/>
          <w:numId w:val="186"/>
        </w:numPr>
        <w:rPr>
          <w:lang w:val="en-US"/>
        </w:rPr>
      </w:pPr>
      <w:r w:rsidRPr="00234E6A">
        <w:rPr>
          <w:lang w:val="en-US"/>
        </w:rPr>
        <w:t>AGSHOME=/opt/arcgis/server10.0; export AGSHOME</w:t>
      </w:r>
    </w:p>
    <w:p w:rsidR="007D4285" w:rsidRPr="00234E6A" w:rsidRDefault="005D2A38" w:rsidP="007D4285">
      <w:pPr>
        <w:pStyle w:val="Paragraphedeliste"/>
        <w:numPr>
          <w:ilvl w:val="0"/>
          <w:numId w:val="186"/>
        </w:numPr>
        <w:rPr>
          <w:lang w:val="en-US"/>
        </w:rPr>
      </w:pPr>
      <w:r w:rsidRPr="00234E6A">
        <w:rPr>
          <w:lang w:val="en-US"/>
        </w:rPr>
        <w:t>AGSDIRS=${AGSHOME}/server/serverdir; export AGSDIRS</w:t>
      </w:r>
    </w:p>
    <w:p w:rsidR="007D4285" w:rsidRPr="00234E6A" w:rsidRDefault="007D4285" w:rsidP="007D4285">
      <w:pPr>
        <w:pStyle w:val="Paragraphedeliste"/>
        <w:numPr>
          <w:ilvl w:val="0"/>
          <w:numId w:val="186"/>
        </w:numPr>
      </w:pPr>
      <w:r w:rsidRPr="00234E6A">
        <w:t>AGSSCR=${AGSHOME}/scripts; export AGSSCR</w:t>
      </w:r>
    </w:p>
    <w:p w:rsidR="007D4285" w:rsidRPr="00234E6A" w:rsidRDefault="007D4285" w:rsidP="007D4285">
      <w:pPr>
        <w:pStyle w:val="Paragraphedeliste"/>
        <w:numPr>
          <w:ilvl w:val="0"/>
          <w:numId w:val="192"/>
        </w:numPr>
      </w:pPr>
      <w:r w:rsidRPr="00234E6A">
        <w:t>GFIHOME=/opt/application/gfias1; export GFIHOME</w:t>
      </w:r>
    </w:p>
    <w:p w:rsidR="007D4285" w:rsidRPr="00234E6A" w:rsidRDefault="007D4285" w:rsidP="007D4285">
      <w:pPr>
        <w:pStyle w:val="Paragraphedeliste"/>
        <w:numPr>
          <w:ilvl w:val="0"/>
          <w:numId w:val="192"/>
        </w:numPr>
      </w:pPr>
      <w:r w:rsidRPr="00234E6A">
        <w:t>EXPL=${GFIHOME}/current/AGSEXPL; export EXPL</w:t>
      </w:r>
    </w:p>
    <w:p w:rsidR="007D4285" w:rsidRPr="00234E6A" w:rsidRDefault="005D2A38" w:rsidP="007D4285">
      <w:pPr>
        <w:pStyle w:val="Paragraphedeliste"/>
        <w:numPr>
          <w:ilvl w:val="0"/>
          <w:numId w:val="192"/>
        </w:numPr>
        <w:rPr>
          <w:lang w:val="en-US"/>
        </w:rPr>
      </w:pPr>
      <w:r w:rsidRPr="00234E6A">
        <w:rPr>
          <w:lang w:val="en-US"/>
        </w:rPr>
        <w:t>AGSSOE=${GFIHOME}/current/AGSSOE; export AGSSOE</w:t>
      </w:r>
    </w:p>
    <w:p w:rsidR="007D4285" w:rsidRPr="00234E6A" w:rsidRDefault="005D2A38" w:rsidP="007D4285">
      <w:pPr>
        <w:pStyle w:val="Paragraphedeliste"/>
        <w:numPr>
          <w:ilvl w:val="0"/>
          <w:numId w:val="192"/>
        </w:numPr>
        <w:rPr>
          <w:lang w:val="en-US"/>
        </w:rPr>
      </w:pPr>
      <w:r w:rsidRPr="00234E6A">
        <w:rPr>
          <w:lang w:val="en-US"/>
        </w:rPr>
        <w:t>AGSSOEP=${GFIHOME}/current/IMPSOEP; export AGSSOEP</w:t>
      </w:r>
    </w:p>
    <w:p w:rsidR="007D4285" w:rsidRPr="00234E6A" w:rsidRDefault="00D04BC5" w:rsidP="007D4285">
      <w:pPr>
        <w:pStyle w:val="Paragraphedeliste"/>
        <w:numPr>
          <w:ilvl w:val="0"/>
          <w:numId w:val="192"/>
        </w:numPr>
        <w:rPr>
          <w:lang w:val="en-US"/>
        </w:rPr>
      </w:pPr>
      <w:r w:rsidRPr="00234E6A">
        <w:rPr>
          <w:lang w:val="en-US"/>
        </w:rPr>
        <w:t>IMPSOEP=${GFIHOME}/current/IMPSOEP; export IMPSOEP</w:t>
      </w:r>
    </w:p>
    <w:p w:rsidR="007D4285" w:rsidRPr="00234E6A" w:rsidRDefault="005D2A38" w:rsidP="007D4285">
      <w:pPr>
        <w:pStyle w:val="Paragraphedeliste"/>
        <w:numPr>
          <w:ilvl w:val="0"/>
          <w:numId w:val="192"/>
        </w:numPr>
        <w:rPr>
          <w:lang w:val="en-US"/>
        </w:rPr>
      </w:pPr>
      <w:r w:rsidRPr="00234E6A">
        <w:rPr>
          <w:lang w:val="en-US"/>
        </w:rPr>
        <w:t>AGSMSD=${GFIHOME}/current/AGSMSD; export AGSMSD</w:t>
      </w:r>
    </w:p>
    <w:p w:rsidR="007D4285" w:rsidRPr="00234E6A" w:rsidRDefault="005D2A38" w:rsidP="007D4285">
      <w:pPr>
        <w:pStyle w:val="Paragraphedeliste"/>
        <w:numPr>
          <w:ilvl w:val="0"/>
          <w:numId w:val="192"/>
        </w:numPr>
        <w:rPr>
          <w:lang w:val="en-US"/>
        </w:rPr>
      </w:pPr>
      <w:r w:rsidRPr="00234E6A">
        <w:rPr>
          <w:lang w:val="en-US"/>
        </w:rPr>
        <w:t>IMPMSD=${GFIHOME}/current/IMPMSD; export IMPMSD</w:t>
      </w:r>
    </w:p>
    <w:p w:rsidR="007D4285" w:rsidRPr="00234E6A" w:rsidRDefault="005D2A38" w:rsidP="007D4285">
      <w:pPr>
        <w:pStyle w:val="Paragraphedeliste"/>
        <w:numPr>
          <w:ilvl w:val="0"/>
          <w:numId w:val="192"/>
        </w:numPr>
        <w:rPr>
          <w:lang w:val="en-US"/>
        </w:rPr>
      </w:pPr>
      <w:r w:rsidRPr="00234E6A">
        <w:rPr>
          <w:lang w:val="en-US"/>
        </w:rPr>
        <w:t>AGSTBX=${GFIHOME}/current/AGSTBX; export AGSTBX</w:t>
      </w:r>
    </w:p>
    <w:p w:rsidR="007D4285" w:rsidRPr="00234E6A" w:rsidRDefault="007D4285" w:rsidP="007D4285">
      <w:pPr>
        <w:pStyle w:val="Paragraphedeliste"/>
        <w:numPr>
          <w:ilvl w:val="0"/>
          <w:numId w:val="192"/>
        </w:numPr>
      </w:pPr>
      <w:r w:rsidRPr="00234E6A">
        <w:t>APPLOG=${GFIHOME}/current/log; export APPLOG</w:t>
      </w:r>
    </w:p>
    <w:p w:rsidR="007D4285" w:rsidRPr="00234E6A" w:rsidRDefault="005D2A38" w:rsidP="007D4285">
      <w:pPr>
        <w:pStyle w:val="Paragraphedeliste"/>
        <w:numPr>
          <w:ilvl w:val="0"/>
          <w:numId w:val="192"/>
        </w:numPr>
        <w:rPr>
          <w:lang w:val="en-US"/>
        </w:rPr>
      </w:pPr>
      <w:r w:rsidRPr="00234E6A">
        <w:rPr>
          <w:lang w:val="en-US"/>
        </w:rPr>
        <w:t>GFIWEBARCGIS=/var/opt/data/flat/gfias1/webarcgis; export GFIWEBARCGIS</w:t>
      </w:r>
    </w:p>
    <w:p w:rsidR="004D0346" w:rsidRPr="009A5EF3" w:rsidRDefault="004D0346" w:rsidP="004D0346">
      <w:pPr>
        <w:spacing w:before="0" w:after="0"/>
        <w:jc w:val="left"/>
        <w:rPr>
          <w:rFonts w:cs="Arial"/>
          <w:lang w:val="en-US"/>
        </w:rPr>
      </w:pPr>
    </w:p>
    <w:p w:rsidR="00034702" w:rsidRDefault="00034702" w:rsidP="00034702">
      <w:pPr>
        <w:pStyle w:val="Titre3"/>
      </w:pPr>
      <w:bookmarkStart w:id="1084" w:name="_Toc426723781"/>
      <w:r>
        <w:t>Configuration par client dans le Framework France ESRI</w:t>
      </w:r>
      <w:bookmarkEnd w:id="1084"/>
    </w:p>
    <w:p w:rsidR="00034702" w:rsidRPr="00234E6A" w:rsidRDefault="00034702" w:rsidP="00034702">
      <w:r w:rsidRPr="00234E6A">
        <w:t>Plusieurs configurations sont créées côté serveur, au niveau du Framework France ESRI (FFE), pour répondre aux besoins spécifiques de chaque client du FFE, notamment pour se connecter à différents ArcGIS ou différentes base</w:t>
      </w:r>
      <w:r w:rsidR="00BB2773" w:rsidRPr="00234E6A">
        <w:t>s</w:t>
      </w:r>
      <w:r w:rsidRPr="00234E6A">
        <w:t xml:space="preserve"> de données.</w:t>
      </w:r>
    </w:p>
    <w:p w:rsidR="00034702" w:rsidRPr="00234E6A" w:rsidRDefault="00034702" w:rsidP="00034702"/>
    <w:p w:rsidR="00034702" w:rsidRPr="00234E6A" w:rsidRDefault="00034702" w:rsidP="00034702">
      <w:r w:rsidRPr="00234E6A">
        <w:t xml:space="preserve">Suivant le nom du client contenu dans la requête provenant du client (i.e. de l’IHM Flex), le FFE utilisera la configuration correspondante. </w:t>
      </w:r>
    </w:p>
    <w:p w:rsidR="00034702" w:rsidRPr="00234E6A" w:rsidRDefault="00034702" w:rsidP="00034702">
      <w:r w:rsidRPr="00234E6A">
        <w:t>Dans le cadre de la prise en compte des DOM, toutes les URL d’appel aux services du FFE doivent être de la forme suivante pour utiliser la configuration spécifique à la zone géographique :</w:t>
      </w:r>
    </w:p>
    <w:p w:rsidR="00034702" w:rsidRPr="00234E6A" w:rsidRDefault="001F2AEE" w:rsidP="00034702">
      <w:r w:rsidRPr="00234E6A">
        <w:t>http://&lt;serveur&gt;/RestFmkSrvDeploy/orion/applications/&lt;nom</w:t>
      </w:r>
      <w:r w:rsidR="00034702" w:rsidRPr="00234E6A">
        <w:t xml:space="preserve"> du client&gt;/...</w:t>
      </w:r>
    </w:p>
    <w:p w:rsidR="00034702" w:rsidRPr="00234E6A" w:rsidRDefault="00034702" w:rsidP="00034702"/>
    <w:p w:rsidR="00034702" w:rsidRPr="00234E6A" w:rsidRDefault="00034702" w:rsidP="00034702">
      <w:r w:rsidRPr="00234E6A">
        <w:t>Les configurations par client créées dans le Framework France ESRI sont les suivantes :</w:t>
      </w:r>
    </w:p>
    <w:tbl>
      <w:tblPr>
        <w:tblStyle w:val="Grilledutableau"/>
        <w:tblW w:w="0" w:type="auto"/>
        <w:tblLook w:val="04A0"/>
      </w:tblPr>
      <w:tblGrid>
        <w:gridCol w:w="4889"/>
        <w:gridCol w:w="4889"/>
      </w:tblGrid>
      <w:tr w:rsidR="00034702" w:rsidRPr="00234E6A" w:rsidTr="00272778">
        <w:tc>
          <w:tcPr>
            <w:tcW w:w="4889" w:type="dxa"/>
          </w:tcPr>
          <w:p w:rsidR="00034702" w:rsidRPr="00234E6A" w:rsidRDefault="00034702" w:rsidP="00272778">
            <w:pPr>
              <w:rPr>
                <w:b/>
              </w:rPr>
            </w:pPr>
            <w:r w:rsidRPr="00234E6A">
              <w:rPr>
                <w:b/>
              </w:rPr>
              <w:t>Nom de la configuration client</w:t>
            </w:r>
          </w:p>
        </w:tc>
        <w:tc>
          <w:tcPr>
            <w:tcW w:w="4889" w:type="dxa"/>
          </w:tcPr>
          <w:p w:rsidR="00034702" w:rsidRPr="00234E6A" w:rsidRDefault="00034702" w:rsidP="00272778">
            <w:pPr>
              <w:rPr>
                <w:b/>
              </w:rPr>
            </w:pPr>
            <w:r w:rsidRPr="00234E6A">
              <w:rPr>
                <w:b/>
              </w:rPr>
              <w:t>Description</w:t>
            </w:r>
          </w:p>
        </w:tc>
      </w:tr>
      <w:tr w:rsidR="00034702" w:rsidRPr="00234E6A" w:rsidTr="00272778">
        <w:tc>
          <w:tcPr>
            <w:tcW w:w="4889" w:type="dxa"/>
          </w:tcPr>
          <w:p w:rsidR="00034702" w:rsidRPr="00234E6A" w:rsidRDefault="00034702" w:rsidP="00272778">
            <w:r w:rsidRPr="00234E6A">
              <w:t>clientorion</w:t>
            </w:r>
          </w:p>
        </w:tc>
        <w:tc>
          <w:tcPr>
            <w:tcW w:w="4889" w:type="dxa"/>
          </w:tcPr>
          <w:p w:rsidR="00034702" w:rsidRPr="00234E6A" w:rsidRDefault="00034702" w:rsidP="00272778">
            <w:r w:rsidRPr="00234E6A">
              <w:t>Configuration de l’accès aux ArcGIS d’affichage et de traitements dédiés à la métropole et à la base de données métropole</w:t>
            </w:r>
          </w:p>
        </w:tc>
      </w:tr>
      <w:tr w:rsidR="00034702" w:rsidRPr="00234E6A" w:rsidTr="00272778">
        <w:tc>
          <w:tcPr>
            <w:tcW w:w="4889" w:type="dxa"/>
          </w:tcPr>
          <w:p w:rsidR="00034702" w:rsidRPr="00234E6A" w:rsidRDefault="00034702" w:rsidP="00272778">
            <w:r w:rsidRPr="00234E6A">
              <w:t>clientgua</w:t>
            </w:r>
          </w:p>
        </w:tc>
        <w:tc>
          <w:tcPr>
            <w:tcW w:w="4889" w:type="dxa"/>
          </w:tcPr>
          <w:p w:rsidR="00034702" w:rsidRPr="00234E6A" w:rsidRDefault="00034702" w:rsidP="00272778">
            <w:r w:rsidRPr="00234E6A">
              <w:t xml:space="preserve">Configuration de l’accès aux ArcGIS d’affichage et </w:t>
            </w:r>
            <w:r w:rsidRPr="00234E6A">
              <w:lastRenderedPageBreak/>
              <w:t>de traitements dédiés aux DOM et à la base de données Guadeloupe</w:t>
            </w:r>
          </w:p>
        </w:tc>
      </w:tr>
      <w:tr w:rsidR="00034702" w:rsidRPr="00234E6A" w:rsidTr="00272778">
        <w:tc>
          <w:tcPr>
            <w:tcW w:w="4889" w:type="dxa"/>
          </w:tcPr>
          <w:p w:rsidR="00034702" w:rsidRPr="00234E6A" w:rsidRDefault="00034702" w:rsidP="00272778">
            <w:r w:rsidRPr="00234E6A">
              <w:lastRenderedPageBreak/>
              <w:t>clientmar</w:t>
            </w:r>
          </w:p>
        </w:tc>
        <w:tc>
          <w:tcPr>
            <w:tcW w:w="4889" w:type="dxa"/>
          </w:tcPr>
          <w:p w:rsidR="00034702" w:rsidRPr="00234E6A" w:rsidRDefault="00034702" w:rsidP="00272778">
            <w:r w:rsidRPr="00234E6A">
              <w:t>Configuration de l’accès aux ArcGIS d’affichage et de traitements dédiés aux DOM et à la base de données Martinique</w:t>
            </w:r>
          </w:p>
        </w:tc>
      </w:tr>
      <w:tr w:rsidR="00034702" w:rsidRPr="00234E6A" w:rsidTr="00272778">
        <w:tc>
          <w:tcPr>
            <w:tcW w:w="4889" w:type="dxa"/>
          </w:tcPr>
          <w:p w:rsidR="00034702" w:rsidRPr="00234E6A" w:rsidRDefault="00034702" w:rsidP="00272778">
            <w:r w:rsidRPr="00234E6A">
              <w:t>clientguy</w:t>
            </w:r>
          </w:p>
        </w:tc>
        <w:tc>
          <w:tcPr>
            <w:tcW w:w="4889" w:type="dxa"/>
          </w:tcPr>
          <w:p w:rsidR="00034702" w:rsidRPr="00234E6A" w:rsidRDefault="00034702" w:rsidP="00272778">
            <w:r w:rsidRPr="00234E6A">
              <w:t>Configuration de l’accès aux ArcGIS d’affichage et de traitements dédiés aux DOM et à la base de données Guyane</w:t>
            </w:r>
          </w:p>
        </w:tc>
      </w:tr>
      <w:tr w:rsidR="00034702" w:rsidRPr="00234E6A" w:rsidTr="00272778">
        <w:tc>
          <w:tcPr>
            <w:tcW w:w="4889" w:type="dxa"/>
          </w:tcPr>
          <w:p w:rsidR="00034702" w:rsidRPr="00234E6A" w:rsidRDefault="00034702" w:rsidP="00272778">
            <w:r w:rsidRPr="00234E6A">
              <w:t>clientreu</w:t>
            </w:r>
          </w:p>
        </w:tc>
        <w:tc>
          <w:tcPr>
            <w:tcW w:w="4889" w:type="dxa"/>
          </w:tcPr>
          <w:p w:rsidR="00034702" w:rsidRPr="00234E6A" w:rsidRDefault="00034702" w:rsidP="00272778">
            <w:r w:rsidRPr="00234E6A">
              <w:t>Configuration de l’accès aux ArcGIS d’affichage et de traitements dédiés aux DOM et à la base de données Réunion</w:t>
            </w:r>
          </w:p>
        </w:tc>
      </w:tr>
      <w:tr w:rsidR="00034702" w:rsidRPr="00234E6A" w:rsidTr="00272778">
        <w:tc>
          <w:tcPr>
            <w:tcW w:w="4889" w:type="dxa"/>
          </w:tcPr>
          <w:p w:rsidR="00034702" w:rsidRPr="00234E6A" w:rsidRDefault="00034702" w:rsidP="00272778">
            <w:r w:rsidRPr="00234E6A">
              <w:t>clienttuile2</w:t>
            </w:r>
          </w:p>
        </w:tc>
        <w:tc>
          <w:tcPr>
            <w:tcW w:w="4889" w:type="dxa"/>
          </w:tcPr>
          <w:p w:rsidR="00034702" w:rsidRPr="00234E6A" w:rsidRDefault="00034702" w:rsidP="00272778">
            <w:r w:rsidRPr="00234E6A">
              <w:t>Configuration de l’accès aux services de Cadastre et FranceRaster de la métropole et des DOM</w:t>
            </w:r>
          </w:p>
        </w:tc>
      </w:tr>
      <w:tr w:rsidR="00034702" w:rsidRPr="00234E6A" w:rsidTr="00272778">
        <w:tc>
          <w:tcPr>
            <w:tcW w:w="4889" w:type="dxa"/>
          </w:tcPr>
          <w:p w:rsidR="00034702" w:rsidRPr="00234E6A" w:rsidRDefault="00034702" w:rsidP="00272778">
            <w:r w:rsidRPr="00234E6A">
              <w:t>clientprint</w:t>
            </w:r>
          </w:p>
        </w:tc>
        <w:tc>
          <w:tcPr>
            <w:tcW w:w="4889" w:type="dxa"/>
          </w:tcPr>
          <w:p w:rsidR="00034702" w:rsidRPr="00234E6A" w:rsidRDefault="00034702" w:rsidP="00272778">
            <w:r w:rsidRPr="00234E6A">
              <w:t>Configuration de l’accès aux services d’impression de la métropole et des DOM</w:t>
            </w:r>
          </w:p>
        </w:tc>
      </w:tr>
    </w:tbl>
    <w:p w:rsidR="00AB2BA7" w:rsidRPr="00234E6A" w:rsidRDefault="00AB2BA7" w:rsidP="00AB2BA7"/>
    <w:p w:rsidR="00AB2BA7" w:rsidRPr="00234E6A" w:rsidRDefault="00AB2BA7" w:rsidP="00AB2BA7">
      <w:r w:rsidRPr="00234E6A">
        <w:t>La configuration dans le FFE est organisée comme ceci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WEB-INF/</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configuration.xml</w:t>
      </w:r>
      <w:r w:rsidRPr="00234E6A">
        <w:rPr>
          <w:rFonts w:ascii="Courier New" w:hAnsi="Courier New" w:cs="Courier New"/>
        </w:rPr>
        <w:tab/>
      </w:r>
      <w:r w:rsidRPr="00234E6A">
        <w:rPr>
          <w:rFonts w:ascii="Courier New" w:hAnsi="Courier New" w:cs="Courier New"/>
          <w:i/>
        </w:rPr>
        <w:t>(configuration globale et par défaut du FFE)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PrintAuth.xml</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globale et par défaut des autorisations pour les impressions)</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web.xml</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web du FFE)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├───applications</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├───clientgua</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 la Guadeloupe)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transmise à l’IHM cliente Flex)</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i/>
        </w:rPr>
      </w:pPr>
      <w:r w:rsidRPr="00234E6A">
        <w:rPr>
          <w:rFonts w:ascii="Courier New" w:hAnsi="Courier New" w:cs="Courier New"/>
        </w:rPr>
        <w:t>│   │       configuration.xml</w:t>
      </w:r>
      <w:r w:rsidRPr="00234E6A">
        <w:rPr>
          <w:rFonts w:ascii="Courier New" w:hAnsi="Courier New" w:cs="Courier New"/>
        </w:rPr>
        <w:tab/>
      </w:r>
      <w:r w:rsidRPr="00234E6A">
        <w:rPr>
          <w:rFonts w:ascii="Courier New" w:hAnsi="Courier New" w:cs="Courier New"/>
          <w:i/>
        </w:rPr>
        <w:t>(mapping entre les URL et les servlets du FFE)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├───clientguy</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 la Guyane)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├───clientmar</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 la Martinique)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├───clientorion</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 la métropole)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├───clientprint</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du service d’impressions)</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├───clientreu</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 la Réunion)</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└───clienttuile2</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d’accès à FranceRaster et au Cadastre)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lastRenderedPageBreak/>
        <w:t>│           client.xml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configuration.xml</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├───lib</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└───configServer</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serveur.properties</w:t>
      </w:r>
      <w:r w:rsidRPr="00234E6A">
        <w:rPr>
          <w:rFonts w:ascii="Courier New" w:hAnsi="Courier New" w:cs="Courier New"/>
        </w:rPr>
        <w:tab/>
      </w:r>
      <w:r w:rsidRPr="00234E6A">
        <w:rPr>
          <w:rFonts w:ascii="Courier New" w:hAnsi="Courier New" w:cs="Courier New"/>
          <w:i/>
        </w:rPr>
        <w:t>(configuration des logs de retentatives de connexions du FFE)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├───log</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log4j.configuration</w:t>
      </w:r>
      <w:r w:rsidRPr="00234E6A">
        <w:rPr>
          <w:rFonts w:ascii="Courier New" w:hAnsi="Courier New" w:cs="Courier New"/>
        </w:rPr>
        <w:tab/>
      </w:r>
      <w:r w:rsidRPr="00234E6A">
        <w:rPr>
          <w:rFonts w:ascii="Courier New" w:hAnsi="Courier New" w:cs="Courier New"/>
          <w:i/>
        </w:rPr>
        <w:t>(configuration log4j du FFE)</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└───orionConfig</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xml:space="preserve">        PrintAuth.xml</w:t>
      </w:r>
      <w:r w:rsidRPr="00234E6A">
        <w:rPr>
          <w:rFonts w:ascii="Courier New" w:hAnsi="Courier New" w:cs="Courier New"/>
        </w:rPr>
        <w:tab/>
      </w:r>
      <w:r w:rsidRPr="00234E6A">
        <w:rPr>
          <w:rFonts w:ascii="Courier New" w:hAnsi="Courier New" w:cs="Courier New"/>
        </w:rPr>
        <w:tab/>
      </w:r>
      <w:r w:rsidRPr="00234E6A">
        <w:rPr>
          <w:rFonts w:ascii="Courier New" w:hAnsi="Courier New" w:cs="Courier New"/>
          <w:i/>
        </w:rPr>
        <w:t>(configuration des autorisations pour les impressions)</w:t>
      </w:r>
    </w:p>
    <w:p w:rsidR="00AB2BA7" w:rsidRPr="00234E6A" w:rsidRDefault="00AB2BA7" w:rsidP="00AB2BA7">
      <w:pPr>
        <w:pBdr>
          <w:top w:val="single" w:sz="4" w:space="1" w:color="auto"/>
          <w:left w:val="single" w:sz="4" w:space="4" w:color="auto"/>
          <w:bottom w:val="single" w:sz="4" w:space="1" w:color="auto"/>
          <w:right w:val="single" w:sz="4" w:space="4" w:color="auto"/>
        </w:pBdr>
        <w:rPr>
          <w:rFonts w:ascii="Courier New" w:hAnsi="Courier New" w:cs="Courier New"/>
        </w:rPr>
      </w:pPr>
      <w:r w:rsidRPr="00234E6A">
        <w:rPr>
          <w:rFonts w:ascii="Courier New" w:hAnsi="Courier New" w:cs="Courier New"/>
        </w:rPr>
        <w:t xml:space="preserve">        repository_fmk.xml</w:t>
      </w:r>
      <w:r w:rsidRPr="00234E6A">
        <w:rPr>
          <w:rFonts w:ascii="Courier New" w:hAnsi="Courier New" w:cs="Courier New"/>
        </w:rPr>
        <w:tab/>
      </w:r>
      <w:r w:rsidRPr="00234E6A">
        <w:rPr>
          <w:rFonts w:ascii="Courier New" w:hAnsi="Courier New" w:cs="Courier New"/>
          <w:i/>
        </w:rPr>
        <w:t>(configuration des autorisations pour les services d’affichage)</w:t>
      </w:r>
    </w:p>
    <w:p w:rsidR="00034702" w:rsidRPr="00234E6A" w:rsidRDefault="00034702" w:rsidP="00034702"/>
    <w:p w:rsidR="00AB2BA7" w:rsidRPr="00234E6A" w:rsidRDefault="00AB2BA7" w:rsidP="00AB2BA7">
      <w:pPr>
        <w:pStyle w:val="Titre4"/>
      </w:pPr>
      <w:bookmarkStart w:id="1085" w:name="_Toc426723782"/>
      <w:r w:rsidRPr="00234E6A">
        <w:t>Détail de la configuration de clientgua, clientguy, clientmar, clientorion, clientreu</w:t>
      </w:r>
      <w:bookmarkEnd w:id="1085"/>
    </w:p>
    <w:p w:rsidR="00AB2BA7" w:rsidRPr="00234E6A" w:rsidRDefault="00AB2BA7" w:rsidP="00AB2BA7">
      <w:pPr>
        <w:pStyle w:val="Titre5"/>
      </w:pPr>
      <w:r w:rsidRPr="00234E6A">
        <w:t>client.xml</w:t>
      </w:r>
    </w:p>
    <w:p w:rsidR="00AB2BA7" w:rsidRPr="00234E6A" w:rsidRDefault="00AB2BA7" w:rsidP="00AB2BA7">
      <w:r w:rsidRPr="00234E6A">
        <w:t xml:space="preserve">Le fichier clientorion/client.xml est modifié en G1R6 pour </w:t>
      </w:r>
    </w:p>
    <w:p w:rsidR="00AB2BA7" w:rsidRPr="00234E6A" w:rsidRDefault="001F2AEE" w:rsidP="00AB2BA7">
      <w:pPr>
        <w:pStyle w:val="Paragraphedeliste"/>
        <w:numPr>
          <w:ilvl w:val="0"/>
          <w:numId w:val="157"/>
        </w:numPr>
      </w:pPr>
      <w:r w:rsidRPr="00234E6A">
        <w:t>Remplacer les références à coord_x93 par coord_x</w:t>
      </w:r>
    </w:p>
    <w:p w:rsidR="00AB2BA7" w:rsidRPr="00234E6A" w:rsidRDefault="001F2AEE" w:rsidP="00AB2BA7">
      <w:pPr>
        <w:pStyle w:val="Paragraphedeliste"/>
        <w:numPr>
          <w:ilvl w:val="0"/>
          <w:numId w:val="157"/>
        </w:numPr>
      </w:pPr>
      <w:r w:rsidRPr="00234E6A">
        <w:t>Remplacer les références à coord_y93 par coord_y</w:t>
      </w:r>
    </w:p>
    <w:p w:rsidR="00AB2BA7" w:rsidRPr="00234E6A" w:rsidRDefault="00AB2BA7" w:rsidP="00AB2BA7">
      <w:pPr>
        <w:pStyle w:val="Paragraphedeliste"/>
        <w:numPr>
          <w:ilvl w:val="0"/>
          <w:numId w:val="157"/>
        </w:numPr>
      </w:pPr>
      <w:r w:rsidRPr="00234E6A">
        <w:t>Remplacer les URL présentes dans le fichier pour passer par la configuration du client (exemple : remplacer RestFmkSrvDeploy/orion/requeteBDD par RestFmkSrvDeploy/orion/applications/clientorion/requeteBDD).</w:t>
      </w:r>
    </w:p>
    <w:p w:rsidR="00AB2BA7" w:rsidRPr="00234E6A" w:rsidRDefault="00AB2BA7" w:rsidP="00AB2BA7"/>
    <w:p w:rsidR="00AB2BA7" w:rsidRPr="00234E6A" w:rsidRDefault="00AB2BA7" w:rsidP="00AB2BA7">
      <w:r w:rsidRPr="00234E6A">
        <w:t>Le fichier client.xml de clientgua, clientguy, clientmar, clientreu est identique à clientorion/client.xml, à l’exception des URL d’accès aux services qui changent en fonction du nom du client :</w:t>
      </w:r>
    </w:p>
    <w:p w:rsidR="00AB2BA7" w:rsidRPr="00234E6A" w:rsidRDefault="00AB2BA7" w:rsidP="00AB2BA7">
      <w:pPr>
        <w:pStyle w:val="Paragraphedeliste"/>
        <w:numPr>
          <w:ilvl w:val="0"/>
          <w:numId w:val="157"/>
        </w:numPr>
      </w:pPr>
      <w:r w:rsidRPr="00234E6A">
        <w:t>RestFmkSrvDeploy/orion/applications/&lt;nom client&gt;/&lt;service&gt;</w:t>
      </w:r>
    </w:p>
    <w:p w:rsidR="00AB2BA7" w:rsidRPr="00234E6A" w:rsidRDefault="00AB2BA7" w:rsidP="00AB2BA7">
      <w:r w:rsidRPr="00234E6A">
        <w:t>Exemple : RestFmkSrvDeploy/orion/applications/clientmar/requeteBDD</w:t>
      </w:r>
    </w:p>
    <w:p w:rsidR="00AB2BA7" w:rsidRPr="00234E6A" w:rsidRDefault="005D73D8" w:rsidP="00AB2BA7">
      <w:r w:rsidRPr="00234E6A">
        <w:t>Les fichiers client.xml de chaque zone sont générés à partir d’un fichier modèle unique.</w:t>
      </w:r>
    </w:p>
    <w:p w:rsidR="00AB2BA7" w:rsidRPr="00234E6A" w:rsidRDefault="00AB2BA7" w:rsidP="00AB2BA7">
      <w:pPr>
        <w:pStyle w:val="Titre5"/>
      </w:pPr>
      <w:r w:rsidRPr="00234E6A">
        <w:t>configuration.xml</w:t>
      </w:r>
    </w:p>
    <w:p w:rsidR="00AB2BA7" w:rsidRPr="00234E6A" w:rsidRDefault="00AB2BA7" w:rsidP="00AB2BA7">
      <w:r w:rsidRPr="00234E6A">
        <w:t>A partir de la G1R6, le fichier clientorion/configuration.xml contient les filtres d’URL suivants, initialement présents dans le fichier configuration.xml global :</w:t>
      </w:r>
    </w:p>
    <w:p w:rsidR="00AB2BA7" w:rsidRPr="00234E6A" w:rsidRDefault="00AB2BA7" w:rsidP="00AB2BA7">
      <w:pPr>
        <w:pStyle w:val="Paragraphedeliste"/>
        <w:numPr>
          <w:ilvl w:val="0"/>
          <w:numId w:val="183"/>
        </w:numPr>
      </w:pPr>
      <w:r w:rsidRPr="00234E6A">
        <w:t>/importShape</w:t>
      </w:r>
    </w:p>
    <w:p w:rsidR="00AB2BA7" w:rsidRPr="00234E6A" w:rsidRDefault="00AB2BA7" w:rsidP="00AB2BA7">
      <w:pPr>
        <w:pStyle w:val="Paragraphedeliste"/>
        <w:numPr>
          <w:ilvl w:val="0"/>
          <w:numId w:val="183"/>
        </w:numPr>
      </w:pPr>
      <w:r w:rsidRPr="00234E6A">
        <w:t>/importGCNonFT</w:t>
      </w:r>
    </w:p>
    <w:p w:rsidR="00AB2BA7" w:rsidRPr="00234E6A" w:rsidRDefault="00AB2BA7" w:rsidP="00AB2BA7">
      <w:pPr>
        <w:pStyle w:val="Paragraphedeliste"/>
        <w:numPr>
          <w:ilvl w:val="0"/>
          <w:numId w:val="183"/>
        </w:numPr>
      </w:pPr>
      <w:r w:rsidRPr="00234E6A">
        <w:t>/importAppui</w:t>
      </w:r>
    </w:p>
    <w:p w:rsidR="00AB2BA7" w:rsidRPr="00234E6A" w:rsidRDefault="00AB2BA7" w:rsidP="00AB2BA7">
      <w:pPr>
        <w:pStyle w:val="Paragraphedeliste"/>
        <w:numPr>
          <w:ilvl w:val="0"/>
          <w:numId w:val="183"/>
        </w:numPr>
      </w:pPr>
      <w:r w:rsidRPr="00234E6A">
        <w:t>/importPoint</w:t>
      </w:r>
    </w:p>
    <w:p w:rsidR="00AB2BA7" w:rsidRPr="00234E6A" w:rsidRDefault="00AB2BA7" w:rsidP="00AB2BA7">
      <w:pPr>
        <w:pStyle w:val="Paragraphedeliste"/>
        <w:numPr>
          <w:ilvl w:val="0"/>
          <w:numId w:val="183"/>
        </w:numPr>
      </w:pPr>
      <w:r w:rsidRPr="00234E6A">
        <w:t>/traitementSiteSupport</w:t>
      </w:r>
    </w:p>
    <w:p w:rsidR="00AB2BA7" w:rsidRPr="00234E6A" w:rsidRDefault="00AB2BA7" w:rsidP="00AB2BA7">
      <w:pPr>
        <w:pStyle w:val="Paragraphedeliste"/>
        <w:numPr>
          <w:ilvl w:val="0"/>
          <w:numId w:val="183"/>
        </w:numPr>
      </w:pPr>
      <w:r w:rsidRPr="00234E6A">
        <w:t>/traitementPF</w:t>
      </w:r>
    </w:p>
    <w:p w:rsidR="00AB2BA7" w:rsidRPr="00234E6A" w:rsidRDefault="00AB2BA7" w:rsidP="00AB2BA7">
      <w:pPr>
        <w:pStyle w:val="Paragraphedeliste"/>
        <w:numPr>
          <w:ilvl w:val="0"/>
          <w:numId w:val="183"/>
        </w:numPr>
      </w:pPr>
      <w:r w:rsidRPr="00234E6A">
        <w:t>/traitementSD</w:t>
      </w:r>
    </w:p>
    <w:p w:rsidR="00AB2BA7" w:rsidRPr="00234E6A" w:rsidRDefault="00AB2BA7" w:rsidP="00AB2BA7">
      <w:pPr>
        <w:pStyle w:val="Paragraphedeliste"/>
        <w:numPr>
          <w:ilvl w:val="0"/>
          <w:numId w:val="183"/>
        </w:numPr>
      </w:pPr>
      <w:r w:rsidRPr="00234E6A">
        <w:t>/exportImb</w:t>
      </w:r>
    </w:p>
    <w:p w:rsidR="00AB2BA7" w:rsidRPr="00234E6A" w:rsidRDefault="00AB2BA7" w:rsidP="00AB2BA7">
      <w:pPr>
        <w:pStyle w:val="Paragraphedeliste"/>
        <w:numPr>
          <w:ilvl w:val="0"/>
          <w:numId w:val="183"/>
        </w:numPr>
      </w:pPr>
      <w:r w:rsidRPr="00234E6A">
        <w:t>/uploadContexteFile</w:t>
      </w:r>
    </w:p>
    <w:p w:rsidR="00AB2BA7" w:rsidRPr="00234E6A" w:rsidRDefault="00AB2BA7" w:rsidP="00AB2BA7">
      <w:pPr>
        <w:pStyle w:val="Paragraphedeliste"/>
        <w:numPr>
          <w:ilvl w:val="0"/>
          <w:numId w:val="183"/>
        </w:numPr>
      </w:pPr>
      <w:r w:rsidRPr="00234E6A">
        <w:t>/downloadContexteFile</w:t>
      </w:r>
    </w:p>
    <w:p w:rsidR="00AB2BA7" w:rsidRPr="00234E6A" w:rsidRDefault="00AB2BA7" w:rsidP="00AB2BA7">
      <w:pPr>
        <w:pStyle w:val="Paragraphedeliste"/>
        <w:numPr>
          <w:ilvl w:val="0"/>
          <w:numId w:val="183"/>
        </w:numPr>
      </w:pPr>
      <w:r w:rsidRPr="00234E6A">
        <w:t>/deleteContexteFile</w:t>
      </w:r>
    </w:p>
    <w:p w:rsidR="00AB2BA7" w:rsidRPr="00234E6A" w:rsidRDefault="00AB2BA7" w:rsidP="00AB2BA7">
      <w:pPr>
        <w:pStyle w:val="Paragraphedeliste"/>
        <w:numPr>
          <w:ilvl w:val="0"/>
          <w:numId w:val="183"/>
        </w:numPr>
      </w:pPr>
      <w:r w:rsidRPr="00234E6A">
        <w:t>/keepalive</w:t>
      </w:r>
    </w:p>
    <w:p w:rsidR="00AB2BA7" w:rsidRPr="00234E6A" w:rsidRDefault="00AB2BA7" w:rsidP="00AB2BA7">
      <w:pPr>
        <w:pStyle w:val="Paragraphedeliste"/>
        <w:numPr>
          <w:ilvl w:val="0"/>
          <w:numId w:val="183"/>
        </w:numPr>
      </w:pPr>
      <w:r w:rsidRPr="00234E6A">
        <w:t>/keepforprint</w:t>
      </w:r>
    </w:p>
    <w:p w:rsidR="00AB2BA7" w:rsidRPr="00234E6A" w:rsidRDefault="00AB2BA7" w:rsidP="00AB2BA7">
      <w:pPr>
        <w:pStyle w:val="Paragraphedeliste"/>
        <w:numPr>
          <w:ilvl w:val="0"/>
          <w:numId w:val="183"/>
        </w:numPr>
      </w:pPr>
      <w:r w:rsidRPr="00234E6A">
        <w:t>/extractPDF</w:t>
      </w:r>
    </w:p>
    <w:p w:rsidR="00AB2BA7" w:rsidRPr="00234E6A" w:rsidRDefault="00AB2BA7" w:rsidP="00AB2BA7">
      <w:pPr>
        <w:pStyle w:val="Paragraphedeliste"/>
        <w:numPr>
          <w:ilvl w:val="0"/>
          <w:numId w:val="183"/>
        </w:numPr>
      </w:pPr>
      <w:r w:rsidRPr="00234E6A">
        <w:t>/requeteBDD</w:t>
      </w:r>
    </w:p>
    <w:p w:rsidR="00AB2BA7" w:rsidRPr="00234E6A" w:rsidRDefault="00AB2BA7" w:rsidP="00AB2BA7">
      <w:pPr>
        <w:pStyle w:val="Paragraphedeliste"/>
        <w:numPr>
          <w:ilvl w:val="0"/>
          <w:numId w:val="183"/>
        </w:numPr>
      </w:pPr>
      <w:r w:rsidRPr="00234E6A">
        <w:t>/gestionDroits</w:t>
      </w:r>
    </w:p>
    <w:p w:rsidR="00AB2BA7" w:rsidRPr="00234E6A" w:rsidRDefault="00AB2BA7" w:rsidP="00AB2BA7">
      <w:pPr>
        <w:pStyle w:val="Paragraphedeliste"/>
        <w:numPr>
          <w:ilvl w:val="0"/>
          <w:numId w:val="183"/>
        </w:numPr>
      </w:pPr>
      <w:r w:rsidRPr="00234E6A">
        <w:t>/gestionConnexion</w:t>
      </w:r>
    </w:p>
    <w:p w:rsidR="00AB2BA7" w:rsidRPr="00234E6A" w:rsidRDefault="00AB2BA7" w:rsidP="00AB2BA7">
      <w:pPr>
        <w:pStyle w:val="Paragraphedeliste"/>
        <w:numPr>
          <w:ilvl w:val="0"/>
          <w:numId w:val="183"/>
        </w:numPr>
      </w:pPr>
      <w:r w:rsidRPr="00234E6A">
        <w:t>/extractData</w:t>
      </w:r>
    </w:p>
    <w:p w:rsidR="00AB2BA7" w:rsidRPr="00234E6A" w:rsidRDefault="00AB2BA7" w:rsidP="00AB2BA7">
      <w:pPr>
        <w:pStyle w:val="Paragraphedeliste"/>
        <w:numPr>
          <w:ilvl w:val="0"/>
          <w:numId w:val="183"/>
        </w:numPr>
      </w:pPr>
      <w:r w:rsidRPr="00234E6A">
        <w:t>/extractCSVData</w:t>
      </w:r>
    </w:p>
    <w:p w:rsidR="00AB2BA7" w:rsidRPr="00234E6A" w:rsidRDefault="00AB2BA7" w:rsidP="00AB2BA7">
      <w:pPr>
        <w:pStyle w:val="Paragraphedeliste"/>
        <w:numPr>
          <w:ilvl w:val="0"/>
          <w:numId w:val="183"/>
        </w:numPr>
      </w:pPr>
      <w:r w:rsidRPr="00234E6A">
        <w:lastRenderedPageBreak/>
        <w:t>/gestionAlertes</w:t>
      </w:r>
    </w:p>
    <w:p w:rsidR="00AB2BA7" w:rsidRPr="00234E6A" w:rsidRDefault="00AB2BA7" w:rsidP="00AB2BA7">
      <w:pPr>
        <w:pStyle w:val="Paragraphedeliste"/>
        <w:numPr>
          <w:ilvl w:val="0"/>
          <w:numId w:val="183"/>
        </w:numPr>
      </w:pPr>
      <w:r w:rsidRPr="00234E6A">
        <w:t>/recalageSites</w:t>
      </w:r>
    </w:p>
    <w:p w:rsidR="00AB2BA7" w:rsidRPr="00234E6A" w:rsidRDefault="00AB2BA7" w:rsidP="00AB2BA7"/>
    <w:p w:rsidR="00AB2BA7" w:rsidRPr="00234E6A" w:rsidRDefault="00AB2BA7" w:rsidP="00AB2BA7">
      <w:r w:rsidRPr="00234E6A">
        <w:t>Le fichier configuration.xml de clientgua, clientguy, clientmar, clientreu est identique à clientorion/configuration.xml, à l’exception des éléments suivants qui sont spécifiques :</w:t>
      </w:r>
    </w:p>
    <w:p w:rsidR="00AB2BA7" w:rsidRPr="00234E6A" w:rsidRDefault="00AB2BA7" w:rsidP="00AB2BA7">
      <w:pPr>
        <w:pStyle w:val="Paragraphedeliste"/>
        <w:numPr>
          <w:ilvl w:val="0"/>
          <w:numId w:val="157"/>
        </w:numPr>
      </w:pPr>
      <w:r w:rsidRPr="00234E6A">
        <w:t xml:space="preserve">chemins d’accès au filer (voir chapitre </w:t>
      </w:r>
      <w:hyperlink w:anchor="_Système_de_fichiers" w:history="1">
        <w:r w:rsidR="00792B62" w:rsidRPr="00234E6A">
          <w:rPr>
            <w:rStyle w:val="Lienhypertexte"/>
          </w:rPr>
          <w:t>Système de fichiers</w:t>
        </w:r>
      </w:hyperlink>
      <w:r w:rsidRPr="00234E6A">
        <w:t>)</w:t>
      </w:r>
    </w:p>
    <w:p w:rsidR="00AB2BA7" w:rsidRPr="00234E6A" w:rsidRDefault="00AB2BA7" w:rsidP="00AB2BA7">
      <w:pPr>
        <w:pStyle w:val="Paragraphedeliste"/>
        <w:numPr>
          <w:ilvl w:val="0"/>
          <w:numId w:val="157"/>
        </w:numPr>
      </w:pPr>
      <w:r w:rsidRPr="00234E6A">
        <w:t>URL d’accès aux map services (voir chapitre </w:t>
      </w:r>
      <w:hyperlink w:anchor="_MAPSERVICES" w:history="1">
        <w:r w:rsidR="00D55EF8" w:rsidRPr="00234E6A">
          <w:rPr>
            <w:rStyle w:val="Lienhypertexte"/>
          </w:rPr>
          <w:t>MAPSERVICES</w:t>
        </w:r>
      </w:hyperlink>
      <w:r w:rsidRPr="00234E6A">
        <w:t>)</w:t>
      </w:r>
    </w:p>
    <w:p w:rsidR="00AB2BA7" w:rsidRPr="00234E6A" w:rsidRDefault="00AB2BA7" w:rsidP="00AB2BA7">
      <w:pPr>
        <w:pStyle w:val="Paragraphedeliste"/>
        <w:numPr>
          <w:ilvl w:val="0"/>
          <w:numId w:val="157"/>
        </w:numPr>
      </w:pPr>
      <w:r w:rsidRPr="00234E6A">
        <w:t xml:space="preserve">informations de connexion à la base de données (voir chapitre </w:t>
      </w:r>
      <w:hyperlink w:anchor="_Informations_de_connexion" w:history="1">
        <w:r w:rsidR="00F47C36" w:rsidRPr="00234E6A">
          <w:rPr>
            <w:rStyle w:val="Lienhypertexte"/>
          </w:rPr>
          <w:t>Informations de connexion</w:t>
        </w:r>
      </w:hyperlink>
      <w:fldSimple w:instr=" REF _Ref410392242 \h  \* MERGEFORMAT ">
        <w:r w:rsidR="00675435" w:rsidRPr="00234E6A">
          <w:t>Informations de connexion</w:t>
        </w:r>
      </w:fldSimple>
      <w:r w:rsidRPr="00234E6A">
        <w:t>)</w:t>
      </w:r>
    </w:p>
    <w:p w:rsidR="004A451D" w:rsidRPr="00234E6A" w:rsidRDefault="004A451D" w:rsidP="004A451D">
      <w:r w:rsidRPr="00234E6A">
        <w:t>Les fichiers configuration.xml de chaque zone sont générés à partir d’un fichier modèle unique.</w:t>
      </w:r>
    </w:p>
    <w:p w:rsidR="000B1540" w:rsidRPr="00234E6A" w:rsidRDefault="000B1540" w:rsidP="00F50B3B">
      <w:pPr>
        <w:pStyle w:val="Sansinterligne"/>
        <w:jc w:val="both"/>
        <w:rPr>
          <w:rFonts w:ascii="Arial" w:eastAsia="Times New Roman" w:hAnsi="Arial"/>
          <w:sz w:val="20"/>
          <w:szCs w:val="20"/>
          <w:lang w:eastAsia="fr-FR"/>
        </w:rPr>
      </w:pPr>
    </w:p>
    <w:p w:rsidR="000B1540" w:rsidRPr="00234E6A" w:rsidRDefault="000B1540" w:rsidP="000B1540">
      <w:pPr>
        <w:pStyle w:val="Titre2"/>
        <w:rPr>
          <w:rFonts w:cs="Arial"/>
        </w:rPr>
      </w:pPr>
      <w:bookmarkStart w:id="1086" w:name="_Toc426723783"/>
      <w:r w:rsidRPr="00234E6A">
        <w:rPr>
          <w:rFonts w:cs="Arial"/>
        </w:rPr>
        <w:t>Système de fichiers</w:t>
      </w:r>
      <w:bookmarkEnd w:id="1086"/>
    </w:p>
    <w:p w:rsidR="00F50B3B" w:rsidRPr="00234E6A" w:rsidRDefault="00F50B3B" w:rsidP="00F50B3B">
      <w:pPr>
        <w:pStyle w:val="Sansinterligne"/>
        <w:jc w:val="both"/>
        <w:rPr>
          <w:rFonts w:ascii="Arial" w:eastAsia="Times New Roman" w:hAnsi="Arial"/>
          <w:sz w:val="20"/>
          <w:szCs w:val="20"/>
          <w:lang w:eastAsia="fr-FR"/>
        </w:rPr>
      </w:pPr>
      <w:r w:rsidRPr="00234E6A">
        <w:rPr>
          <w:rFonts w:ascii="Arial" w:eastAsia="Times New Roman" w:hAnsi="Arial"/>
          <w:sz w:val="20"/>
          <w:szCs w:val="20"/>
          <w:lang w:eastAsia="fr-FR"/>
        </w:rPr>
        <w:t>Afin de distinguer les fichiers des différentes zones géographiques gérées dans Geofibre, l’arborescence des deux filers est organisée de façon à intégrer le nom de la zone géographique :</w:t>
      </w:r>
    </w:p>
    <w:p w:rsidR="00F50B3B" w:rsidRPr="00234E6A" w:rsidRDefault="00F50B3B" w:rsidP="00F50B3B">
      <w:pPr>
        <w:pStyle w:val="Sansinterligne"/>
        <w:ind w:firstLine="708"/>
        <w:jc w:val="both"/>
        <w:rPr>
          <w:rFonts w:ascii="Arial" w:eastAsia="Times New Roman" w:hAnsi="Arial"/>
          <w:sz w:val="20"/>
          <w:szCs w:val="20"/>
          <w:lang w:eastAsia="fr-FR"/>
        </w:rPr>
      </w:pPr>
      <w:r w:rsidRPr="00234E6A">
        <w:rPr>
          <w:rFonts w:ascii="Arial" w:eastAsia="Times New Roman" w:hAnsi="Arial"/>
          <w:sz w:val="20"/>
          <w:szCs w:val="20"/>
          <w:lang w:eastAsia="fr-FR"/>
        </w:rPr>
        <w:t>/var/opt/data/flat/gfias1/&lt;webbdd ou webarcgis&gt;/</w:t>
      </w:r>
      <w:r w:rsidR="001F2AEE" w:rsidRPr="00234E6A">
        <w:rPr>
          <w:rFonts w:ascii="Arial" w:eastAsia="Times New Roman" w:hAnsi="Arial"/>
          <w:sz w:val="20"/>
          <w:szCs w:val="20"/>
          <w:lang w:eastAsia="fr-FR"/>
        </w:rPr>
        <w:t>&lt;zone géographique&gt;</w:t>
      </w:r>
      <w:r w:rsidRPr="00234E6A">
        <w:rPr>
          <w:rFonts w:ascii="Arial" w:eastAsia="Times New Roman" w:hAnsi="Arial"/>
          <w:sz w:val="20"/>
          <w:szCs w:val="20"/>
          <w:lang w:eastAsia="fr-FR"/>
        </w:rPr>
        <w:t>/&lt;structure des répertoires en G1R5&gt;.</w:t>
      </w:r>
    </w:p>
    <w:p w:rsidR="00F50B3B" w:rsidRPr="00234E6A" w:rsidRDefault="001F2AEE" w:rsidP="00F50B3B">
      <w:pPr>
        <w:pStyle w:val="Sansinterligne"/>
        <w:jc w:val="both"/>
        <w:rPr>
          <w:rFonts w:ascii="Arial" w:eastAsia="Times New Roman" w:hAnsi="Arial"/>
          <w:sz w:val="20"/>
          <w:szCs w:val="20"/>
          <w:lang w:eastAsia="fr-FR"/>
        </w:rPr>
      </w:pPr>
      <w:r w:rsidRPr="00234E6A">
        <w:rPr>
          <w:rFonts w:ascii="Arial" w:eastAsia="Times New Roman" w:hAnsi="Arial"/>
          <w:sz w:val="20"/>
          <w:szCs w:val="20"/>
          <w:lang w:eastAsia="fr-FR"/>
        </w:rPr>
        <w:t>En plus des 5 zones géographiques prises en charge, une arborescence « commun » gère les traitements mutualisés à l’ensemble des zones géographiques.</w:t>
      </w:r>
    </w:p>
    <w:p w:rsidR="00F50B3B" w:rsidRPr="00234E6A" w:rsidRDefault="00F50B3B" w:rsidP="00F50B3B">
      <w:pPr>
        <w:pStyle w:val="Sansinterligne"/>
        <w:rPr>
          <w:rFonts w:ascii="Arial" w:eastAsia="Times New Roman" w:hAnsi="Arial"/>
          <w:sz w:val="20"/>
          <w:szCs w:val="20"/>
          <w:lang w:eastAsia="fr-FR"/>
        </w:rPr>
      </w:pP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Les arborescences des filers sont les suivantes :</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/var/opt/data/flat/gfias1/webbdd/metropole/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/var/opt/data/flat/gfias1/webbdd/guadeloupe/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/var/opt/data/flat/gfias1/webbdd/martinique/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/var/opt/data/flat/gfias1/webbdd/guyane/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/var/opt/data/flat/gfias1/webbdd/reunion/</w:t>
      </w:r>
    </w:p>
    <w:p w:rsidR="00F50B3B" w:rsidRPr="00234E6A" w:rsidRDefault="00F50B3B" w:rsidP="00F50B3B">
      <w:pPr>
        <w:pStyle w:val="Sansinterligne"/>
        <w:ind w:left="708"/>
        <w:rPr>
          <w:rFonts w:ascii="Arial" w:eastAsia="Times New Roman" w:hAnsi="Arial"/>
          <w:sz w:val="20"/>
          <w:szCs w:val="20"/>
          <w:lang w:val="en-US" w:eastAsia="fr-FR"/>
        </w:rPr>
      </w:pPr>
    </w:p>
    <w:p w:rsidR="00F50B3B" w:rsidRPr="00234E6A" w:rsidRDefault="001F2AEE" w:rsidP="00F50B3B">
      <w:pPr>
        <w:pStyle w:val="Sansinterligne"/>
        <w:ind w:firstLine="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/var/opt/data/flat/gfias1/webbdd/commun/</w:t>
      </w:r>
    </w:p>
    <w:p w:rsidR="00F50B3B" w:rsidRPr="00234E6A" w:rsidRDefault="00F50B3B" w:rsidP="00F50B3B">
      <w:pPr>
        <w:pStyle w:val="Sansinterligne"/>
        <w:rPr>
          <w:rFonts w:ascii="Arial" w:eastAsia="Times New Roman" w:hAnsi="Arial"/>
          <w:sz w:val="20"/>
          <w:szCs w:val="20"/>
          <w:lang w:val="en-US" w:eastAsia="fr-FR"/>
        </w:rPr>
      </w:pP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/var/opt/data/flat/gfias1/webarcgis/metropole/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/var/opt/data/flat/gfias1/webarcgis/guadeloupe/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/var/opt/data/flat/gfias1/webarcgis/martinique/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/var/opt/data/flat/gfias1/webarcgis/guyane/</w:t>
      </w:r>
    </w:p>
    <w:p w:rsidR="00F50B3B" w:rsidRPr="00234E6A" w:rsidRDefault="001F2AEE" w:rsidP="00F50B3B">
      <w:pPr>
        <w:pStyle w:val="Sansinterligne"/>
        <w:ind w:left="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/var/opt/data/flat/gfias1/webarcgis/reunion/</w:t>
      </w:r>
    </w:p>
    <w:p w:rsidR="00F50B3B" w:rsidRPr="00234E6A" w:rsidRDefault="00F50B3B" w:rsidP="00F50B3B">
      <w:pPr>
        <w:pStyle w:val="Sansinterligne"/>
        <w:ind w:left="708"/>
        <w:rPr>
          <w:rFonts w:ascii="Arial" w:eastAsia="Times New Roman" w:hAnsi="Arial"/>
          <w:sz w:val="20"/>
          <w:szCs w:val="20"/>
          <w:lang w:val="en-US" w:eastAsia="fr-FR"/>
        </w:rPr>
      </w:pPr>
    </w:p>
    <w:p w:rsidR="00F50B3B" w:rsidRPr="00234E6A" w:rsidRDefault="001F2AEE" w:rsidP="00F50B3B">
      <w:pPr>
        <w:pStyle w:val="Sansinterligne"/>
        <w:ind w:firstLine="708"/>
        <w:rPr>
          <w:rFonts w:ascii="Arial" w:eastAsia="Times New Roman" w:hAnsi="Arial"/>
          <w:sz w:val="20"/>
          <w:szCs w:val="20"/>
          <w:lang w:val="en-US" w:eastAsia="fr-FR"/>
        </w:rPr>
      </w:pPr>
      <w:r w:rsidRPr="00234E6A">
        <w:rPr>
          <w:rFonts w:ascii="Arial" w:eastAsia="Times New Roman" w:hAnsi="Arial"/>
          <w:sz w:val="20"/>
          <w:szCs w:val="20"/>
          <w:lang w:val="en-US" w:eastAsia="fr-FR"/>
        </w:rPr>
        <w:t>/var/opt/data/flat/gfias1/webarcgis/commun/</w:t>
      </w:r>
    </w:p>
    <w:p w:rsidR="00F50B3B" w:rsidRPr="00234E6A" w:rsidRDefault="00F50B3B" w:rsidP="00F50B3B">
      <w:pPr>
        <w:pStyle w:val="Sansinterligne"/>
        <w:rPr>
          <w:rFonts w:ascii="Arial" w:hAnsi="Arial" w:cs="Arial"/>
          <w:lang w:val="en-US"/>
        </w:rPr>
      </w:pPr>
    </w:p>
    <w:p w:rsidR="00F50B3B" w:rsidRPr="00234E6A" w:rsidRDefault="00F50B3B" w:rsidP="00F50B3B">
      <w:pPr>
        <w:pStyle w:val="Titre3"/>
      </w:pPr>
      <w:bookmarkStart w:id="1087" w:name="_Toc404012411"/>
      <w:bookmarkStart w:id="1088" w:name="_Toc426723784"/>
      <w:r w:rsidRPr="00234E6A">
        <w:t xml:space="preserve">Arborescence par </w:t>
      </w:r>
      <w:bookmarkEnd w:id="1087"/>
      <w:r w:rsidRPr="00234E6A">
        <w:t>zone géographique</w:t>
      </w:r>
      <w:bookmarkEnd w:id="1088"/>
    </w:p>
    <w:p w:rsidR="003D7E85"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L’arborescence pour chaque zone géographique est identique à l’arborescence métropole en G1R5</w:t>
      </w:r>
    </w:p>
    <w:p w:rsidR="00F50B3B" w:rsidRPr="00234E6A" w:rsidRDefault="003D7E85"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Le</w:t>
      </w:r>
      <w:r w:rsidR="00F50B3B" w:rsidRPr="00234E6A">
        <w:rPr>
          <w:rFonts w:ascii="Arial" w:eastAsia="Times New Roman" w:hAnsi="Arial"/>
          <w:sz w:val="20"/>
          <w:szCs w:val="20"/>
          <w:lang w:eastAsia="fr-FR"/>
        </w:rPr>
        <w:t xml:space="preserve"> répertoire incft qui est </w:t>
      </w:r>
      <w:r w:rsidRPr="00234E6A">
        <w:rPr>
          <w:rFonts w:ascii="Arial" w:eastAsia="Times New Roman" w:hAnsi="Arial"/>
          <w:sz w:val="20"/>
          <w:szCs w:val="20"/>
          <w:lang w:eastAsia="fr-FR"/>
        </w:rPr>
        <w:t>également présent</w:t>
      </w:r>
      <w:r w:rsidR="00F50B3B" w:rsidRPr="00234E6A">
        <w:rPr>
          <w:rFonts w:ascii="Arial" w:eastAsia="Times New Roman" w:hAnsi="Arial"/>
          <w:sz w:val="20"/>
          <w:szCs w:val="20"/>
          <w:lang w:eastAsia="fr-FR"/>
        </w:rPr>
        <w:t xml:space="preserve"> </w:t>
      </w:r>
      <w:r w:rsidRPr="00234E6A">
        <w:rPr>
          <w:rFonts w:ascii="Arial" w:eastAsia="Times New Roman" w:hAnsi="Arial"/>
          <w:sz w:val="20"/>
          <w:szCs w:val="20"/>
          <w:lang w:eastAsia="fr-FR"/>
        </w:rPr>
        <w:t>dans</w:t>
      </w:r>
      <w:r w:rsidR="00F50B3B" w:rsidRPr="00234E6A">
        <w:rPr>
          <w:rFonts w:ascii="Arial" w:eastAsia="Times New Roman" w:hAnsi="Arial"/>
          <w:sz w:val="20"/>
          <w:szCs w:val="20"/>
          <w:lang w:eastAsia="fr-FR"/>
        </w:rPr>
        <w:t xml:space="preserve"> le répertoire commun, car les imports CFT sont communs à toutes les zones géographiques :</w:t>
      </w:r>
    </w:p>
    <w:p w:rsidR="00F50B3B" w:rsidRPr="00234E6A" w:rsidRDefault="00F50B3B" w:rsidP="00F50B3B">
      <w:pPr>
        <w:pStyle w:val="Sansinterligne"/>
        <w:rPr>
          <w:rFonts w:ascii="Arial" w:eastAsia="Times New Roman" w:hAnsi="Arial"/>
          <w:sz w:val="20"/>
          <w:szCs w:val="20"/>
          <w:lang w:eastAsia="fr-FR"/>
        </w:rPr>
      </w:pPr>
    </w:p>
    <w:p w:rsidR="00F50B3B" w:rsidRPr="00234E6A" w:rsidRDefault="00F50B3B" w:rsidP="00F50B3B">
      <w:pPr>
        <w:pStyle w:val="Sansinterligne"/>
        <w:rPr>
          <w:rFonts w:ascii="Arial" w:eastAsia="Times New Roman" w:hAnsi="Arial"/>
          <w:i/>
          <w:sz w:val="20"/>
          <w:szCs w:val="20"/>
          <w:lang w:eastAsia="fr-FR"/>
        </w:rPr>
      </w:pPr>
      <w:r w:rsidRPr="00234E6A">
        <w:rPr>
          <w:rFonts w:ascii="Arial" w:eastAsia="Times New Roman" w:hAnsi="Arial"/>
          <w:sz w:val="20"/>
          <w:szCs w:val="20"/>
          <w:lang w:eastAsia="fr-FR"/>
        </w:rPr>
        <w:t xml:space="preserve">download  </w:t>
      </w:r>
      <w:r w:rsidRPr="00234E6A">
        <w:rPr>
          <w:rFonts w:ascii="Arial" w:eastAsia="Times New Roman" w:hAnsi="Arial"/>
          <w:sz w:val="20"/>
          <w:szCs w:val="20"/>
          <w:lang w:eastAsia="fr-FR"/>
        </w:rPr>
        <w:tab/>
      </w:r>
      <w:r w:rsidRPr="00234E6A">
        <w:rPr>
          <w:rFonts w:ascii="Arial" w:eastAsia="Times New Roman" w:hAnsi="Arial"/>
          <w:i/>
          <w:sz w:val="20"/>
          <w:szCs w:val="20"/>
          <w:lang w:eastAsia="fr-FR"/>
        </w:rPr>
        <w:t>(arborescence contenant les fichiers de CR téléchargeables par un administrateur)</w:t>
      </w: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extractData</w:t>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 de données des exports automatiques, envoyées par email)</w:t>
      </w:r>
    </w:p>
    <w:p w:rsidR="00F50B3B" w:rsidRPr="00234E6A" w:rsidRDefault="00F50B3B" w:rsidP="00F50B3B">
      <w:pPr>
        <w:pStyle w:val="Sansinterligne"/>
        <w:rPr>
          <w:rFonts w:ascii="Arial" w:eastAsia="Times New Roman" w:hAnsi="Arial"/>
          <w:i/>
          <w:sz w:val="20"/>
          <w:szCs w:val="20"/>
          <w:lang w:eastAsia="fr-FR"/>
        </w:rPr>
      </w:pPr>
      <w:r w:rsidRPr="00234E6A">
        <w:rPr>
          <w:rFonts w:ascii="Arial" w:eastAsia="Times New Roman" w:hAnsi="Arial"/>
          <w:sz w:val="20"/>
          <w:szCs w:val="20"/>
          <w:lang w:eastAsia="fr-FR"/>
        </w:rPr>
        <w:t xml:space="preserve">import </w:t>
      </w:r>
      <w:r w:rsidRPr="00234E6A">
        <w:rPr>
          <w:rFonts w:ascii="Arial" w:eastAsia="Times New Roman" w:hAnsi="Arial"/>
          <w:sz w:val="20"/>
          <w:szCs w:val="20"/>
          <w:lang w:eastAsia="fr-FR"/>
        </w:rPr>
        <w:tab/>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(fichiers de données des imports réalisés manuellement par exploitation)</w:t>
      </w:r>
    </w:p>
    <w:p w:rsidR="001F2AEE" w:rsidRPr="00234E6A" w:rsidRDefault="003D7E85" w:rsidP="001F2AEE">
      <w:r w:rsidRPr="00234E6A">
        <w:t>incft</w:t>
      </w:r>
      <w:r w:rsidRPr="00234E6A">
        <w:tab/>
      </w:r>
      <w:r w:rsidRPr="00234E6A">
        <w:tab/>
      </w:r>
      <w:r w:rsidRPr="00234E6A">
        <w:rPr>
          <w:i/>
        </w:rPr>
        <w:t xml:space="preserve">(fichier de données </w:t>
      </w:r>
      <w:r w:rsidR="001F2AEE" w:rsidRPr="00234E6A">
        <w:rPr>
          <w:i/>
        </w:rPr>
        <w:t>généré par le script de découpe</w:t>
      </w:r>
      <w:r w:rsidRPr="00234E6A">
        <w:rPr>
          <w:i/>
        </w:rPr>
        <w:t>)</w:t>
      </w:r>
    </w:p>
    <w:p w:rsidR="00F50B3B" w:rsidRPr="00234E6A" w:rsidRDefault="00F50B3B" w:rsidP="00F50B3B">
      <w:pPr>
        <w:pStyle w:val="Sansinterligne"/>
        <w:rPr>
          <w:rFonts w:ascii="Arial" w:eastAsia="Times New Roman" w:hAnsi="Arial"/>
          <w:i/>
          <w:sz w:val="20"/>
          <w:szCs w:val="20"/>
          <w:lang w:eastAsia="fr-FR"/>
        </w:rPr>
      </w:pPr>
      <w:r w:rsidRPr="00234E6A">
        <w:rPr>
          <w:rFonts w:ascii="Arial" w:eastAsia="Times New Roman" w:hAnsi="Arial"/>
          <w:sz w:val="20"/>
          <w:szCs w:val="20"/>
          <w:lang w:eastAsia="fr-FR"/>
        </w:rPr>
        <w:t xml:space="preserve">outcft </w:t>
      </w:r>
      <w:r w:rsidRPr="00234E6A">
        <w:rPr>
          <w:rFonts w:ascii="Arial" w:eastAsia="Times New Roman" w:hAnsi="Arial"/>
          <w:sz w:val="20"/>
          <w:szCs w:val="20"/>
          <w:lang w:eastAsia="fr-FR"/>
        </w:rPr>
        <w:tab/>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 de données des exports automatiques, envoyées par CFT)</w:t>
      </w: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utilisateurs</w:t>
      </w: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|--&lt;code_alliance&gt;</w:t>
      </w:r>
    </w:p>
    <w:p w:rsidR="00F50B3B" w:rsidRPr="00234E6A" w:rsidRDefault="00F50B3B" w:rsidP="00F50B3B">
      <w:pPr>
        <w:pStyle w:val="Sansinterligne"/>
        <w:ind w:left="284"/>
        <w:rPr>
          <w:rFonts w:ascii="Arial" w:eastAsia="Times New Roman" w:hAnsi="Arial"/>
          <w:sz w:val="20"/>
          <w:szCs w:val="20"/>
          <w:lang w:eastAsia="fr-FR"/>
        </w:rPr>
      </w:pPr>
      <w:r w:rsidRPr="00234E6A">
        <w:rPr>
          <w:rFonts w:ascii="Arial" w:eastAsia="Times New Roman" w:hAnsi="Arial"/>
          <w:sz w:val="20"/>
          <w:szCs w:val="20"/>
          <w:lang w:eastAsia="fr-FR"/>
        </w:rPr>
        <w:t xml:space="preserve">|-- contexte </w:t>
      </w:r>
      <w:r w:rsidRPr="00234E6A">
        <w:rPr>
          <w:rFonts w:ascii="Arial" w:eastAsia="Times New Roman" w:hAnsi="Arial"/>
          <w:sz w:val="20"/>
          <w:szCs w:val="20"/>
          <w:lang w:eastAsia="fr-FR"/>
        </w:rPr>
        <w:tab/>
      </w:r>
      <w:r w:rsidRPr="00234E6A">
        <w:rPr>
          <w:rFonts w:ascii="Arial" w:eastAsia="Times New Roman" w:hAnsi="Arial"/>
          <w:sz w:val="20"/>
          <w:szCs w:val="20"/>
          <w:lang w:eastAsia="fr-FR"/>
        </w:rPr>
        <w:tab/>
      </w:r>
      <w:r w:rsidRPr="00234E6A">
        <w:rPr>
          <w:rFonts w:ascii="Arial" w:eastAsia="Times New Roman" w:hAnsi="Arial"/>
          <w:i/>
          <w:sz w:val="20"/>
          <w:szCs w:val="20"/>
          <w:lang w:eastAsia="fr-FR"/>
        </w:rPr>
        <w:t>(sauvegarde des shapes liés à visuShape)</w:t>
      </w:r>
    </w:p>
    <w:p w:rsidR="00F50B3B" w:rsidRPr="00234E6A" w:rsidRDefault="00F50B3B" w:rsidP="00F50B3B">
      <w:pPr>
        <w:pStyle w:val="Sansinterligne"/>
        <w:ind w:left="284"/>
        <w:rPr>
          <w:rFonts w:ascii="Arial" w:eastAsia="Times New Roman" w:hAnsi="Arial"/>
          <w:sz w:val="20"/>
          <w:szCs w:val="20"/>
          <w:lang w:eastAsia="fr-FR"/>
        </w:rPr>
      </w:pPr>
      <w:r w:rsidRPr="00234E6A">
        <w:rPr>
          <w:rFonts w:ascii="Arial" w:eastAsia="Times New Roman" w:hAnsi="Arial"/>
          <w:sz w:val="20"/>
          <w:szCs w:val="20"/>
          <w:lang w:eastAsia="fr-FR"/>
        </w:rPr>
        <w:t xml:space="preserve">|-- download </w:t>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(fichiers CR des imports de données)</w:t>
      </w:r>
    </w:p>
    <w:p w:rsidR="00F50B3B" w:rsidRPr="00234E6A" w:rsidRDefault="00F50B3B" w:rsidP="00F50B3B">
      <w:pPr>
        <w:pStyle w:val="Sansinterligne"/>
        <w:ind w:left="284"/>
        <w:rPr>
          <w:rFonts w:ascii="Arial" w:eastAsia="Times New Roman" w:hAnsi="Arial"/>
          <w:sz w:val="20"/>
          <w:szCs w:val="20"/>
          <w:lang w:eastAsia="fr-FR"/>
        </w:rPr>
      </w:pPr>
      <w:r w:rsidRPr="00234E6A">
        <w:rPr>
          <w:rFonts w:ascii="Arial" w:eastAsia="Times New Roman" w:hAnsi="Arial"/>
          <w:sz w:val="20"/>
          <w:szCs w:val="20"/>
          <w:lang w:eastAsia="fr-FR"/>
        </w:rPr>
        <w:t xml:space="preserve">|-- tmp </w:t>
      </w:r>
      <w:r w:rsidRPr="00234E6A">
        <w:rPr>
          <w:rFonts w:ascii="Arial" w:eastAsia="Times New Roman" w:hAnsi="Arial"/>
          <w:sz w:val="20"/>
          <w:szCs w:val="20"/>
          <w:lang w:eastAsia="fr-FR"/>
        </w:rPr>
        <w:tab/>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 temporaires de traitements et logs)</w:t>
      </w:r>
    </w:p>
    <w:p w:rsidR="00F50B3B" w:rsidRPr="00234E6A" w:rsidRDefault="00F50B3B" w:rsidP="00F50B3B">
      <w:pPr>
        <w:pStyle w:val="Sansinterligne"/>
        <w:ind w:left="284"/>
        <w:rPr>
          <w:rFonts w:ascii="Arial" w:eastAsia="Times New Roman" w:hAnsi="Arial"/>
          <w:sz w:val="20"/>
          <w:szCs w:val="20"/>
          <w:lang w:eastAsia="fr-FR"/>
        </w:rPr>
      </w:pPr>
      <w:r w:rsidRPr="00234E6A">
        <w:rPr>
          <w:rFonts w:ascii="Arial" w:eastAsia="Times New Roman" w:hAnsi="Arial"/>
          <w:sz w:val="20"/>
          <w:szCs w:val="20"/>
          <w:lang w:eastAsia="fr-FR"/>
        </w:rPr>
        <w:t xml:space="preserve">`-- traitement </w:t>
      </w:r>
      <w:r w:rsidRPr="00234E6A">
        <w:rPr>
          <w:rFonts w:ascii="Arial" w:eastAsia="Times New Roman" w:hAnsi="Arial"/>
          <w:sz w:val="20"/>
          <w:szCs w:val="20"/>
          <w:lang w:eastAsia="fr-FR"/>
        </w:rPr>
        <w:tab/>
      </w:r>
      <w:r w:rsidRPr="00234E6A">
        <w:rPr>
          <w:rFonts w:ascii="Arial" w:eastAsia="Times New Roman" w:hAnsi="Arial"/>
          <w:i/>
          <w:sz w:val="20"/>
          <w:szCs w:val="20"/>
          <w:lang w:eastAsia="fr-FR"/>
        </w:rPr>
        <w:t>(fichiers de données liés aux imports et aux exports)</w:t>
      </w: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w:t>
      </w:r>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`--&lt;code_alliance&gt;</w:t>
      </w:r>
    </w:p>
    <w:p w:rsidR="00F50B3B" w:rsidRPr="00234E6A" w:rsidRDefault="00F50B3B" w:rsidP="00F50B3B">
      <w:pPr>
        <w:pStyle w:val="Sansinterligne"/>
        <w:rPr>
          <w:rFonts w:ascii="Arial" w:hAnsi="Arial" w:cs="Arial"/>
        </w:rPr>
      </w:pPr>
    </w:p>
    <w:p w:rsidR="00F50B3B" w:rsidRPr="00234E6A" w:rsidRDefault="00F50B3B" w:rsidP="00F50B3B">
      <w:pPr>
        <w:pStyle w:val="Titre3"/>
      </w:pPr>
      <w:bookmarkStart w:id="1089" w:name="_Toc404012412"/>
      <w:bookmarkStart w:id="1090" w:name="_Toc426723785"/>
      <w:r w:rsidRPr="00234E6A">
        <w:lastRenderedPageBreak/>
        <w:t>Arborescence commune</w:t>
      </w:r>
      <w:bookmarkEnd w:id="1089"/>
      <w:bookmarkEnd w:id="1090"/>
    </w:p>
    <w:p w:rsidR="00F50B3B" w:rsidRPr="00234E6A" w:rsidRDefault="00F50B3B" w:rsidP="00F50B3B">
      <w:pPr>
        <w:pStyle w:val="Sansinterligne"/>
        <w:rPr>
          <w:rFonts w:ascii="Arial" w:eastAsia="Times New Roman" w:hAnsi="Arial"/>
          <w:sz w:val="20"/>
          <w:szCs w:val="20"/>
          <w:lang w:eastAsia="fr-FR"/>
        </w:rPr>
      </w:pPr>
      <w:r w:rsidRPr="00234E6A">
        <w:rPr>
          <w:rFonts w:ascii="Arial" w:eastAsia="Times New Roman" w:hAnsi="Arial"/>
          <w:sz w:val="20"/>
          <w:szCs w:val="20"/>
          <w:lang w:eastAsia="fr-FR"/>
        </w:rPr>
        <w:t>L’arborescence commune permet de gérer les imports d’ipon et d’optimum qui sont globaux pour l’ensemble des régions :</w:t>
      </w:r>
    </w:p>
    <w:p w:rsidR="00F50B3B" w:rsidRPr="00234E6A" w:rsidRDefault="00F50B3B" w:rsidP="00F50B3B">
      <w:pPr>
        <w:pStyle w:val="Sansinterligne"/>
        <w:rPr>
          <w:rFonts w:ascii="Arial" w:eastAsia="Times New Roman" w:hAnsi="Arial"/>
          <w:sz w:val="20"/>
          <w:szCs w:val="20"/>
          <w:lang w:eastAsia="fr-FR"/>
        </w:rPr>
      </w:pPr>
    </w:p>
    <w:p w:rsidR="00F50B3B" w:rsidRPr="00A24AC1" w:rsidRDefault="001F2AEE" w:rsidP="00F50B3B">
      <w:r w:rsidRPr="00234E6A">
        <w:t>incft</w:t>
      </w:r>
      <w:r w:rsidRPr="00234E6A">
        <w:tab/>
      </w:r>
      <w:r w:rsidRPr="00234E6A">
        <w:tab/>
      </w:r>
      <w:r w:rsidRPr="00234E6A">
        <w:rPr>
          <w:i/>
        </w:rPr>
        <w:t>(fichier de données reçus par CFT)</w:t>
      </w:r>
    </w:p>
    <w:p w:rsidR="00F50B3B" w:rsidRDefault="00F50B3B" w:rsidP="00F50B3B"/>
    <w:p w:rsidR="00F50B3B" w:rsidRDefault="00F50B3B" w:rsidP="00F50B3B">
      <w:pPr>
        <w:pStyle w:val="Titre3"/>
      </w:pPr>
      <w:bookmarkStart w:id="1091" w:name="_Toc426723786"/>
      <w:r>
        <w:t>Migration de l’arborescence de fichiers pour la prise en compte de la gestion des DOM</w:t>
      </w:r>
      <w:bookmarkEnd w:id="1091"/>
    </w:p>
    <w:p w:rsidR="00F50B3B" w:rsidRDefault="00F50B3B" w:rsidP="00F50B3B">
      <w:r>
        <w:t>L’initialisation de l’arborescence de fichiers sur les filers telle que décrite ci-dessus et la migration de l’arborescence de fichiers de la G1R5</w:t>
      </w:r>
      <w:r w:rsidR="00A512A1">
        <w:t xml:space="preserve"> vers le répertoire métropole</w:t>
      </w:r>
      <w:r>
        <w:t xml:space="preserve"> est prise en compte dans l’installation automatique de la version G1R6.</w:t>
      </w:r>
    </w:p>
    <w:p w:rsidR="00F50B3B" w:rsidRPr="00A24AC1" w:rsidRDefault="00F50B3B" w:rsidP="00F50B3B">
      <w:r>
        <w:t>Les créations et déplacements de répertoires sont effectués dans le script deploiement.ksh des produits logiciels d’exploitation WSEXPL et BDDEXPL.</w:t>
      </w:r>
    </w:p>
    <w:p w:rsidR="00721F43" w:rsidRDefault="00721F43"/>
    <w:p w:rsidR="00C02DD7" w:rsidRDefault="004331E6" w:rsidP="00C02DD7">
      <w:pPr>
        <w:pStyle w:val="Titre2"/>
        <w:rPr>
          <w:rFonts w:cs="Arial"/>
        </w:rPr>
      </w:pPr>
      <w:bookmarkStart w:id="1092" w:name="_Toc426723787"/>
      <w:r>
        <w:rPr>
          <w:rFonts w:cs="Arial"/>
        </w:rPr>
        <w:t>Paramétrage</w:t>
      </w:r>
      <w:bookmarkEnd w:id="1092"/>
    </w:p>
    <w:p w:rsidR="00A83729" w:rsidRPr="009A723C" w:rsidRDefault="00DC02B4" w:rsidP="00A83729">
      <w:pPr>
        <w:pStyle w:val="Titre3"/>
        <w:rPr>
          <w:rFonts w:cs="Arial"/>
        </w:rPr>
      </w:pPr>
      <w:bookmarkStart w:id="1093" w:name="_Config_Geofibre.xls"/>
      <w:bookmarkStart w:id="1094" w:name="_Ref423099118"/>
      <w:bookmarkStart w:id="1095" w:name="_Toc426723788"/>
      <w:bookmarkEnd w:id="1093"/>
      <w:commentRangeStart w:id="1096"/>
      <w:r w:rsidRPr="009A723C">
        <w:rPr>
          <w:rFonts w:cs="Arial"/>
        </w:rPr>
        <w:t>Config_Geofibre.xls</w:t>
      </w:r>
      <w:bookmarkEnd w:id="1094"/>
      <w:bookmarkEnd w:id="1095"/>
    </w:p>
    <w:p w:rsidR="007765CC" w:rsidRDefault="00E95114" w:rsidP="007765CC">
      <w:pPr>
        <w:rPr>
          <w:rFonts w:cs="Arial"/>
          <w:b/>
          <w:sz w:val="40"/>
          <w:szCs w:val="40"/>
        </w:rPr>
      </w:pPr>
      <w:r w:rsidRPr="005069C3">
        <w:rPr>
          <w:rFonts w:cs="Arial"/>
          <w:b/>
          <w:sz w:val="40"/>
          <w:szCs w:val="40"/>
        </w:rPr>
        <w:object w:dxaOrig="1551" w:dyaOrig="991">
          <v:shape id="_x0000_i1045" type="#_x0000_t75" style="width:77pt;height:49.4pt" o:ole="">
            <v:imagedata r:id="rId184" o:title=""/>
          </v:shape>
          <o:OLEObject Type="Embed" ProgID="Excel.Sheet.8" ShapeID="_x0000_i1045" DrawAspect="Icon" ObjectID="_1501403387" r:id="rId185"/>
        </w:object>
      </w:r>
      <w:commentRangeEnd w:id="1096"/>
      <w:r w:rsidR="00FA5C38">
        <w:rPr>
          <w:rStyle w:val="Marquedecommentaire"/>
        </w:rPr>
        <w:commentReference w:id="1096"/>
      </w:r>
    </w:p>
    <w:p w:rsidR="007765CC" w:rsidRPr="00E62DDF" w:rsidRDefault="007765CC" w:rsidP="007765CC"/>
    <w:p w:rsidR="007765CC" w:rsidRDefault="007765CC" w:rsidP="007765CC">
      <w:pPr>
        <w:rPr>
          <w:rFonts w:cs="Arial"/>
        </w:rPr>
      </w:pPr>
      <w:r w:rsidRPr="001D749C">
        <w:rPr>
          <w:rFonts w:cs="Arial"/>
        </w:rPr>
        <w:t xml:space="preserve">Les </w:t>
      </w:r>
      <w:r>
        <w:rPr>
          <w:rFonts w:cs="Arial"/>
        </w:rPr>
        <w:t>tables suivantes sont décrites dans le fichier Config_Geofibre</w:t>
      </w:r>
      <w:r w:rsidRPr="00376C66">
        <w:rPr>
          <w:rFonts w:cs="Arial"/>
        </w:rPr>
        <w:t>.xls</w:t>
      </w:r>
    </w:p>
    <w:p w:rsidR="007765CC" w:rsidRPr="00376C66" w:rsidRDefault="007765CC" w:rsidP="007765CC">
      <w:pPr>
        <w:pStyle w:val="Paragraphedeliste"/>
        <w:numPr>
          <w:ilvl w:val="0"/>
          <w:numId w:val="159"/>
        </w:numPr>
      </w:pPr>
      <w:r w:rsidRPr="00376C66">
        <w:rPr>
          <w:rFonts w:cs="Arial"/>
        </w:rPr>
        <w:t xml:space="preserve">geofibre.adm_param_config </w:t>
      </w:r>
    </w:p>
    <w:p w:rsidR="007765CC" w:rsidRPr="00376C66" w:rsidRDefault="007765CC" w:rsidP="007765CC">
      <w:pPr>
        <w:pStyle w:val="Paragraphedeliste"/>
        <w:numPr>
          <w:ilvl w:val="0"/>
          <w:numId w:val="159"/>
        </w:numPr>
      </w:pPr>
      <w:r>
        <w:rPr>
          <w:rFonts w:cs="Arial"/>
        </w:rPr>
        <w:t>geofibre.adm_param_trt</w:t>
      </w:r>
    </w:p>
    <w:p w:rsidR="00E84882" w:rsidRPr="00E5741D" w:rsidRDefault="00E84882" w:rsidP="00E84882">
      <w:pPr>
        <w:pStyle w:val="Paragraphedeliste"/>
        <w:numPr>
          <w:ilvl w:val="0"/>
          <w:numId w:val="159"/>
        </w:numPr>
      </w:pPr>
      <w:r>
        <w:rPr>
          <w:rFonts w:cs="Arial"/>
        </w:rPr>
        <w:t>geofibre.adm_param_client</w:t>
      </w:r>
    </w:p>
    <w:p w:rsidR="00E84882" w:rsidRDefault="00E84882" w:rsidP="00E84882">
      <w:pPr>
        <w:pStyle w:val="Paragraphedeliste"/>
        <w:numPr>
          <w:ilvl w:val="0"/>
          <w:numId w:val="159"/>
        </w:numPr>
      </w:pPr>
      <w:r w:rsidRPr="00E5741D">
        <w:t>geofibre.diff_adm_plage_horaire</w:t>
      </w:r>
    </w:p>
    <w:p w:rsidR="00E84882" w:rsidRDefault="00E84882" w:rsidP="00E84882">
      <w:pPr>
        <w:pStyle w:val="Paragraphedeliste"/>
        <w:numPr>
          <w:ilvl w:val="0"/>
          <w:numId w:val="159"/>
        </w:numPr>
      </w:pPr>
      <w:r w:rsidRPr="00E5741D">
        <w:t>geofibre.diff_adm_type_traitement</w:t>
      </w:r>
    </w:p>
    <w:p w:rsidR="00E84882" w:rsidRDefault="00E84882" w:rsidP="00E84882">
      <w:pPr>
        <w:pStyle w:val="Paragraphedeliste"/>
        <w:numPr>
          <w:ilvl w:val="0"/>
          <w:numId w:val="159"/>
        </w:numPr>
      </w:pPr>
      <w:r w:rsidRPr="00E5741D">
        <w:t>geofibre.diff_asso_categ_horaire</w:t>
      </w:r>
    </w:p>
    <w:p w:rsidR="00E84882" w:rsidRPr="00376C66" w:rsidRDefault="00E84882" w:rsidP="00E84882">
      <w:pPr>
        <w:pStyle w:val="Paragraphedeliste"/>
        <w:numPr>
          <w:ilvl w:val="0"/>
          <w:numId w:val="159"/>
        </w:numPr>
      </w:pPr>
      <w:r w:rsidRPr="00E5741D">
        <w:t>geofibre.diff_asso_type_trt_horaire</w:t>
      </w:r>
    </w:p>
    <w:p w:rsidR="001F2AEE" w:rsidRDefault="001F2AEE" w:rsidP="001F2AEE"/>
    <w:p w:rsidR="00C02DD7" w:rsidRPr="001D749C" w:rsidRDefault="00C02DD7" w:rsidP="00C02DD7">
      <w:pPr>
        <w:pStyle w:val="Titre3"/>
        <w:rPr>
          <w:rFonts w:cs="Arial"/>
        </w:rPr>
      </w:pPr>
      <w:bookmarkStart w:id="1097" w:name="_Toc426723789"/>
      <w:r w:rsidRPr="001D749C">
        <w:rPr>
          <w:rFonts w:cs="Arial"/>
        </w:rPr>
        <w:t>Domaines</w:t>
      </w:r>
      <w:bookmarkEnd w:id="1097"/>
    </w:p>
    <w:p w:rsidR="00C02DD7" w:rsidRPr="001D749C" w:rsidRDefault="00C02DD7" w:rsidP="00C02DD7">
      <w:pPr>
        <w:pStyle w:val="Titre4"/>
        <w:rPr>
          <w:rFonts w:cs="Arial"/>
        </w:rPr>
      </w:pPr>
      <w:bookmarkStart w:id="1098" w:name="_Toc426723790"/>
      <w:r w:rsidRPr="001D749C">
        <w:rPr>
          <w:rFonts w:cs="Arial"/>
        </w:rPr>
        <w:t>Type de Chambre</w:t>
      </w:r>
      <w:bookmarkEnd w:id="1098"/>
    </w:p>
    <w:p w:rsidR="00C02DD7" w:rsidRPr="001D749C" w:rsidRDefault="00C02DD7" w:rsidP="00C02DD7">
      <w:pPr>
        <w:rPr>
          <w:rFonts w:cs="Arial"/>
        </w:rPr>
      </w:pPr>
      <w:r w:rsidRPr="001D749C">
        <w:rPr>
          <w:rFonts w:cs="Arial"/>
        </w:rPr>
        <w:t>Les domaines des types de chambre (ref_chambre dans les tables ftth_site_chambre et ifr_chambre) sont les suivants (séparés avec des points virgule):</w:t>
      </w:r>
    </w:p>
    <w:p w:rsidR="00C02DD7" w:rsidRPr="001D749C" w:rsidRDefault="00C02DD7" w:rsidP="00C02DD7">
      <w:pPr>
        <w:rPr>
          <w:rFonts w:cs="Arial"/>
        </w:rPr>
      </w:pPr>
      <w:r w:rsidRPr="001D749C">
        <w:rPr>
          <w:rFonts w:cs="Arial"/>
        </w:rPr>
        <w:t>¿4C;¿4T;01A;01B;½4C;½4T;½A1;½T;1\3;1T;1TP;1TS;30X;3SM;3TE;40X;4T2;A/2;A1;A10;A11;A12;A13;A14;A15;A16;A17;A18;A19;A1B;A1P;A2;A2B;A2C;A2M;A2P;A2T;A3;A3B;A3M;A3P;A4;A4B;A4M;A4P;A6P;AB2;AB3;ARM;B1;B11;B12;B13;B2;B2E;B2M;B3;B3E;B3M;C1;C11;C2;C3;CA2;CHN;CHT;CNB;CT1;CTB;D1;D11;D12;D13;D14;D2;D3;D4;D5;D7;DR1;DR3;DR4;DR7;E1;E2;E3;E4;F1;F2;F2P;F3;G1;G1C;G1P;G2;G2C;G2P;G3;G3C;G3P;G4C;G4P;INC;K1C;K2C;K3C;L0T;L1C;L1P;L1T;L2C;L2P;L2T;L3C;L3P;L3T;L4C;L4P;L4T;L5C;L5T;L6C;L6T;LGD;M09;M19;M1C;M2T;M3C;OP;P1C;P1T;P2C;P2T;P3C;P3T;P4C;P4T;P5C;P5T;P6C;P6T;PS;R13;R1T;R20;RA;RA4;REG;RGD;RGM;RSA;RSB;RSC;S1T;S3T;S4T;S5T;S6T;SM2;SM3;SPE;SPÉ;T18;T1B;TA2;TA4;U1;U2;U4T;U5T;U6T;U7T;V5T;V6T;V7T</w:t>
      </w:r>
    </w:p>
    <w:p w:rsidR="00C02DD7" w:rsidRDefault="00C02DD7" w:rsidP="00C02DD7">
      <w:pPr>
        <w:rPr>
          <w:rFonts w:cs="Arial"/>
        </w:rPr>
      </w:pPr>
    </w:p>
    <w:p w:rsidR="00C02DD7" w:rsidRDefault="00C02DD7" w:rsidP="00C02DD7">
      <w:pPr>
        <w:pStyle w:val="Titre4"/>
      </w:pPr>
      <w:bookmarkStart w:id="1099" w:name="_Etat_de_l’immeuble_1"/>
      <w:bookmarkStart w:id="1100" w:name="_Ref408578464"/>
      <w:bookmarkStart w:id="1101" w:name="_Toc426723791"/>
      <w:bookmarkEnd w:id="1099"/>
      <w:r>
        <w:t>Etat de l’immeuble</w:t>
      </w:r>
      <w:bookmarkEnd w:id="1100"/>
      <w:bookmarkEnd w:id="1101"/>
    </w:p>
    <w:p w:rsidR="00C02DD7" w:rsidRDefault="00C02DD7" w:rsidP="00C02DD7">
      <w:pPr>
        <w:rPr>
          <w:rFonts w:cs="Arial"/>
        </w:rPr>
      </w:pPr>
      <w:r>
        <w:rPr>
          <w:rFonts w:cs="Arial"/>
        </w:rPr>
        <w:t>Ce domaine a pour but d’avoir une dénomination compréhensible par l’utilisateur de ce champ transmis par Infocentre ou OPTIMUM. La correspondance est la suivante :</w:t>
      </w:r>
    </w:p>
    <w:tbl>
      <w:tblPr>
        <w:tblpPr w:leftFromText="141" w:rightFromText="141" w:vertAnchor="text" w:tblpXSpec="center" w:tblpY="1"/>
        <w:tblOverlap w:val="never"/>
        <w:tblW w:w="6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487"/>
        <w:gridCol w:w="3213"/>
      </w:tblGrid>
      <w:tr w:rsidR="00C02DD7" w:rsidRPr="00120D47" w:rsidTr="00590D32">
        <w:trPr>
          <w:trHeight w:val="272"/>
        </w:trPr>
        <w:tc>
          <w:tcPr>
            <w:tcW w:w="3487" w:type="dxa"/>
            <w:shd w:val="clear" w:color="auto" w:fill="F3F3F3"/>
            <w:tcMar>
              <w:top w:w="0" w:type="dxa"/>
              <w:left w:w="108" w:type="dxa"/>
              <w:bottom w:w="0" w:type="dxa"/>
              <w:right w:w="108" w:type="dxa"/>
            </w:tcMar>
            <w:hideMark/>
          </w:tcPr>
          <w:p w:rsidR="00C02DD7" w:rsidRPr="00A84978" w:rsidRDefault="00C02DD7" w:rsidP="00590D32">
            <w:pPr>
              <w:jc w:val="center"/>
              <w:rPr>
                <w:rFonts w:cs="Arial"/>
                <w:b/>
              </w:rPr>
            </w:pPr>
            <w:r w:rsidRPr="0015161E">
              <w:rPr>
                <w:rFonts w:cs="Arial"/>
                <w:b/>
              </w:rPr>
              <w:t xml:space="preserve">Domaine </w:t>
            </w:r>
          </w:p>
          <w:p w:rsidR="00C02DD7" w:rsidRPr="00A84978" w:rsidRDefault="00C02DD7" w:rsidP="00590D32">
            <w:pPr>
              <w:jc w:val="center"/>
              <w:rPr>
                <w:rFonts w:cs="Arial"/>
                <w:b/>
              </w:rPr>
            </w:pPr>
            <w:r w:rsidRPr="0015161E">
              <w:rPr>
                <w:rFonts w:cs="Arial"/>
                <w:b/>
              </w:rPr>
              <w:t>(valeur affichée à l’IHM)</w:t>
            </w:r>
          </w:p>
        </w:tc>
        <w:tc>
          <w:tcPr>
            <w:tcW w:w="3213" w:type="dxa"/>
            <w:shd w:val="clear" w:color="auto" w:fill="F3F3F3"/>
            <w:tcMar>
              <w:top w:w="0" w:type="dxa"/>
              <w:left w:w="108" w:type="dxa"/>
              <w:bottom w:w="0" w:type="dxa"/>
              <w:right w:w="108" w:type="dxa"/>
            </w:tcMar>
            <w:hideMark/>
          </w:tcPr>
          <w:p w:rsidR="00C02DD7" w:rsidRPr="00A84978" w:rsidRDefault="00C02DD7" w:rsidP="00590D32">
            <w:pPr>
              <w:jc w:val="center"/>
              <w:rPr>
                <w:rFonts w:cs="Arial"/>
                <w:b/>
              </w:rPr>
            </w:pPr>
            <w:r w:rsidRPr="0015161E">
              <w:rPr>
                <w:rFonts w:cs="Arial"/>
                <w:b/>
              </w:rPr>
              <w:t>Valeur de l’attribut Etat immeuble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 CIBLE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NON_CIBLE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 LANCE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NON_LANCE</w:t>
            </w:r>
          </w:p>
        </w:tc>
      </w:tr>
      <w:tr w:rsidR="00C02DD7" w:rsidRPr="00242C65" w:rsidTr="00590D32">
        <w:trPr>
          <w:trHeight w:val="238"/>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lastRenderedPageBreak/>
              <w:t>EN COURS</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EN_COURS</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ADRESSABLE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ADRESSABLE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EN ETUDE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EN_ETUDE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CONFIRME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CONFIRME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 CONFIRME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NON_CONFIRME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NON RACCORDE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NR</w:t>
            </w:r>
          </w:p>
        </w:tc>
      </w:tr>
      <w:tr w:rsidR="00C02DD7" w:rsidRPr="00242C65" w:rsidTr="00590D32">
        <w:trPr>
          <w:trHeight w:val="238"/>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RACCORDE INACTIF</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RA_INACTIF</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RACCORDE ACTIF</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RA_ACTIF</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RACCORDABLE INACTIF</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RABLE_INACTIF</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RACCORDABLE ACTIF</w:t>
            </w:r>
          </w:p>
        </w:tc>
        <w:tc>
          <w:tcPr>
            <w:tcW w:w="3213" w:type="dxa"/>
            <w:tcMar>
              <w:top w:w="0" w:type="dxa"/>
              <w:left w:w="108" w:type="dxa"/>
              <w:bottom w:w="0" w:type="dxa"/>
              <w:right w:w="108" w:type="dxa"/>
            </w:tcMar>
            <w:hideMark/>
          </w:tcPr>
          <w:p w:rsidR="00C02DD7" w:rsidRPr="00A84978" w:rsidRDefault="00C02DD7" w:rsidP="00590D32">
            <w:pPr>
              <w:ind w:left="927"/>
              <w:rPr>
                <w:rFonts w:cs="Arial"/>
              </w:rPr>
            </w:pPr>
            <w:r w:rsidRPr="0015161E">
              <w:rPr>
                <w:rFonts w:cs="Arial"/>
              </w:rPr>
              <w:t>RABLE_ACTIF</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SATURE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SATURE</w:t>
            </w:r>
          </w:p>
        </w:tc>
      </w:tr>
      <w:tr w:rsidR="00C02DD7" w:rsidRPr="00242C65"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BLOQUE</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sidRPr="0015161E">
              <w:rPr>
                <w:rFonts w:cs="Arial"/>
              </w:rPr>
              <w:t>BLOQUE</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NON RACCORDE</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NON RACCORDE</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PREVU</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PREVU</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EN COURS</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EN COURS</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 ORT</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 ORT</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PB POSE</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PB POSE</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COLONNE RACCORDEE</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COLONNE RACCORDEE</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ORT PREVU</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RACCORDEMENT ORT PREVU</w:t>
            </w:r>
          </w:p>
        </w:tc>
      </w:tr>
      <w:tr w:rsidR="00C02DD7" w:rsidRPr="00AA1A07" w:rsidTr="00590D32">
        <w:trPr>
          <w:trHeight w:val="255"/>
        </w:trPr>
        <w:tc>
          <w:tcPr>
            <w:tcW w:w="3487"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NON RENSEIGNE</w:t>
            </w:r>
          </w:p>
        </w:tc>
        <w:tc>
          <w:tcPr>
            <w:tcW w:w="3213" w:type="dxa"/>
            <w:tcMar>
              <w:top w:w="0" w:type="dxa"/>
              <w:left w:w="108" w:type="dxa"/>
              <w:bottom w:w="0" w:type="dxa"/>
              <w:right w:w="108" w:type="dxa"/>
            </w:tcMar>
          </w:tcPr>
          <w:p w:rsidR="00C02DD7" w:rsidRPr="00A84978" w:rsidRDefault="00C02DD7" w:rsidP="00590D32">
            <w:pPr>
              <w:jc w:val="center"/>
              <w:rPr>
                <w:rFonts w:cs="Arial"/>
              </w:rPr>
            </w:pPr>
            <w:r w:rsidRPr="0015161E">
              <w:rPr>
                <w:rFonts w:cs="Arial"/>
              </w:rPr>
              <w:t>N</w:t>
            </w:r>
          </w:p>
        </w:tc>
      </w:tr>
    </w:tbl>
    <w:p w:rsidR="00C02DD7" w:rsidRDefault="00C02DD7" w:rsidP="00C02DD7">
      <w:pPr>
        <w:rPr>
          <w:rFonts w:cs="Arial"/>
        </w:rPr>
      </w:pPr>
    </w:p>
    <w:p w:rsidR="00C02DD7" w:rsidRPr="001D749C" w:rsidRDefault="00C02DD7" w:rsidP="00C02DD7">
      <w:pPr>
        <w:rPr>
          <w:rFonts w:cs="Arial"/>
        </w:rPr>
      </w:pPr>
    </w:p>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C02DD7" w:rsidRDefault="00C02DD7" w:rsidP="00C02DD7"/>
    <w:p w:rsidR="00481E8F" w:rsidRDefault="00481E8F" w:rsidP="00C02DD7"/>
    <w:p w:rsidR="009E1426" w:rsidRDefault="009E1426" w:rsidP="00C02DD7"/>
    <w:p w:rsidR="009E1426" w:rsidRDefault="009E1426" w:rsidP="00C02DD7"/>
    <w:p w:rsidR="009E1426" w:rsidRDefault="009E1426" w:rsidP="00C02DD7"/>
    <w:p w:rsidR="009E1426" w:rsidRDefault="009E1426" w:rsidP="00C02DD7"/>
    <w:p w:rsidR="009E1426" w:rsidRDefault="009E1426" w:rsidP="00C02DD7"/>
    <w:p w:rsidR="009E1426" w:rsidRDefault="009E1426" w:rsidP="00C02DD7"/>
    <w:p w:rsidR="009E1426" w:rsidRDefault="009E1426" w:rsidP="00C02DD7"/>
    <w:p w:rsidR="009E1426" w:rsidRDefault="009E1426" w:rsidP="00C02DD7"/>
    <w:p w:rsidR="009E1426" w:rsidRDefault="009E1426" w:rsidP="00C02DD7"/>
    <w:p w:rsidR="00AD0889" w:rsidRDefault="00AD0889" w:rsidP="00C02DD7"/>
    <w:p w:rsidR="00AD0889" w:rsidRDefault="00AD0889" w:rsidP="00C02DD7"/>
    <w:p w:rsidR="00AD0889" w:rsidRDefault="00AD0889" w:rsidP="00C02DD7"/>
    <w:p w:rsidR="00AD0889" w:rsidRDefault="00AD0889" w:rsidP="00C02DD7"/>
    <w:p w:rsidR="00AD0889" w:rsidRDefault="00AD0889" w:rsidP="00C02DD7"/>
    <w:p w:rsidR="00AD0889" w:rsidRDefault="00AD0889" w:rsidP="00C02DD7"/>
    <w:p w:rsidR="001F2AEE" w:rsidRDefault="00C02DD7" w:rsidP="001F2AEE">
      <w:pPr>
        <w:ind w:firstLine="708"/>
      </w:pPr>
      <w:r>
        <w:t>La valeur par défaut de ce domaine est ‘N’.</w:t>
      </w:r>
    </w:p>
    <w:p w:rsidR="00C02DD7" w:rsidRDefault="00C02DD7" w:rsidP="00C02DD7"/>
    <w:p w:rsidR="00C02DD7" w:rsidRDefault="00C02DD7" w:rsidP="00C02DD7">
      <w:pPr>
        <w:pStyle w:val="Titre4"/>
      </w:pPr>
      <w:bookmarkStart w:id="1102" w:name="_Toc426723792"/>
      <w:r>
        <w:t>Type de câble</w:t>
      </w:r>
      <w:bookmarkEnd w:id="1102"/>
    </w:p>
    <w:p w:rsidR="00C02DD7" w:rsidRPr="001D749C" w:rsidRDefault="00C02DD7" w:rsidP="00C02DD7">
      <w:pPr>
        <w:rPr>
          <w:rFonts w:cs="Arial"/>
        </w:rPr>
      </w:pPr>
      <w:r>
        <w:rPr>
          <w:rFonts w:cs="Arial"/>
        </w:rPr>
        <w:t>La correspondance pour le domaine</w:t>
      </w:r>
      <w:r w:rsidRPr="001D749C">
        <w:rPr>
          <w:rFonts w:cs="Arial"/>
        </w:rPr>
        <w:t xml:space="preserve"> des types de </w:t>
      </w:r>
      <w:r>
        <w:rPr>
          <w:rFonts w:cs="Arial"/>
        </w:rPr>
        <w:t>câble</w:t>
      </w:r>
      <w:r w:rsidRPr="001D749C">
        <w:rPr>
          <w:rFonts w:cs="Arial"/>
        </w:rPr>
        <w:t xml:space="preserve"> </w:t>
      </w:r>
      <w:r>
        <w:rPr>
          <w:rFonts w:cs="Arial"/>
        </w:rPr>
        <w:t>est la suivante </w:t>
      </w:r>
      <w:r w:rsidRPr="001D749C">
        <w:rPr>
          <w:rFonts w:cs="Arial"/>
        </w:rPr>
        <w:t>:</w:t>
      </w:r>
    </w:p>
    <w:p w:rsidR="00C02DD7" w:rsidRDefault="00C02DD7" w:rsidP="00C02DD7"/>
    <w:tbl>
      <w:tblPr>
        <w:tblpPr w:leftFromText="141" w:rightFromText="141" w:vertAnchor="text" w:tblpXSpec="center" w:tblpY="1"/>
        <w:tblOverlap w:val="never"/>
        <w:tblW w:w="6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487"/>
        <w:gridCol w:w="3213"/>
      </w:tblGrid>
      <w:tr w:rsidR="00C02DD7" w:rsidRPr="00A84978" w:rsidTr="00590D32">
        <w:trPr>
          <w:trHeight w:val="272"/>
        </w:trPr>
        <w:tc>
          <w:tcPr>
            <w:tcW w:w="3487" w:type="dxa"/>
            <w:shd w:val="clear" w:color="auto" w:fill="F3F3F3"/>
            <w:tcMar>
              <w:top w:w="0" w:type="dxa"/>
              <w:left w:w="108" w:type="dxa"/>
              <w:bottom w:w="0" w:type="dxa"/>
              <w:right w:w="108" w:type="dxa"/>
            </w:tcMar>
            <w:hideMark/>
          </w:tcPr>
          <w:p w:rsidR="00C02DD7" w:rsidRPr="00A84978" w:rsidRDefault="00C02DD7" w:rsidP="00590D32">
            <w:pPr>
              <w:jc w:val="center"/>
              <w:rPr>
                <w:rFonts w:cs="Arial"/>
                <w:b/>
              </w:rPr>
            </w:pPr>
            <w:r w:rsidRPr="0015161E">
              <w:rPr>
                <w:rFonts w:cs="Arial"/>
                <w:b/>
              </w:rPr>
              <w:t xml:space="preserve">Domaine </w:t>
            </w:r>
          </w:p>
          <w:p w:rsidR="00C02DD7" w:rsidRPr="00A84978" w:rsidRDefault="00C02DD7" w:rsidP="00590D32">
            <w:pPr>
              <w:jc w:val="center"/>
              <w:rPr>
                <w:rFonts w:cs="Arial"/>
                <w:b/>
              </w:rPr>
            </w:pPr>
            <w:r w:rsidRPr="0015161E">
              <w:rPr>
                <w:rFonts w:cs="Arial"/>
                <w:b/>
              </w:rPr>
              <w:t>(valeur affichée à l’IHM)</w:t>
            </w:r>
          </w:p>
        </w:tc>
        <w:tc>
          <w:tcPr>
            <w:tcW w:w="3213" w:type="dxa"/>
            <w:shd w:val="clear" w:color="auto" w:fill="F3F3F3"/>
            <w:tcMar>
              <w:top w:w="0" w:type="dxa"/>
              <w:left w:w="108" w:type="dxa"/>
              <w:bottom w:w="0" w:type="dxa"/>
              <w:right w:w="108" w:type="dxa"/>
            </w:tcMar>
            <w:hideMark/>
          </w:tcPr>
          <w:p w:rsidR="00C02DD7" w:rsidRPr="00A84978" w:rsidRDefault="00C02DD7" w:rsidP="00590D32">
            <w:pPr>
              <w:jc w:val="center"/>
              <w:rPr>
                <w:rFonts w:cs="Arial"/>
                <w:b/>
              </w:rPr>
            </w:pPr>
            <w:r w:rsidRPr="0015161E">
              <w:rPr>
                <w:rFonts w:cs="Arial"/>
                <w:b/>
              </w:rPr>
              <w:t xml:space="preserve">Valeur de l’attribut </w:t>
            </w:r>
            <w:r>
              <w:rPr>
                <w:rFonts w:cs="Arial"/>
                <w:b/>
              </w:rPr>
              <w:t>Type de Câble</w:t>
            </w:r>
          </w:p>
        </w:tc>
      </w:tr>
      <w:tr w:rsidR="00C02DD7" w:rsidRPr="00A84978"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t>Transport</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Pr>
                <w:rFonts w:cs="Arial"/>
              </w:rPr>
              <w:t>T</w:t>
            </w:r>
          </w:p>
        </w:tc>
      </w:tr>
      <w:tr w:rsidR="00C02DD7" w:rsidRPr="00A84978"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t>Distribution1</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Pr>
                <w:rFonts w:cs="Arial"/>
              </w:rPr>
              <w:t>1</w:t>
            </w:r>
          </w:p>
        </w:tc>
      </w:tr>
      <w:tr w:rsidR="00C02DD7" w:rsidRPr="00A84978" w:rsidTr="00590D32">
        <w:trPr>
          <w:trHeight w:val="238"/>
        </w:trPr>
        <w:tc>
          <w:tcPr>
            <w:tcW w:w="3487" w:type="dxa"/>
            <w:tcMar>
              <w:top w:w="0" w:type="dxa"/>
              <w:left w:w="108" w:type="dxa"/>
              <w:bottom w:w="0" w:type="dxa"/>
              <w:right w:w="108" w:type="dxa"/>
            </w:tcMar>
            <w:hideMark/>
          </w:tcPr>
          <w:p w:rsidR="00C02DD7" w:rsidRPr="00A84978" w:rsidRDefault="00C02DD7" w:rsidP="00590D32">
            <w:pPr>
              <w:jc w:val="center"/>
              <w:rPr>
                <w:rFonts w:cs="Arial"/>
              </w:rPr>
            </w:pPr>
            <w:r>
              <w:t>Distribution2</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Pr>
                <w:rFonts w:cs="Arial"/>
              </w:rPr>
              <w:t>2</w:t>
            </w:r>
          </w:p>
        </w:tc>
      </w:tr>
      <w:tr w:rsidR="00C02DD7" w:rsidRPr="00A84978"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t>DTER</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Pr>
                <w:rFonts w:cs="Arial"/>
              </w:rPr>
              <w:t>3</w:t>
            </w:r>
          </w:p>
        </w:tc>
      </w:tr>
      <w:tr w:rsidR="00C02DD7" w:rsidRPr="00A84978" w:rsidTr="00590D32">
        <w:trPr>
          <w:trHeight w:val="255"/>
        </w:trPr>
        <w:tc>
          <w:tcPr>
            <w:tcW w:w="3487" w:type="dxa"/>
            <w:tcMar>
              <w:top w:w="0" w:type="dxa"/>
              <w:left w:w="108" w:type="dxa"/>
              <w:bottom w:w="0" w:type="dxa"/>
              <w:right w:w="108" w:type="dxa"/>
            </w:tcMar>
            <w:hideMark/>
          </w:tcPr>
          <w:p w:rsidR="00C02DD7" w:rsidRPr="00A84978" w:rsidRDefault="00C02DD7" w:rsidP="00590D32">
            <w:pPr>
              <w:jc w:val="center"/>
              <w:rPr>
                <w:rFonts w:cs="Arial"/>
              </w:rPr>
            </w:pPr>
            <w:r>
              <w:t>Non renseigné</w:t>
            </w:r>
          </w:p>
        </w:tc>
        <w:tc>
          <w:tcPr>
            <w:tcW w:w="3213" w:type="dxa"/>
            <w:tcMar>
              <w:top w:w="0" w:type="dxa"/>
              <w:left w:w="108" w:type="dxa"/>
              <w:bottom w:w="0" w:type="dxa"/>
              <w:right w:w="108" w:type="dxa"/>
            </w:tcMar>
            <w:hideMark/>
          </w:tcPr>
          <w:p w:rsidR="00C02DD7" w:rsidRPr="00A84978" w:rsidRDefault="00C02DD7" w:rsidP="00590D32">
            <w:pPr>
              <w:jc w:val="center"/>
              <w:rPr>
                <w:rFonts w:cs="Arial"/>
              </w:rPr>
            </w:pPr>
            <w:r>
              <w:rPr>
                <w:rFonts w:cs="Arial"/>
              </w:rPr>
              <w:t>N</w:t>
            </w:r>
          </w:p>
        </w:tc>
      </w:tr>
    </w:tbl>
    <w:p w:rsidR="00C02DD7" w:rsidRDefault="00C02DD7" w:rsidP="00C02DD7"/>
    <w:p w:rsidR="00C02DD7" w:rsidRDefault="00C02DD7" w:rsidP="00C02DD7"/>
    <w:p w:rsidR="00C02DD7" w:rsidRDefault="00C02DD7" w:rsidP="00C02DD7"/>
    <w:p w:rsidR="006B72C9" w:rsidRDefault="006B72C9" w:rsidP="00C02DD7"/>
    <w:p w:rsidR="006B72C9" w:rsidRDefault="006B72C9" w:rsidP="00C02DD7"/>
    <w:p w:rsidR="006B72C9" w:rsidRDefault="006B72C9" w:rsidP="00C02DD7"/>
    <w:p w:rsidR="006B72C9" w:rsidRDefault="006B72C9" w:rsidP="00C02DD7"/>
    <w:p w:rsidR="006B72C9" w:rsidRDefault="006B72C9" w:rsidP="00C02DD7"/>
    <w:p w:rsidR="000B7B30" w:rsidRPr="00234E6A" w:rsidRDefault="000B7B30" w:rsidP="000B7B30">
      <w:pPr>
        <w:pStyle w:val="Titre4"/>
      </w:pPr>
      <w:bookmarkStart w:id="1103" w:name="_Toc426723793"/>
      <w:bookmarkStart w:id="1104" w:name="_Ref408579734"/>
      <w:r w:rsidRPr="00234E6A">
        <w:t>Opérateur</w:t>
      </w:r>
      <w:bookmarkEnd w:id="1103"/>
      <w:r w:rsidRPr="00234E6A">
        <w:t xml:space="preserve"> </w:t>
      </w:r>
    </w:p>
    <w:p w:rsidR="000B7B30" w:rsidRPr="00234E6A" w:rsidRDefault="000B7B30" w:rsidP="000B7B30">
      <w:r w:rsidRPr="00234E6A">
        <w:t>[DOMAINE]</w:t>
      </w:r>
    </w:p>
    <w:p w:rsidR="000B7B30" w:rsidRPr="00234E6A" w:rsidRDefault="000B7B30" w:rsidP="000B7B30">
      <w:r w:rsidRPr="00234E6A">
        <w:t>dom_operateur;Domaine opérateurs FTTH;TEXT;CODED</w:t>
      </w:r>
    </w:p>
    <w:p w:rsidR="000B7B30" w:rsidRPr="00234E6A" w:rsidRDefault="000B7B30" w:rsidP="000B7B30">
      <w:pPr>
        <w:rPr>
          <w:b/>
        </w:rPr>
      </w:pPr>
      <w:r w:rsidRPr="00234E6A">
        <w:rPr>
          <w:b/>
        </w:rPr>
        <w:lastRenderedPageBreak/>
        <w:t>valeur=</w:t>
      </w:r>
      <w:r w:rsidRPr="009A2015">
        <w:rPr>
          <w:b/>
          <w:highlight w:val="green"/>
        </w:rPr>
        <w:t>Orange</w:t>
      </w:r>
      <w:r w:rsidRPr="00234E6A">
        <w:rPr>
          <w:b/>
        </w:rPr>
        <w:t>;Orange</w:t>
      </w:r>
      <w:r>
        <w:rPr>
          <w:b/>
        </w:rPr>
        <w:t xml:space="preserve"> </w:t>
      </w:r>
      <w:r w:rsidRPr="000B7B30">
        <w:rPr>
          <w:highlight w:val="green"/>
        </w:rPr>
        <w:t>(remplace le code OR faisant reference à Orange)</w:t>
      </w:r>
    </w:p>
    <w:p w:rsidR="000B7B30" w:rsidRDefault="000B7B30" w:rsidP="000B7B30">
      <w:r w:rsidRPr="00234E6A">
        <w:t>valeur=AD;Adtim</w:t>
      </w:r>
    </w:p>
    <w:p w:rsidR="000B7B30" w:rsidRDefault="000B7B30" w:rsidP="000B7B30">
      <w:r w:rsidRPr="00A77E0B">
        <w:rPr>
          <w:highlight w:val="green"/>
        </w:rPr>
        <w:t>valeur=ATHD;ATHD</w:t>
      </w:r>
    </w:p>
    <w:p w:rsidR="000B7B30" w:rsidRPr="00234E6A" w:rsidRDefault="000B7B30" w:rsidP="000B7B30">
      <w:r w:rsidRPr="00234E6A">
        <w:t>valeur=AX;Axione</w:t>
      </w:r>
    </w:p>
    <w:p w:rsidR="000B7B30" w:rsidRPr="00234E6A" w:rsidRDefault="000B7B30" w:rsidP="000B7B30">
      <w:r w:rsidRPr="00234E6A">
        <w:t>valeur=BO;Bouygues</w:t>
      </w:r>
    </w:p>
    <w:p w:rsidR="000B7B30" w:rsidRDefault="000B7B30" w:rsidP="000B7B30">
      <w:r w:rsidRPr="009A2015">
        <w:t>valeur=CA</w:t>
      </w:r>
      <w:r w:rsidRPr="009A2015">
        <w:rPr>
          <w:highlight w:val="green"/>
        </w:rPr>
        <w:t>PS</w:t>
      </w:r>
      <w:r w:rsidRPr="009A2015">
        <w:t>;CAPS</w:t>
      </w:r>
      <w:r>
        <w:t xml:space="preserve"> </w:t>
      </w:r>
      <w:r w:rsidRPr="000B7B30">
        <w:rPr>
          <w:highlight w:val="green"/>
        </w:rPr>
        <w:t>(remplace le code CA faisant reference à CAPS)</w:t>
      </w:r>
    </w:p>
    <w:p w:rsidR="000B7B30" w:rsidRPr="00234E6A" w:rsidRDefault="000B7B30" w:rsidP="000B7B30">
      <w:r w:rsidRPr="00234E6A">
        <w:t>valeur=CO;Covage</w:t>
      </w:r>
    </w:p>
    <w:p w:rsidR="000B7B30" w:rsidRPr="00234E6A" w:rsidRDefault="000B7B30" w:rsidP="000B7B30">
      <w:r w:rsidRPr="00234E6A">
        <w:t>valeur=DE;Debitex</w:t>
      </w:r>
    </w:p>
    <w:p w:rsidR="000B7B30" w:rsidRPr="00BF171B" w:rsidRDefault="000B7B30" w:rsidP="000B7B30">
      <w:r w:rsidRPr="00BF171B">
        <w:t>valeur=FR;Free</w:t>
      </w:r>
    </w:p>
    <w:p w:rsidR="000B7B30" w:rsidRPr="00BF171B" w:rsidRDefault="000B7B30" w:rsidP="000B7B30">
      <w:r>
        <w:rPr>
          <w:highlight w:val="green"/>
        </w:rPr>
        <w:t>valeur=GDHD;</w:t>
      </w:r>
      <w:r w:rsidRPr="000B7B30">
        <w:rPr>
          <w:highlight w:val="green"/>
        </w:rPr>
        <w:t>GDHD (remplace le code GD faisant reference à GDTHD)</w:t>
      </w:r>
    </w:p>
    <w:p w:rsidR="000B7B30" w:rsidRPr="00234E6A" w:rsidRDefault="000B7B30" w:rsidP="000B7B30">
      <w:pPr>
        <w:rPr>
          <w:lang w:val="en-US"/>
        </w:rPr>
      </w:pPr>
      <w:r w:rsidRPr="00234E6A">
        <w:rPr>
          <w:lang w:val="en-US"/>
        </w:rPr>
        <w:t>valeur=GO;Go Telecom</w:t>
      </w:r>
    </w:p>
    <w:p w:rsidR="000B7B30" w:rsidRPr="00BF171B" w:rsidRDefault="000B7B30" w:rsidP="000B7B30">
      <w:pPr>
        <w:rPr>
          <w:lang w:val="en-US"/>
        </w:rPr>
      </w:pPr>
      <w:r w:rsidRPr="00BF171B">
        <w:rPr>
          <w:lang w:val="en-US"/>
        </w:rPr>
        <w:t>valeur=GR;Gravelines Telecom</w:t>
      </w:r>
    </w:p>
    <w:p w:rsidR="000B7B30" w:rsidRDefault="000B7B30" w:rsidP="000B7B30">
      <w:r w:rsidRPr="00234E6A">
        <w:t>valeur=IN;Inolia</w:t>
      </w:r>
    </w:p>
    <w:p w:rsidR="000B7B30" w:rsidRDefault="000B7B30" w:rsidP="000B7B30">
      <w:r w:rsidRPr="009A2015">
        <w:rPr>
          <w:highlight w:val="green"/>
        </w:rPr>
        <w:t>valeur=LTHD;LT</w:t>
      </w:r>
      <w:r w:rsidRPr="000B7B30">
        <w:rPr>
          <w:highlight w:val="green"/>
        </w:rPr>
        <w:t>HD (remplace le code DS faisant reference à DSP Laval)</w:t>
      </w:r>
    </w:p>
    <w:p w:rsidR="000B7B30" w:rsidRPr="00234E6A" w:rsidRDefault="000B7B30" w:rsidP="000B7B30">
      <w:r w:rsidRPr="00234E6A">
        <w:t>valeur=MT;Manche Telecom</w:t>
      </w:r>
    </w:p>
    <w:p w:rsidR="000B7B30" w:rsidRPr="00234E6A" w:rsidRDefault="000B7B30" w:rsidP="000B7B30">
      <w:r w:rsidRPr="00234E6A">
        <w:t>valeur=NU;Numericable</w:t>
      </w:r>
    </w:p>
    <w:p w:rsidR="000B7B30" w:rsidRPr="00234E6A" w:rsidRDefault="000B7B30" w:rsidP="000B7B30">
      <w:r w:rsidRPr="00234E6A">
        <w:t>valeur=OP;Opalys</w:t>
      </w:r>
    </w:p>
    <w:p w:rsidR="000B7B30" w:rsidRPr="00234E6A" w:rsidRDefault="000B7B30" w:rsidP="000B7B30">
      <w:r w:rsidRPr="00234E6A">
        <w:t>valeur=SP;Sequalum</w:t>
      </w:r>
    </w:p>
    <w:p w:rsidR="000B7B30" w:rsidRPr="00234E6A" w:rsidRDefault="000B7B30" w:rsidP="000B7B30">
      <w:r w:rsidRPr="00234E6A">
        <w:t>valeur=SF;SFR-9C</w:t>
      </w:r>
    </w:p>
    <w:p w:rsidR="000B7B30" w:rsidRPr="00234E6A" w:rsidRDefault="000B7B30" w:rsidP="000B7B30">
      <w:r w:rsidRPr="00234E6A">
        <w:t>valeur=SO;SFR-OPAClien=pggfiref.geofibre.ftth_pf;operateur</w:t>
      </w:r>
    </w:p>
    <w:p w:rsidR="000B7B30" w:rsidRPr="00BF171B" w:rsidRDefault="000B7B30" w:rsidP="000B7B30">
      <w:pPr>
        <w:rPr>
          <w:lang w:val="en-US"/>
        </w:rPr>
      </w:pPr>
      <w:r w:rsidRPr="00255841">
        <w:rPr>
          <w:lang w:val="en-US"/>
        </w:rPr>
        <w:t>lien=pggfiref.geofibre.ftth_cable;operateur</w:t>
      </w:r>
    </w:p>
    <w:p w:rsidR="000B7B30" w:rsidRDefault="000B7B30" w:rsidP="000B7B30">
      <w:pPr>
        <w:rPr>
          <w:lang w:val="en-US"/>
        </w:rPr>
      </w:pPr>
    </w:p>
    <w:p w:rsidR="000B7B30" w:rsidRDefault="000B7B30" w:rsidP="000B7B30">
      <w:pPr>
        <w:pStyle w:val="Titre4"/>
      </w:pPr>
      <w:bookmarkStart w:id="1105" w:name="_Toc426723794"/>
      <w:r>
        <w:t>Mode de pose</w:t>
      </w:r>
      <w:bookmarkEnd w:id="1105"/>
    </w:p>
    <w:p w:rsidR="000B7B30" w:rsidRDefault="000B7B30" w:rsidP="000B7B30">
      <w:r>
        <w:t>[DOMAINE]</w:t>
      </w:r>
    </w:p>
    <w:p w:rsidR="000B7B30" w:rsidRDefault="000B7B30" w:rsidP="000B7B30">
      <w:r>
        <w:t>dom_mode_pose;Domaine mode pose;TEXT;CODED</w:t>
      </w:r>
    </w:p>
    <w:p w:rsidR="000B7B30" w:rsidRDefault="000B7B30" w:rsidP="000B7B30">
      <w:pPr>
        <w:rPr>
          <w:b/>
        </w:rPr>
      </w:pPr>
      <w:r w:rsidRPr="00643F60">
        <w:rPr>
          <w:b/>
        </w:rPr>
        <w:t>valeur=0;Aérien Orange</w:t>
      </w:r>
    </w:p>
    <w:p w:rsidR="000B7B30" w:rsidRDefault="000B7B30" w:rsidP="000B7B30">
      <w:r>
        <w:t>valeur=1;Aérien EDF</w:t>
      </w:r>
    </w:p>
    <w:p w:rsidR="000B7B30" w:rsidRDefault="000B7B30" w:rsidP="000B7B30">
      <w:r>
        <w:t>valeur=2;Façade</w:t>
      </w:r>
    </w:p>
    <w:p w:rsidR="000B7B30" w:rsidRDefault="000B7B30" w:rsidP="000B7B30">
      <w:r>
        <w:t>valeur=3;Immeuble</w:t>
      </w:r>
    </w:p>
    <w:p w:rsidR="000B7B30" w:rsidRDefault="000B7B30" w:rsidP="000B7B30">
      <w:r>
        <w:t>valeur=4;Pleine terre</w:t>
      </w:r>
    </w:p>
    <w:p w:rsidR="000B7B30" w:rsidRDefault="000B7B30" w:rsidP="000B7B30">
      <w:r>
        <w:t>valeur=5;Caniveau</w:t>
      </w:r>
    </w:p>
    <w:p w:rsidR="000B7B30" w:rsidRDefault="000B7B30" w:rsidP="000B7B30">
      <w:r>
        <w:t>valeur=6;Galerie</w:t>
      </w:r>
    </w:p>
    <w:p w:rsidR="000B7B30" w:rsidRDefault="000B7B30" w:rsidP="000B7B30">
      <w:r>
        <w:t>valeur=7;Conduite</w:t>
      </w:r>
    </w:p>
    <w:p w:rsidR="000B7B30" w:rsidRDefault="000B7B30" w:rsidP="000B7B30">
      <w:r>
        <w:t>valeur=8;Egout</w:t>
      </w:r>
    </w:p>
    <w:p w:rsidR="000B7B30" w:rsidRDefault="000B7B30" w:rsidP="000B7B30">
      <w:r>
        <w:t>lien=pggfiref.geofibre.ftth_arciti;mode_pose</w:t>
      </w:r>
    </w:p>
    <w:p w:rsidR="000B7B30" w:rsidRDefault="000B7B30" w:rsidP="000B7B30">
      <w:r>
        <w:t>lien=pggfiref.geofibre.ifr_arciti;mode_pose</w:t>
      </w:r>
    </w:p>
    <w:p w:rsidR="000B7B30" w:rsidRDefault="000B7B30" w:rsidP="000B7B30"/>
    <w:p w:rsidR="000B7B30" w:rsidRDefault="000B7B30" w:rsidP="000B7B30">
      <w:pPr>
        <w:pStyle w:val="Titre4"/>
      </w:pPr>
      <w:bookmarkStart w:id="1106" w:name="_Toc426723795"/>
      <w:r>
        <w:t>Type d’appuis FTTH</w:t>
      </w:r>
      <w:bookmarkEnd w:id="1106"/>
    </w:p>
    <w:p w:rsidR="000B7B30" w:rsidRDefault="000B7B30" w:rsidP="000B7B30">
      <w:r>
        <w:t>[DOMAINE]</w:t>
      </w:r>
    </w:p>
    <w:p w:rsidR="000B7B30" w:rsidRDefault="000B7B30" w:rsidP="000B7B30">
      <w:r>
        <w:t>dom_type_appui_ft;Domaine type appuis FTTH;TEXT;CODED</w:t>
      </w:r>
    </w:p>
    <w:p w:rsidR="000B7B30" w:rsidRDefault="000B7B30" w:rsidP="000B7B30">
      <w:r>
        <w:t>valeur=2GL;2G type ligne</w:t>
      </w:r>
    </w:p>
    <w:p w:rsidR="000B7B30" w:rsidRDefault="000B7B30" w:rsidP="000B7B30">
      <w:r>
        <w:t>valeur=2GT;2G type tirage</w:t>
      </w:r>
    </w:p>
    <w:p w:rsidR="000B7B30" w:rsidRDefault="000B7B30" w:rsidP="000B7B30">
      <w:r>
        <w:t>valeur=C;Couplé</w:t>
      </w:r>
    </w:p>
    <w:p w:rsidR="000B7B30" w:rsidRDefault="000B7B30" w:rsidP="000B7B30">
      <w:pPr>
        <w:rPr>
          <w:b/>
        </w:rPr>
      </w:pPr>
      <w:r w:rsidRPr="00643F60">
        <w:rPr>
          <w:b/>
        </w:rPr>
        <w:t>valeur=EFT;EDF rétrocédé à Orange</w:t>
      </w:r>
    </w:p>
    <w:p w:rsidR="000B7B30" w:rsidRDefault="000B7B30" w:rsidP="000B7B30">
      <w:r>
        <w:t>valeur=H;Haubané</w:t>
      </w:r>
    </w:p>
    <w:p w:rsidR="000B7B30" w:rsidRDefault="000B7B30" w:rsidP="000B7B30">
      <w:r>
        <w:t>valeur=L;Lorrain</w:t>
      </w:r>
    </w:p>
    <w:p w:rsidR="000B7B30" w:rsidRDefault="000B7B30" w:rsidP="000B7B30">
      <w:r>
        <w:t>valeur=M;Moisé</w:t>
      </w:r>
    </w:p>
    <w:p w:rsidR="000B7B30" w:rsidRDefault="000B7B30" w:rsidP="000B7B30">
      <w:r>
        <w:t>valeur=P;Portique</w:t>
      </w:r>
    </w:p>
    <w:p w:rsidR="000B7B30" w:rsidRDefault="000B7B30" w:rsidP="000B7B30">
      <w:r>
        <w:lastRenderedPageBreak/>
        <w:t>valeur=R;Réhaussé</w:t>
      </w:r>
    </w:p>
    <w:p w:rsidR="000B7B30" w:rsidRDefault="000B7B30" w:rsidP="000B7B30">
      <w:r>
        <w:t>valeur=S;Simple</w:t>
      </w:r>
    </w:p>
    <w:p w:rsidR="000B7B30" w:rsidRDefault="000B7B30" w:rsidP="000B7B30">
      <w:r>
        <w:t>valeur=3;Triple</w:t>
      </w:r>
    </w:p>
    <w:p w:rsidR="000B7B30" w:rsidRDefault="000B7B30" w:rsidP="000B7B30">
      <w:r>
        <w:t>valeur=EDF;Type EDF 190</w:t>
      </w:r>
    </w:p>
    <w:p w:rsidR="000B7B30" w:rsidRDefault="000B7B30" w:rsidP="000B7B30">
      <w:r>
        <w:t>valeur=-;Non défini</w:t>
      </w:r>
    </w:p>
    <w:p w:rsidR="000B7B30" w:rsidRDefault="000B7B30" w:rsidP="000B7B30">
      <w:r>
        <w:t>lien=pggfiref.geofibre.ftth_site_appui_ft;type</w:t>
      </w:r>
    </w:p>
    <w:p w:rsidR="000B7B30" w:rsidRDefault="000B7B30" w:rsidP="000B7B30">
      <w:r>
        <w:t>lien=pggfiref.geofibre.ifr_appui;type</w:t>
      </w:r>
    </w:p>
    <w:p w:rsidR="000B7B30" w:rsidRPr="000B7B30" w:rsidRDefault="000B7B30" w:rsidP="000B7B30"/>
    <w:p w:rsidR="00C02DD7" w:rsidRPr="001D749C" w:rsidRDefault="00C02DD7" w:rsidP="00C02DD7">
      <w:pPr>
        <w:pStyle w:val="Titre3"/>
        <w:rPr>
          <w:rFonts w:cs="Arial"/>
        </w:rPr>
      </w:pPr>
      <w:bookmarkStart w:id="1107" w:name="_Toc426723796"/>
      <w:r w:rsidRPr="001D749C">
        <w:rPr>
          <w:rFonts w:cs="Arial"/>
        </w:rPr>
        <w:t>Droits utilisateurs</w:t>
      </w:r>
      <w:bookmarkEnd w:id="1104"/>
      <w:bookmarkEnd w:id="1107"/>
    </w:p>
    <w:p w:rsidR="004F1AE8" w:rsidRDefault="004F1AE8" w:rsidP="004F1AE8">
      <w:r>
        <w:t>Les droits par profils sont décrits dans le document</w:t>
      </w:r>
      <w:r w:rsidR="0094717A">
        <w:t xml:space="preserve"> </w:t>
      </w:r>
      <w:fldSimple w:instr=" REF R03_GeofibreActeursRoles \h  \* MERGEFORMAT ">
        <w:r w:rsidR="00675435" w:rsidRPr="00675435">
          <w:rPr>
            <w:rFonts w:cs="Arial"/>
            <w:b/>
          </w:rPr>
          <w:t>[R3]</w:t>
        </w:r>
      </w:fldSimple>
      <w:r>
        <w:t xml:space="preserve">. </w:t>
      </w:r>
    </w:p>
    <w:p w:rsidR="00C02DD7" w:rsidRDefault="00C02DD7" w:rsidP="00C02DD7">
      <w:pPr>
        <w:rPr>
          <w:rFonts w:cs="Arial"/>
        </w:rPr>
      </w:pPr>
      <w:r>
        <w:rPr>
          <w:rFonts w:cs="Arial"/>
        </w:rPr>
        <w:t xml:space="preserve"> </w:t>
      </w:r>
    </w:p>
    <w:p w:rsidR="00C02DD7" w:rsidRPr="00DA2FE1" w:rsidRDefault="00C02DD7" w:rsidP="00C02DD7">
      <w:pPr>
        <w:pStyle w:val="Titre3"/>
        <w:rPr>
          <w:rFonts w:cs="Arial"/>
        </w:rPr>
      </w:pPr>
      <w:bookmarkStart w:id="1108" w:name="_Toc426723797"/>
      <w:r w:rsidRPr="00DA2FE1">
        <w:rPr>
          <w:rFonts w:cs="Arial"/>
        </w:rPr>
        <w:t>Pôles FTTH</w:t>
      </w:r>
      <w:bookmarkEnd w:id="1108"/>
    </w:p>
    <w:p w:rsidR="00C02DD7" w:rsidRPr="00DA2FE1" w:rsidRDefault="005D2A38" w:rsidP="00C02DD7">
      <w:pPr>
        <w:rPr>
          <w:rFonts w:cs="Arial"/>
        </w:rPr>
      </w:pPr>
      <w:r w:rsidRPr="005D2A38">
        <w:rPr>
          <w:rFonts w:cs="Arial"/>
        </w:rPr>
        <w:t>Les pôles FTTH sont définis dans la table drt_zone_dept.</w:t>
      </w:r>
    </w:p>
    <w:p w:rsidR="004F1AE8" w:rsidRDefault="004F1AE8" w:rsidP="004F1AE8">
      <w:r>
        <w:t>La configuration des pôles FTTH est décrite dans le document</w:t>
      </w:r>
      <w:r w:rsidR="0094717A">
        <w:t xml:space="preserve"> </w:t>
      </w:r>
      <w:fldSimple w:instr=" REF R08_GeofibrePolesFTTH \h  \* MERGEFORMAT ">
        <w:r w:rsidR="00675435" w:rsidRPr="00675435">
          <w:rPr>
            <w:rFonts w:cs="Arial"/>
            <w:b/>
          </w:rPr>
          <w:t>[R8]</w:t>
        </w:r>
      </w:fldSimple>
      <w:r>
        <w:t xml:space="preserve">. </w:t>
      </w:r>
    </w:p>
    <w:p w:rsidR="00C02DD7" w:rsidRPr="001D749C" w:rsidRDefault="00C02DD7" w:rsidP="00C02DD7">
      <w:pPr>
        <w:rPr>
          <w:rFonts w:cs="Arial"/>
        </w:rPr>
      </w:pPr>
    </w:p>
    <w:p w:rsidR="00C02DD7" w:rsidRPr="001D749C" w:rsidRDefault="00C02DD7" w:rsidP="00C02DD7">
      <w:pPr>
        <w:pStyle w:val="Titre3"/>
        <w:rPr>
          <w:rFonts w:cs="Arial"/>
        </w:rPr>
      </w:pPr>
      <w:bookmarkStart w:id="1109" w:name="_Toc426723798"/>
      <w:r w:rsidRPr="001D749C">
        <w:rPr>
          <w:rFonts w:cs="Arial"/>
        </w:rPr>
        <w:t>Traitements différés</w:t>
      </w:r>
      <w:bookmarkEnd w:id="1109"/>
    </w:p>
    <w:p w:rsidR="00C02DD7" w:rsidRPr="001D749C" w:rsidRDefault="00C02DD7" w:rsidP="00C02DD7">
      <w:pPr>
        <w:pStyle w:val="Titre4"/>
      </w:pPr>
      <w:bookmarkStart w:id="1110" w:name="_Toc426723799"/>
      <w:r>
        <w:t>Configuration du nombre d'impressions en parallèle</w:t>
      </w:r>
      <w:bookmarkEnd w:id="1110"/>
    </w:p>
    <w:p w:rsidR="000A51C4" w:rsidRDefault="000A51C4" w:rsidP="000A51C4">
      <w:pPr>
        <w:ind w:firstLine="708"/>
        <w:rPr>
          <w:rFonts w:cs="Arial"/>
        </w:rPr>
      </w:pPr>
      <w:r>
        <w:rPr>
          <w:rFonts w:cs="Arial"/>
        </w:rPr>
        <w:t>Cf</w:t>
      </w:r>
      <w:r w:rsidR="0094717A">
        <w:rPr>
          <w:rFonts w:cs="Arial"/>
        </w:rPr>
        <w:t>.</w:t>
      </w:r>
      <w:r>
        <w:rPr>
          <w:rFonts w:cs="Arial"/>
        </w:rPr>
        <w:t xml:space="preserve"> document </w:t>
      </w:r>
      <w:fldSimple w:instr=" REF R06_DALCD_Impressions \h  \* MERGEFORMAT ">
        <w:r w:rsidR="00675435" w:rsidRPr="00675435">
          <w:rPr>
            <w:rFonts w:cs="Arial"/>
            <w:b/>
          </w:rPr>
          <w:t>[R6]</w:t>
        </w:r>
      </w:fldSimple>
      <w:r>
        <w:rPr>
          <w:rFonts w:cs="Arial"/>
        </w:rPr>
        <w:t>.</w:t>
      </w:r>
    </w:p>
    <w:p w:rsidR="00C02DD7" w:rsidRDefault="00C02DD7" w:rsidP="00C02DD7">
      <w:pPr>
        <w:rPr>
          <w:rFonts w:cs="Arial"/>
        </w:rPr>
      </w:pPr>
    </w:p>
    <w:p w:rsidR="00C02DD7" w:rsidRDefault="00C02DD7" w:rsidP="00C02DD7">
      <w:pPr>
        <w:pStyle w:val="Titre4"/>
        <w:rPr>
          <w:rFonts w:cs="Arial"/>
        </w:rPr>
      </w:pPr>
      <w:bookmarkStart w:id="1111" w:name="_Toc426723800"/>
      <w:r>
        <w:rPr>
          <w:rFonts w:cs="Arial"/>
        </w:rPr>
        <w:t>Configuration du t</w:t>
      </w:r>
      <w:r w:rsidRPr="00E205BB">
        <w:rPr>
          <w:rFonts w:cs="Arial"/>
        </w:rPr>
        <w:t>imer de spool des traitements différés</w:t>
      </w:r>
      <w:bookmarkEnd w:id="1111"/>
    </w:p>
    <w:p w:rsidR="00C02DD7" w:rsidRDefault="00C02DD7" w:rsidP="00C02DD7">
      <w:r>
        <w:t>Le paramètre "</w:t>
      </w:r>
      <w:r w:rsidRPr="00E205BB">
        <w:t>traitementsDiff.intervalle_verif_bdd_en_secondes</w:t>
      </w:r>
      <w:r>
        <w:t>" est valorisé à 30 secondes dans la table adm_param_config.</w:t>
      </w:r>
    </w:p>
    <w:p w:rsidR="00C02DD7" w:rsidRDefault="00C02DD7" w:rsidP="00C02DD7"/>
    <w:p w:rsidR="00C02DD7" w:rsidRPr="001D749C" w:rsidRDefault="00C02DD7" w:rsidP="00C02DD7">
      <w:pPr>
        <w:pStyle w:val="Titre4"/>
        <w:rPr>
          <w:rFonts w:cs="Arial"/>
        </w:rPr>
      </w:pPr>
      <w:bookmarkStart w:id="1112" w:name="_Toc426723801"/>
      <w:r w:rsidRPr="001D749C">
        <w:rPr>
          <w:rFonts w:cs="Arial"/>
        </w:rPr>
        <w:t>Base de données</w:t>
      </w:r>
      <w:bookmarkEnd w:id="1112"/>
    </w:p>
    <w:p w:rsidR="00946E9E" w:rsidRDefault="00F50B3B" w:rsidP="00F50B3B">
      <w:pPr>
        <w:rPr>
          <w:rFonts w:cs="Arial"/>
        </w:rPr>
      </w:pPr>
      <w:r>
        <w:rPr>
          <w:rFonts w:cs="Arial"/>
        </w:rPr>
        <w:t xml:space="preserve">La gestion des traitements différés et le </w:t>
      </w:r>
      <w:r w:rsidRPr="000C3A73">
        <w:rPr>
          <w:rFonts w:cs="Arial"/>
        </w:rPr>
        <w:t>suivi de la progression des traitements</w:t>
      </w:r>
      <w:r>
        <w:rPr>
          <w:rFonts w:cs="Arial"/>
        </w:rPr>
        <w:t xml:space="preserve"> s’appuie</w:t>
      </w:r>
      <w:r w:rsidR="00D23C01">
        <w:rPr>
          <w:rFonts w:cs="Arial"/>
        </w:rPr>
        <w:t>nt</w:t>
      </w:r>
      <w:r>
        <w:rPr>
          <w:rFonts w:cs="Arial"/>
        </w:rPr>
        <w:t xml:space="preserve"> uniquement sur la base de données métropole, c’est-à-dire que seules les tables relatives aux traitements différées de la base de données métropole sont utilisées : </w:t>
      </w:r>
    </w:p>
    <w:p w:rsidR="00946E9E" w:rsidRDefault="00F50B3B" w:rsidP="00946E9E">
      <w:pPr>
        <w:pStyle w:val="Paragraphedeliste"/>
        <w:numPr>
          <w:ilvl w:val="0"/>
          <w:numId w:val="159"/>
        </w:numPr>
        <w:rPr>
          <w:rFonts w:cs="Arial"/>
        </w:rPr>
      </w:pPr>
      <w:r w:rsidRPr="00946E9E">
        <w:rPr>
          <w:rFonts w:cs="Arial"/>
        </w:rPr>
        <w:t xml:space="preserve">diff_adm_plage_horaire, </w:t>
      </w:r>
    </w:p>
    <w:p w:rsidR="00946E9E" w:rsidRDefault="00F50B3B" w:rsidP="00946E9E">
      <w:pPr>
        <w:pStyle w:val="Paragraphedeliste"/>
        <w:numPr>
          <w:ilvl w:val="0"/>
          <w:numId w:val="159"/>
        </w:numPr>
        <w:rPr>
          <w:rFonts w:cs="Arial"/>
        </w:rPr>
      </w:pPr>
      <w:r w:rsidRPr="00946E9E">
        <w:rPr>
          <w:rFonts w:cs="Arial"/>
        </w:rPr>
        <w:t xml:space="preserve">diff_adm_type_traitement, </w:t>
      </w:r>
    </w:p>
    <w:p w:rsidR="00946E9E" w:rsidRDefault="00F50B3B" w:rsidP="00946E9E">
      <w:pPr>
        <w:pStyle w:val="Paragraphedeliste"/>
        <w:numPr>
          <w:ilvl w:val="0"/>
          <w:numId w:val="159"/>
        </w:numPr>
        <w:rPr>
          <w:rFonts w:cs="Arial"/>
          <w:lang w:val="en-US"/>
        </w:rPr>
      </w:pPr>
      <w:r w:rsidRPr="00946E9E">
        <w:rPr>
          <w:rFonts w:cs="Arial"/>
          <w:lang w:val="en-US"/>
        </w:rPr>
        <w:t xml:space="preserve">diff_asso_categ_horaire, </w:t>
      </w:r>
    </w:p>
    <w:p w:rsidR="00946E9E" w:rsidRDefault="00F50B3B" w:rsidP="00946E9E">
      <w:pPr>
        <w:pStyle w:val="Paragraphedeliste"/>
        <w:numPr>
          <w:ilvl w:val="0"/>
          <w:numId w:val="159"/>
        </w:numPr>
        <w:rPr>
          <w:rFonts w:cs="Arial"/>
          <w:lang w:val="en-US"/>
        </w:rPr>
      </w:pPr>
      <w:r w:rsidRPr="00946E9E">
        <w:rPr>
          <w:rFonts w:cs="Arial"/>
          <w:lang w:val="en-US"/>
        </w:rPr>
        <w:t xml:space="preserve">diff_asso_type_trt_horaire, </w:t>
      </w:r>
    </w:p>
    <w:p w:rsidR="00946E9E" w:rsidRPr="00946E9E" w:rsidRDefault="00F50B3B" w:rsidP="00946E9E">
      <w:pPr>
        <w:pStyle w:val="Paragraphedeliste"/>
        <w:numPr>
          <w:ilvl w:val="0"/>
          <w:numId w:val="159"/>
        </w:numPr>
        <w:rPr>
          <w:rFonts w:cs="Arial"/>
        </w:rPr>
      </w:pPr>
      <w:r w:rsidRPr="00946E9E">
        <w:rPr>
          <w:rFonts w:cs="Arial"/>
        </w:rPr>
        <w:t xml:space="preserve">diff_file_traitements, </w:t>
      </w:r>
      <w:r w:rsidR="00946E9E" w:rsidRPr="00946E9E">
        <w:rPr>
          <w:rFonts w:cs="Arial"/>
        </w:rPr>
        <w:t xml:space="preserve">(cf. </w:t>
      </w:r>
      <w:hyperlink w:anchor="_Description_de_la" w:history="1">
        <w:r w:rsidR="00946E9E" w:rsidRPr="00946E9E">
          <w:rPr>
            <w:rStyle w:val="Lienhypertexte"/>
            <w:rFonts w:cs="Arial"/>
          </w:rPr>
          <w:t>Description de la table geofibre.diff_file_traitements</w:t>
        </w:r>
      </w:hyperlink>
      <w:r w:rsidR="00946E9E" w:rsidRPr="00946E9E">
        <w:rPr>
          <w:rFonts w:cs="Arial"/>
        </w:rPr>
        <w:t>)</w:t>
      </w:r>
    </w:p>
    <w:p w:rsidR="00946E9E" w:rsidRPr="00946E9E" w:rsidRDefault="00F50B3B" w:rsidP="00946E9E">
      <w:pPr>
        <w:pStyle w:val="Paragraphedeliste"/>
        <w:numPr>
          <w:ilvl w:val="0"/>
          <w:numId w:val="159"/>
        </w:numPr>
        <w:rPr>
          <w:rFonts w:cs="Arial"/>
        </w:rPr>
      </w:pPr>
      <w:r w:rsidRPr="00946E9E">
        <w:rPr>
          <w:rFonts w:cs="Arial"/>
        </w:rPr>
        <w:t xml:space="preserve">diff_histo_traitements, </w:t>
      </w:r>
      <w:r w:rsidR="00946E9E" w:rsidRPr="00946E9E">
        <w:rPr>
          <w:rFonts w:cs="Arial"/>
        </w:rPr>
        <w:t xml:space="preserve">(cf. </w:t>
      </w:r>
      <w:hyperlink w:anchor="_Description_de_la_1" w:history="1">
        <w:r w:rsidR="00946E9E" w:rsidRPr="00946E9E">
          <w:rPr>
            <w:rStyle w:val="Lienhypertexte"/>
            <w:rFonts w:cs="Arial"/>
          </w:rPr>
          <w:t>Description de la table geofibre.diff_histo_traitements</w:t>
        </w:r>
      </w:hyperlink>
      <w:r w:rsidR="00946E9E" w:rsidRPr="00946E9E">
        <w:rPr>
          <w:rFonts w:cs="Arial"/>
        </w:rPr>
        <w:t>)</w:t>
      </w:r>
    </w:p>
    <w:p w:rsidR="00F50B3B" w:rsidRPr="00946E9E" w:rsidRDefault="00F50B3B" w:rsidP="00946E9E">
      <w:pPr>
        <w:pStyle w:val="Paragraphedeliste"/>
        <w:numPr>
          <w:ilvl w:val="0"/>
          <w:numId w:val="159"/>
        </w:numPr>
        <w:rPr>
          <w:rFonts w:cs="Arial"/>
          <w:lang w:val="en-US"/>
        </w:rPr>
      </w:pPr>
      <w:r w:rsidRPr="00946E9E">
        <w:rPr>
          <w:rFonts w:cs="Arial"/>
          <w:lang w:val="en-US"/>
        </w:rPr>
        <w:t>adm_arcgis_wait_watcher.</w:t>
      </w:r>
    </w:p>
    <w:p w:rsidR="00F50B3B" w:rsidRPr="00946E9E" w:rsidRDefault="00F50B3B" w:rsidP="00F50B3B">
      <w:pPr>
        <w:rPr>
          <w:rFonts w:cs="Arial"/>
          <w:lang w:val="en-US"/>
        </w:rPr>
      </w:pPr>
    </w:p>
    <w:p w:rsidR="00946E9E" w:rsidRPr="00946E9E" w:rsidRDefault="00946E9E" w:rsidP="00F50B3B">
      <w:pPr>
        <w:rPr>
          <w:rFonts w:cs="Arial"/>
          <w:lang w:val="en-US"/>
        </w:rPr>
      </w:pPr>
    </w:p>
    <w:p w:rsidR="00C02DD7" w:rsidRPr="001D749C" w:rsidRDefault="00C02DD7" w:rsidP="00C02DD7">
      <w:pPr>
        <w:pStyle w:val="Titre4"/>
        <w:rPr>
          <w:rFonts w:cs="Arial"/>
        </w:rPr>
      </w:pPr>
      <w:bookmarkStart w:id="1113" w:name="_Toc409529238"/>
      <w:bookmarkStart w:id="1114" w:name="_Toc409529536"/>
      <w:bookmarkStart w:id="1115" w:name="_Toc409529831"/>
      <w:bookmarkStart w:id="1116" w:name="_Toc409530128"/>
      <w:bookmarkStart w:id="1117" w:name="_Toc410031942"/>
      <w:bookmarkStart w:id="1118" w:name="_Toc412218599"/>
      <w:bookmarkStart w:id="1119" w:name="_Toc412222493"/>
      <w:bookmarkStart w:id="1120" w:name="_Toc412222946"/>
      <w:bookmarkStart w:id="1121" w:name="_Toc412223640"/>
      <w:bookmarkStart w:id="1122" w:name="_Toc426723802"/>
      <w:bookmarkEnd w:id="1113"/>
      <w:bookmarkEnd w:id="1114"/>
      <w:bookmarkEnd w:id="1115"/>
      <w:bookmarkEnd w:id="1116"/>
      <w:bookmarkEnd w:id="1117"/>
      <w:bookmarkEnd w:id="1118"/>
      <w:bookmarkEnd w:id="1119"/>
      <w:bookmarkEnd w:id="1120"/>
      <w:bookmarkEnd w:id="1121"/>
      <w:r w:rsidRPr="001D749C">
        <w:rPr>
          <w:rFonts w:cs="Arial"/>
        </w:rPr>
        <w:t>IHM Flex</w:t>
      </w:r>
      <w:bookmarkEnd w:id="1122"/>
    </w:p>
    <w:p w:rsidR="00C02DD7" w:rsidRPr="001D749C" w:rsidRDefault="00C02DD7" w:rsidP="00C02DD7">
      <w:pPr>
        <w:rPr>
          <w:rFonts w:cs="Arial"/>
        </w:rPr>
      </w:pPr>
      <w:r w:rsidRPr="001D749C">
        <w:rPr>
          <w:rFonts w:cs="Arial"/>
        </w:rPr>
        <w:t>Les informations du format et de la résolution sont transmises par la partie Flex dans l'URL d'insertion de l'impression dans la file d'attente des traitements différés. Les paramètres de l'URL sont nommés :</w:t>
      </w:r>
    </w:p>
    <w:p w:rsidR="00C02DD7" w:rsidRPr="001D749C" w:rsidRDefault="00C02DD7" w:rsidP="00C02DD7">
      <w:pPr>
        <w:pStyle w:val="Paragraphedeliste"/>
        <w:numPr>
          <w:ilvl w:val="0"/>
          <w:numId w:val="36"/>
        </w:numPr>
        <w:rPr>
          <w:rFonts w:cs="Arial"/>
        </w:rPr>
      </w:pPr>
      <w:r w:rsidRPr="001D749C">
        <w:rPr>
          <w:rFonts w:cs="Arial"/>
        </w:rPr>
        <w:t>format</w:t>
      </w:r>
    </w:p>
    <w:p w:rsidR="00C02DD7" w:rsidRDefault="00C02DD7" w:rsidP="00C02DD7">
      <w:pPr>
        <w:pStyle w:val="Paragraphedeliste"/>
        <w:numPr>
          <w:ilvl w:val="0"/>
          <w:numId w:val="36"/>
        </w:numPr>
        <w:rPr>
          <w:rFonts w:cs="Arial"/>
        </w:rPr>
      </w:pPr>
      <w:r w:rsidRPr="001D749C">
        <w:rPr>
          <w:rFonts w:cs="Arial"/>
        </w:rPr>
        <w:t>resolution</w:t>
      </w:r>
    </w:p>
    <w:p w:rsidR="00C02DD7" w:rsidRDefault="00C02DD7" w:rsidP="00C02DD7">
      <w:pPr>
        <w:rPr>
          <w:rFonts w:cs="Arial"/>
        </w:rPr>
      </w:pPr>
      <w:r>
        <w:rPr>
          <w:rFonts w:cs="Arial"/>
        </w:rPr>
        <w:t>Des codes communes peuvent être transmis par la partie Flex dans l’URL d’insertion de traitements différés afin de s’assurer qu’aucun autre traitement ne soit effectué en parallèle sur ces communes.</w:t>
      </w:r>
    </w:p>
    <w:p w:rsidR="00C02DD7" w:rsidRDefault="00C02DD7" w:rsidP="00C02DD7">
      <w:pPr>
        <w:rPr>
          <w:rFonts w:cs="Arial"/>
        </w:rPr>
      </w:pPr>
      <w:r>
        <w:rPr>
          <w:rFonts w:cs="Arial"/>
        </w:rPr>
        <w:t xml:space="preserve">Le nom de ce paramètre est le suivant : </w:t>
      </w:r>
    </w:p>
    <w:p w:rsidR="00C02DD7" w:rsidRPr="00EF15C3" w:rsidRDefault="00C02DD7" w:rsidP="00C02DD7">
      <w:pPr>
        <w:pStyle w:val="Paragraphedeliste"/>
        <w:numPr>
          <w:ilvl w:val="0"/>
          <w:numId w:val="36"/>
        </w:numPr>
        <w:rPr>
          <w:rFonts w:cs="Arial"/>
        </w:rPr>
      </w:pPr>
      <w:r w:rsidRPr="008A3255">
        <w:rPr>
          <w:rFonts w:cs="Arial"/>
        </w:rPr>
        <w:t>code_com</w:t>
      </w:r>
    </w:p>
    <w:p w:rsidR="003348E7" w:rsidRPr="00234E6A" w:rsidRDefault="001F2AEE" w:rsidP="003348E7">
      <w:pPr>
        <w:rPr>
          <w:rFonts w:cs="Arial"/>
        </w:rPr>
      </w:pPr>
      <w:r w:rsidRPr="00234E6A">
        <w:rPr>
          <w:rFonts w:cs="Arial"/>
        </w:rPr>
        <w:t xml:space="preserve">L’information de zone géographique est transmise par la partie Flex dans l'URL d'insertion de tous les traitements dans la file d'attente des traitements différés. Le nom de ce paramètre est le suivant : </w:t>
      </w:r>
    </w:p>
    <w:p w:rsidR="003348E7" w:rsidRPr="00234E6A" w:rsidRDefault="001F2AEE" w:rsidP="003348E7">
      <w:pPr>
        <w:pStyle w:val="Paragraphedeliste"/>
        <w:numPr>
          <w:ilvl w:val="0"/>
          <w:numId w:val="36"/>
        </w:numPr>
        <w:rPr>
          <w:rFonts w:cs="Arial"/>
        </w:rPr>
      </w:pPr>
      <w:r w:rsidRPr="00234E6A">
        <w:rPr>
          <w:rFonts w:cs="Arial"/>
        </w:rPr>
        <w:t>zone_geo</w:t>
      </w:r>
    </w:p>
    <w:p w:rsidR="00C02DD7" w:rsidRPr="001D749C" w:rsidRDefault="00C02DD7" w:rsidP="00C02DD7">
      <w:pPr>
        <w:rPr>
          <w:rFonts w:cs="Arial"/>
        </w:rPr>
      </w:pPr>
    </w:p>
    <w:p w:rsidR="00F50B3B" w:rsidRDefault="00F50B3B" w:rsidP="00F50B3B">
      <w:pPr>
        <w:pStyle w:val="Titre4"/>
        <w:rPr>
          <w:rFonts w:cs="Arial"/>
        </w:rPr>
      </w:pPr>
      <w:bookmarkStart w:id="1123" w:name="_Toc426723803"/>
      <w:r>
        <w:rPr>
          <w:rFonts w:cs="Arial"/>
        </w:rPr>
        <w:lastRenderedPageBreak/>
        <w:t>Serveur d’application</w:t>
      </w:r>
      <w:bookmarkEnd w:id="1123"/>
    </w:p>
    <w:p w:rsidR="00F50B3B" w:rsidRDefault="00F50B3B" w:rsidP="00F50B3B">
      <w:pPr>
        <w:rPr>
          <w:rFonts w:cs="Arial"/>
        </w:rPr>
      </w:pPr>
      <w:r>
        <w:rPr>
          <w:rFonts w:cs="Arial"/>
        </w:rPr>
        <w:t>Les identifiants des traitements différés sont configurés au niveau du serveur d’application, dans la configuration client.xml du « clientorion ». Il y a un clientorion pour chacune des zones géographiques (métropole, Guadeloupe, Martinique, Guyane, Réunion).</w:t>
      </w:r>
    </w:p>
    <w:p w:rsidR="00F50B3B" w:rsidRDefault="00F50B3B" w:rsidP="00F50B3B">
      <w:pPr>
        <w:rPr>
          <w:rFonts w:cs="Arial"/>
        </w:rPr>
      </w:pPr>
      <w:r>
        <w:rPr>
          <w:rFonts w:cs="Arial"/>
        </w:rPr>
        <w:t>Ces identifiants sont transmis dans l’url d’insertion des traitements par l’IHM Flex.</w:t>
      </w:r>
    </w:p>
    <w:p w:rsidR="00F50B3B" w:rsidRDefault="00F50B3B" w:rsidP="00F50B3B">
      <w:pPr>
        <w:rPr>
          <w:rFonts w:cs="Arial"/>
        </w:rPr>
      </w:pPr>
      <w:r>
        <w:rPr>
          <w:rFonts w:cs="Arial"/>
        </w:rPr>
        <w:t>Les identifiants des traitements sont distincts entre la métropole et les DOM.</w:t>
      </w:r>
    </w:p>
    <w:p w:rsidR="00F50B3B" w:rsidRDefault="00F50B3B" w:rsidP="00F50B3B">
      <w:pPr>
        <w:rPr>
          <w:rFonts w:cs="Arial"/>
        </w:rPr>
      </w:pPr>
      <w:r>
        <w:rPr>
          <w:rFonts w:cs="Arial"/>
        </w:rPr>
        <w:t>Pour la métropole, les identifiants sont les suivants :</w:t>
      </w:r>
    </w:p>
    <w:tbl>
      <w:tblPr>
        <w:tblW w:w="6111" w:type="dxa"/>
        <w:tblInd w:w="55" w:type="dxa"/>
        <w:tblCellMar>
          <w:left w:w="70" w:type="dxa"/>
          <w:right w:w="70" w:type="dxa"/>
        </w:tblCellMar>
        <w:tblLook w:val="04A0"/>
      </w:tblPr>
      <w:tblGrid>
        <w:gridCol w:w="2000"/>
        <w:gridCol w:w="4111"/>
      </w:tblGrid>
      <w:tr w:rsidR="00F50B3B" w:rsidRPr="00F50B3B" w:rsidTr="00982389">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0B3B" w:rsidRPr="00F50B3B" w:rsidRDefault="001F2AEE" w:rsidP="00982389">
            <w:pPr>
              <w:spacing w:before="0" w:after="0"/>
              <w:jc w:val="left"/>
              <w:rPr>
                <w:rFonts w:ascii="Calibri" w:hAnsi="Calibri"/>
                <w:b/>
                <w:color w:val="000000"/>
                <w:sz w:val="22"/>
                <w:szCs w:val="22"/>
              </w:rPr>
            </w:pPr>
            <w:r w:rsidRPr="001F2AEE">
              <w:rPr>
                <w:rFonts w:ascii="Calibri" w:hAnsi="Calibri"/>
                <w:b/>
                <w:color w:val="000000"/>
                <w:sz w:val="22"/>
                <w:szCs w:val="22"/>
              </w:rPr>
              <w:t>id_type_traitement</w:t>
            </w:r>
          </w:p>
        </w:tc>
        <w:tc>
          <w:tcPr>
            <w:tcW w:w="4111" w:type="dxa"/>
            <w:tcBorders>
              <w:top w:val="single" w:sz="4" w:space="0" w:color="auto"/>
              <w:left w:val="nil"/>
              <w:bottom w:val="single" w:sz="4" w:space="0" w:color="auto"/>
              <w:right w:val="single" w:sz="4" w:space="0" w:color="auto"/>
            </w:tcBorders>
            <w:shd w:val="clear" w:color="auto" w:fill="auto"/>
            <w:noWrap/>
            <w:vAlign w:val="bottom"/>
            <w:hideMark/>
          </w:tcPr>
          <w:p w:rsidR="00F50B3B" w:rsidRPr="00F50B3B" w:rsidRDefault="001F2AEE" w:rsidP="00982389">
            <w:pPr>
              <w:spacing w:before="0" w:after="0"/>
              <w:jc w:val="left"/>
              <w:rPr>
                <w:rFonts w:ascii="Calibri" w:hAnsi="Calibri"/>
                <w:b/>
                <w:color w:val="000000"/>
                <w:sz w:val="22"/>
                <w:szCs w:val="22"/>
              </w:rPr>
            </w:pPr>
            <w:r w:rsidRPr="001F2AEE">
              <w:rPr>
                <w:rFonts w:ascii="Calibri" w:hAnsi="Calibri"/>
                <w:b/>
                <w:color w:val="000000"/>
                <w:sz w:val="22"/>
                <w:szCs w:val="22"/>
              </w:rPr>
              <w:t xml:space="preserve"> libelle_geofibre</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1</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'Import Immeubles'</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2</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'Import Appuis'</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3</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'Import PIT'</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4</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'Impression PubSD'</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5</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'Impression'</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6</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'Import GC non Orange'</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7</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'Mise a jour Immeubles'</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8</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'Suppression Immeubles'</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9</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'Plan de câblage'</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10</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'Dossier OPGC'</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11</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'GC vers TIGRE'</w:t>
            </w:r>
          </w:p>
        </w:tc>
      </w:tr>
      <w:tr w:rsidR="00F50B3B" w:rsidRPr="005521D4" w:rsidTr="00982389">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right"/>
              <w:rPr>
                <w:rFonts w:ascii="Calibri" w:hAnsi="Calibri"/>
                <w:color w:val="000000"/>
                <w:sz w:val="22"/>
                <w:szCs w:val="22"/>
              </w:rPr>
            </w:pPr>
            <w:r w:rsidRPr="005521D4">
              <w:rPr>
                <w:rFonts w:ascii="Calibri" w:hAnsi="Calibri"/>
                <w:color w:val="000000"/>
                <w:sz w:val="22"/>
                <w:szCs w:val="22"/>
              </w:rPr>
              <w:t>12</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5521D4" w:rsidRDefault="00F50B3B" w:rsidP="00982389">
            <w:pPr>
              <w:spacing w:before="0" w:after="0"/>
              <w:jc w:val="left"/>
              <w:rPr>
                <w:rFonts w:ascii="Calibri" w:hAnsi="Calibri"/>
                <w:color w:val="000000"/>
                <w:sz w:val="22"/>
                <w:szCs w:val="22"/>
              </w:rPr>
            </w:pPr>
            <w:r w:rsidRPr="005521D4">
              <w:rPr>
                <w:rFonts w:ascii="Calibri" w:hAnsi="Calibri"/>
                <w:color w:val="000000"/>
                <w:sz w:val="22"/>
                <w:szCs w:val="22"/>
              </w:rPr>
              <w:t xml:space="preserve"> 'Import petit fichier Immeubles'</w:t>
            </w:r>
          </w:p>
        </w:tc>
      </w:tr>
    </w:tbl>
    <w:p w:rsidR="00F50B3B" w:rsidRPr="00234E6A" w:rsidRDefault="00F50B3B" w:rsidP="00F50B3B">
      <w:pPr>
        <w:rPr>
          <w:rFonts w:cs="Arial"/>
        </w:rPr>
      </w:pPr>
      <w:r w:rsidRPr="00234E6A">
        <w:rPr>
          <w:rFonts w:cs="Arial"/>
        </w:rPr>
        <w:t>Pour chaque DOM (Guadeloupe, Martinique, Guyane, Réunion), les identifiants sont les suivants :</w:t>
      </w:r>
    </w:p>
    <w:tbl>
      <w:tblPr>
        <w:tblW w:w="6111" w:type="dxa"/>
        <w:tblInd w:w="55" w:type="dxa"/>
        <w:tblCellMar>
          <w:left w:w="70" w:type="dxa"/>
          <w:right w:w="70" w:type="dxa"/>
        </w:tblCellMar>
        <w:tblLook w:val="04A0"/>
      </w:tblPr>
      <w:tblGrid>
        <w:gridCol w:w="2000"/>
        <w:gridCol w:w="4111"/>
      </w:tblGrid>
      <w:tr w:rsidR="00F50B3B" w:rsidRPr="00234E6A" w:rsidTr="00982389">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0B3B" w:rsidRPr="00234E6A" w:rsidRDefault="001F2AEE" w:rsidP="00982389">
            <w:pPr>
              <w:spacing w:before="0" w:after="0"/>
              <w:jc w:val="left"/>
              <w:rPr>
                <w:rFonts w:ascii="Calibri" w:hAnsi="Calibri"/>
                <w:b/>
                <w:color w:val="000000"/>
                <w:sz w:val="22"/>
                <w:szCs w:val="22"/>
              </w:rPr>
            </w:pPr>
            <w:r w:rsidRPr="00234E6A">
              <w:rPr>
                <w:rFonts w:ascii="Calibri" w:hAnsi="Calibri"/>
                <w:b/>
                <w:color w:val="000000"/>
                <w:sz w:val="22"/>
                <w:szCs w:val="22"/>
              </w:rPr>
              <w:t>id_type_traitement</w:t>
            </w:r>
          </w:p>
        </w:tc>
        <w:tc>
          <w:tcPr>
            <w:tcW w:w="4111" w:type="dxa"/>
            <w:tcBorders>
              <w:top w:val="single" w:sz="4" w:space="0" w:color="auto"/>
              <w:left w:val="nil"/>
              <w:bottom w:val="single" w:sz="4" w:space="0" w:color="auto"/>
              <w:right w:val="single" w:sz="4" w:space="0" w:color="auto"/>
            </w:tcBorders>
            <w:shd w:val="clear" w:color="auto" w:fill="auto"/>
            <w:noWrap/>
            <w:vAlign w:val="bottom"/>
            <w:hideMark/>
          </w:tcPr>
          <w:p w:rsidR="00F50B3B" w:rsidRPr="00234E6A" w:rsidRDefault="001F2AEE" w:rsidP="00982389">
            <w:pPr>
              <w:spacing w:before="0" w:after="0"/>
              <w:jc w:val="left"/>
              <w:rPr>
                <w:rFonts w:ascii="Calibri" w:hAnsi="Calibri"/>
                <w:b/>
                <w:color w:val="000000"/>
                <w:sz w:val="22"/>
                <w:szCs w:val="22"/>
              </w:rPr>
            </w:pPr>
            <w:r w:rsidRPr="00234E6A">
              <w:rPr>
                <w:rFonts w:ascii="Calibri" w:hAnsi="Calibri"/>
                <w:b/>
                <w:color w:val="000000"/>
                <w:sz w:val="22"/>
                <w:szCs w:val="22"/>
              </w:rPr>
              <w:t xml:space="preserve"> libelle_geofibre</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101</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'Import Immeubles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102</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'Import Appuis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103</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'Import PIT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104</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'Impression PubSD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105</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'Impression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106</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'Import GC non Orange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107</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'Mise a jour Immeubles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108</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'Suppression Immeubles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109</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'Plan de câblage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110</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'Dossier OPGC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111</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'GC vers TIGRE DOM'</w:t>
            </w:r>
          </w:p>
        </w:tc>
      </w:tr>
      <w:tr w:rsidR="00F50B3B" w:rsidRPr="00234E6A" w:rsidTr="00F50B3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right"/>
              <w:rPr>
                <w:rFonts w:ascii="Calibri" w:hAnsi="Calibri"/>
                <w:color w:val="000000"/>
                <w:sz w:val="22"/>
                <w:szCs w:val="22"/>
              </w:rPr>
            </w:pPr>
            <w:r w:rsidRPr="00234E6A">
              <w:rPr>
                <w:rFonts w:ascii="Calibri" w:hAnsi="Calibri"/>
                <w:color w:val="000000"/>
                <w:sz w:val="22"/>
                <w:szCs w:val="22"/>
              </w:rPr>
              <w:t>112</w:t>
            </w:r>
          </w:p>
        </w:tc>
        <w:tc>
          <w:tcPr>
            <w:tcW w:w="4111" w:type="dxa"/>
            <w:tcBorders>
              <w:top w:val="nil"/>
              <w:left w:val="nil"/>
              <w:bottom w:val="single" w:sz="4" w:space="0" w:color="auto"/>
              <w:right w:val="single" w:sz="4" w:space="0" w:color="auto"/>
            </w:tcBorders>
            <w:shd w:val="clear" w:color="auto" w:fill="auto"/>
            <w:noWrap/>
            <w:vAlign w:val="bottom"/>
            <w:hideMark/>
          </w:tcPr>
          <w:p w:rsidR="00F50B3B" w:rsidRPr="00234E6A" w:rsidRDefault="00F50B3B" w:rsidP="00982389">
            <w:pPr>
              <w:spacing w:before="0" w:after="0"/>
              <w:jc w:val="left"/>
              <w:rPr>
                <w:rFonts w:ascii="Calibri" w:hAnsi="Calibri"/>
                <w:color w:val="000000"/>
                <w:sz w:val="22"/>
                <w:szCs w:val="22"/>
              </w:rPr>
            </w:pPr>
            <w:r w:rsidRPr="00234E6A">
              <w:rPr>
                <w:rFonts w:ascii="Calibri" w:hAnsi="Calibri"/>
                <w:color w:val="000000"/>
                <w:sz w:val="22"/>
                <w:szCs w:val="22"/>
              </w:rPr>
              <w:t xml:space="preserve"> 'Import petit fichier Immeubles DOM'</w:t>
            </w:r>
          </w:p>
        </w:tc>
      </w:tr>
    </w:tbl>
    <w:p w:rsidR="00F50B3B" w:rsidRPr="00234E6A" w:rsidRDefault="00F50B3B" w:rsidP="00F50B3B">
      <w:pPr>
        <w:rPr>
          <w:rFonts w:cs="Arial"/>
        </w:rPr>
      </w:pPr>
    </w:p>
    <w:p w:rsidR="00C02DD7" w:rsidRPr="00234E6A" w:rsidRDefault="00C02DD7" w:rsidP="00C02DD7">
      <w:pPr>
        <w:pStyle w:val="Titre4"/>
        <w:rPr>
          <w:rFonts w:cs="Arial"/>
        </w:rPr>
      </w:pPr>
      <w:bookmarkStart w:id="1124" w:name="_Toc426723804"/>
      <w:r w:rsidRPr="00234E6A">
        <w:rPr>
          <w:rFonts w:cs="Arial"/>
        </w:rPr>
        <w:t>Moteur de traitements différés</w:t>
      </w:r>
      <w:bookmarkEnd w:id="1124"/>
    </w:p>
    <w:p w:rsidR="00AD0230" w:rsidRPr="00234E6A" w:rsidRDefault="00C02DD7" w:rsidP="00C02DD7">
      <w:pPr>
        <w:rPr>
          <w:rFonts w:cs="Arial"/>
        </w:rPr>
      </w:pPr>
      <w:r w:rsidRPr="00234E6A">
        <w:rPr>
          <w:rFonts w:cs="Arial"/>
        </w:rPr>
        <w:t xml:space="preserve">Au niveau du moteur de traitements différés, la méthode </w:t>
      </w:r>
      <w:r w:rsidRPr="00234E6A">
        <w:rPr>
          <w:rFonts w:cs="Arial"/>
          <w:b/>
        </w:rPr>
        <w:t>MainClass.insert_spool_get</w:t>
      </w:r>
      <w:r w:rsidRPr="00234E6A">
        <w:rPr>
          <w:rFonts w:cs="Arial"/>
        </w:rPr>
        <w:t xml:space="preserve"> gère les paramètres transmis dans l'URL provenant de la partie Flex. </w:t>
      </w:r>
    </w:p>
    <w:p w:rsidR="00946E9E" w:rsidRPr="00234E6A" w:rsidRDefault="00946E9E" w:rsidP="00C02DD7">
      <w:pPr>
        <w:rPr>
          <w:rFonts w:cs="Arial"/>
          <w:b/>
        </w:rPr>
      </w:pPr>
      <w:r w:rsidRPr="00234E6A">
        <w:rPr>
          <w:rFonts w:cs="Arial"/>
        </w:rPr>
        <w:t>En plus des champs gérés avant la G1R3, l</w:t>
      </w:r>
      <w:r w:rsidR="00C02DD7" w:rsidRPr="00234E6A">
        <w:rPr>
          <w:rFonts w:cs="Arial"/>
        </w:rPr>
        <w:t>es valeurs des paramètres</w:t>
      </w:r>
      <w:r w:rsidRPr="00234E6A">
        <w:rPr>
          <w:rFonts w:cs="Arial"/>
        </w:rPr>
        <w:t xml:space="preserve"> suivants sont insérées dans la table </w:t>
      </w:r>
      <w:r w:rsidRPr="00234E6A">
        <w:rPr>
          <w:rFonts w:cs="Arial"/>
          <w:b/>
        </w:rPr>
        <w:t>diff_file_traitements :</w:t>
      </w:r>
    </w:p>
    <w:p w:rsidR="00C02DD7" w:rsidRPr="00234E6A" w:rsidRDefault="00AD0230" w:rsidP="00946E9E">
      <w:pPr>
        <w:pStyle w:val="Paragraphedeliste"/>
        <w:numPr>
          <w:ilvl w:val="0"/>
          <w:numId w:val="159"/>
        </w:numPr>
        <w:rPr>
          <w:rFonts w:cs="Arial"/>
        </w:rPr>
      </w:pPr>
      <w:r w:rsidRPr="00234E6A">
        <w:rPr>
          <w:rFonts w:cs="Arial"/>
        </w:rPr>
        <w:t>facultatifs</w:t>
      </w:r>
      <w:r w:rsidR="00946E9E" w:rsidRPr="00234E6A">
        <w:rPr>
          <w:rFonts w:cs="Arial"/>
        </w:rPr>
        <w:t xml:space="preserve"> : </w:t>
      </w:r>
      <w:r w:rsidRPr="00234E6A">
        <w:rPr>
          <w:rFonts w:cs="Arial"/>
        </w:rPr>
        <w:t>« format », « resolution », « code_com »</w:t>
      </w:r>
      <w:r w:rsidR="00C02DD7" w:rsidRPr="00234E6A">
        <w:rPr>
          <w:rFonts w:cs="Arial"/>
        </w:rPr>
        <w:t xml:space="preserve"> insérés respectivement, s'ils sont présents, dans les colonnes </w:t>
      </w:r>
      <w:r w:rsidR="00C02DD7" w:rsidRPr="00234E6A">
        <w:rPr>
          <w:rFonts w:cs="Arial"/>
          <w:b/>
        </w:rPr>
        <w:t>format_impression</w:t>
      </w:r>
      <w:r w:rsidR="00C02DD7" w:rsidRPr="00234E6A">
        <w:rPr>
          <w:rFonts w:cs="Arial"/>
        </w:rPr>
        <w:t xml:space="preserve">, </w:t>
      </w:r>
      <w:r w:rsidR="00C02DD7" w:rsidRPr="00234E6A">
        <w:rPr>
          <w:rFonts w:cs="Arial"/>
          <w:b/>
        </w:rPr>
        <w:t>resolution_impression</w:t>
      </w:r>
      <w:r w:rsidR="00C02DD7" w:rsidRPr="00234E6A">
        <w:rPr>
          <w:rFonts w:cs="Arial"/>
        </w:rPr>
        <w:t xml:space="preserve"> et </w:t>
      </w:r>
      <w:r w:rsidR="00C02DD7" w:rsidRPr="00234E6A">
        <w:rPr>
          <w:rFonts w:cs="Arial"/>
          <w:b/>
        </w:rPr>
        <w:t xml:space="preserve">code_com </w:t>
      </w:r>
    </w:p>
    <w:p w:rsidR="00AD0230" w:rsidRPr="00234E6A" w:rsidRDefault="001F2AEE" w:rsidP="00946E9E">
      <w:pPr>
        <w:pStyle w:val="Paragraphedeliste"/>
        <w:numPr>
          <w:ilvl w:val="0"/>
          <w:numId w:val="159"/>
        </w:numPr>
        <w:rPr>
          <w:rFonts w:cs="Arial"/>
        </w:rPr>
      </w:pPr>
      <w:r w:rsidRPr="00234E6A">
        <w:rPr>
          <w:rFonts w:cs="Arial"/>
        </w:rPr>
        <w:t>obligatoire</w:t>
      </w:r>
      <w:r w:rsidR="00946E9E" w:rsidRPr="00234E6A">
        <w:rPr>
          <w:rFonts w:cs="Arial"/>
        </w:rPr>
        <w:t xml:space="preserve"> : </w:t>
      </w:r>
      <w:r w:rsidRPr="00234E6A">
        <w:rPr>
          <w:rFonts w:cs="Arial"/>
        </w:rPr>
        <w:t xml:space="preserve">« zone_geo » est inséré dans la colonne </w:t>
      </w:r>
      <w:r w:rsidRPr="00234E6A">
        <w:rPr>
          <w:rFonts w:cs="Arial"/>
          <w:b/>
        </w:rPr>
        <w:t>zone_geo</w:t>
      </w:r>
      <w:r w:rsidRPr="00234E6A">
        <w:rPr>
          <w:rFonts w:cs="Arial"/>
        </w:rPr>
        <w:t xml:space="preserve"> </w:t>
      </w:r>
    </w:p>
    <w:p w:rsidR="00C02DD7" w:rsidRPr="00234E6A" w:rsidRDefault="00C02DD7" w:rsidP="00C02DD7">
      <w:pPr>
        <w:rPr>
          <w:rFonts w:cs="Arial"/>
        </w:rPr>
      </w:pPr>
    </w:p>
    <w:p w:rsidR="00C02DD7" w:rsidRPr="00234E6A" w:rsidRDefault="00C02DD7" w:rsidP="00C02DD7">
      <w:pPr>
        <w:rPr>
          <w:rFonts w:cs="Arial"/>
        </w:rPr>
      </w:pPr>
      <w:r w:rsidRPr="00234E6A">
        <w:rPr>
          <w:rFonts w:cs="Arial"/>
        </w:rPr>
        <w:t xml:space="preserve">La méthode </w:t>
      </w:r>
      <w:r w:rsidRPr="00234E6A">
        <w:rPr>
          <w:rFonts w:cs="Arial"/>
          <w:b/>
        </w:rPr>
        <w:t>GestionSpool.toArchive</w:t>
      </w:r>
      <w:r w:rsidRPr="00234E6A">
        <w:rPr>
          <w:rFonts w:cs="Arial"/>
        </w:rPr>
        <w:t xml:space="preserve"> archive les colonnes </w:t>
      </w:r>
      <w:r w:rsidRPr="00234E6A">
        <w:rPr>
          <w:rFonts w:cs="Arial"/>
          <w:b/>
        </w:rPr>
        <w:t>format_impression</w:t>
      </w:r>
      <w:r w:rsidRPr="00234E6A">
        <w:rPr>
          <w:rFonts w:cs="Arial"/>
        </w:rPr>
        <w:t xml:space="preserve">,  </w:t>
      </w:r>
      <w:r w:rsidRPr="00234E6A">
        <w:rPr>
          <w:rFonts w:cs="Arial"/>
          <w:b/>
        </w:rPr>
        <w:t>resolution_impression</w:t>
      </w:r>
      <w:r w:rsidR="00471A1D" w:rsidRPr="00234E6A">
        <w:rPr>
          <w:rFonts w:cs="Arial"/>
          <w:b/>
        </w:rPr>
        <w:t>,</w:t>
      </w:r>
      <w:r w:rsidRPr="00234E6A">
        <w:rPr>
          <w:rFonts w:cs="Arial"/>
        </w:rPr>
        <w:t xml:space="preserve"> </w:t>
      </w:r>
      <w:r w:rsidRPr="00234E6A">
        <w:rPr>
          <w:rFonts w:cs="Arial"/>
          <w:b/>
        </w:rPr>
        <w:t>code_com</w:t>
      </w:r>
      <w:r w:rsidRPr="00234E6A">
        <w:rPr>
          <w:rFonts w:cs="Arial"/>
        </w:rPr>
        <w:t xml:space="preserve"> </w:t>
      </w:r>
      <w:r w:rsidR="00471A1D" w:rsidRPr="00234E6A">
        <w:rPr>
          <w:rFonts w:cs="Arial"/>
        </w:rPr>
        <w:t xml:space="preserve">et </w:t>
      </w:r>
      <w:r w:rsidR="001F2AEE" w:rsidRPr="00234E6A">
        <w:rPr>
          <w:rFonts w:cs="Arial"/>
          <w:b/>
        </w:rPr>
        <w:t>instance</w:t>
      </w:r>
      <w:r w:rsidR="00471A1D" w:rsidRPr="00234E6A">
        <w:rPr>
          <w:rFonts w:cs="Arial"/>
        </w:rPr>
        <w:t xml:space="preserve"> </w:t>
      </w:r>
      <w:r w:rsidRPr="00234E6A">
        <w:rPr>
          <w:rFonts w:cs="Arial"/>
        </w:rPr>
        <w:t xml:space="preserve">de la table </w:t>
      </w:r>
      <w:r w:rsidRPr="00234E6A">
        <w:rPr>
          <w:rFonts w:cs="Arial"/>
          <w:b/>
        </w:rPr>
        <w:t>diff_file_traitements</w:t>
      </w:r>
      <w:r w:rsidRPr="00234E6A">
        <w:rPr>
          <w:rFonts w:cs="Arial"/>
        </w:rPr>
        <w:t xml:space="preserve"> vers la table </w:t>
      </w:r>
      <w:r w:rsidRPr="00234E6A">
        <w:rPr>
          <w:rFonts w:cs="Arial"/>
          <w:b/>
        </w:rPr>
        <w:t>diff_histo_traitements</w:t>
      </w:r>
      <w:r w:rsidRPr="00234E6A">
        <w:rPr>
          <w:rFonts w:cs="Arial"/>
        </w:rPr>
        <w:t>.</w:t>
      </w:r>
    </w:p>
    <w:p w:rsidR="00C02DD7" w:rsidRPr="00234E6A" w:rsidRDefault="00C02DD7" w:rsidP="00C02DD7">
      <w:pPr>
        <w:rPr>
          <w:rFonts w:cs="Arial"/>
        </w:rPr>
      </w:pPr>
    </w:p>
    <w:p w:rsidR="00C02DD7" w:rsidRPr="00234E6A" w:rsidRDefault="00C02DD7" w:rsidP="00C02DD7">
      <w:pPr>
        <w:rPr>
          <w:rFonts w:cs="Arial"/>
        </w:rPr>
      </w:pPr>
      <w:r w:rsidRPr="00234E6A">
        <w:rPr>
          <w:rFonts w:cs="Arial"/>
        </w:rPr>
        <w:lastRenderedPageBreak/>
        <w:t>La page Web d'affichage de la liste des traitements différés permet de visualiser, dans des colonnes dédiées, les valeurs de format,  de résolution d'impression</w:t>
      </w:r>
      <w:r w:rsidR="00471A1D" w:rsidRPr="00234E6A">
        <w:rPr>
          <w:rFonts w:cs="Arial"/>
        </w:rPr>
        <w:t>,</w:t>
      </w:r>
      <w:r w:rsidRPr="00234E6A">
        <w:rPr>
          <w:rFonts w:cs="Arial"/>
        </w:rPr>
        <w:t xml:space="preserve"> de code commune </w:t>
      </w:r>
      <w:r w:rsidR="00471A1D" w:rsidRPr="00234E6A">
        <w:rPr>
          <w:rFonts w:cs="Arial"/>
        </w:rPr>
        <w:t xml:space="preserve">et </w:t>
      </w:r>
      <w:r w:rsidR="00F50B3B" w:rsidRPr="00234E6A">
        <w:rPr>
          <w:rFonts w:cs="Arial"/>
        </w:rPr>
        <w:t>de zone géographique</w:t>
      </w:r>
      <w:r w:rsidRPr="00234E6A">
        <w:rPr>
          <w:rFonts w:cs="Arial"/>
        </w:rPr>
        <w:t xml:space="preserve">. Cet affichage est géré dans </w:t>
      </w:r>
      <w:r w:rsidRPr="00234E6A">
        <w:rPr>
          <w:rFonts w:cs="Arial"/>
          <w:b/>
        </w:rPr>
        <w:t>PageWeb.pageHTMLSpool</w:t>
      </w:r>
      <w:r w:rsidRPr="00234E6A">
        <w:rPr>
          <w:rFonts w:cs="Arial"/>
        </w:rPr>
        <w:t>.</w:t>
      </w:r>
    </w:p>
    <w:p w:rsidR="00C02DD7" w:rsidRPr="00234E6A" w:rsidRDefault="00C02DD7" w:rsidP="00C02DD7">
      <w:pPr>
        <w:rPr>
          <w:rFonts w:cs="Arial"/>
        </w:rPr>
      </w:pPr>
      <w:r w:rsidRPr="00234E6A">
        <w:rPr>
          <w:rFonts w:cs="Arial"/>
        </w:rPr>
        <w:t xml:space="preserve">La requête de récupération des données affichées dans la page Web, dans la méthode </w:t>
      </w:r>
      <w:r w:rsidRPr="00234E6A">
        <w:rPr>
          <w:rFonts w:cs="Arial"/>
          <w:b/>
        </w:rPr>
        <w:t>Requetes.getTraitementsPageWeb</w:t>
      </w:r>
      <w:r w:rsidRPr="00234E6A">
        <w:rPr>
          <w:rFonts w:cs="Arial"/>
        </w:rPr>
        <w:t>, récupère les valeurs de format, de résolution d'impression</w:t>
      </w:r>
      <w:r w:rsidR="00471A1D" w:rsidRPr="00234E6A">
        <w:rPr>
          <w:rFonts w:cs="Arial"/>
        </w:rPr>
        <w:t>,</w:t>
      </w:r>
      <w:r w:rsidRPr="00234E6A">
        <w:rPr>
          <w:rFonts w:cs="Arial"/>
        </w:rPr>
        <w:t xml:space="preserve"> de code commune</w:t>
      </w:r>
      <w:r w:rsidR="00471A1D" w:rsidRPr="00234E6A">
        <w:rPr>
          <w:rFonts w:cs="Arial"/>
        </w:rPr>
        <w:t xml:space="preserve"> et </w:t>
      </w:r>
      <w:r w:rsidR="00F50B3B" w:rsidRPr="00234E6A">
        <w:rPr>
          <w:rFonts w:cs="Arial"/>
        </w:rPr>
        <w:t>de zone géographique</w:t>
      </w:r>
      <w:r w:rsidRPr="00234E6A">
        <w:rPr>
          <w:rFonts w:cs="Arial"/>
        </w:rPr>
        <w:t xml:space="preserve"> dans les tables </w:t>
      </w:r>
      <w:r w:rsidRPr="00234E6A">
        <w:rPr>
          <w:rFonts w:cs="Arial"/>
          <w:b/>
        </w:rPr>
        <w:t>diff_file_traitements</w:t>
      </w:r>
      <w:r w:rsidRPr="00234E6A">
        <w:rPr>
          <w:rFonts w:cs="Arial"/>
        </w:rPr>
        <w:t xml:space="preserve"> et </w:t>
      </w:r>
      <w:r w:rsidRPr="00234E6A">
        <w:rPr>
          <w:rFonts w:cs="Arial"/>
          <w:b/>
        </w:rPr>
        <w:t>diff_histo_traitements</w:t>
      </w:r>
      <w:r w:rsidRPr="00234E6A">
        <w:rPr>
          <w:rFonts w:cs="Arial"/>
        </w:rPr>
        <w:t>.</w:t>
      </w:r>
    </w:p>
    <w:p w:rsidR="00F50B3B" w:rsidRPr="00234E6A" w:rsidRDefault="00F50B3B" w:rsidP="00F50B3B">
      <w:pPr>
        <w:rPr>
          <w:rFonts w:cs="Arial"/>
        </w:rPr>
      </w:pPr>
    </w:p>
    <w:p w:rsidR="00F50B3B" w:rsidRPr="00234E6A" w:rsidRDefault="00F50B3B" w:rsidP="00F50B3B">
      <w:pPr>
        <w:rPr>
          <w:rFonts w:cs="Arial"/>
        </w:rPr>
      </w:pPr>
      <w:r w:rsidRPr="00234E6A">
        <w:rPr>
          <w:rFonts w:cs="Arial"/>
        </w:rPr>
        <w:t xml:space="preserve">Au moment du lancement du traitement par la méthode </w:t>
      </w:r>
      <w:r w:rsidRPr="00234E6A">
        <w:rPr>
          <w:rFonts w:cs="Arial"/>
          <w:b/>
        </w:rPr>
        <w:t>GestionSpool.sendToOrion</w:t>
      </w:r>
      <w:r w:rsidRPr="00234E6A">
        <w:rPr>
          <w:rFonts w:cs="Arial"/>
        </w:rPr>
        <w:t>, l’url du traitement est enrichie avec les paramètres id_traitement et zone_geo, dont les valeurs proviennent respectivement des colonnes id_traitement et zone_geo de la table diff_file_traitements.</w:t>
      </w:r>
    </w:p>
    <w:p w:rsidR="00F50B3B" w:rsidRPr="00234E6A" w:rsidRDefault="00F50B3B" w:rsidP="00F50B3B">
      <w:pPr>
        <w:rPr>
          <w:rFonts w:cs="Arial"/>
        </w:rPr>
      </w:pPr>
      <w:r w:rsidRPr="00234E6A">
        <w:rPr>
          <w:rFonts w:cs="Arial"/>
        </w:rPr>
        <w:t>Cela permet au traitement d’exploiter ces informations de la manière suivante :</w:t>
      </w:r>
    </w:p>
    <w:p w:rsidR="00F50B3B" w:rsidRPr="00234E6A" w:rsidRDefault="00F50B3B" w:rsidP="00F50B3B">
      <w:pPr>
        <w:pStyle w:val="Paragraphedeliste"/>
        <w:numPr>
          <w:ilvl w:val="0"/>
          <w:numId w:val="26"/>
        </w:numPr>
        <w:rPr>
          <w:rFonts w:cs="Arial"/>
        </w:rPr>
      </w:pPr>
      <w:r w:rsidRPr="00234E6A">
        <w:rPr>
          <w:rFonts w:cs="Arial"/>
        </w:rPr>
        <w:t>id_traitement est utilisé par le traitement pour le suivi du déroulement du traitement dans adm_arcgis_wait_watcher</w:t>
      </w:r>
    </w:p>
    <w:p w:rsidR="00F50B3B" w:rsidRPr="00234E6A" w:rsidRDefault="00F50B3B" w:rsidP="00F50B3B">
      <w:pPr>
        <w:pStyle w:val="Paragraphedeliste"/>
        <w:numPr>
          <w:ilvl w:val="0"/>
          <w:numId w:val="26"/>
        </w:numPr>
        <w:rPr>
          <w:rFonts w:cs="Arial"/>
        </w:rPr>
      </w:pPr>
      <w:r w:rsidRPr="00234E6A">
        <w:rPr>
          <w:rFonts w:cs="Arial"/>
        </w:rPr>
        <w:t xml:space="preserve">zone_geo est utilisé par le traitement pour orienter le traitement vers le map service, la base de données et l’arborescence de fichier correspondante </w:t>
      </w:r>
    </w:p>
    <w:p w:rsidR="00F50B3B" w:rsidRPr="00234E6A" w:rsidRDefault="00F50B3B" w:rsidP="00F50B3B">
      <w:pPr>
        <w:rPr>
          <w:rFonts w:cs="Arial"/>
        </w:rPr>
      </w:pPr>
    </w:p>
    <w:p w:rsidR="00F50B3B" w:rsidRPr="00234E6A" w:rsidRDefault="00F50B3B" w:rsidP="00F50B3B">
      <w:pPr>
        <w:rPr>
          <w:rFonts w:cs="Arial"/>
        </w:rPr>
      </w:pPr>
      <w:r w:rsidRPr="00234E6A">
        <w:rPr>
          <w:rFonts w:cs="Arial"/>
        </w:rPr>
        <w:t xml:space="preserve">La méthode </w:t>
      </w:r>
      <w:r w:rsidRPr="00234E6A">
        <w:rPr>
          <w:rFonts w:cs="Arial"/>
          <w:b/>
        </w:rPr>
        <w:t>GestionRepertoires.deplacerFichier</w:t>
      </w:r>
      <w:r w:rsidRPr="00234E6A">
        <w:rPr>
          <w:rFonts w:cs="Arial"/>
        </w:rPr>
        <w:t xml:space="preserve"> déplace, à la fin d’un traitement, le résultat du traitement vers le répertoire de téléchargement de l’utilisateur.</w:t>
      </w:r>
    </w:p>
    <w:p w:rsidR="00F50B3B" w:rsidRPr="00234E6A" w:rsidRDefault="00F50B3B" w:rsidP="00F50B3B">
      <w:pPr>
        <w:rPr>
          <w:rFonts w:cs="Arial"/>
        </w:rPr>
      </w:pPr>
      <w:r w:rsidRPr="00234E6A">
        <w:rPr>
          <w:rFonts w:cs="Arial"/>
        </w:rPr>
        <w:t>Le répertoire de téléchargement vers lequel le résultat du traitement est déplacé est configuré dans WebServicesPool.properties :</w:t>
      </w:r>
    </w:p>
    <w:p w:rsidR="001F2AEE" w:rsidRPr="00234E6A" w:rsidRDefault="001F2AEE" w:rsidP="001F2AEE">
      <w:pPr>
        <w:rPr>
          <w:rFonts w:cs="Arial"/>
        </w:rPr>
      </w:pPr>
    </w:p>
    <w:p w:rsidR="001F2AEE" w:rsidRPr="00234E6A" w:rsidRDefault="00F50B3B" w:rsidP="001F2AEE">
      <w:pPr>
        <w:rPr>
          <w:rFonts w:cs="Arial"/>
        </w:rPr>
      </w:pPr>
      <w:r w:rsidRPr="00234E6A">
        <w:rPr>
          <w:rFonts w:cs="Arial"/>
        </w:rPr>
        <w:t>pathRepertoireReception=/var/opt/data/flat/gfias1/webarcgis/%zone_geo%/utilisateurs/%code_alliance%/download</w:t>
      </w:r>
    </w:p>
    <w:p w:rsidR="001766B8" w:rsidRPr="00234E6A" w:rsidRDefault="001766B8" w:rsidP="00F50B3B">
      <w:pPr>
        <w:rPr>
          <w:rFonts w:cs="Arial"/>
        </w:rPr>
      </w:pPr>
    </w:p>
    <w:p w:rsidR="00C02DD7" w:rsidRPr="00234E6A" w:rsidRDefault="00F50B3B" w:rsidP="00F50B3B">
      <w:pPr>
        <w:rPr>
          <w:rFonts w:cs="Arial"/>
        </w:rPr>
      </w:pPr>
      <w:r w:rsidRPr="00234E6A">
        <w:rPr>
          <w:rFonts w:cs="Arial"/>
        </w:rPr>
        <w:t xml:space="preserve">La méthode </w:t>
      </w:r>
      <w:r w:rsidRPr="00234E6A">
        <w:rPr>
          <w:rFonts w:cs="Arial"/>
          <w:b/>
        </w:rPr>
        <w:t>GestionRepertoires.deplacerFichier</w:t>
      </w:r>
      <w:r w:rsidRPr="00234E6A">
        <w:rPr>
          <w:rFonts w:cs="Arial"/>
        </w:rPr>
        <w:t xml:space="preserve"> remplace respectivement les chaînes %zone_geo% et  %code_alliance% contenues dans le chemin pathRepertoireReception par les valeurs contenues dans les colonnes zone_geo et utilisateur de la table diff_file_traitements.</w:t>
      </w:r>
    </w:p>
    <w:p w:rsidR="00F50B3B" w:rsidRPr="00234E6A" w:rsidRDefault="00F50B3B" w:rsidP="00F50B3B">
      <w:pPr>
        <w:rPr>
          <w:rFonts w:cs="Arial"/>
        </w:rPr>
      </w:pPr>
    </w:p>
    <w:p w:rsidR="00C02DD7" w:rsidRPr="00234E6A" w:rsidRDefault="00C02DD7" w:rsidP="00C02DD7">
      <w:pPr>
        <w:pStyle w:val="Titre4"/>
        <w:rPr>
          <w:rFonts w:cs="Arial"/>
        </w:rPr>
      </w:pPr>
      <w:bookmarkStart w:id="1125" w:name="_Unicité_des_traitements"/>
      <w:bookmarkStart w:id="1126" w:name="_Ref408584742"/>
      <w:bookmarkStart w:id="1127" w:name="_Toc426723805"/>
      <w:bookmarkEnd w:id="1125"/>
      <w:r w:rsidRPr="00234E6A">
        <w:rPr>
          <w:rFonts w:cs="Arial"/>
        </w:rPr>
        <w:t>Unicité des traitements par commune</w:t>
      </w:r>
      <w:bookmarkEnd w:id="1126"/>
      <w:bookmarkEnd w:id="1127"/>
    </w:p>
    <w:p w:rsidR="00C02DD7" w:rsidRPr="00234E6A" w:rsidRDefault="00C02DD7" w:rsidP="00C02DD7">
      <w:pPr>
        <w:rPr>
          <w:rFonts w:cs="Arial"/>
        </w:rPr>
      </w:pPr>
      <w:r w:rsidRPr="00234E6A">
        <w:rPr>
          <w:rFonts w:cs="Arial"/>
        </w:rPr>
        <w:t>Le moteur de traitement différé s’assure également qu’à un instant t, il n’y ait qu’un seul traitement en cours sur une commune à l’aide du champ code_com.</w:t>
      </w:r>
    </w:p>
    <w:p w:rsidR="00C02DD7" w:rsidRPr="00234E6A" w:rsidRDefault="00C02DD7" w:rsidP="00C02DD7">
      <w:pPr>
        <w:rPr>
          <w:rFonts w:cs="Arial"/>
        </w:rPr>
      </w:pPr>
    </w:p>
    <w:p w:rsidR="00C02DD7" w:rsidRPr="00234E6A" w:rsidRDefault="00C02DD7" w:rsidP="00C02DD7">
      <w:pPr>
        <w:rPr>
          <w:rFonts w:cs="Arial"/>
        </w:rPr>
      </w:pPr>
      <w:r w:rsidRPr="00234E6A">
        <w:rPr>
          <w:rFonts w:cs="Arial"/>
        </w:rPr>
        <w:t xml:space="preserve">Le champ code_com est valorisé pour les traitements suivants : </w:t>
      </w:r>
    </w:p>
    <w:p w:rsidR="00C02DD7" w:rsidRPr="00234E6A" w:rsidRDefault="00C02DD7" w:rsidP="00C02DD7">
      <w:pPr>
        <w:pStyle w:val="Paragraphedeliste"/>
        <w:numPr>
          <w:ilvl w:val="0"/>
          <w:numId w:val="26"/>
        </w:numPr>
        <w:rPr>
          <w:rFonts w:cs="Arial"/>
        </w:rPr>
      </w:pPr>
      <w:r w:rsidRPr="00234E6A">
        <w:rPr>
          <w:rFonts w:cs="Arial"/>
        </w:rPr>
        <w:t>Import GC non Orange</w:t>
      </w:r>
    </w:p>
    <w:p w:rsidR="00C02DD7" w:rsidRPr="00234E6A" w:rsidRDefault="00C02DD7" w:rsidP="00C02DD7">
      <w:pPr>
        <w:pStyle w:val="Paragraphedeliste"/>
        <w:numPr>
          <w:ilvl w:val="0"/>
          <w:numId w:val="26"/>
        </w:numPr>
        <w:rPr>
          <w:rFonts w:cs="Arial"/>
        </w:rPr>
      </w:pPr>
      <w:r w:rsidRPr="00234E6A">
        <w:rPr>
          <w:rFonts w:cs="Arial"/>
        </w:rPr>
        <w:t>Import PIT</w:t>
      </w:r>
    </w:p>
    <w:p w:rsidR="00C02DD7" w:rsidRPr="00234E6A" w:rsidRDefault="00C02DD7" w:rsidP="00C02DD7">
      <w:pPr>
        <w:rPr>
          <w:rFonts w:cs="Arial"/>
        </w:rPr>
      </w:pPr>
    </w:p>
    <w:p w:rsidR="00C02DD7" w:rsidRPr="00234E6A" w:rsidRDefault="00C02DD7" w:rsidP="00C02DD7">
      <w:pPr>
        <w:rPr>
          <w:rFonts w:cs="Arial"/>
        </w:rPr>
      </w:pPr>
      <w:r w:rsidRPr="00234E6A">
        <w:rPr>
          <w:rFonts w:cs="Arial"/>
        </w:rPr>
        <w:t>Si le champ code_com n’est pas valorisé, la vérification d’unicité par commune n’est pas effectuée.</w:t>
      </w:r>
    </w:p>
    <w:p w:rsidR="00C02DD7" w:rsidRPr="00234E6A" w:rsidRDefault="00C02DD7" w:rsidP="00C02DD7">
      <w:pPr>
        <w:rPr>
          <w:rFonts w:cs="Arial"/>
        </w:rPr>
      </w:pPr>
    </w:p>
    <w:p w:rsidR="00C02DD7" w:rsidRPr="00234E6A" w:rsidRDefault="00C02DD7" w:rsidP="00C02DD7">
      <w:pPr>
        <w:pStyle w:val="Titre3"/>
        <w:rPr>
          <w:rFonts w:cs="Arial"/>
        </w:rPr>
      </w:pPr>
      <w:bookmarkStart w:id="1128" w:name="_Toc412218604"/>
      <w:bookmarkStart w:id="1129" w:name="_Toc412222498"/>
      <w:bookmarkStart w:id="1130" w:name="_Toc412222951"/>
      <w:bookmarkStart w:id="1131" w:name="_Toc412223645"/>
      <w:bookmarkStart w:id="1132" w:name="_Toc426723806"/>
      <w:bookmarkEnd w:id="1128"/>
      <w:bookmarkEnd w:id="1129"/>
      <w:bookmarkEnd w:id="1130"/>
      <w:bookmarkEnd w:id="1131"/>
      <w:r w:rsidRPr="00234E6A">
        <w:rPr>
          <w:rFonts w:cs="Arial"/>
        </w:rPr>
        <w:t>Purge</w:t>
      </w:r>
      <w:bookmarkEnd w:id="1132"/>
    </w:p>
    <w:p w:rsidR="00C02DD7" w:rsidRPr="00234E6A" w:rsidRDefault="00C02DD7" w:rsidP="00C02DD7">
      <w:pPr>
        <w:pStyle w:val="Titre4"/>
        <w:rPr>
          <w:rFonts w:cs="Arial"/>
        </w:rPr>
      </w:pPr>
      <w:bookmarkStart w:id="1133" w:name="_Toc426723807"/>
      <w:r w:rsidRPr="00234E6A">
        <w:rPr>
          <w:rFonts w:cs="Arial"/>
        </w:rPr>
        <w:t xml:space="preserve">Purge des fichiers </w:t>
      </w:r>
      <w:r w:rsidR="00A63939">
        <w:rPr>
          <w:rFonts w:cs="Arial"/>
        </w:rPr>
        <w:t>BDD</w:t>
      </w:r>
      <w:bookmarkEnd w:id="1133"/>
    </w:p>
    <w:p w:rsidR="00C02DD7" w:rsidRPr="00234E6A" w:rsidRDefault="00C02DD7" w:rsidP="00C02DD7">
      <w:pPr>
        <w:rPr>
          <w:rFonts w:cs="Arial"/>
        </w:rPr>
      </w:pPr>
      <w:r w:rsidRPr="00234E6A">
        <w:rPr>
          <w:rFonts w:cs="Arial"/>
        </w:rPr>
        <w:t>Les fichiers envoyés et recus par optimum sont conservé</w:t>
      </w:r>
      <w:r w:rsidR="00D624F7">
        <w:rPr>
          <w:rFonts w:cs="Arial"/>
        </w:rPr>
        <w:t>s</w:t>
      </w:r>
      <w:r w:rsidRPr="00234E6A">
        <w:rPr>
          <w:rFonts w:cs="Arial"/>
        </w:rPr>
        <w:t xml:space="preserve"> pendant 30 jours. </w:t>
      </w:r>
    </w:p>
    <w:p w:rsidR="00732702" w:rsidRDefault="00732702">
      <w:pPr>
        <w:rPr>
          <w:rFonts w:cs="Arial"/>
        </w:rPr>
      </w:pPr>
    </w:p>
    <w:p w:rsidR="00732702" w:rsidRDefault="00C02DD7">
      <w:pPr>
        <w:rPr>
          <w:rFonts w:cs="Arial"/>
        </w:rPr>
      </w:pPr>
      <w:r w:rsidRPr="00234E6A">
        <w:rPr>
          <w:rFonts w:cs="Arial"/>
        </w:rPr>
        <w:t>La purge est donc configurée sur le serveur bdd (fichier purge_fs_bdd.cfg) </w:t>
      </w:r>
      <w:r w:rsidR="00D624F7">
        <w:rPr>
          <w:rFonts w:cs="Arial"/>
        </w:rPr>
        <w:t>pour les répertoires suivants :</w:t>
      </w:r>
    </w:p>
    <w:p w:rsidR="00732702" w:rsidRDefault="00732702">
      <w:pPr>
        <w:rPr>
          <w:rFonts w:cs="Arial"/>
        </w:rPr>
      </w:pPr>
    </w:p>
    <w:tbl>
      <w:tblPr>
        <w:tblStyle w:val="Grilledutableau"/>
        <w:tblW w:w="10241" w:type="dxa"/>
        <w:jc w:val="center"/>
        <w:tblInd w:w="-919" w:type="dxa"/>
        <w:tblLayout w:type="fixed"/>
        <w:tblLook w:val="04A0"/>
      </w:tblPr>
      <w:tblGrid>
        <w:gridCol w:w="7144"/>
        <w:gridCol w:w="1380"/>
        <w:gridCol w:w="1717"/>
      </w:tblGrid>
      <w:tr w:rsidR="00D624F7" w:rsidRPr="00D624F7" w:rsidTr="00D624F7">
        <w:trPr>
          <w:jc w:val="center"/>
        </w:trPr>
        <w:tc>
          <w:tcPr>
            <w:tcW w:w="7144" w:type="dxa"/>
          </w:tcPr>
          <w:p w:rsidR="00D624F7" w:rsidRPr="00D624F7" w:rsidRDefault="00FE4E1D" w:rsidP="00D624F7">
            <w:pPr>
              <w:rPr>
                <w:rFonts w:cs="Arial"/>
                <w:b/>
              </w:rPr>
            </w:pPr>
            <w:r w:rsidRPr="00FE4E1D">
              <w:rPr>
                <w:rFonts w:ascii="Consolas" w:hAnsi="Consolas" w:cs="Consolas"/>
                <w:b/>
              </w:rPr>
              <w:t xml:space="preserve">REPERTOIRE DE BASE  </w:t>
            </w:r>
          </w:p>
        </w:tc>
        <w:tc>
          <w:tcPr>
            <w:tcW w:w="1380" w:type="dxa"/>
          </w:tcPr>
          <w:p w:rsidR="00D624F7" w:rsidRPr="00D624F7" w:rsidRDefault="00FE4E1D" w:rsidP="00D624F7">
            <w:pPr>
              <w:rPr>
                <w:rFonts w:cs="Arial"/>
                <w:b/>
                <w:lang w:val="en-US"/>
              </w:rPr>
            </w:pPr>
            <w:r w:rsidRPr="00FE4E1D">
              <w:rPr>
                <w:rFonts w:cs="Arial"/>
                <w:b/>
                <w:lang w:val="en-US"/>
              </w:rPr>
              <w:t>Fichiers</w:t>
            </w:r>
          </w:p>
        </w:tc>
        <w:tc>
          <w:tcPr>
            <w:tcW w:w="1717" w:type="dxa"/>
          </w:tcPr>
          <w:p w:rsidR="00D624F7" w:rsidRPr="00D624F7" w:rsidRDefault="00FE4E1D" w:rsidP="00D624F7">
            <w:pPr>
              <w:rPr>
                <w:rFonts w:cs="Arial"/>
                <w:b/>
              </w:rPr>
            </w:pPr>
            <w:r w:rsidRPr="00FE4E1D">
              <w:rPr>
                <w:rFonts w:cs="Arial"/>
                <w:b/>
              </w:rPr>
              <w:t>Nombre de jours à conserver</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rPr>
            </w:pPr>
            <w:r w:rsidRPr="00FE4E1D">
              <w:rPr>
                <w:rFonts w:ascii="Consolas" w:hAnsi="Consolas" w:cs="Consolas"/>
              </w:rPr>
              <w:t>/opt/application/gfias1/current/log/</w:t>
            </w:r>
          </w:p>
        </w:tc>
        <w:tc>
          <w:tcPr>
            <w:tcW w:w="1380" w:type="dxa"/>
          </w:tcPr>
          <w:p w:rsidR="00D624F7" w:rsidRPr="00D624F7" w:rsidRDefault="00FE4E1D" w:rsidP="00D624F7">
            <w:pPr>
              <w:rPr>
                <w:rFonts w:cs="Arial"/>
                <w:lang w:val="en-US"/>
              </w:rPr>
            </w:pPr>
            <w:r w:rsidRPr="00FE4E1D">
              <w:rPr>
                <w:rFonts w:ascii="Consolas" w:hAnsi="Consolas" w:cs="Consolas"/>
              </w:rPr>
              <w:t>*.log</w:t>
            </w:r>
          </w:p>
        </w:tc>
        <w:tc>
          <w:tcPr>
            <w:tcW w:w="1717" w:type="dxa"/>
          </w:tcPr>
          <w:p w:rsidR="00D624F7" w:rsidRPr="00D624F7" w:rsidRDefault="00FE4E1D" w:rsidP="00D624F7">
            <w:pPr>
              <w:rPr>
                <w:rFonts w:cs="Arial"/>
                <w:lang w:val="en-US"/>
              </w:rPr>
            </w:pPr>
            <w:r w:rsidRPr="00FE4E1D">
              <w:rPr>
                <w:rFonts w:cs="Arial"/>
                <w:lang w:val="en-US"/>
              </w:rPr>
              <w:t>90</w:t>
            </w:r>
          </w:p>
        </w:tc>
      </w:tr>
      <w:tr w:rsidR="00D624F7" w:rsidRPr="00D624F7" w:rsidTr="00D624F7">
        <w:trPr>
          <w:jc w:val="center"/>
        </w:trPr>
        <w:tc>
          <w:tcPr>
            <w:tcW w:w="7144" w:type="dxa"/>
          </w:tcPr>
          <w:p w:rsidR="005B75E8" w:rsidRDefault="00FE4E1D">
            <w:pPr>
              <w:autoSpaceDE w:val="0"/>
              <w:autoSpaceDN w:val="0"/>
              <w:adjustRightInd w:val="0"/>
              <w:spacing w:before="0" w:after="0"/>
              <w:jc w:val="left"/>
              <w:rPr>
                <w:rFonts w:ascii="Consolas" w:hAnsi="Consolas" w:cs="Consolas"/>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/rcv_cr_import/</w:t>
            </w:r>
          </w:p>
        </w:tc>
        <w:tc>
          <w:tcPr>
            <w:tcW w:w="1380" w:type="dxa"/>
          </w:tcPr>
          <w:p w:rsidR="00D624F7" w:rsidRPr="00D624F7" w:rsidRDefault="00FE4E1D" w:rsidP="00D624F7">
            <w:pPr>
              <w:rPr>
                <w:rFonts w:cs="Arial"/>
                <w:lang w:val="en-US"/>
              </w:rPr>
            </w:pPr>
            <w:r w:rsidRPr="00FE4E1D">
              <w:rPr>
                <w:rFonts w:ascii="Consolas" w:hAnsi="Consolas" w:cs="Consolas"/>
                <w:lang w:val="en-US"/>
              </w:rPr>
              <w:t>*.</w:t>
            </w:r>
            <w:r w:rsidRPr="00FE4E1D">
              <w:rPr>
                <w:rFonts w:ascii="Consolas" w:hAnsi="Consolas" w:cs="Consolas"/>
                <w:color w:val="000000"/>
                <w:lang w:val="en-US"/>
              </w:rPr>
              <w:t>txt</w:t>
            </w:r>
          </w:p>
        </w:tc>
        <w:tc>
          <w:tcPr>
            <w:tcW w:w="1717" w:type="dxa"/>
          </w:tcPr>
          <w:p w:rsidR="00D624F7" w:rsidRPr="00D624F7" w:rsidRDefault="00FE4E1D" w:rsidP="00D624F7">
            <w:pPr>
              <w:rPr>
                <w:rFonts w:cs="Arial"/>
                <w:lang w:val="en-US"/>
              </w:rPr>
            </w:pPr>
            <w:r w:rsidRPr="00FE4E1D">
              <w:rPr>
                <w:rFonts w:cs="Arial"/>
                <w:lang w:val="en-US"/>
              </w:rPr>
              <w:t>90</w:t>
            </w:r>
          </w:p>
        </w:tc>
      </w:tr>
      <w:tr w:rsidR="00D624F7" w:rsidRPr="00D624F7" w:rsidTr="00D624F7">
        <w:trPr>
          <w:jc w:val="center"/>
        </w:trPr>
        <w:tc>
          <w:tcPr>
            <w:tcW w:w="7144" w:type="dxa"/>
          </w:tcPr>
          <w:p w:rsidR="00D624F7" w:rsidRPr="00D624F7" w:rsidRDefault="00FE4E1D" w:rsidP="00D624F7">
            <w:pPr>
              <w:autoSpaceDE w:val="0"/>
              <w:autoSpaceDN w:val="0"/>
              <w:adjustRightInd w:val="0"/>
              <w:spacing w:before="0" w:after="0"/>
              <w:jc w:val="left"/>
              <w:rPr>
                <w:rFonts w:ascii="Consolas" w:hAnsi="Consolas" w:cs="Consolas"/>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commun</w:t>
            </w:r>
            <w:r w:rsidRPr="00FE4E1D">
              <w:rPr>
                <w:rFonts w:ascii="Consolas" w:hAnsi="Consolas" w:cs="Consolas"/>
                <w:lang w:val="en-US"/>
              </w:rPr>
              <w:t>/</w:t>
            </w:r>
            <w:r w:rsidRPr="00FE4E1D">
              <w:rPr>
                <w:rFonts w:ascii="Consolas" w:hAnsi="Consolas" w:cs="Consolas"/>
                <w:color w:val="000000"/>
                <w:lang w:val="en-US"/>
              </w:rPr>
              <w:t>incft</w:t>
            </w:r>
            <w:r w:rsidRPr="00FE4E1D">
              <w:rPr>
                <w:rFonts w:ascii="Consolas" w:hAnsi="Consolas" w:cs="Consolas"/>
                <w:lang w:val="en-US"/>
              </w:rPr>
              <w:t>/</w:t>
            </w:r>
            <w:r w:rsidRPr="00FE4E1D">
              <w:rPr>
                <w:rFonts w:ascii="Consolas" w:hAnsi="Consolas" w:cs="Consolas"/>
                <w:color w:val="000000"/>
                <w:lang w:val="en-US"/>
              </w:rPr>
              <w:t>ipon</w:t>
            </w:r>
            <w:r w:rsidRPr="00FE4E1D">
              <w:rPr>
                <w:rFonts w:ascii="Consolas" w:hAnsi="Consolas" w:cs="Consolas"/>
                <w:lang w:val="en-US"/>
              </w:rPr>
              <w:t>/archive</w:t>
            </w:r>
          </w:p>
          <w:p w:rsidR="00D624F7" w:rsidRPr="00D624F7" w:rsidRDefault="00D624F7" w:rsidP="00D624F7">
            <w:pPr>
              <w:rPr>
                <w:rFonts w:cs="Arial"/>
                <w:lang w:val="en-US"/>
              </w:rPr>
            </w:pP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D624F7" w:rsidRPr="00D624F7" w:rsidRDefault="00FE4E1D" w:rsidP="00D624F7">
            <w:pPr>
              <w:autoSpaceDE w:val="0"/>
              <w:autoSpaceDN w:val="0"/>
              <w:adjustRightInd w:val="0"/>
              <w:spacing w:before="0" w:after="0"/>
              <w:jc w:val="left"/>
              <w:rPr>
                <w:rFonts w:ascii="Consolas" w:hAnsi="Consolas" w:cs="Consolas"/>
                <w:lang w:val="en-US"/>
              </w:rPr>
            </w:pPr>
            <w:r w:rsidRPr="00FE4E1D">
              <w:rPr>
                <w:rFonts w:ascii="Consolas" w:hAnsi="Consolas" w:cs="Consolas"/>
                <w:lang w:val="en-US"/>
              </w:rPr>
              <w:lastRenderedPageBreak/>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commun</w:t>
            </w:r>
            <w:r w:rsidRPr="00FE4E1D">
              <w:rPr>
                <w:rFonts w:ascii="Consolas" w:hAnsi="Consolas" w:cs="Consolas"/>
                <w:lang w:val="en-US"/>
              </w:rPr>
              <w:t>/</w:t>
            </w:r>
            <w:r w:rsidRPr="00FE4E1D">
              <w:rPr>
                <w:rFonts w:ascii="Consolas" w:hAnsi="Consolas" w:cs="Consolas"/>
                <w:color w:val="000000"/>
                <w:lang w:val="en-US"/>
              </w:rPr>
              <w:t>incft</w:t>
            </w:r>
            <w:r w:rsidRPr="00FE4E1D">
              <w:rPr>
                <w:rFonts w:ascii="Consolas" w:hAnsi="Consolas" w:cs="Consolas"/>
                <w:lang w:val="en-US"/>
              </w:rPr>
              <w:t>/optimum/archive</w:t>
            </w:r>
          </w:p>
          <w:p w:rsidR="00D624F7" w:rsidRPr="00D624F7" w:rsidRDefault="00D624F7" w:rsidP="00D624F7">
            <w:pPr>
              <w:rPr>
                <w:rFonts w:cs="Arial"/>
                <w:lang w:val="en-US"/>
              </w:rPr>
            </w:pP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/&lt;zone&gt;/extractData/</w:t>
            </w:r>
          </w:p>
        </w:tc>
        <w:tc>
          <w:tcPr>
            <w:tcW w:w="1380" w:type="dxa"/>
          </w:tcPr>
          <w:p w:rsidR="00D624F7" w:rsidRPr="00D624F7" w:rsidRDefault="00FE4E1D" w:rsidP="00D624F7">
            <w:pPr>
              <w:rPr>
                <w:rFonts w:cs="Arial"/>
                <w:lang w:val="en-US"/>
              </w:rPr>
            </w:pPr>
            <w:r w:rsidRPr="00FE4E1D">
              <w:rPr>
                <w:rFonts w:ascii="Consolas" w:hAnsi="Consolas" w:cs="Consolas"/>
                <w:lang w:val="en-US"/>
              </w:rPr>
              <w:t>*.</w:t>
            </w:r>
            <w:r w:rsidRPr="00FE4E1D">
              <w:rPr>
                <w:rFonts w:ascii="Consolas" w:hAnsi="Consolas" w:cs="Consolas"/>
                <w:color w:val="000000"/>
                <w:lang w:val="en-US"/>
              </w:rPr>
              <w:t>csv</w:t>
            </w:r>
            <w:r w:rsidRPr="00FE4E1D">
              <w:rPr>
                <w:rFonts w:ascii="Consolas" w:hAnsi="Consolas" w:cs="Consolas"/>
                <w:lang w:val="en-US"/>
              </w:rPr>
              <w:t xml:space="preserve">    </w:t>
            </w:r>
          </w:p>
        </w:tc>
        <w:tc>
          <w:tcPr>
            <w:tcW w:w="1717" w:type="dxa"/>
          </w:tcPr>
          <w:p w:rsidR="00D624F7" w:rsidRPr="00D624F7" w:rsidRDefault="00FE4E1D" w:rsidP="00D624F7">
            <w:pPr>
              <w:rPr>
                <w:rFonts w:cs="Arial"/>
                <w:lang w:val="en-US"/>
              </w:rPr>
            </w:pPr>
            <w:r w:rsidRPr="00FE4E1D">
              <w:rPr>
                <w:rFonts w:cs="Arial"/>
                <w:lang w:val="en-US"/>
              </w:rPr>
              <w:t>90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/download/imb_suppr/</w:t>
            </w:r>
          </w:p>
        </w:tc>
        <w:tc>
          <w:tcPr>
            <w:tcW w:w="1380" w:type="dxa"/>
          </w:tcPr>
          <w:p w:rsidR="00D624F7" w:rsidRPr="00D624F7" w:rsidRDefault="00FE4E1D" w:rsidP="00D624F7">
            <w:pPr>
              <w:rPr>
                <w:rFonts w:cs="Arial"/>
                <w:lang w:val="en-US"/>
              </w:rPr>
            </w:pPr>
            <w:r w:rsidRPr="00FE4E1D">
              <w:rPr>
                <w:rFonts w:ascii="Consolas" w:hAnsi="Consolas" w:cs="Consolas"/>
                <w:lang w:val="en-US"/>
              </w:rPr>
              <w:t>*.</w:t>
            </w:r>
            <w:r w:rsidRPr="00FE4E1D">
              <w:rPr>
                <w:rFonts w:ascii="Consolas" w:hAnsi="Consolas" w:cs="Consolas"/>
                <w:color w:val="000000"/>
                <w:lang w:val="en-US"/>
              </w:rPr>
              <w:t>csv</w:t>
            </w:r>
            <w:r w:rsidRPr="00FE4E1D">
              <w:rPr>
                <w:rFonts w:ascii="Consolas" w:hAnsi="Consolas" w:cs="Consolas"/>
                <w:lang w:val="en-US"/>
              </w:rPr>
              <w:t xml:space="preserve">    </w:t>
            </w:r>
          </w:p>
        </w:tc>
        <w:tc>
          <w:tcPr>
            <w:tcW w:w="1717" w:type="dxa"/>
          </w:tcPr>
          <w:p w:rsidR="00D624F7" w:rsidRPr="00D624F7" w:rsidRDefault="00FE4E1D" w:rsidP="00D624F7">
            <w:pPr>
              <w:rPr>
                <w:rFonts w:cs="Arial"/>
                <w:lang w:val="en-US"/>
              </w:rPr>
            </w:pPr>
            <w:r w:rsidRPr="00FE4E1D">
              <w:rPr>
                <w:rFonts w:cs="Arial"/>
                <w:lang w:val="en-US"/>
              </w:rPr>
              <w:t>90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/download/cable/</w:t>
            </w:r>
          </w:p>
        </w:tc>
        <w:tc>
          <w:tcPr>
            <w:tcW w:w="1380" w:type="dxa"/>
          </w:tcPr>
          <w:p w:rsidR="00D624F7" w:rsidRPr="00D624F7" w:rsidRDefault="00FE4E1D" w:rsidP="00D624F7">
            <w:pPr>
              <w:rPr>
                <w:rFonts w:cs="Arial"/>
                <w:lang w:val="en-US"/>
              </w:rPr>
            </w:pPr>
            <w:r w:rsidRPr="00FE4E1D">
              <w:rPr>
                <w:rFonts w:ascii="Consolas" w:hAnsi="Consolas" w:cs="Consolas"/>
                <w:lang w:val="en-US"/>
              </w:rPr>
              <w:t>*.</w:t>
            </w:r>
            <w:r w:rsidRPr="00FE4E1D">
              <w:rPr>
                <w:rFonts w:ascii="Consolas" w:hAnsi="Consolas" w:cs="Consolas"/>
                <w:color w:val="000000"/>
                <w:lang w:val="en-US"/>
              </w:rPr>
              <w:t>csv</w:t>
            </w:r>
            <w:r w:rsidRPr="00FE4E1D">
              <w:rPr>
                <w:rFonts w:ascii="Consolas" w:hAnsi="Consolas" w:cs="Consolas"/>
                <w:lang w:val="en-US"/>
              </w:rPr>
              <w:t xml:space="preserve">    </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/download/</w:t>
            </w:r>
            <w:r w:rsidRPr="00FE4E1D">
              <w:rPr>
                <w:rFonts w:ascii="Consolas" w:hAnsi="Consolas" w:cs="Consolas"/>
                <w:color w:val="000000"/>
                <w:lang w:val="en-US"/>
              </w:rPr>
              <w:t>pt</w:t>
            </w:r>
            <w:r w:rsidRPr="00FE4E1D">
              <w:rPr>
                <w:rFonts w:ascii="Consolas" w:hAnsi="Consolas" w:cs="Consolas"/>
                <w:lang w:val="en-US"/>
              </w:rPr>
              <w:t>/</w:t>
            </w:r>
          </w:p>
        </w:tc>
        <w:tc>
          <w:tcPr>
            <w:tcW w:w="1380" w:type="dxa"/>
          </w:tcPr>
          <w:p w:rsidR="00D624F7" w:rsidRPr="00D624F7" w:rsidRDefault="00FE4E1D" w:rsidP="00D624F7">
            <w:pPr>
              <w:rPr>
                <w:rFonts w:cs="Arial"/>
                <w:lang w:val="en-US"/>
              </w:rPr>
            </w:pPr>
            <w:r w:rsidRPr="00FE4E1D">
              <w:rPr>
                <w:rFonts w:ascii="Consolas" w:hAnsi="Consolas" w:cs="Consolas"/>
                <w:lang w:val="en-US"/>
              </w:rPr>
              <w:t>*.</w:t>
            </w:r>
            <w:r w:rsidRPr="00FE4E1D">
              <w:rPr>
                <w:rFonts w:ascii="Consolas" w:hAnsi="Consolas" w:cs="Consolas"/>
                <w:color w:val="000000"/>
                <w:lang w:val="en-US"/>
              </w:rPr>
              <w:t>csv</w:t>
            </w:r>
            <w:r w:rsidRPr="00FE4E1D">
              <w:rPr>
                <w:rFonts w:ascii="Consolas" w:hAnsi="Consolas" w:cs="Consolas"/>
                <w:lang w:val="en-US"/>
              </w:rPr>
              <w:t xml:space="preserve">    </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w:t>
            </w:r>
            <w:r w:rsidRPr="00FE4E1D">
              <w:rPr>
                <w:rFonts w:ascii="Consolas" w:hAnsi="Consolas" w:cs="Consolas"/>
                <w:color w:val="000000"/>
                <w:lang w:val="en-US"/>
              </w:rPr>
              <w:t>outcft</w:t>
            </w:r>
            <w:r w:rsidRPr="00FE4E1D">
              <w:rPr>
                <w:rFonts w:ascii="Consolas" w:hAnsi="Consolas" w:cs="Consolas"/>
                <w:lang w:val="en-US"/>
              </w:rPr>
              <w:t>/</w:t>
            </w:r>
            <w:r w:rsidRPr="00FE4E1D">
              <w:rPr>
                <w:rFonts w:ascii="Consolas" w:hAnsi="Consolas" w:cs="Consolas"/>
                <w:color w:val="000000"/>
                <w:lang w:val="en-US"/>
              </w:rPr>
              <w:t>ipon</w:t>
            </w:r>
            <w:r w:rsidRPr="00FE4E1D">
              <w:rPr>
                <w:rFonts w:ascii="Consolas" w:hAnsi="Consolas" w:cs="Consolas"/>
                <w:lang w:val="en-US"/>
              </w:rPr>
              <w:t>/archive/</w:t>
            </w: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w:t>
            </w:r>
            <w:r w:rsidRPr="00FE4E1D">
              <w:rPr>
                <w:rFonts w:ascii="Consolas" w:hAnsi="Consolas" w:cs="Consolas"/>
                <w:color w:val="000000"/>
                <w:lang w:val="en-US"/>
              </w:rPr>
              <w:t>outcft</w:t>
            </w:r>
            <w:r w:rsidRPr="00FE4E1D">
              <w:rPr>
                <w:rFonts w:ascii="Consolas" w:hAnsi="Consolas" w:cs="Consolas"/>
                <w:lang w:val="en-US"/>
              </w:rPr>
              <w:t>/optimum/archive/</w:t>
            </w: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w:t>
            </w:r>
            <w:r w:rsidRPr="00FE4E1D">
              <w:rPr>
                <w:rFonts w:ascii="Consolas" w:hAnsi="Consolas" w:cs="Consolas"/>
                <w:color w:val="000000"/>
                <w:lang w:val="en-US"/>
              </w:rPr>
              <w:t>incft</w:t>
            </w:r>
            <w:r w:rsidRPr="00FE4E1D">
              <w:rPr>
                <w:rFonts w:ascii="Consolas" w:hAnsi="Consolas" w:cs="Consolas"/>
                <w:lang w:val="en-US"/>
              </w:rPr>
              <w:t>/</w:t>
            </w:r>
            <w:r w:rsidRPr="00FE4E1D">
              <w:rPr>
                <w:rFonts w:ascii="Consolas" w:hAnsi="Consolas" w:cs="Consolas"/>
                <w:color w:val="000000"/>
                <w:lang w:val="en-US"/>
              </w:rPr>
              <w:t>ipon</w:t>
            </w:r>
            <w:r w:rsidRPr="00FE4E1D">
              <w:rPr>
                <w:rFonts w:ascii="Consolas" w:hAnsi="Consolas" w:cs="Consolas"/>
                <w:lang w:val="en-US"/>
              </w:rPr>
              <w:t>/archive/</w:t>
            </w: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732702" w:rsidRDefault="00FE4E1D">
            <w:pPr>
              <w:autoSpaceDE w:val="0"/>
              <w:autoSpaceDN w:val="0"/>
              <w:adjustRightInd w:val="0"/>
              <w:spacing w:before="0" w:after="0"/>
              <w:jc w:val="left"/>
              <w:rPr>
                <w:rFonts w:cs="Arial"/>
                <w:lang w:val="en-US"/>
              </w:rPr>
            </w:pPr>
            <w:r w:rsidRPr="00FE4E1D">
              <w:rPr>
                <w:rFonts w:ascii="Consolas" w:hAnsi="Consolas" w:cs="Consolas"/>
                <w:lang w:val="en-US"/>
              </w:rPr>
              <w:t>/</w:t>
            </w:r>
            <w:r w:rsidRPr="00FE4E1D">
              <w:rPr>
                <w:rFonts w:ascii="Consolas" w:hAnsi="Consolas" w:cs="Consolas"/>
                <w:color w:val="000000"/>
                <w:lang w:val="en-US"/>
              </w:rPr>
              <w:t>var</w:t>
            </w:r>
            <w:r w:rsidRPr="00FE4E1D">
              <w:rPr>
                <w:rFonts w:ascii="Consolas" w:hAnsi="Consolas" w:cs="Consolas"/>
                <w:lang w:val="en-US"/>
              </w:rPr>
              <w:t>/opt/data/flat/gfias1/</w:t>
            </w:r>
            <w:r w:rsidRPr="00FE4E1D">
              <w:rPr>
                <w:rFonts w:ascii="Consolas" w:hAnsi="Consolas" w:cs="Consolas"/>
                <w:color w:val="000000"/>
                <w:lang w:val="en-US"/>
              </w:rPr>
              <w:t>webbdd</w:t>
            </w:r>
            <w:r w:rsidRPr="00FE4E1D">
              <w:rPr>
                <w:rFonts w:ascii="Consolas" w:hAnsi="Consolas" w:cs="Consolas"/>
                <w:lang w:val="en-US"/>
              </w:rPr>
              <w:t>/</w:t>
            </w:r>
            <w:r w:rsidRPr="00FE4E1D">
              <w:rPr>
                <w:rFonts w:ascii="Consolas" w:hAnsi="Consolas" w:cs="Consolas"/>
                <w:color w:val="000000"/>
                <w:lang w:val="en-US"/>
              </w:rPr>
              <w:t>&lt;zone&gt;</w:t>
            </w:r>
            <w:r w:rsidRPr="00FE4E1D">
              <w:rPr>
                <w:rFonts w:ascii="Consolas" w:hAnsi="Consolas" w:cs="Consolas"/>
                <w:lang w:val="en-US"/>
              </w:rPr>
              <w:t>/</w:t>
            </w:r>
            <w:r w:rsidRPr="00FE4E1D">
              <w:rPr>
                <w:rFonts w:ascii="Consolas" w:hAnsi="Consolas" w:cs="Consolas"/>
                <w:color w:val="000000"/>
                <w:lang w:val="en-US"/>
              </w:rPr>
              <w:t>incft</w:t>
            </w:r>
            <w:r w:rsidRPr="00FE4E1D">
              <w:rPr>
                <w:rFonts w:ascii="Consolas" w:hAnsi="Consolas" w:cs="Consolas"/>
                <w:lang w:val="en-US"/>
              </w:rPr>
              <w:t>/optimum/archive/</w:t>
            </w:r>
          </w:p>
        </w:tc>
        <w:tc>
          <w:tcPr>
            <w:tcW w:w="1380" w:type="dxa"/>
          </w:tcPr>
          <w:p w:rsidR="00D624F7" w:rsidRPr="00D624F7" w:rsidRDefault="00FE4E1D" w:rsidP="00D624F7">
            <w:pPr>
              <w:rPr>
                <w:rFonts w:cs="Arial"/>
                <w:lang w:val="en-US"/>
              </w:rPr>
            </w:pPr>
            <w:r w:rsidRPr="00FE4E1D">
              <w:rPr>
                <w:rFonts w:cs="Arial"/>
                <w:lang w:val="en-US"/>
              </w:rPr>
              <w:t>Tous</w:t>
            </w:r>
          </w:p>
        </w:tc>
        <w:tc>
          <w:tcPr>
            <w:tcW w:w="1717" w:type="dxa"/>
          </w:tcPr>
          <w:p w:rsidR="00D624F7" w:rsidRPr="00D624F7" w:rsidRDefault="00FE4E1D" w:rsidP="00D624F7">
            <w:pPr>
              <w:rPr>
                <w:rFonts w:cs="Arial"/>
                <w:lang w:val="en-US"/>
              </w:rPr>
            </w:pPr>
            <w:r w:rsidRPr="00FE4E1D">
              <w:rPr>
                <w:rFonts w:cs="Arial"/>
                <w:lang w:val="en-US"/>
              </w:rPr>
              <w:t>30</w:t>
            </w:r>
          </w:p>
        </w:tc>
      </w:tr>
      <w:tr w:rsidR="00D624F7" w:rsidRPr="00D624F7" w:rsidTr="00D624F7">
        <w:trPr>
          <w:jc w:val="center"/>
        </w:trPr>
        <w:tc>
          <w:tcPr>
            <w:tcW w:w="7144" w:type="dxa"/>
          </w:tcPr>
          <w:p w:rsidR="005B75E8" w:rsidRDefault="00FE4E1D">
            <w:pPr>
              <w:autoSpaceDE w:val="0"/>
              <w:autoSpaceDN w:val="0"/>
              <w:adjustRightInd w:val="0"/>
              <w:spacing w:before="0" w:after="0"/>
              <w:jc w:val="left"/>
              <w:rPr>
                <w:rFonts w:cs="Arial"/>
                <w:lang w:val="en-US"/>
              </w:rPr>
            </w:pPr>
            <w:r w:rsidRPr="00FE4E1D">
              <w:rPr>
                <w:rFonts w:ascii="Consolas" w:hAnsi="Consolas" w:cs="Consolas"/>
                <w:lang w:val="en-US"/>
              </w:rPr>
              <w:t xml:space="preserve">/tmp/ </w:t>
            </w:r>
          </w:p>
        </w:tc>
        <w:tc>
          <w:tcPr>
            <w:tcW w:w="1380" w:type="dxa"/>
          </w:tcPr>
          <w:p w:rsidR="00D624F7" w:rsidRPr="00D624F7" w:rsidRDefault="00FE4E1D" w:rsidP="005B75E8">
            <w:pPr>
              <w:rPr>
                <w:rFonts w:ascii="Consolas" w:hAnsi="Consolas" w:cs="Consolas"/>
                <w:lang w:val="en-US"/>
              </w:rPr>
            </w:pPr>
            <w:r w:rsidRPr="00FE4E1D">
              <w:rPr>
                <w:rFonts w:ascii="Consolas" w:hAnsi="Consolas" w:cs="Consolas"/>
                <w:lang w:val="en-US"/>
              </w:rPr>
              <w:t xml:space="preserve">sde_server_to_client_FIFO_* </w:t>
            </w:r>
          </w:p>
          <w:p w:rsidR="00D624F7" w:rsidRPr="00D624F7" w:rsidRDefault="00D624F7" w:rsidP="005B75E8">
            <w:pPr>
              <w:rPr>
                <w:rFonts w:ascii="Consolas" w:hAnsi="Consolas" w:cs="Consolas"/>
                <w:lang w:val="en-US"/>
              </w:rPr>
            </w:pPr>
          </w:p>
          <w:p w:rsidR="00D624F7" w:rsidRPr="00D624F7" w:rsidRDefault="00FE4E1D" w:rsidP="005B75E8">
            <w:pPr>
              <w:rPr>
                <w:rFonts w:cs="Arial"/>
                <w:lang w:val="en-US"/>
              </w:rPr>
            </w:pPr>
            <w:r w:rsidRPr="00FE4E1D">
              <w:rPr>
                <w:rFonts w:ascii="Consolas" w:hAnsi="Consolas" w:cs="Consolas"/>
                <w:lang w:val="en-US"/>
              </w:rPr>
              <w:t>sde_client_to_server_FIFO_*</w:t>
            </w:r>
          </w:p>
        </w:tc>
        <w:tc>
          <w:tcPr>
            <w:tcW w:w="1717" w:type="dxa"/>
          </w:tcPr>
          <w:p w:rsidR="00D624F7" w:rsidRPr="00D624F7" w:rsidRDefault="00FE4E1D" w:rsidP="005B75E8">
            <w:pPr>
              <w:rPr>
                <w:rFonts w:cs="Arial"/>
                <w:lang w:val="en-US"/>
              </w:rPr>
            </w:pPr>
            <w:r w:rsidRPr="00FE4E1D">
              <w:rPr>
                <w:rFonts w:cs="Arial"/>
                <w:lang w:val="en-US"/>
              </w:rPr>
              <w:t>30</w:t>
            </w:r>
          </w:p>
        </w:tc>
      </w:tr>
    </w:tbl>
    <w:p w:rsidR="00732702" w:rsidRDefault="00732702">
      <w:pPr>
        <w:rPr>
          <w:rFonts w:cs="Arial"/>
          <w:lang w:val="en-US"/>
        </w:rPr>
      </w:pPr>
    </w:p>
    <w:p w:rsidR="00732702" w:rsidRDefault="00732702">
      <w:pPr>
        <w:rPr>
          <w:rFonts w:cs="Arial"/>
          <w:lang w:val="en-US"/>
        </w:rPr>
      </w:pPr>
    </w:p>
    <w:p w:rsidR="00C02DD7" w:rsidRPr="00234E6A" w:rsidRDefault="00C02DD7" w:rsidP="00C02DD7">
      <w:pPr>
        <w:pStyle w:val="Titre4"/>
        <w:rPr>
          <w:rFonts w:cs="Arial"/>
        </w:rPr>
      </w:pPr>
      <w:bookmarkStart w:id="1134" w:name="_Toc423097144"/>
      <w:bookmarkStart w:id="1135" w:name="_Toc423098910"/>
      <w:bookmarkStart w:id="1136" w:name="_Toc423104300"/>
      <w:bookmarkStart w:id="1137" w:name="_Toc423105223"/>
      <w:bookmarkStart w:id="1138" w:name="_Toc423097145"/>
      <w:bookmarkStart w:id="1139" w:name="_Toc423098911"/>
      <w:bookmarkStart w:id="1140" w:name="_Toc423104301"/>
      <w:bookmarkStart w:id="1141" w:name="_Toc423105224"/>
      <w:bookmarkStart w:id="1142" w:name="_Toc423097146"/>
      <w:bookmarkStart w:id="1143" w:name="_Toc423098912"/>
      <w:bookmarkStart w:id="1144" w:name="_Toc423104302"/>
      <w:bookmarkStart w:id="1145" w:name="_Toc423105225"/>
      <w:bookmarkStart w:id="1146" w:name="_Toc423097147"/>
      <w:bookmarkStart w:id="1147" w:name="_Toc423098913"/>
      <w:bookmarkStart w:id="1148" w:name="_Toc423104303"/>
      <w:bookmarkStart w:id="1149" w:name="_Toc423105226"/>
      <w:bookmarkStart w:id="1150" w:name="_Toc423097148"/>
      <w:bookmarkStart w:id="1151" w:name="_Toc423098914"/>
      <w:bookmarkStart w:id="1152" w:name="_Toc423104304"/>
      <w:bookmarkStart w:id="1153" w:name="_Toc423105227"/>
      <w:bookmarkStart w:id="1154" w:name="_Toc423097149"/>
      <w:bookmarkStart w:id="1155" w:name="_Toc423098915"/>
      <w:bookmarkStart w:id="1156" w:name="_Toc423104305"/>
      <w:bookmarkStart w:id="1157" w:name="_Toc423105228"/>
      <w:bookmarkStart w:id="1158" w:name="_Toc423097150"/>
      <w:bookmarkStart w:id="1159" w:name="_Toc423098916"/>
      <w:bookmarkStart w:id="1160" w:name="_Toc423104306"/>
      <w:bookmarkStart w:id="1161" w:name="_Toc423105229"/>
      <w:bookmarkStart w:id="1162" w:name="_Toc423097151"/>
      <w:bookmarkStart w:id="1163" w:name="_Toc423098917"/>
      <w:bookmarkStart w:id="1164" w:name="_Toc423104307"/>
      <w:bookmarkStart w:id="1165" w:name="_Toc423105230"/>
      <w:bookmarkStart w:id="1166" w:name="_Toc423097152"/>
      <w:bookmarkStart w:id="1167" w:name="_Toc423098918"/>
      <w:bookmarkStart w:id="1168" w:name="_Toc423104308"/>
      <w:bookmarkStart w:id="1169" w:name="_Toc423105231"/>
      <w:bookmarkStart w:id="1170" w:name="_Toc426723808"/>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r w:rsidRPr="00234E6A">
        <w:rPr>
          <w:rFonts w:cs="Arial"/>
        </w:rPr>
        <w:t>Purge des impressions</w:t>
      </w:r>
      <w:bookmarkEnd w:id="1170"/>
    </w:p>
    <w:p w:rsidR="00C02DD7" w:rsidRPr="00234E6A" w:rsidRDefault="00C02DD7" w:rsidP="00C02DD7">
      <w:pPr>
        <w:ind w:firstLine="708"/>
        <w:rPr>
          <w:rFonts w:cs="Arial"/>
        </w:rPr>
      </w:pPr>
      <w:r w:rsidRPr="00234E6A">
        <w:rPr>
          <w:rFonts w:cs="Arial"/>
        </w:rPr>
        <w:t>La purge des impressions est gérée indépendamment de la purge des autres fichiers utilisateur et avec une fréquence de purge différente : 7 jours pour les impressions contre 30 jours pour les autres fichiers.</w:t>
      </w:r>
    </w:p>
    <w:p w:rsidR="00C02DD7" w:rsidRPr="00234E6A" w:rsidRDefault="00C02DD7" w:rsidP="00C02DD7">
      <w:pPr>
        <w:rPr>
          <w:rFonts w:cs="Arial"/>
        </w:rPr>
      </w:pPr>
    </w:p>
    <w:p w:rsidR="00C02DD7" w:rsidRPr="00234E6A" w:rsidRDefault="00C02DD7" w:rsidP="00C02DD7">
      <w:pPr>
        <w:ind w:firstLine="708"/>
        <w:rPr>
          <w:rFonts w:cs="Arial"/>
        </w:rPr>
      </w:pPr>
      <w:r w:rsidRPr="00234E6A">
        <w:rPr>
          <w:rFonts w:cs="Arial"/>
        </w:rPr>
        <w:t>La purge est donc configurée sur les serveurs ags (fichier purge_fs_ags.cfg) et les serveurs was (fichier purge_fs_was.cfg) pour purger les fichiers dont le nom est de format "print-*.pdf" :</w:t>
      </w:r>
    </w:p>
    <w:p w:rsidR="00C02DD7" w:rsidRPr="00234E6A" w:rsidRDefault="00C02DD7" w:rsidP="00C02DD7">
      <w:pPr>
        <w:spacing w:before="0" w:after="0"/>
        <w:jc w:val="left"/>
        <w:rPr>
          <w:rFonts w:cs="Arial"/>
        </w:rPr>
      </w:pPr>
    </w:p>
    <w:p w:rsidR="00C02DD7" w:rsidRPr="00234E6A" w:rsidRDefault="004B7C82" w:rsidP="00C02DD7">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FF2971" w:rsidRPr="00234E6A">
        <w:rPr>
          <w:rFonts w:cs="Arial"/>
          <w:b/>
        </w:rPr>
        <w:t>/metropole</w:t>
      </w:r>
      <w:r w:rsidRPr="00234E6A">
        <w:rPr>
          <w:rFonts w:cs="Arial"/>
          <w:b/>
        </w:rPr>
        <w:t>/utilisateurs/                   | *    | +30 | | context</w:t>
      </w:r>
    </w:p>
    <w:p w:rsidR="00C02DD7" w:rsidRPr="00234E6A" w:rsidRDefault="00786307" w:rsidP="00C02DD7">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FF2971" w:rsidRPr="00234E6A">
        <w:rPr>
          <w:rFonts w:cs="Arial"/>
          <w:b/>
        </w:rPr>
        <w:t xml:space="preserve">metropole </w:t>
      </w:r>
      <w:r w:rsidRPr="00234E6A">
        <w:rPr>
          <w:rFonts w:cs="Arial"/>
          <w:b/>
        </w:rPr>
        <w:t xml:space="preserve">utilisateurs/                  </w:t>
      </w:r>
      <w:r w:rsidR="00914C56" w:rsidRPr="00234E6A">
        <w:rPr>
          <w:rFonts w:cs="Arial"/>
          <w:b/>
        </w:rPr>
        <w:t xml:space="preserve"> </w:t>
      </w:r>
      <w:r w:rsidRPr="00234E6A">
        <w:rPr>
          <w:rFonts w:cs="Arial"/>
          <w:b/>
        </w:rPr>
        <w:t>| print-*.pdf    | +7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FF2971" w:rsidRPr="00234E6A">
        <w:rPr>
          <w:rFonts w:cs="Arial"/>
          <w:b/>
        </w:rPr>
        <w:t>guadeloupe/</w:t>
      </w:r>
      <w:r w:rsidRPr="00234E6A">
        <w:rPr>
          <w:rFonts w:cs="Arial"/>
          <w:b/>
        </w:rPr>
        <w:t>utilisateurs/                | *    | +30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FF2971" w:rsidRPr="00234E6A">
        <w:rPr>
          <w:rFonts w:cs="Arial"/>
          <w:b/>
        </w:rPr>
        <w:t>guadeloupe/</w:t>
      </w:r>
      <w:r w:rsidRPr="00234E6A">
        <w:rPr>
          <w:rFonts w:cs="Arial"/>
          <w:b/>
        </w:rPr>
        <w:t xml:space="preserve">utilisateurs/               </w:t>
      </w:r>
      <w:r w:rsidR="00914C56" w:rsidRPr="00234E6A">
        <w:rPr>
          <w:rFonts w:cs="Arial"/>
          <w:b/>
        </w:rPr>
        <w:t xml:space="preserve"> </w:t>
      </w:r>
      <w:r w:rsidRPr="00234E6A">
        <w:rPr>
          <w:rFonts w:cs="Arial"/>
          <w:b/>
        </w:rPr>
        <w:t>| print-*.pdf    | +7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martinique/</w:t>
      </w:r>
      <w:r w:rsidRPr="00234E6A">
        <w:rPr>
          <w:rFonts w:cs="Arial"/>
          <w:b/>
        </w:rPr>
        <w:t>utilisateurs/                  | *    | +30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martinique/</w:t>
      </w:r>
      <w:r w:rsidRPr="00234E6A">
        <w:rPr>
          <w:rFonts w:cs="Arial"/>
          <w:b/>
        </w:rPr>
        <w:t xml:space="preserve">utilisateurs/                 </w:t>
      </w:r>
      <w:r w:rsidR="00914C56" w:rsidRPr="00234E6A">
        <w:rPr>
          <w:rFonts w:cs="Arial"/>
          <w:b/>
        </w:rPr>
        <w:t xml:space="preserve"> </w:t>
      </w:r>
      <w:r w:rsidRPr="00234E6A">
        <w:rPr>
          <w:rFonts w:cs="Arial"/>
          <w:b/>
        </w:rPr>
        <w:t>| print-*.pdf    | +7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guyane/</w:t>
      </w:r>
      <w:r w:rsidRPr="00234E6A">
        <w:rPr>
          <w:rFonts w:cs="Arial"/>
          <w:b/>
        </w:rPr>
        <w:t xml:space="preserve">utilisateurs/                     </w:t>
      </w:r>
      <w:r w:rsidRPr="00234E6A">
        <w:rPr>
          <w:rFonts w:cs="Arial"/>
          <w:b/>
        </w:rPr>
        <w:tab/>
      </w:r>
      <w:r w:rsidR="00914C56" w:rsidRPr="00234E6A">
        <w:rPr>
          <w:rFonts w:cs="Arial"/>
          <w:b/>
        </w:rPr>
        <w:t xml:space="preserve">  </w:t>
      </w:r>
      <w:r w:rsidRPr="00234E6A">
        <w:rPr>
          <w:rFonts w:cs="Arial"/>
          <w:b/>
        </w:rPr>
        <w:t>| *    | +30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guyane/</w:t>
      </w:r>
      <w:r w:rsidRPr="00234E6A">
        <w:rPr>
          <w:rFonts w:cs="Arial"/>
          <w:b/>
        </w:rPr>
        <w:t xml:space="preserve">utilisateurs/                     </w:t>
      </w:r>
      <w:r w:rsidRPr="00234E6A">
        <w:rPr>
          <w:rFonts w:cs="Arial"/>
          <w:b/>
        </w:rPr>
        <w:tab/>
      </w:r>
      <w:r w:rsidR="00914C56" w:rsidRPr="00234E6A">
        <w:rPr>
          <w:rFonts w:cs="Arial"/>
          <w:b/>
        </w:rPr>
        <w:t xml:space="preserve">  </w:t>
      </w:r>
      <w:r w:rsidRPr="00234E6A">
        <w:rPr>
          <w:rFonts w:cs="Arial"/>
          <w:b/>
        </w:rPr>
        <w:t>| print-*.pdf    | +7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reunion/</w:t>
      </w:r>
      <w:r w:rsidRPr="00234E6A">
        <w:rPr>
          <w:rFonts w:cs="Arial"/>
          <w:b/>
        </w:rPr>
        <w:t xml:space="preserve">utilisateurs/                     </w:t>
      </w:r>
      <w:r w:rsidRPr="00234E6A">
        <w:rPr>
          <w:rFonts w:cs="Arial"/>
          <w:b/>
        </w:rPr>
        <w:tab/>
      </w:r>
      <w:r w:rsidR="00914C56" w:rsidRPr="00234E6A">
        <w:rPr>
          <w:rFonts w:cs="Arial"/>
          <w:b/>
        </w:rPr>
        <w:t xml:space="preserve">  </w:t>
      </w:r>
      <w:r w:rsidRPr="00234E6A">
        <w:rPr>
          <w:rFonts w:cs="Arial"/>
          <w:b/>
        </w:rPr>
        <w:t>| *    | +30 | | context</w:t>
      </w:r>
    </w:p>
    <w:p w:rsidR="00E973FF" w:rsidRPr="00234E6A" w:rsidRDefault="004B7C82" w:rsidP="00E973FF">
      <w:pPr>
        <w:pBdr>
          <w:top w:val="single" w:sz="4" w:space="1" w:color="auto"/>
          <w:left w:val="single" w:sz="4" w:space="4" w:color="auto"/>
          <w:bottom w:val="single" w:sz="4" w:space="1" w:color="auto"/>
          <w:right w:val="single" w:sz="4" w:space="4" w:color="auto"/>
        </w:pBdr>
        <w:spacing w:before="0" w:after="0"/>
        <w:jc w:val="left"/>
        <w:rPr>
          <w:rFonts w:cs="Arial"/>
          <w:b/>
        </w:rPr>
      </w:pPr>
      <w:r w:rsidRPr="00234E6A">
        <w:rPr>
          <w:rFonts w:cs="Arial"/>
          <w:b/>
        </w:rPr>
        <w:t>/var/opt/data/flat/gfias1/webarcgis/</w:t>
      </w:r>
      <w:r w:rsidR="00664FFC" w:rsidRPr="00234E6A">
        <w:rPr>
          <w:rFonts w:cs="Arial"/>
          <w:b/>
        </w:rPr>
        <w:t>reunion/</w:t>
      </w:r>
      <w:r w:rsidRPr="00234E6A">
        <w:rPr>
          <w:rFonts w:cs="Arial"/>
          <w:b/>
        </w:rPr>
        <w:t xml:space="preserve">utilisateurs/                     </w:t>
      </w:r>
      <w:r w:rsidRPr="00234E6A">
        <w:rPr>
          <w:rFonts w:cs="Arial"/>
          <w:b/>
        </w:rPr>
        <w:tab/>
      </w:r>
      <w:r w:rsidR="00914C56" w:rsidRPr="00234E6A">
        <w:rPr>
          <w:rFonts w:cs="Arial"/>
          <w:b/>
        </w:rPr>
        <w:t xml:space="preserve">  </w:t>
      </w:r>
      <w:r w:rsidRPr="00234E6A">
        <w:rPr>
          <w:rFonts w:cs="Arial"/>
          <w:b/>
        </w:rPr>
        <w:t>| print-*.pdf    | +7 | | context</w:t>
      </w:r>
    </w:p>
    <w:p w:rsidR="00E973FF" w:rsidRPr="00234E6A" w:rsidRDefault="00E973FF" w:rsidP="00C02DD7">
      <w:pPr>
        <w:pBdr>
          <w:top w:val="single" w:sz="4" w:space="1" w:color="auto"/>
          <w:left w:val="single" w:sz="4" w:space="4" w:color="auto"/>
          <w:bottom w:val="single" w:sz="4" w:space="1" w:color="auto"/>
          <w:right w:val="single" w:sz="4" w:space="4" w:color="auto"/>
        </w:pBdr>
        <w:spacing w:before="0" w:after="0"/>
        <w:jc w:val="left"/>
        <w:rPr>
          <w:rFonts w:cs="Arial"/>
          <w:b/>
        </w:rPr>
      </w:pPr>
    </w:p>
    <w:p w:rsidR="00C02DD7" w:rsidRPr="00234E6A" w:rsidRDefault="00C02DD7" w:rsidP="00C02DD7">
      <w:pPr>
        <w:spacing w:before="0" w:after="0"/>
        <w:jc w:val="left"/>
        <w:rPr>
          <w:rFonts w:cs="Arial"/>
        </w:rPr>
      </w:pPr>
    </w:p>
    <w:p w:rsidR="00E12C01" w:rsidRPr="00234E6A" w:rsidRDefault="00E12C01" w:rsidP="002A727D">
      <w:pPr>
        <w:pStyle w:val="Titre2"/>
        <w:rPr>
          <w:rFonts w:cs="Arial"/>
        </w:rPr>
      </w:pPr>
      <w:bookmarkStart w:id="1171" w:name="_Toc412218608"/>
      <w:bookmarkStart w:id="1172" w:name="_Toc412222502"/>
      <w:bookmarkStart w:id="1173" w:name="_Toc412222955"/>
      <w:bookmarkStart w:id="1174" w:name="_Toc412223649"/>
      <w:bookmarkStart w:id="1175" w:name="_Toc412218609"/>
      <w:bookmarkStart w:id="1176" w:name="_Toc412222503"/>
      <w:bookmarkStart w:id="1177" w:name="_Toc412222956"/>
      <w:bookmarkStart w:id="1178" w:name="_Toc412223650"/>
      <w:bookmarkStart w:id="1179" w:name="_Toc412218610"/>
      <w:bookmarkStart w:id="1180" w:name="_Toc412222504"/>
      <w:bookmarkStart w:id="1181" w:name="_Toc412222957"/>
      <w:bookmarkStart w:id="1182" w:name="_Toc412223651"/>
      <w:bookmarkStart w:id="1183" w:name="_Toc412218611"/>
      <w:bookmarkStart w:id="1184" w:name="_Toc412222505"/>
      <w:bookmarkStart w:id="1185" w:name="_Toc412222958"/>
      <w:bookmarkStart w:id="1186" w:name="_Toc412223652"/>
      <w:bookmarkStart w:id="1187" w:name="_Toc412218612"/>
      <w:bookmarkStart w:id="1188" w:name="_Toc412222506"/>
      <w:bookmarkStart w:id="1189" w:name="_Toc412222959"/>
      <w:bookmarkStart w:id="1190" w:name="_Toc412223653"/>
      <w:bookmarkStart w:id="1191" w:name="_Toc393377510"/>
      <w:bookmarkStart w:id="1192" w:name="_Toc426723809"/>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r w:rsidRPr="00234E6A">
        <w:rPr>
          <w:rFonts w:cs="Arial"/>
        </w:rPr>
        <w:t>Allocation de ressources</w:t>
      </w:r>
      <w:bookmarkEnd w:id="1191"/>
      <w:bookmarkEnd w:id="1192"/>
    </w:p>
    <w:p w:rsidR="00E12C01" w:rsidRPr="00234E6A" w:rsidRDefault="00E12C01" w:rsidP="002A727D">
      <w:pPr>
        <w:pStyle w:val="Titre2"/>
        <w:rPr>
          <w:rFonts w:cs="Arial"/>
        </w:rPr>
      </w:pPr>
      <w:bookmarkStart w:id="1193" w:name="_Toc408413790"/>
      <w:bookmarkStart w:id="1194" w:name="_Toc408413791"/>
      <w:bookmarkStart w:id="1195" w:name="_Toc408413792"/>
      <w:bookmarkStart w:id="1196" w:name="_Toc408413793"/>
      <w:bookmarkStart w:id="1197" w:name="_Toc408413794"/>
      <w:bookmarkStart w:id="1198" w:name="_Toc408413795"/>
      <w:bookmarkStart w:id="1199" w:name="_Toc393377511"/>
      <w:bookmarkStart w:id="1200" w:name="_Toc426723810"/>
      <w:bookmarkEnd w:id="1193"/>
      <w:bookmarkEnd w:id="1194"/>
      <w:bookmarkEnd w:id="1195"/>
      <w:bookmarkEnd w:id="1196"/>
      <w:bookmarkEnd w:id="1197"/>
      <w:bookmarkEnd w:id="1198"/>
      <w:r w:rsidRPr="00234E6A">
        <w:rPr>
          <w:rFonts w:cs="Arial"/>
        </w:rPr>
        <w:t>Gestion des erreurs</w:t>
      </w:r>
      <w:bookmarkEnd w:id="1199"/>
      <w:bookmarkEnd w:id="1200"/>
    </w:p>
    <w:p w:rsidR="00E12C01" w:rsidRPr="00234E6A" w:rsidRDefault="00E12C01" w:rsidP="002A727D">
      <w:pPr>
        <w:pStyle w:val="Titre2"/>
        <w:rPr>
          <w:rFonts w:cs="Arial"/>
        </w:rPr>
      </w:pPr>
      <w:bookmarkStart w:id="1201" w:name="_Toc393377512"/>
      <w:bookmarkStart w:id="1202" w:name="_Toc426723811"/>
      <w:r w:rsidRPr="00234E6A">
        <w:rPr>
          <w:rFonts w:cs="Arial"/>
        </w:rPr>
        <w:t>Compilation</w:t>
      </w:r>
      <w:bookmarkEnd w:id="1201"/>
      <w:bookmarkEnd w:id="1202"/>
    </w:p>
    <w:p w:rsidR="001F2AEE" w:rsidRDefault="001F2AEE" w:rsidP="001F2AEE"/>
    <w:p w:rsidR="001766B8" w:rsidRDefault="001766B8">
      <w:pPr>
        <w:spacing w:before="0" w:after="0"/>
        <w:jc w:val="left"/>
        <w:rPr>
          <w:rFonts w:cs="Arial"/>
          <w:b/>
          <w:caps/>
          <w:color w:val="0000FF"/>
          <w:sz w:val="24"/>
          <w:u w:color="C0C0C0"/>
        </w:rPr>
      </w:pPr>
      <w:r>
        <w:rPr>
          <w:rFonts w:cs="Arial"/>
        </w:rPr>
        <w:br w:type="page"/>
      </w:r>
    </w:p>
    <w:p w:rsidR="009E1426" w:rsidRPr="001D749C" w:rsidRDefault="009E1426" w:rsidP="009E1426">
      <w:pPr>
        <w:pStyle w:val="Titre1"/>
        <w:rPr>
          <w:rFonts w:cs="Arial"/>
        </w:rPr>
      </w:pPr>
      <w:bookmarkStart w:id="1203" w:name="_Toc426723812"/>
      <w:r>
        <w:rPr>
          <w:rFonts w:cs="Arial"/>
        </w:rPr>
        <w:lastRenderedPageBreak/>
        <w:t>Décommisionnement</w:t>
      </w:r>
      <w:bookmarkEnd w:id="1203"/>
    </w:p>
    <w:p w:rsidR="001F2AEE" w:rsidRDefault="00DC619A" w:rsidP="001F2AEE">
      <w:pPr>
        <w:pStyle w:val="Titre2"/>
      </w:pPr>
      <w:bookmarkStart w:id="1204" w:name="_Toc423097983"/>
      <w:bookmarkStart w:id="1205" w:name="_Toc423098432"/>
      <w:bookmarkStart w:id="1206" w:name="_Toc426723813"/>
      <w:r>
        <w:t>G1R6</w:t>
      </w:r>
      <w:bookmarkEnd w:id="1204"/>
      <w:bookmarkEnd w:id="1205"/>
      <w:bookmarkEnd w:id="1206"/>
    </w:p>
    <w:p w:rsidR="001F2AEE" w:rsidRDefault="00EA7684" w:rsidP="001F2AEE">
      <w:pPr>
        <w:pStyle w:val="Titre3"/>
      </w:pPr>
      <w:bookmarkStart w:id="1207" w:name="_Toc423097984"/>
      <w:bookmarkStart w:id="1208" w:name="_Toc423098433"/>
      <w:bookmarkStart w:id="1209" w:name="_Toc426723814"/>
      <w:r>
        <w:t>Applicatif</w:t>
      </w:r>
      <w:bookmarkEnd w:id="1207"/>
      <w:bookmarkEnd w:id="1208"/>
      <w:bookmarkEnd w:id="1209"/>
    </w:p>
    <w:p w:rsidR="003348E7" w:rsidRDefault="00EA7684">
      <w:pPr>
        <w:rPr>
          <w:rFonts w:cs="Arial"/>
        </w:rPr>
      </w:pPr>
      <w:r>
        <w:rPr>
          <w:rFonts w:cs="Arial"/>
        </w:rPr>
        <w:t xml:space="preserve">Afin de ne pas garder du code « mort » et non utilisé, les fonctionnalités suivantes ne sont plus </w:t>
      </w:r>
      <w:r w:rsidR="00E645FC">
        <w:rPr>
          <w:rFonts w:cs="Arial"/>
        </w:rPr>
        <w:t>disponibles</w:t>
      </w:r>
      <w:r>
        <w:rPr>
          <w:rFonts w:cs="Arial"/>
        </w:rPr>
        <w:t xml:space="preserve"> à partir de la G1R6</w:t>
      </w:r>
      <w:r w:rsidR="00DC619A">
        <w:rPr>
          <w:rFonts w:cs="Arial"/>
        </w:rPr>
        <w:t>.</w:t>
      </w:r>
    </w:p>
    <w:p w:rsidR="001F2AEE" w:rsidRDefault="00D64157" w:rsidP="001F2AEE">
      <w:pPr>
        <w:pStyle w:val="Titre4"/>
      </w:pPr>
      <w:bookmarkStart w:id="1210" w:name="_Toc423097985"/>
      <w:bookmarkStart w:id="1211" w:name="_Toc423098434"/>
      <w:bookmarkStart w:id="1212" w:name="_Toc426723815"/>
      <w:r>
        <w:t xml:space="preserve">Anciennes fonctions d’extraction du flux </w:t>
      </w:r>
      <w:r w:rsidR="00007A06">
        <w:t>des points fonctionnels vers IPON</w:t>
      </w:r>
      <w:bookmarkEnd w:id="1210"/>
      <w:bookmarkEnd w:id="1211"/>
      <w:bookmarkEnd w:id="1212"/>
    </w:p>
    <w:p w:rsidR="001F2AEE" w:rsidRDefault="00007A06" w:rsidP="001F2AEE">
      <w:pPr>
        <w:pStyle w:val="Paragraphedeliste"/>
        <w:numPr>
          <w:ilvl w:val="0"/>
          <w:numId w:val="13"/>
        </w:numPr>
      </w:pPr>
      <w:r>
        <w:t>Extraction PM : fonction extractPMTigre()</w:t>
      </w:r>
    </w:p>
    <w:p w:rsidR="001F2AEE" w:rsidRDefault="00C10128" w:rsidP="001F2AEE">
      <w:pPr>
        <w:pStyle w:val="Paragraphedeliste"/>
        <w:numPr>
          <w:ilvl w:val="1"/>
          <w:numId w:val="13"/>
        </w:numPr>
      </w:pPr>
      <w:r>
        <w:t>Remplacée par la fonction d’extraction PMPA</w:t>
      </w:r>
    </w:p>
    <w:p w:rsidR="001F2AEE" w:rsidRDefault="00007A06" w:rsidP="001F2AEE">
      <w:pPr>
        <w:pStyle w:val="Paragraphedeliste"/>
        <w:numPr>
          <w:ilvl w:val="0"/>
          <w:numId w:val="13"/>
        </w:numPr>
      </w:pPr>
      <w:r>
        <w:t>Extraction PMGeo : fonction extractPMGeofibre()</w:t>
      </w:r>
    </w:p>
    <w:p w:rsidR="001F2AEE" w:rsidRDefault="00C10128" w:rsidP="001F2AEE">
      <w:pPr>
        <w:pStyle w:val="Paragraphedeliste"/>
        <w:numPr>
          <w:ilvl w:val="1"/>
          <w:numId w:val="13"/>
        </w:numPr>
      </w:pPr>
      <w:r>
        <w:t>Remplacée par la fonction d’extraction PMPA</w:t>
      </w:r>
    </w:p>
    <w:p w:rsidR="001F2AEE" w:rsidRPr="00234E6A" w:rsidRDefault="00007A06" w:rsidP="001F2AEE">
      <w:pPr>
        <w:pStyle w:val="Paragraphedeliste"/>
        <w:numPr>
          <w:ilvl w:val="0"/>
          <w:numId w:val="13"/>
        </w:numPr>
        <w:spacing w:before="0" w:after="0"/>
        <w:jc w:val="left"/>
      </w:pPr>
      <w:r w:rsidRPr="00234E6A">
        <w:t xml:space="preserve">Extraction PMPA : </w:t>
      </w:r>
    </w:p>
    <w:p w:rsidR="001F2AEE" w:rsidRPr="00234E6A" w:rsidRDefault="00C10128" w:rsidP="001F2AEE">
      <w:pPr>
        <w:pStyle w:val="Paragraphedeliste"/>
        <w:numPr>
          <w:ilvl w:val="1"/>
          <w:numId w:val="13"/>
        </w:numPr>
        <w:spacing w:before="0" w:after="0"/>
        <w:jc w:val="left"/>
      </w:pPr>
      <w:r w:rsidRPr="00234E6A">
        <w:t>Remarques : les versions 1 à 4 sont supprimées car elles ne correspondent plus au modèle de données de la G1R6.</w:t>
      </w:r>
    </w:p>
    <w:p w:rsidR="001F2AEE" w:rsidRPr="00234E6A" w:rsidRDefault="001F2AEE" w:rsidP="001F2AEE">
      <w:pPr>
        <w:pStyle w:val="Paragraphedeliste"/>
        <w:ind w:left="1428"/>
      </w:pPr>
    </w:p>
    <w:p w:rsidR="001F2AEE" w:rsidRPr="00234E6A" w:rsidRDefault="001F2AEE" w:rsidP="001F2AEE">
      <w:pPr>
        <w:pStyle w:val="Paragraphedeliste"/>
        <w:numPr>
          <w:ilvl w:val="1"/>
          <w:numId w:val="13"/>
        </w:numPr>
        <w:jc w:val="left"/>
        <w:rPr>
          <w:rFonts w:cs="Arial"/>
        </w:rPr>
      </w:pPr>
      <w:r w:rsidRPr="00234E6A">
        <w:rPr>
          <w:rFonts w:cs="Arial"/>
        </w:rPr>
        <w:t xml:space="preserve">version 1 </w:t>
      </w:r>
      <w:r w:rsidRPr="00234E6A">
        <w:rPr>
          <w:rFonts w:cs="Arial"/>
          <w:i/>
        </w:rPr>
        <w:t>(à partir de Geofibre G1R1)</w:t>
      </w:r>
      <w:r w:rsidRPr="00234E6A">
        <w:rPr>
          <w:rFonts w:cs="Arial"/>
        </w:rPr>
        <w:t> : fonction extractpmpatigre() ;</w:t>
      </w:r>
    </w:p>
    <w:p w:rsidR="001F2AEE" w:rsidRPr="00234E6A" w:rsidRDefault="001F2AEE" w:rsidP="001F2AEE">
      <w:pPr>
        <w:pStyle w:val="Paragraphedeliste"/>
        <w:numPr>
          <w:ilvl w:val="1"/>
          <w:numId w:val="13"/>
        </w:numPr>
        <w:jc w:val="left"/>
        <w:rPr>
          <w:rFonts w:cs="Arial"/>
        </w:rPr>
      </w:pPr>
      <w:r w:rsidRPr="00234E6A">
        <w:rPr>
          <w:rFonts w:cs="Arial"/>
        </w:rPr>
        <w:t xml:space="preserve">version 2 </w:t>
      </w:r>
      <w:r w:rsidRPr="00234E6A">
        <w:rPr>
          <w:rFonts w:cs="Arial"/>
          <w:i/>
        </w:rPr>
        <w:t>(à partir de Geofibre G1R2)</w:t>
      </w:r>
      <w:r w:rsidRPr="00234E6A">
        <w:rPr>
          <w:rFonts w:cs="Arial"/>
        </w:rPr>
        <w:t> : fonction extractpmpatigre_v2(); </w:t>
      </w:r>
    </w:p>
    <w:p w:rsidR="001F2AEE" w:rsidRPr="00234E6A" w:rsidRDefault="001F2AEE" w:rsidP="001F2AEE">
      <w:pPr>
        <w:pStyle w:val="Paragraphedeliste"/>
        <w:numPr>
          <w:ilvl w:val="2"/>
          <w:numId w:val="13"/>
        </w:numPr>
        <w:jc w:val="left"/>
        <w:rPr>
          <w:rFonts w:cs="Arial"/>
        </w:rPr>
      </w:pPr>
      <w:r w:rsidRPr="00234E6A">
        <w:rPr>
          <w:rFonts w:cs="Arial"/>
        </w:rPr>
        <w:t xml:space="preserve">Différence avec la version précédente : </w:t>
      </w:r>
    </w:p>
    <w:p w:rsidR="001F2AEE" w:rsidRPr="00234E6A" w:rsidRDefault="001F2AEE" w:rsidP="001F2AEE">
      <w:pPr>
        <w:pStyle w:val="Paragraphedeliste"/>
        <w:numPr>
          <w:ilvl w:val="3"/>
          <w:numId w:val="13"/>
        </w:numPr>
        <w:jc w:val="left"/>
        <w:rPr>
          <w:rFonts w:cs="Arial"/>
        </w:rPr>
      </w:pPr>
      <w:r w:rsidRPr="00234E6A">
        <w:rPr>
          <w:rFonts w:cs="Arial"/>
        </w:rPr>
        <w:t>Cette version contient le champ « Modif_zone_contour »</w:t>
      </w:r>
    </w:p>
    <w:p w:rsidR="001F2AEE" w:rsidRPr="00234E6A" w:rsidRDefault="001F2AEE" w:rsidP="001F2AEE">
      <w:pPr>
        <w:pStyle w:val="Paragraphedeliste"/>
        <w:numPr>
          <w:ilvl w:val="1"/>
          <w:numId w:val="13"/>
        </w:numPr>
        <w:jc w:val="left"/>
        <w:rPr>
          <w:rFonts w:cs="Arial"/>
        </w:rPr>
      </w:pPr>
      <w:r w:rsidRPr="00234E6A">
        <w:rPr>
          <w:rFonts w:cs="Arial"/>
        </w:rPr>
        <w:t xml:space="preserve">version 3 </w:t>
      </w:r>
      <w:r w:rsidRPr="00234E6A">
        <w:rPr>
          <w:rFonts w:cs="Arial"/>
          <w:i/>
        </w:rPr>
        <w:t>(à partir de Geofibre G1R4)</w:t>
      </w:r>
      <w:r w:rsidRPr="00234E6A">
        <w:rPr>
          <w:rFonts w:cs="Arial"/>
        </w:rPr>
        <w:t> : fonction extractpmpatigre_v3(); </w:t>
      </w:r>
    </w:p>
    <w:p w:rsidR="001F2AEE" w:rsidRPr="00234E6A" w:rsidRDefault="001F2AEE" w:rsidP="001F2AEE">
      <w:pPr>
        <w:pStyle w:val="Paragraphedeliste"/>
        <w:numPr>
          <w:ilvl w:val="2"/>
          <w:numId w:val="13"/>
        </w:numPr>
        <w:jc w:val="left"/>
        <w:rPr>
          <w:rFonts w:cs="Arial"/>
        </w:rPr>
      </w:pPr>
      <w:r w:rsidRPr="00234E6A">
        <w:rPr>
          <w:rFonts w:cs="Arial"/>
        </w:rPr>
        <w:t xml:space="preserve">Différence avec la version précédente : </w:t>
      </w:r>
    </w:p>
    <w:p w:rsidR="001F2AEE" w:rsidRPr="00234E6A" w:rsidRDefault="001F2AEE" w:rsidP="001F2AEE">
      <w:pPr>
        <w:pStyle w:val="Paragraphedeliste"/>
        <w:numPr>
          <w:ilvl w:val="3"/>
          <w:numId w:val="13"/>
        </w:numPr>
        <w:jc w:val="left"/>
        <w:rPr>
          <w:rFonts w:cs="Arial"/>
        </w:rPr>
      </w:pPr>
      <w:r w:rsidRPr="00234E6A">
        <w:rPr>
          <w:rFonts w:cs="Arial"/>
        </w:rPr>
        <w:t>Ajout du complément d’adresse dans les zones de contour</w:t>
      </w:r>
    </w:p>
    <w:p w:rsidR="001F2AEE" w:rsidRPr="00234E6A" w:rsidRDefault="001F2AEE" w:rsidP="001F2AEE">
      <w:pPr>
        <w:pStyle w:val="Paragraphedeliste"/>
        <w:numPr>
          <w:ilvl w:val="1"/>
          <w:numId w:val="13"/>
        </w:numPr>
        <w:jc w:val="left"/>
        <w:rPr>
          <w:rFonts w:cs="Arial"/>
        </w:rPr>
      </w:pPr>
      <w:r w:rsidRPr="00234E6A">
        <w:rPr>
          <w:rFonts w:cs="Arial"/>
        </w:rPr>
        <w:t xml:space="preserve">version 4 </w:t>
      </w:r>
      <w:r w:rsidRPr="00234E6A">
        <w:rPr>
          <w:rFonts w:cs="Arial"/>
          <w:i/>
        </w:rPr>
        <w:t>(à partir de Geofibre G1R4)</w:t>
      </w:r>
      <w:r w:rsidRPr="00234E6A">
        <w:rPr>
          <w:rFonts w:cs="Arial"/>
        </w:rPr>
        <w:t> : fonction extractpmpatigre_v4()</w:t>
      </w:r>
    </w:p>
    <w:p w:rsidR="001F2AEE" w:rsidRPr="00234E6A" w:rsidRDefault="001F2AEE" w:rsidP="001F2AEE">
      <w:pPr>
        <w:pStyle w:val="Paragraphedeliste"/>
        <w:numPr>
          <w:ilvl w:val="2"/>
          <w:numId w:val="13"/>
        </w:numPr>
        <w:jc w:val="left"/>
        <w:rPr>
          <w:rFonts w:cs="Arial"/>
        </w:rPr>
      </w:pPr>
      <w:r w:rsidRPr="00234E6A">
        <w:rPr>
          <w:rFonts w:cs="Arial"/>
        </w:rPr>
        <w:t xml:space="preserve">Différences avec la version précédente : </w:t>
      </w:r>
    </w:p>
    <w:p w:rsidR="001F2AEE" w:rsidRPr="00234E6A" w:rsidRDefault="001F2AEE" w:rsidP="001F2AEE">
      <w:pPr>
        <w:pStyle w:val="Paragraphedeliste"/>
        <w:numPr>
          <w:ilvl w:val="3"/>
          <w:numId w:val="13"/>
        </w:numPr>
        <w:jc w:val="left"/>
        <w:rPr>
          <w:rFonts w:cs="Arial"/>
        </w:rPr>
      </w:pPr>
      <w:r w:rsidRPr="00234E6A">
        <w:rPr>
          <w:rFonts w:cs="Arial"/>
        </w:rPr>
        <w:t>Prise en compte du forçage de points fonctionnels</w:t>
      </w:r>
    </w:p>
    <w:p w:rsidR="001F2AEE" w:rsidRPr="00234E6A" w:rsidRDefault="001F2AEE" w:rsidP="001F2AEE">
      <w:pPr>
        <w:pStyle w:val="Paragraphedeliste"/>
        <w:numPr>
          <w:ilvl w:val="3"/>
          <w:numId w:val="13"/>
        </w:numPr>
        <w:jc w:val="left"/>
        <w:rPr>
          <w:rFonts w:cs="Arial"/>
        </w:rPr>
      </w:pPr>
      <w:r w:rsidRPr="00234E6A">
        <w:rPr>
          <w:rFonts w:cs="Arial"/>
        </w:rPr>
        <w:t>Non transmission des immeubles exclus des zones PMR</w:t>
      </w:r>
    </w:p>
    <w:p w:rsidR="00DC0F6A" w:rsidRDefault="00DC0F6A" w:rsidP="00D64157">
      <w:pPr>
        <w:pStyle w:val="Paragraphedeliste"/>
        <w:ind w:left="2868"/>
        <w:jc w:val="left"/>
        <w:rPr>
          <w:rFonts w:cs="Arial"/>
        </w:rPr>
      </w:pPr>
    </w:p>
    <w:p w:rsidR="00F93A55" w:rsidRPr="00295447" w:rsidRDefault="00F93A55" w:rsidP="00F93A55">
      <w:pPr>
        <w:pStyle w:val="Titre4"/>
      </w:pPr>
      <w:bookmarkStart w:id="1213" w:name="_Toc423097986"/>
      <w:bookmarkStart w:id="1214" w:name="_Toc423098435"/>
      <w:bookmarkStart w:id="1215" w:name="_Toc426723816"/>
      <w:r w:rsidRPr="00295447">
        <w:t>Doublon dans la gestion du code département</w:t>
      </w:r>
      <w:bookmarkEnd w:id="1213"/>
      <w:bookmarkEnd w:id="1214"/>
      <w:bookmarkEnd w:id="1215"/>
    </w:p>
    <w:p w:rsidR="00F93A55" w:rsidRPr="00295447" w:rsidRDefault="005D2A38" w:rsidP="00F93A55">
      <w:pPr>
        <w:jc w:val="left"/>
        <w:rPr>
          <w:rFonts w:cs="Arial"/>
        </w:rPr>
      </w:pPr>
      <w:r w:rsidRPr="005D2A38">
        <w:rPr>
          <w:rFonts w:cs="Arial"/>
        </w:rPr>
        <w:t>Le calcul du code département est supprimé dans les classes suivantes, car cette gestion est écrasée par les triggers actifs en base de donné</w:t>
      </w:r>
      <w:r w:rsidR="00F93A55" w:rsidRPr="00295447">
        <w:rPr>
          <w:rFonts w:cs="Arial"/>
        </w:rPr>
        <w:t>es</w:t>
      </w:r>
      <w:r w:rsidR="00295447" w:rsidRPr="00295447">
        <w:rPr>
          <w:rFonts w:cs="Arial"/>
        </w:rPr>
        <w:t> :</w:t>
      </w:r>
    </w:p>
    <w:p w:rsidR="00F93A55" w:rsidRPr="00295447" w:rsidRDefault="00F93A55" w:rsidP="00F93A55">
      <w:pPr>
        <w:pStyle w:val="Paragraphedeliste"/>
        <w:numPr>
          <w:ilvl w:val="0"/>
          <w:numId w:val="157"/>
        </w:numPr>
      </w:pPr>
      <w:r w:rsidRPr="00295447">
        <w:t>GestionSiteSupportView.as</w:t>
      </w:r>
    </w:p>
    <w:p w:rsidR="00F93A55" w:rsidRPr="00295447" w:rsidRDefault="00F93A55" w:rsidP="00F93A55">
      <w:pPr>
        <w:pStyle w:val="Paragraphedeliste"/>
        <w:numPr>
          <w:ilvl w:val="0"/>
          <w:numId w:val="157"/>
        </w:numPr>
      </w:pPr>
      <w:r w:rsidRPr="00295447">
        <w:t>ZoneEligibiliteHandler.as</w:t>
      </w:r>
    </w:p>
    <w:p w:rsidR="00F93A55" w:rsidRPr="00295447" w:rsidRDefault="00F93A55" w:rsidP="00F93A55">
      <w:pPr>
        <w:pStyle w:val="Paragraphedeliste"/>
        <w:numPr>
          <w:ilvl w:val="0"/>
          <w:numId w:val="157"/>
        </w:numPr>
      </w:pPr>
      <w:r w:rsidRPr="00295447">
        <w:t>AbstractZoneHandler.as</w:t>
      </w:r>
    </w:p>
    <w:p w:rsidR="00F93A55" w:rsidRPr="00295447" w:rsidRDefault="00F93A55" w:rsidP="00F93A55">
      <w:pPr>
        <w:pStyle w:val="Paragraphedeliste"/>
        <w:numPr>
          <w:ilvl w:val="0"/>
          <w:numId w:val="157"/>
        </w:numPr>
      </w:pPr>
      <w:r w:rsidRPr="00295447">
        <w:t>GestionPointFonctionnelView.as</w:t>
      </w:r>
    </w:p>
    <w:p w:rsidR="00F93A55" w:rsidRPr="00295447" w:rsidRDefault="00F93A55" w:rsidP="00F93A55">
      <w:pPr>
        <w:pStyle w:val="Paragraphedeliste"/>
        <w:numPr>
          <w:ilvl w:val="0"/>
          <w:numId w:val="157"/>
        </w:numPr>
      </w:pPr>
      <w:r w:rsidRPr="00295447">
        <w:t>CacheService.as</w:t>
      </w:r>
    </w:p>
    <w:p w:rsidR="00F93A55" w:rsidRPr="00295447" w:rsidRDefault="00F93A55" w:rsidP="00F93A55">
      <w:pPr>
        <w:pStyle w:val="Paragraphedeliste"/>
        <w:numPr>
          <w:ilvl w:val="0"/>
          <w:numId w:val="157"/>
        </w:numPr>
      </w:pPr>
      <w:r w:rsidRPr="00295447">
        <w:t>GestionParcoursView.as</w:t>
      </w:r>
    </w:p>
    <w:p w:rsidR="00F93A55" w:rsidRPr="00F93A55" w:rsidRDefault="00F93A55" w:rsidP="00F93A55">
      <w:pPr>
        <w:pStyle w:val="Paragraphedeliste"/>
        <w:ind w:left="2868"/>
        <w:jc w:val="left"/>
        <w:rPr>
          <w:rFonts w:cs="Arial"/>
        </w:rPr>
      </w:pPr>
    </w:p>
    <w:p w:rsidR="00D64157" w:rsidRPr="00007A06" w:rsidRDefault="001F2AEE" w:rsidP="00D64157">
      <w:pPr>
        <w:pStyle w:val="Paragraphedeliste"/>
        <w:ind w:left="2868"/>
        <w:jc w:val="left"/>
        <w:rPr>
          <w:rFonts w:cs="Arial"/>
          <w:highlight w:val="green"/>
        </w:rPr>
      </w:pPr>
      <w:r w:rsidRPr="001F2AEE">
        <w:rPr>
          <w:rFonts w:cs="Arial"/>
        </w:rPr>
        <w:tab/>
      </w:r>
    </w:p>
    <w:p w:rsidR="00DC0F6A" w:rsidRDefault="000B7B30" w:rsidP="00DC0F6A">
      <w:pPr>
        <w:pStyle w:val="Titre1"/>
      </w:pPr>
      <w:bookmarkStart w:id="1216" w:name="_Toc426723817"/>
      <w:r>
        <w:t>Architecture des ArcGIS</w:t>
      </w:r>
      <w:bookmarkEnd w:id="1216"/>
    </w:p>
    <w:p w:rsidR="00DC0F6A" w:rsidRDefault="000B7B30" w:rsidP="00DC0F6A">
      <w:pPr>
        <w:pStyle w:val="Titre2"/>
        <w:rPr>
          <w:sz w:val="24"/>
          <w:u w:color="C0C0C0"/>
        </w:rPr>
      </w:pPr>
      <w:bookmarkStart w:id="1217" w:name="_MAPSERVICES"/>
      <w:bookmarkStart w:id="1218" w:name="_Toc426723818"/>
      <w:bookmarkEnd w:id="1217"/>
      <w:r>
        <w:rPr>
          <w:sz w:val="24"/>
          <w:u w:color="C0C0C0"/>
        </w:rPr>
        <w:t>Mapservices</w:t>
      </w:r>
      <w:bookmarkEnd w:id="1218"/>
    </w:p>
    <w:p w:rsidR="00DC0F6A" w:rsidRDefault="00DC0F6A" w:rsidP="00DC0F6A">
      <w:r>
        <w:t>Les différents MapServices sont placés dans l’arborescence suivante (ceux dans « geofibre » étant utilisés par la Métropole) :</w:t>
      </w:r>
    </w:p>
    <w:p w:rsidR="00DC0F6A" w:rsidRPr="004B1E71" w:rsidRDefault="00DC0F6A" w:rsidP="00DC0F6A">
      <w:pPr>
        <w:pStyle w:val="Paragraphedeliste"/>
        <w:numPr>
          <w:ilvl w:val="0"/>
          <w:numId w:val="13"/>
        </w:numPr>
        <w:rPr>
          <w:b/>
        </w:rPr>
      </w:pPr>
      <w:r>
        <w:rPr>
          <w:b/>
        </w:rPr>
        <w:t>toolbox</w:t>
      </w:r>
    </w:p>
    <w:p w:rsidR="00DC0F6A" w:rsidRPr="004B1E71" w:rsidRDefault="00DC0F6A" w:rsidP="00DC0F6A">
      <w:pPr>
        <w:pStyle w:val="Paragraphedeliste"/>
        <w:numPr>
          <w:ilvl w:val="0"/>
          <w:numId w:val="13"/>
        </w:numPr>
        <w:rPr>
          <w:b/>
        </w:rPr>
      </w:pPr>
      <w:r>
        <w:rPr>
          <w:b/>
        </w:rPr>
        <w:t>geofibre</w:t>
      </w:r>
    </w:p>
    <w:p w:rsidR="00DC0F6A" w:rsidRPr="004B1E71" w:rsidRDefault="00DC0F6A" w:rsidP="00DC0F6A">
      <w:pPr>
        <w:pStyle w:val="Paragraphedeliste"/>
        <w:numPr>
          <w:ilvl w:val="0"/>
          <w:numId w:val="13"/>
        </w:numPr>
        <w:rPr>
          <w:b/>
        </w:rPr>
      </w:pPr>
      <w:r>
        <w:rPr>
          <w:b/>
        </w:rPr>
        <w:t>g</w:t>
      </w:r>
      <w:r w:rsidRPr="004B1E71">
        <w:rPr>
          <w:b/>
        </w:rPr>
        <w:t>uadeloupe</w:t>
      </w:r>
    </w:p>
    <w:p w:rsidR="00DC0F6A" w:rsidRPr="004B1E71" w:rsidRDefault="00DC0F6A" w:rsidP="00DC0F6A">
      <w:pPr>
        <w:pStyle w:val="Paragraphedeliste"/>
        <w:numPr>
          <w:ilvl w:val="0"/>
          <w:numId w:val="13"/>
        </w:numPr>
        <w:rPr>
          <w:b/>
        </w:rPr>
      </w:pPr>
      <w:r>
        <w:rPr>
          <w:b/>
        </w:rPr>
        <w:t>g</w:t>
      </w:r>
      <w:r w:rsidRPr="004B1E71">
        <w:rPr>
          <w:b/>
        </w:rPr>
        <w:t>uyane</w:t>
      </w:r>
    </w:p>
    <w:p w:rsidR="00DC0F6A" w:rsidRPr="004B1E71" w:rsidRDefault="00DC0F6A" w:rsidP="00DC0F6A">
      <w:pPr>
        <w:pStyle w:val="Paragraphedeliste"/>
        <w:numPr>
          <w:ilvl w:val="0"/>
          <w:numId w:val="13"/>
        </w:numPr>
        <w:rPr>
          <w:b/>
        </w:rPr>
      </w:pPr>
      <w:r>
        <w:rPr>
          <w:b/>
        </w:rPr>
        <w:t>m</w:t>
      </w:r>
      <w:r w:rsidRPr="004B1E71">
        <w:rPr>
          <w:b/>
        </w:rPr>
        <w:t>artinique</w:t>
      </w:r>
    </w:p>
    <w:p w:rsidR="00DC0F6A" w:rsidRPr="004B1E71" w:rsidRDefault="00DC0F6A" w:rsidP="00DC0F6A">
      <w:pPr>
        <w:pStyle w:val="Paragraphedeliste"/>
        <w:numPr>
          <w:ilvl w:val="0"/>
          <w:numId w:val="13"/>
        </w:numPr>
        <w:rPr>
          <w:b/>
        </w:rPr>
      </w:pPr>
      <w:r>
        <w:rPr>
          <w:b/>
        </w:rPr>
        <w:t>re</w:t>
      </w:r>
      <w:r w:rsidRPr="004B1E71">
        <w:rPr>
          <w:b/>
        </w:rPr>
        <w:t>union</w:t>
      </w:r>
    </w:p>
    <w:p w:rsidR="00DC0F6A" w:rsidRDefault="00DC0F6A" w:rsidP="00DC0F6A"/>
    <w:p w:rsidR="00DC0F6A" w:rsidRDefault="00DC0F6A" w:rsidP="00DC0F6A">
      <w:r>
        <w:t xml:space="preserve">Les </w:t>
      </w:r>
      <w:r w:rsidR="00526EE5">
        <w:t xml:space="preserve">toolboxes </w:t>
      </w:r>
      <w:r>
        <w:t>existant</w:t>
      </w:r>
      <w:r w:rsidR="00526EE5">
        <w:t>e</w:t>
      </w:r>
      <w:r>
        <w:t>s sont :</w:t>
      </w:r>
    </w:p>
    <w:tbl>
      <w:tblPr>
        <w:tblStyle w:val="Grilledutableau"/>
        <w:tblW w:w="0" w:type="auto"/>
        <w:jc w:val="center"/>
        <w:tblLook w:val="04A0"/>
      </w:tblPr>
      <w:tblGrid>
        <w:gridCol w:w="3528"/>
        <w:gridCol w:w="3526"/>
      </w:tblGrid>
      <w:tr w:rsidR="00DC0F6A" w:rsidTr="00ED343B">
        <w:trPr>
          <w:jc w:val="center"/>
        </w:trPr>
        <w:tc>
          <w:tcPr>
            <w:tcW w:w="3528" w:type="dxa"/>
          </w:tcPr>
          <w:p w:rsidR="00DC0F6A" w:rsidRDefault="00DC0F6A" w:rsidP="00ED343B">
            <w:r>
              <w:t>toolbox/ExtractCsv</w:t>
            </w:r>
          </w:p>
          <w:p w:rsidR="00DC0F6A" w:rsidRDefault="00DC0F6A" w:rsidP="00ED343B">
            <w:r>
              <w:t>toolbox/ExtractData</w:t>
            </w:r>
          </w:p>
        </w:tc>
        <w:tc>
          <w:tcPr>
            <w:tcW w:w="3526" w:type="dxa"/>
          </w:tcPr>
          <w:p w:rsidR="00DC0F6A" w:rsidRDefault="00DC0F6A" w:rsidP="00ED343B">
            <w:r>
              <w:t>geofibre/geofibre</w:t>
            </w:r>
          </w:p>
          <w:p w:rsidR="00DC0F6A" w:rsidRDefault="00DC0F6A" w:rsidP="00ED343B">
            <w:r>
              <w:t>geofibre/geofibre_casage</w:t>
            </w:r>
          </w:p>
          <w:p w:rsidR="00DC0F6A" w:rsidRDefault="00DC0F6A" w:rsidP="00ED343B">
            <w:r>
              <w:lastRenderedPageBreak/>
              <w:t>geofibre/geofibre_libre</w:t>
            </w:r>
          </w:p>
          <w:p w:rsidR="00DC0F6A" w:rsidRDefault="00DC0F6A" w:rsidP="00ED343B">
            <w:r>
              <w:t>geofibre/geofibre_prj</w:t>
            </w:r>
          </w:p>
          <w:p w:rsidR="00DC0F6A" w:rsidRDefault="00DC0F6A" w:rsidP="00ED343B">
            <w:r>
              <w:t>geofibre/geofibre_psd</w:t>
            </w:r>
          </w:p>
          <w:p w:rsidR="00DC0F6A" w:rsidRDefault="00DC0F6A" w:rsidP="00ED343B">
            <w:r>
              <w:t>geofibre/geofibre_travaux</w:t>
            </w:r>
          </w:p>
          <w:p w:rsidR="00DC0F6A" w:rsidRDefault="00DC0F6A" w:rsidP="00ED343B">
            <w:r>
              <w:t>geofibre/long_soe</w:t>
            </w:r>
          </w:p>
          <w:p w:rsidR="00DC0F6A" w:rsidRDefault="00DC0F6A" w:rsidP="00ED343B">
            <w:r>
              <w:t>geofibre/short_soe</w:t>
            </w:r>
          </w:p>
        </w:tc>
      </w:tr>
    </w:tbl>
    <w:p w:rsidR="00DC0F6A" w:rsidRDefault="00DC0F6A" w:rsidP="00DC0F6A"/>
    <w:p w:rsidR="00DC0F6A" w:rsidRDefault="00DC0F6A" w:rsidP="00DC0F6A">
      <w:r>
        <w:t>Les nouveaux MapServices ajoutés pour les DOM sont nommés ainsi :</w:t>
      </w:r>
    </w:p>
    <w:tbl>
      <w:tblPr>
        <w:tblStyle w:val="Grilledutableau"/>
        <w:tblW w:w="0" w:type="auto"/>
        <w:jc w:val="center"/>
        <w:tblLook w:val="04A0"/>
      </w:tblPr>
      <w:tblGrid>
        <w:gridCol w:w="3369"/>
        <w:gridCol w:w="3402"/>
      </w:tblGrid>
      <w:tr w:rsidR="00DC0F6A" w:rsidRPr="003A1EB8" w:rsidTr="00ED343B">
        <w:trPr>
          <w:jc w:val="center"/>
        </w:trPr>
        <w:tc>
          <w:tcPr>
            <w:tcW w:w="3369" w:type="dxa"/>
          </w:tcPr>
          <w:p w:rsidR="00DC0F6A" w:rsidRDefault="00DC0F6A" w:rsidP="00ED343B">
            <w:r>
              <w:t>guadeloupe/geofibre</w:t>
            </w:r>
          </w:p>
          <w:p w:rsidR="00DC0F6A" w:rsidRDefault="00DC0F6A" w:rsidP="00ED343B">
            <w:r>
              <w:t>guadeloupe/geofibre_casage</w:t>
            </w:r>
          </w:p>
          <w:p w:rsidR="00DC0F6A" w:rsidRDefault="00DC0F6A" w:rsidP="00ED343B">
            <w:r>
              <w:t>guadeloupe/geofibre_libre</w:t>
            </w:r>
          </w:p>
          <w:p w:rsidR="00DC0F6A" w:rsidRDefault="00DC0F6A" w:rsidP="00ED343B">
            <w:r>
              <w:t>guadeloupe/geofibre_prj</w:t>
            </w:r>
          </w:p>
          <w:p w:rsidR="00DC0F6A" w:rsidRDefault="00DC0F6A" w:rsidP="00ED343B">
            <w:r>
              <w:t>guadeloupe/geofibre_psd</w:t>
            </w:r>
          </w:p>
          <w:p w:rsidR="00DC0F6A" w:rsidRDefault="00DC0F6A" w:rsidP="00ED343B">
            <w:r>
              <w:t>guadeloupe/geofibre_travaux</w:t>
            </w:r>
          </w:p>
          <w:p w:rsidR="00DC0F6A" w:rsidRDefault="00DC0F6A" w:rsidP="00ED343B">
            <w:r>
              <w:t>guadeloupe/long_soe</w:t>
            </w:r>
          </w:p>
          <w:p w:rsidR="00DC0F6A" w:rsidRDefault="00DC0F6A" w:rsidP="00ED343B">
            <w:r>
              <w:t>guadeloupe/short_soe</w:t>
            </w:r>
          </w:p>
        </w:tc>
        <w:tc>
          <w:tcPr>
            <w:tcW w:w="3402" w:type="dxa"/>
          </w:tcPr>
          <w:p w:rsidR="00DC0F6A" w:rsidRDefault="00DC0F6A" w:rsidP="00ED343B">
            <w:r>
              <w:t>guyane/geofibre</w:t>
            </w:r>
          </w:p>
          <w:p w:rsidR="00DC0F6A" w:rsidRDefault="00DC0F6A" w:rsidP="00ED343B">
            <w:r>
              <w:t>guyane/geofibre_casage</w:t>
            </w:r>
          </w:p>
          <w:p w:rsidR="00DC0F6A" w:rsidRDefault="00DC0F6A" w:rsidP="00ED343B">
            <w:r>
              <w:t>guyane/geofibre_libre</w:t>
            </w:r>
          </w:p>
          <w:p w:rsidR="00DC0F6A" w:rsidRDefault="00DC0F6A" w:rsidP="00ED343B">
            <w:r>
              <w:t>guyane/geofibre_prj</w:t>
            </w:r>
          </w:p>
          <w:p w:rsidR="00DC0F6A" w:rsidRDefault="00DC0F6A" w:rsidP="00ED343B">
            <w:r>
              <w:t>guyane/geofibre_psd</w:t>
            </w:r>
          </w:p>
          <w:p w:rsidR="00DC0F6A" w:rsidRDefault="00DC0F6A" w:rsidP="00ED343B">
            <w:r>
              <w:t>guyane/geofibre_travaux</w:t>
            </w:r>
          </w:p>
          <w:p w:rsidR="00DC0F6A" w:rsidRPr="00BD5B72" w:rsidRDefault="00DC0F6A" w:rsidP="00ED343B">
            <w:r w:rsidRPr="00BD5B72">
              <w:t>guyane/long_soe</w:t>
            </w:r>
          </w:p>
          <w:p w:rsidR="00DC0F6A" w:rsidRPr="00C40723" w:rsidRDefault="00D04BC5" w:rsidP="00526EE5">
            <w:pPr>
              <w:keepNext/>
              <w:keepLines/>
              <w:outlineLvl w:val="1"/>
              <w:rPr>
                <w:lang w:val="en-US"/>
              </w:rPr>
            </w:pPr>
            <w:r w:rsidRPr="00D04BC5">
              <w:rPr>
                <w:lang w:val="en-US"/>
              </w:rPr>
              <w:t>guyane/short_soe</w:t>
            </w:r>
          </w:p>
        </w:tc>
      </w:tr>
      <w:tr w:rsidR="00DC0F6A" w:rsidTr="00ED343B">
        <w:trPr>
          <w:jc w:val="center"/>
        </w:trPr>
        <w:tc>
          <w:tcPr>
            <w:tcW w:w="3369" w:type="dxa"/>
          </w:tcPr>
          <w:p w:rsidR="00DC0F6A" w:rsidRDefault="00DC0F6A" w:rsidP="00ED343B">
            <w:r>
              <w:t>martinique/geofibre</w:t>
            </w:r>
          </w:p>
          <w:p w:rsidR="00DC0F6A" w:rsidRDefault="00DC0F6A" w:rsidP="00ED343B">
            <w:r>
              <w:t>martinique/geofibre_casage</w:t>
            </w:r>
          </w:p>
          <w:p w:rsidR="00DC0F6A" w:rsidRDefault="00DC0F6A" w:rsidP="00ED343B">
            <w:r>
              <w:t>martinique/geofibre_libre</w:t>
            </w:r>
          </w:p>
          <w:p w:rsidR="00DC0F6A" w:rsidRDefault="00DC0F6A" w:rsidP="00ED343B">
            <w:r>
              <w:t>martinique/geofibre_prj</w:t>
            </w:r>
          </w:p>
          <w:p w:rsidR="00DC0F6A" w:rsidRDefault="00DC0F6A" w:rsidP="00ED343B">
            <w:r>
              <w:t>martinique/geofibre_psd</w:t>
            </w:r>
          </w:p>
          <w:p w:rsidR="00DC0F6A" w:rsidRDefault="00DC0F6A" w:rsidP="00ED343B">
            <w:r>
              <w:t>martinique/geofibre_travaux</w:t>
            </w:r>
          </w:p>
          <w:p w:rsidR="00DC0F6A" w:rsidRDefault="00DC0F6A" w:rsidP="00ED343B">
            <w:r>
              <w:t>martinique/long_soe</w:t>
            </w:r>
          </w:p>
          <w:p w:rsidR="00DC0F6A" w:rsidRDefault="00DC0F6A" w:rsidP="00ED343B">
            <w:r>
              <w:t>martinique/short_soe</w:t>
            </w:r>
          </w:p>
        </w:tc>
        <w:tc>
          <w:tcPr>
            <w:tcW w:w="3402" w:type="dxa"/>
          </w:tcPr>
          <w:p w:rsidR="00DC0F6A" w:rsidRPr="00C40723" w:rsidRDefault="00D04BC5" w:rsidP="00526EE5">
            <w:pPr>
              <w:keepNext/>
              <w:keepLines/>
              <w:outlineLvl w:val="1"/>
              <w:rPr>
                <w:lang w:val="es-ES"/>
              </w:rPr>
            </w:pPr>
            <w:r w:rsidRPr="00D04BC5">
              <w:rPr>
                <w:lang w:val="es-ES"/>
              </w:rPr>
              <w:t>reunion/geofibre</w:t>
            </w:r>
          </w:p>
          <w:p w:rsidR="00DC0F6A" w:rsidRPr="00C40723" w:rsidRDefault="00D04BC5" w:rsidP="00526EE5">
            <w:pPr>
              <w:keepNext/>
              <w:keepLines/>
              <w:outlineLvl w:val="1"/>
              <w:rPr>
                <w:lang w:val="es-ES"/>
              </w:rPr>
            </w:pPr>
            <w:r w:rsidRPr="00D04BC5">
              <w:rPr>
                <w:lang w:val="es-ES"/>
              </w:rPr>
              <w:t>reunion/geofibre_casage</w:t>
            </w:r>
          </w:p>
          <w:p w:rsidR="00DC0F6A" w:rsidRPr="00C40723" w:rsidRDefault="00D04BC5" w:rsidP="00526EE5">
            <w:pPr>
              <w:keepNext/>
              <w:keepLines/>
              <w:outlineLvl w:val="1"/>
              <w:rPr>
                <w:lang w:val="es-ES"/>
              </w:rPr>
            </w:pPr>
            <w:r w:rsidRPr="00D04BC5">
              <w:rPr>
                <w:lang w:val="es-ES"/>
              </w:rPr>
              <w:t>reunion/geofibre_libre</w:t>
            </w:r>
          </w:p>
          <w:p w:rsidR="00DC0F6A" w:rsidRPr="00C40723" w:rsidRDefault="00D04BC5" w:rsidP="00526EE5">
            <w:pPr>
              <w:keepNext/>
              <w:keepLines/>
              <w:outlineLvl w:val="1"/>
              <w:rPr>
                <w:lang w:val="es-ES"/>
              </w:rPr>
            </w:pPr>
            <w:r w:rsidRPr="00D04BC5">
              <w:rPr>
                <w:lang w:val="es-ES"/>
              </w:rPr>
              <w:t>reunion/geofibre_prj</w:t>
            </w:r>
          </w:p>
          <w:p w:rsidR="00DC0F6A" w:rsidRPr="00C40723" w:rsidRDefault="00D04BC5" w:rsidP="00526EE5">
            <w:pPr>
              <w:keepNext/>
              <w:keepLines/>
              <w:outlineLvl w:val="1"/>
              <w:rPr>
                <w:lang w:val="es-ES"/>
              </w:rPr>
            </w:pPr>
            <w:r w:rsidRPr="00D04BC5">
              <w:rPr>
                <w:lang w:val="es-ES"/>
              </w:rPr>
              <w:t>reunion/geofibre_psd</w:t>
            </w:r>
          </w:p>
          <w:p w:rsidR="00DC0F6A" w:rsidRDefault="00DC0F6A" w:rsidP="00ED343B">
            <w:r>
              <w:t>reunion/geofibre_travaux</w:t>
            </w:r>
          </w:p>
          <w:p w:rsidR="00DC0F6A" w:rsidRDefault="00DC0F6A" w:rsidP="00ED343B">
            <w:r>
              <w:t>reunion/long_soe</w:t>
            </w:r>
          </w:p>
          <w:p w:rsidR="00DC0F6A" w:rsidRDefault="00DC0F6A" w:rsidP="00ED343B">
            <w:r>
              <w:t>reunion/short_soe</w:t>
            </w:r>
          </w:p>
        </w:tc>
      </w:tr>
    </w:tbl>
    <w:p w:rsidR="00DC0F6A" w:rsidRPr="00C51B92" w:rsidRDefault="00DC0F6A" w:rsidP="00DC0F6A"/>
    <w:p w:rsidR="006B7D94" w:rsidRDefault="006B7D94" w:rsidP="006B7D94">
      <w:pPr>
        <w:pStyle w:val="Titre2"/>
        <w:rPr>
          <w:sz w:val="24"/>
          <w:u w:color="C0C0C0"/>
        </w:rPr>
      </w:pPr>
      <w:bookmarkStart w:id="1219" w:name="_Geometry_Service"/>
      <w:bookmarkStart w:id="1220" w:name="_Méthode_Project"/>
      <w:bookmarkStart w:id="1221" w:name="_Méthode_ImportShpZM"/>
      <w:bookmarkStart w:id="1222" w:name="_Projection"/>
      <w:bookmarkStart w:id="1223" w:name="_Méthode_transformGeometries"/>
      <w:bookmarkStart w:id="1224" w:name="_Méthode_transformProcessGeofibre"/>
      <w:bookmarkStart w:id="1225" w:name="_Méthode_CompareSystemes"/>
      <w:bookmarkStart w:id="1226" w:name="_Toc426723819"/>
      <w:bookmarkEnd w:id="1219"/>
      <w:bookmarkEnd w:id="1220"/>
      <w:bookmarkEnd w:id="1221"/>
      <w:bookmarkEnd w:id="1222"/>
      <w:bookmarkEnd w:id="1223"/>
      <w:bookmarkEnd w:id="1224"/>
      <w:bookmarkEnd w:id="1225"/>
      <w:r>
        <w:rPr>
          <w:sz w:val="24"/>
          <w:u w:color="C0C0C0"/>
        </w:rPr>
        <w:t>Toolbox</w:t>
      </w:r>
      <w:bookmarkEnd w:id="1226"/>
    </w:p>
    <w:p w:rsidR="006B7D94" w:rsidRDefault="006B7D94" w:rsidP="006B7D94">
      <w:pPr>
        <w:pStyle w:val="Titre3"/>
        <w:rPr>
          <w:u w:color="C0C0C0"/>
        </w:rPr>
      </w:pPr>
      <w:bookmarkStart w:id="1227" w:name="_Toc426723820"/>
      <w:r>
        <w:rPr>
          <w:u w:color="C0C0C0"/>
        </w:rPr>
        <w:t>ExtractCSV</w:t>
      </w:r>
      <w:bookmarkEnd w:id="1227"/>
    </w:p>
    <w:p w:rsidR="006B7D94" w:rsidRPr="00446C92" w:rsidRDefault="006B7D94" w:rsidP="006B7D94">
      <w:pPr>
        <w:rPr>
          <w:b/>
          <w:i/>
        </w:rPr>
      </w:pPr>
      <w:r w:rsidRPr="00446C92">
        <w:rPr>
          <w:b/>
          <w:i/>
        </w:rPr>
        <w:t>Cette partie ne présente pas encore de description.</w:t>
      </w:r>
    </w:p>
    <w:p w:rsidR="006B7D94" w:rsidRDefault="006B7D94" w:rsidP="006B7D94"/>
    <w:p w:rsidR="006B7D94" w:rsidRDefault="006B7D94" w:rsidP="006B7D94">
      <w:pPr>
        <w:pStyle w:val="Titre3"/>
        <w:rPr>
          <w:u w:color="C0C0C0"/>
        </w:rPr>
      </w:pPr>
      <w:bookmarkStart w:id="1228" w:name="_ExtractData"/>
      <w:bookmarkStart w:id="1229" w:name="_Toc426723821"/>
      <w:bookmarkEnd w:id="1228"/>
      <w:r>
        <w:rPr>
          <w:u w:color="C0C0C0"/>
        </w:rPr>
        <w:t>ExtractData</w:t>
      </w:r>
      <w:bookmarkEnd w:id="1229"/>
    </w:p>
    <w:p w:rsidR="006B7D94" w:rsidRDefault="006B7D94" w:rsidP="006B7D94">
      <w:pPr>
        <w:pStyle w:val="Titre4"/>
      </w:pPr>
      <w:bookmarkStart w:id="1230" w:name="_Toc426723822"/>
      <w:r>
        <w:t>Paramètres</w:t>
      </w:r>
      <w:bookmarkEnd w:id="1230"/>
    </w:p>
    <w:p w:rsidR="006B7D94" w:rsidRDefault="006B7D94" w:rsidP="006B7D94">
      <w:pPr>
        <w:pStyle w:val="Titre5"/>
      </w:pPr>
      <w:r>
        <w:t>Projection</w:t>
      </w:r>
    </w:p>
    <w:p w:rsidR="006B7D94" w:rsidRDefault="006B7D94" w:rsidP="006B7D94">
      <w:r>
        <w:t>Système de projection utilisé pour réaliser l’export de données.</w:t>
      </w:r>
    </w:p>
    <w:p w:rsidR="006B7D94" w:rsidRDefault="006B7D94" w:rsidP="006B7D94">
      <w:r>
        <w:t xml:space="preserve">Si ce paramètre est valorisé avec « L2E », une reprojection des données du Lambert 93 vers le Lambert 2 Etendu est appliquée aux données à extraire. </w:t>
      </w:r>
    </w:p>
    <w:p w:rsidR="00946E9E" w:rsidRDefault="00946E9E" w:rsidP="00946E9E">
      <w:r>
        <w:t>Si toute autre valeur est fournie, la toolbox extrait les données dans le système de projection de l’instance dans laquelle les données sont extraites.</w:t>
      </w:r>
    </w:p>
    <w:p w:rsidR="004753BC" w:rsidRDefault="004753BC" w:rsidP="004753BC">
      <w:pPr>
        <w:rPr>
          <w:b/>
          <w:i/>
        </w:rPr>
      </w:pPr>
    </w:p>
    <w:p w:rsidR="004753BC" w:rsidRPr="00444AD9" w:rsidRDefault="004753BC" w:rsidP="004753BC">
      <w:pPr>
        <w:rPr>
          <w:b/>
          <w:i/>
        </w:rPr>
      </w:pPr>
      <w:r>
        <w:rPr>
          <w:b/>
          <w:i/>
        </w:rPr>
        <w:t>Les autres traitements effectués dans cet</w:t>
      </w:r>
      <w:r w:rsidRPr="00446C92">
        <w:rPr>
          <w:b/>
          <w:i/>
        </w:rPr>
        <w:t>te partie ne présentent pas encore de description</w:t>
      </w:r>
      <w:r>
        <w:rPr>
          <w:b/>
          <w:i/>
        </w:rPr>
        <w:t xml:space="preserve"> (aucun impact en G1R6)</w:t>
      </w:r>
      <w:r w:rsidRPr="00446C92">
        <w:rPr>
          <w:b/>
          <w:i/>
        </w:rPr>
        <w:t>.</w:t>
      </w:r>
    </w:p>
    <w:p w:rsidR="006B7D94" w:rsidRDefault="006B7D94" w:rsidP="006B7D94"/>
    <w:p w:rsidR="006B7D94" w:rsidRDefault="006B7D94" w:rsidP="006B7D94">
      <w:pPr>
        <w:pStyle w:val="Titre2"/>
        <w:rPr>
          <w:sz w:val="24"/>
          <w:u w:color="C0C0C0"/>
        </w:rPr>
      </w:pPr>
      <w:bookmarkStart w:id="1231" w:name="_Toc426723823"/>
      <w:r>
        <w:rPr>
          <w:sz w:val="24"/>
          <w:u w:color="C0C0C0"/>
        </w:rPr>
        <w:lastRenderedPageBreak/>
        <w:t>SOE</w:t>
      </w:r>
      <w:bookmarkEnd w:id="1231"/>
    </w:p>
    <w:p w:rsidR="006B7D94" w:rsidRDefault="006B7D94" w:rsidP="006B7D94">
      <w:pPr>
        <w:pStyle w:val="Titre3"/>
        <w:rPr>
          <w:u w:color="C0C0C0"/>
        </w:rPr>
      </w:pPr>
      <w:bookmarkStart w:id="1232" w:name="_Toc426723824"/>
      <w:r>
        <w:rPr>
          <w:u w:color="C0C0C0"/>
        </w:rPr>
        <w:t>ESRI (natif)</w:t>
      </w:r>
      <w:bookmarkEnd w:id="1232"/>
    </w:p>
    <w:p w:rsidR="006B7D94" w:rsidRDefault="006B7D94" w:rsidP="006B7D94">
      <w:pPr>
        <w:pStyle w:val="Titre4"/>
        <w:rPr>
          <w:u w:color="C0C0C0"/>
        </w:rPr>
      </w:pPr>
      <w:bookmarkStart w:id="1233" w:name="_Toc426723825"/>
      <w:r>
        <w:rPr>
          <w:u w:color="C0C0C0"/>
        </w:rPr>
        <w:t>Geometry Service</w:t>
      </w:r>
      <w:bookmarkEnd w:id="1233"/>
    </w:p>
    <w:p w:rsidR="006B7D94" w:rsidRDefault="006B7D94" w:rsidP="006B7D94">
      <w:pPr>
        <w:pStyle w:val="Titre5"/>
        <w:rPr>
          <w:u w:color="C0C0C0"/>
        </w:rPr>
      </w:pPr>
      <w:r>
        <w:rPr>
          <w:u w:color="C0C0C0"/>
        </w:rPr>
        <w:t>Méthode Project</w:t>
      </w:r>
    </w:p>
    <w:p w:rsidR="006B7D94" w:rsidRDefault="006B7D94" w:rsidP="006B7D94">
      <w:r>
        <w:t>Cette méthode permet de transformer des coordonnées d’un système de projection à un autre.</w:t>
      </w:r>
    </w:p>
    <w:p w:rsidR="006B7D94" w:rsidRDefault="006B7D94" w:rsidP="006B7D94">
      <w:r>
        <w:t xml:space="preserve">Elle est décrite à l’url suivante : </w:t>
      </w:r>
      <w:hyperlink r:id="rId187" w:history="1">
        <w:r w:rsidRPr="001040D2">
          <w:rPr>
            <w:rStyle w:val="Lienhypertexte"/>
            <w:rFonts w:cs="Arial"/>
          </w:rPr>
          <w:t>http://resources.arcgis.com/en/help/rest/apiref/project.html</w:t>
        </w:r>
      </w:hyperlink>
      <w:r>
        <w:t>.</w:t>
      </w:r>
    </w:p>
    <w:p w:rsidR="006B7D94" w:rsidRDefault="006B7D94" w:rsidP="006B7D94"/>
    <w:p w:rsidR="006B7D94" w:rsidRDefault="006B7D94" w:rsidP="006B7D94">
      <w:r>
        <w:t xml:space="preserve">Cette méthode est fonctionnelle, à minima, pour les transformations bidirectionnelles entre le système de coordonnées géographiques WGS 84 et les systèmes suivants : </w:t>
      </w:r>
    </w:p>
    <w:p w:rsidR="006B7D94" w:rsidRDefault="006B7D94" w:rsidP="006B7D94"/>
    <w:tbl>
      <w:tblPr>
        <w:tblStyle w:val="Grilledutableau"/>
        <w:tblW w:w="10006" w:type="dxa"/>
        <w:jc w:val="center"/>
        <w:tblLook w:val="04A0"/>
      </w:tblPr>
      <w:tblGrid>
        <w:gridCol w:w="1955"/>
        <w:gridCol w:w="1955"/>
        <w:gridCol w:w="1956"/>
        <w:gridCol w:w="2184"/>
        <w:gridCol w:w="1956"/>
      </w:tblGrid>
      <w:tr w:rsidR="006B7D94" w:rsidRPr="0046052A" w:rsidTr="00F36A0C">
        <w:trPr>
          <w:jc w:val="center"/>
        </w:trPr>
        <w:tc>
          <w:tcPr>
            <w:tcW w:w="1955" w:type="dxa"/>
            <w:shd w:val="clear" w:color="auto" w:fill="95B3D7" w:themeFill="accent1" w:themeFillTint="99"/>
          </w:tcPr>
          <w:p w:rsidR="006B7D94" w:rsidRDefault="006B7D94" w:rsidP="00F36A0C">
            <w:pPr>
              <w:jc w:val="center"/>
              <w:rPr>
                <w:b/>
                <w:lang w:val="en-US"/>
              </w:rPr>
            </w:pPr>
            <w:r w:rsidRPr="00BC4616">
              <w:rPr>
                <w:b/>
                <w:lang w:val="en-US"/>
              </w:rPr>
              <w:t>ZONE GEOGRAPHIQUE</w:t>
            </w:r>
          </w:p>
        </w:tc>
        <w:tc>
          <w:tcPr>
            <w:tcW w:w="1955" w:type="dxa"/>
            <w:shd w:val="clear" w:color="auto" w:fill="95B3D7" w:themeFill="accent1" w:themeFillTint="99"/>
          </w:tcPr>
          <w:p w:rsidR="006B7D94" w:rsidRDefault="006B7D94" w:rsidP="00F36A0C">
            <w:pPr>
              <w:jc w:val="center"/>
              <w:rPr>
                <w:b/>
                <w:lang w:val="en-US"/>
              </w:rPr>
            </w:pPr>
            <w:r w:rsidRPr="00BC4616">
              <w:rPr>
                <w:b/>
                <w:lang w:val="en-US"/>
              </w:rPr>
              <w:t>SYSTEME GEODESIQUE</w:t>
            </w:r>
          </w:p>
        </w:tc>
        <w:tc>
          <w:tcPr>
            <w:tcW w:w="1956" w:type="dxa"/>
            <w:shd w:val="clear" w:color="auto" w:fill="95B3D7" w:themeFill="accent1" w:themeFillTint="99"/>
          </w:tcPr>
          <w:p w:rsidR="006B7D94" w:rsidRDefault="006B7D94" w:rsidP="00F36A0C">
            <w:pPr>
              <w:jc w:val="center"/>
              <w:rPr>
                <w:b/>
                <w:lang w:val="en-US"/>
              </w:rPr>
            </w:pPr>
            <w:r w:rsidRPr="00BC4616">
              <w:rPr>
                <w:b/>
                <w:lang w:val="en-US"/>
              </w:rPr>
              <w:t>ELLIPSOIDE ASSOCIE</w:t>
            </w:r>
          </w:p>
        </w:tc>
        <w:tc>
          <w:tcPr>
            <w:tcW w:w="2184" w:type="dxa"/>
            <w:shd w:val="clear" w:color="auto" w:fill="95B3D7" w:themeFill="accent1" w:themeFillTint="99"/>
          </w:tcPr>
          <w:p w:rsidR="006B7D94" w:rsidRDefault="006B7D94" w:rsidP="00F36A0C">
            <w:pPr>
              <w:jc w:val="center"/>
              <w:rPr>
                <w:b/>
                <w:lang w:val="en-US"/>
              </w:rPr>
            </w:pPr>
            <w:r w:rsidRPr="00BC4616">
              <w:rPr>
                <w:b/>
                <w:lang w:val="en-US"/>
              </w:rPr>
              <w:t>PROJECTION</w:t>
            </w:r>
          </w:p>
        </w:tc>
        <w:tc>
          <w:tcPr>
            <w:tcW w:w="1956" w:type="dxa"/>
            <w:shd w:val="clear" w:color="auto" w:fill="95B3D7" w:themeFill="accent1" w:themeFillTint="99"/>
          </w:tcPr>
          <w:p w:rsidR="006B7D94" w:rsidRDefault="006B7D94" w:rsidP="00F36A0C">
            <w:pPr>
              <w:jc w:val="center"/>
              <w:rPr>
                <w:b/>
                <w:lang w:val="en-US"/>
              </w:rPr>
            </w:pPr>
            <w:r w:rsidRPr="00BC4616">
              <w:rPr>
                <w:b/>
                <w:lang w:val="en-US"/>
              </w:rPr>
              <w:t>SRID</w:t>
            </w:r>
          </w:p>
        </w:tc>
      </w:tr>
      <w:tr w:rsidR="006B7D94" w:rsidRPr="0046052A" w:rsidTr="00F36A0C">
        <w:trPr>
          <w:jc w:val="center"/>
        </w:trPr>
        <w:tc>
          <w:tcPr>
            <w:tcW w:w="1955" w:type="dxa"/>
          </w:tcPr>
          <w:p w:rsidR="006B7D94" w:rsidRDefault="006B7D94" w:rsidP="00F36A0C">
            <w:pPr>
              <w:jc w:val="center"/>
              <w:rPr>
                <w:lang w:val="en-US"/>
              </w:rPr>
            </w:pPr>
            <w:r w:rsidRPr="00BC4616">
              <w:rPr>
                <w:rFonts w:cs="Arial"/>
                <w:szCs w:val="24"/>
              </w:rPr>
              <w:t>France métropolitaine</w:t>
            </w:r>
          </w:p>
        </w:tc>
        <w:tc>
          <w:tcPr>
            <w:tcW w:w="1955" w:type="dxa"/>
          </w:tcPr>
          <w:p w:rsidR="006B7D94" w:rsidRDefault="006B7D94" w:rsidP="00F36A0C">
            <w:pPr>
              <w:jc w:val="center"/>
              <w:rPr>
                <w:lang w:val="en-US"/>
              </w:rPr>
            </w:pPr>
            <w:r w:rsidRPr="00BC4616">
              <w:rPr>
                <w:rFonts w:cs="Arial"/>
                <w:szCs w:val="24"/>
              </w:rPr>
              <w:t>RGF93</w:t>
            </w:r>
          </w:p>
        </w:tc>
        <w:tc>
          <w:tcPr>
            <w:tcW w:w="1956" w:type="dxa"/>
          </w:tcPr>
          <w:p w:rsidR="006B7D94" w:rsidRDefault="006B7D94" w:rsidP="00F36A0C">
            <w:pPr>
              <w:jc w:val="center"/>
              <w:rPr>
                <w:lang w:val="en-US"/>
              </w:rPr>
            </w:pPr>
            <w:r w:rsidRPr="00BC4616">
              <w:rPr>
                <w:rFonts w:cs="Arial"/>
                <w:szCs w:val="24"/>
              </w:rPr>
              <w:t>IAG GRS 1980</w:t>
            </w:r>
          </w:p>
        </w:tc>
        <w:tc>
          <w:tcPr>
            <w:tcW w:w="2184" w:type="dxa"/>
          </w:tcPr>
          <w:p w:rsidR="006B7D94" w:rsidRDefault="006B7D94" w:rsidP="00F36A0C">
            <w:pPr>
              <w:widowControl w:val="0"/>
              <w:autoSpaceDE w:val="0"/>
              <w:autoSpaceDN w:val="0"/>
              <w:adjustRightInd w:val="0"/>
              <w:jc w:val="center"/>
              <w:rPr>
                <w:rFonts w:cs="Arial"/>
                <w:szCs w:val="24"/>
              </w:rPr>
            </w:pPr>
            <w:r w:rsidRPr="00BC4616">
              <w:rPr>
                <w:rFonts w:cs="Arial"/>
                <w:szCs w:val="24"/>
              </w:rPr>
              <w:t>Lambert 93</w:t>
            </w:r>
          </w:p>
          <w:p w:rsidR="006B7D94" w:rsidRDefault="006B7D94" w:rsidP="00F36A0C">
            <w:pPr>
              <w:jc w:val="center"/>
              <w:rPr>
                <w:lang w:val="en-US"/>
              </w:rPr>
            </w:pPr>
          </w:p>
        </w:tc>
        <w:tc>
          <w:tcPr>
            <w:tcW w:w="1956" w:type="dxa"/>
          </w:tcPr>
          <w:p w:rsidR="006B7D94" w:rsidRDefault="006B7D94" w:rsidP="00F36A0C">
            <w:pPr>
              <w:jc w:val="center"/>
              <w:rPr>
                <w:lang w:val="en-US"/>
              </w:rPr>
            </w:pPr>
            <w:r>
              <w:rPr>
                <w:lang w:val="en-US"/>
              </w:rPr>
              <w:t>2154</w:t>
            </w:r>
          </w:p>
        </w:tc>
      </w:tr>
      <w:tr w:rsidR="006B7D94" w:rsidRPr="0046052A" w:rsidTr="00F36A0C">
        <w:trPr>
          <w:jc w:val="center"/>
        </w:trPr>
        <w:tc>
          <w:tcPr>
            <w:tcW w:w="1955" w:type="dxa"/>
          </w:tcPr>
          <w:p w:rsidR="006B7D94" w:rsidRDefault="006B7D94" w:rsidP="00F36A0C">
            <w:pPr>
              <w:jc w:val="center"/>
              <w:rPr>
                <w:lang w:val="en-US"/>
              </w:rPr>
            </w:pPr>
            <w:r w:rsidRPr="00BC4616">
              <w:rPr>
                <w:rFonts w:cs="Arial"/>
                <w:szCs w:val="24"/>
              </w:rPr>
              <w:t>Guadeloupe, Martinique</w:t>
            </w:r>
          </w:p>
        </w:tc>
        <w:tc>
          <w:tcPr>
            <w:tcW w:w="1955" w:type="dxa"/>
          </w:tcPr>
          <w:p w:rsidR="006B7D94" w:rsidRDefault="006B7D94" w:rsidP="00F36A0C">
            <w:pPr>
              <w:jc w:val="center"/>
              <w:rPr>
                <w:lang w:val="en-US"/>
              </w:rPr>
            </w:pPr>
            <w:r w:rsidRPr="00BC4616">
              <w:rPr>
                <w:rFonts w:cs="Arial"/>
                <w:szCs w:val="24"/>
              </w:rPr>
              <w:t>WGS84</w:t>
            </w:r>
          </w:p>
        </w:tc>
        <w:tc>
          <w:tcPr>
            <w:tcW w:w="1956" w:type="dxa"/>
          </w:tcPr>
          <w:p w:rsidR="006B7D94" w:rsidRDefault="006B7D94" w:rsidP="00F36A0C">
            <w:pPr>
              <w:jc w:val="center"/>
              <w:rPr>
                <w:lang w:val="en-US"/>
              </w:rPr>
            </w:pPr>
            <w:r w:rsidRPr="00BC4616">
              <w:rPr>
                <w:rFonts w:cs="Arial"/>
                <w:szCs w:val="24"/>
              </w:rPr>
              <w:t>IAG GRS 1980</w:t>
            </w:r>
          </w:p>
        </w:tc>
        <w:tc>
          <w:tcPr>
            <w:tcW w:w="2184" w:type="dxa"/>
          </w:tcPr>
          <w:p w:rsidR="006B7D94" w:rsidRDefault="006B7D94" w:rsidP="00F36A0C">
            <w:pPr>
              <w:jc w:val="center"/>
              <w:rPr>
                <w:lang w:val="en-US"/>
              </w:rPr>
            </w:pPr>
            <w:r w:rsidRPr="00BC4616">
              <w:rPr>
                <w:rFonts w:cs="Arial"/>
                <w:szCs w:val="24"/>
              </w:rPr>
              <w:t>UTM Nord fuseau 20</w:t>
            </w:r>
          </w:p>
        </w:tc>
        <w:tc>
          <w:tcPr>
            <w:tcW w:w="1956" w:type="dxa"/>
          </w:tcPr>
          <w:p w:rsidR="006B7D94" w:rsidRDefault="006B7D94" w:rsidP="00F36A0C">
            <w:pPr>
              <w:jc w:val="center"/>
              <w:rPr>
                <w:lang w:val="en-US"/>
              </w:rPr>
            </w:pPr>
            <w:r>
              <w:rPr>
                <w:lang w:val="en-US"/>
              </w:rPr>
              <w:t>32620</w:t>
            </w:r>
          </w:p>
        </w:tc>
      </w:tr>
      <w:tr w:rsidR="006B7D94" w:rsidRPr="0046052A" w:rsidTr="00F36A0C">
        <w:trPr>
          <w:jc w:val="center"/>
        </w:trPr>
        <w:tc>
          <w:tcPr>
            <w:tcW w:w="1955" w:type="dxa"/>
          </w:tcPr>
          <w:p w:rsidR="006B7D94" w:rsidRDefault="006B7D94" w:rsidP="00F36A0C">
            <w:pPr>
              <w:jc w:val="center"/>
              <w:rPr>
                <w:lang w:val="en-US"/>
              </w:rPr>
            </w:pPr>
            <w:r w:rsidRPr="00BC4616">
              <w:rPr>
                <w:rFonts w:cs="Arial"/>
                <w:szCs w:val="24"/>
              </w:rPr>
              <w:t>Guyane</w:t>
            </w:r>
          </w:p>
        </w:tc>
        <w:tc>
          <w:tcPr>
            <w:tcW w:w="1955" w:type="dxa"/>
          </w:tcPr>
          <w:p w:rsidR="006B7D94" w:rsidRDefault="006B7D94" w:rsidP="00F36A0C">
            <w:pPr>
              <w:jc w:val="center"/>
              <w:rPr>
                <w:lang w:val="en-US"/>
              </w:rPr>
            </w:pPr>
            <w:r w:rsidRPr="00BC4616">
              <w:rPr>
                <w:rFonts w:cs="Arial"/>
                <w:szCs w:val="24"/>
              </w:rPr>
              <w:t>RGFG95</w:t>
            </w:r>
          </w:p>
        </w:tc>
        <w:tc>
          <w:tcPr>
            <w:tcW w:w="1956" w:type="dxa"/>
          </w:tcPr>
          <w:p w:rsidR="006B7D94" w:rsidRDefault="006B7D94" w:rsidP="00F36A0C">
            <w:pPr>
              <w:jc w:val="center"/>
              <w:rPr>
                <w:lang w:val="en-US"/>
              </w:rPr>
            </w:pPr>
            <w:r w:rsidRPr="00BC4616">
              <w:rPr>
                <w:rFonts w:cs="Arial"/>
                <w:szCs w:val="24"/>
              </w:rPr>
              <w:t>IAG GRS 1980</w:t>
            </w:r>
          </w:p>
        </w:tc>
        <w:tc>
          <w:tcPr>
            <w:tcW w:w="2184" w:type="dxa"/>
          </w:tcPr>
          <w:p w:rsidR="006B7D94" w:rsidRDefault="006B7D94" w:rsidP="00F36A0C">
            <w:pPr>
              <w:jc w:val="center"/>
              <w:rPr>
                <w:lang w:val="en-US"/>
              </w:rPr>
            </w:pPr>
            <w:r w:rsidRPr="00BC4616">
              <w:rPr>
                <w:rFonts w:cs="Arial"/>
                <w:szCs w:val="24"/>
              </w:rPr>
              <w:t>UTM Nord fuseau 22</w:t>
            </w:r>
          </w:p>
        </w:tc>
        <w:tc>
          <w:tcPr>
            <w:tcW w:w="1956" w:type="dxa"/>
          </w:tcPr>
          <w:p w:rsidR="006B7D94" w:rsidRDefault="006B7D94" w:rsidP="00F36A0C">
            <w:pPr>
              <w:jc w:val="center"/>
              <w:rPr>
                <w:lang w:val="en-US"/>
              </w:rPr>
            </w:pPr>
            <w:r>
              <w:rPr>
                <w:lang w:val="en-US"/>
              </w:rPr>
              <w:t>2972</w:t>
            </w:r>
          </w:p>
        </w:tc>
      </w:tr>
      <w:tr w:rsidR="006B7D94" w:rsidTr="00F36A0C">
        <w:trPr>
          <w:jc w:val="center"/>
        </w:trPr>
        <w:tc>
          <w:tcPr>
            <w:tcW w:w="1955" w:type="dxa"/>
          </w:tcPr>
          <w:p w:rsidR="006B7D94" w:rsidRDefault="006B7D94" w:rsidP="00F36A0C">
            <w:pPr>
              <w:jc w:val="center"/>
              <w:rPr>
                <w:lang w:val="en-US"/>
              </w:rPr>
            </w:pPr>
            <w:r>
              <w:rPr>
                <w:rFonts w:cs="Arial"/>
                <w:szCs w:val="24"/>
              </w:rPr>
              <w:t>Réunion</w:t>
            </w:r>
          </w:p>
        </w:tc>
        <w:tc>
          <w:tcPr>
            <w:tcW w:w="1955" w:type="dxa"/>
          </w:tcPr>
          <w:p w:rsidR="006B7D94" w:rsidRDefault="006B7D94" w:rsidP="00F36A0C">
            <w:pPr>
              <w:jc w:val="center"/>
              <w:rPr>
                <w:lang w:val="en-US"/>
              </w:rPr>
            </w:pPr>
            <w:r w:rsidRPr="00BC4616">
              <w:rPr>
                <w:rFonts w:cs="Arial"/>
                <w:szCs w:val="24"/>
              </w:rPr>
              <w:t>RGR92</w:t>
            </w:r>
          </w:p>
        </w:tc>
        <w:tc>
          <w:tcPr>
            <w:tcW w:w="1956" w:type="dxa"/>
          </w:tcPr>
          <w:p w:rsidR="006B7D94" w:rsidRDefault="006B7D94" w:rsidP="00F36A0C">
            <w:pPr>
              <w:jc w:val="center"/>
              <w:rPr>
                <w:lang w:val="en-US"/>
              </w:rPr>
            </w:pPr>
            <w:r w:rsidRPr="00BC4616">
              <w:rPr>
                <w:rFonts w:cs="Arial"/>
                <w:szCs w:val="24"/>
              </w:rPr>
              <w:t>IAG GRS 1980</w:t>
            </w:r>
          </w:p>
        </w:tc>
        <w:tc>
          <w:tcPr>
            <w:tcW w:w="2184" w:type="dxa"/>
          </w:tcPr>
          <w:p w:rsidR="006B7D94" w:rsidRDefault="006B7D94" w:rsidP="00F36A0C">
            <w:pPr>
              <w:jc w:val="center"/>
              <w:rPr>
                <w:lang w:val="en-US"/>
              </w:rPr>
            </w:pPr>
            <w:r w:rsidRPr="00BC4616">
              <w:rPr>
                <w:rFonts w:cs="Arial"/>
                <w:szCs w:val="24"/>
              </w:rPr>
              <w:t>UTM Sud fuseau 40</w:t>
            </w:r>
          </w:p>
        </w:tc>
        <w:tc>
          <w:tcPr>
            <w:tcW w:w="1956" w:type="dxa"/>
          </w:tcPr>
          <w:p w:rsidR="006B7D94" w:rsidRDefault="006B7D94" w:rsidP="00F36A0C">
            <w:pPr>
              <w:jc w:val="center"/>
              <w:rPr>
                <w:lang w:val="en-US"/>
              </w:rPr>
            </w:pPr>
            <w:r>
              <w:rPr>
                <w:lang w:val="en-US"/>
              </w:rPr>
              <w:t>2975</w:t>
            </w:r>
          </w:p>
        </w:tc>
      </w:tr>
    </w:tbl>
    <w:p w:rsidR="006B7D94" w:rsidRDefault="006B7D94" w:rsidP="006B7D94">
      <w:pPr>
        <w:rPr>
          <w:lang w:val="en-US"/>
        </w:rPr>
      </w:pPr>
    </w:p>
    <w:p w:rsidR="006B7D94" w:rsidRDefault="006B7D94" w:rsidP="006B7D94">
      <w:pPr>
        <w:rPr>
          <w:lang w:val="en-US"/>
        </w:rPr>
      </w:pPr>
    </w:p>
    <w:p w:rsidR="006B7D94" w:rsidRDefault="006B7D94" w:rsidP="006B7D94">
      <w:r>
        <w:t>Note : Toutes les transformations ne sont pas disponibles avec ce service en version 10.0.</w:t>
      </w:r>
    </w:p>
    <w:p w:rsidR="006B7D94" w:rsidRDefault="006B7D94" w:rsidP="006B7D94">
      <w:r>
        <w:t>(exemple : transformation Lambert 93 &lt;&gt; Lambert 2 Etendu via une grille NTv2)</w:t>
      </w:r>
    </w:p>
    <w:p w:rsidR="006B7D94" w:rsidRDefault="006B7D94" w:rsidP="006B7D94">
      <w:r>
        <w:t xml:space="preserve">(Voir </w:t>
      </w:r>
      <w:hyperlink w:anchor="_Projection_1" w:history="1">
        <w:r w:rsidRPr="0028286F">
          <w:rPr>
            <w:rStyle w:val="Lienhypertexte"/>
          </w:rPr>
          <w:t>Projection</w:t>
        </w:r>
      </w:hyperlink>
      <w:r>
        <w:t xml:space="preserve"> pour ce type de transformation dans Geofibre)</w:t>
      </w:r>
    </w:p>
    <w:p w:rsidR="006B7D94" w:rsidRDefault="006B7D94" w:rsidP="006B7D94"/>
    <w:p w:rsidR="006B7D94" w:rsidRDefault="006B7D94" w:rsidP="006B7D94">
      <w:pPr>
        <w:pStyle w:val="Titre3"/>
        <w:rPr>
          <w:u w:color="C0C0C0"/>
        </w:rPr>
      </w:pPr>
      <w:bookmarkStart w:id="1234" w:name="_Toc426723826"/>
      <w:r>
        <w:rPr>
          <w:u w:color="C0C0C0"/>
        </w:rPr>
        <w:t>Geofibre</w:t>
      </w:r>
      <w:bookmarkEnd w:id="1234"/>
    </w:p>
    <w:p w:rsidR="006B7D94" w:rsidRPr="009E64AD" w:rsidRDefault="006B7D94" w:rsidP="006B7D94">
      <w:pPr>
        <w:pStyle w:val="Titre4"/>
        <w:rPr>
          <w:rFonts w:cs="Arial"/>
        </w:rPr>
      </w:pPr>
      <w:bookmarkStart w:id="1235" w:name="_Toc426723827"/>
      <w:r>
        <w:rPr>
          <w:rFonts w:cs="Arial"/>
        </w:rPr>
        <w:t>EditImmeuble</w:t>
      </w:r>
      <w:bookmarkEnd w:id="1235"/>
    </w:p>
    <w:p w:rsidR="006B7D94" w:rsidRPr="00446C92" w:rsidRDefault="006B7D94" w:rsidP="006B7D94">
      <w:pPr>
        <w:rPr>
          <w:b/>
          <w:i/>
        </w:rPr>
      </w:pPr>
      <w:r w:rsidRPr="00446C92">
        <w:rPr>
          <w:b/>
          <w:i/>
        </w:rPr>
        <w:t>Cette partie ne présente pas encore de description.</w:t>
      </w:r>
    </w:p>
    <w:p w:rsidR="006B7D94" w:rsidRDefault="006B7D94" w:rsidP="006B7D94"/>
    <w:p w:rsidR="006B7D94" w:rsidRPr="009E64AD" w:rsidRDefault="006B7D94" w:rsidP="006B7D94">
      <w:pPr>
        <w:pStyle w:val="Titre4"/>
        <w:rPr>
          <w:rFonts w:cs="Arial"/>
        </w:rPr>
      </w:pPr>
      <w:bookmarkStart w:id="1236" w:name="_Toc426723828"/>
      <w:r w:rsidRPr="001040D2">
        <w:rPr>
          <w:rFonts w:cs="Arial"/>
        </w:rPr>
        <w:t>ExportImb</w:t>
      </w:r>
      <w:bookmarkEnd w:id="1236"/>
    </w:p>
    <w:p w:rsidR="006B7D94" w:rsidRDefault="006B7D94" w:rsidP="006B7D94">
      <w:pPr>
        <w:rPr>
          <w:rFonts w:cs="Arial"/>
        </w:rPr>
      </w:pPr>
      <w:r w:rsidRPr="001040D2">
        <w:rPr>
          <w:rFonts w:cs="Arial"/>
        </w:rPr>
        <w:t>Cette méthode fait une intersection spatiale entre 2 FeatureClasse ayant le même système de projection.</w:t>
      </w:r>
      <w:r>
        <w:rPr>
          <w:rFonts w:cs="Arial"/>
        </w:rPr>
        <w:t xml:space="preserve"> Les </w:t>
      </w:r>
      <w:r w:rsidRPr="001040D2">
        <w:rPr>
          <w:rFonts w:cs="Arial"/>
        </w:rPr>
        <w:t>systèmes de projection</w:t>
      </w:r>
      <w:r>
        <w:rPr>
          <w:rFonts w:cs="Arial"/>
        </w:rPr>
        <w:t xml:space="preserve"> sont récupérés depuis les géométries d’entrée.</w:t>
      </w:r>
      <w:r w:rsidRPr="001040D2">
        <w:rPr>
          <w:rFonts w:cs="Arial"/>
        </w:rPr>
        <w:t xml:space="preserve"> </w:t>
      </w:r>
      <w:r>
        <w:rPr>
          <w:rFonts w:cs="Arial"/>
        </w:rPr>
        <w:t>Aucune reprojection de données n’est effectuée ici.</w:t>
      </w:r>
    </w:p>
    <w:p w:rsidR="006B7D94" w:rsidRDefault="006B7D94" w:rsidP="006B7D94"/>
    <w:p w:rsidR="006B7D94" w:rsidRPr="00D12462" w:rsidRDefault="005D2A38" w:rsidP="006B7D94">
      <w:pPr>
        <w:pStyle w:val="Titre4"/>
        <w:rPr>
          <w:rFonts w:cs="Arial"/>
        </w:rPr>
      </w:pPr>
      <w:bookmarkStart w:id="1237" w:name="_Toc426723829"/>
      <w:r w:rsidRPr="005D2A38">
        <w:rPr>
          <w:rFonts w:cs="Arial"/>
        </w:rPr>
        <w:t>GestionAlertes</w:t>
      </w:r>
      <w:bookmarkEnd w:id="1237"/>
    </w:p>
    <w:p w:rsidR="006B7D94" w:rsidRPr="00446C92" w:rsidRDefault="006B7D94" w:rsidP="006B7D94">
      <w:pPr>
        <w:rPr>
          <w:b/>
          <w:i/>
        </w:rPr>
      </w:pPr>
      <w:r w:rsidRPr="00446C92">
        <w:rPr>
          <w:b/>
          <w:i/>
        </w:rPr>
        <w:t>Cette partie ne présente pas encore de description.</w:t>
      </w:r>
    </w:p>
    <w:p w:rsidR="006B7D94" w:rsidRPr="00234E6A" w:rsidRDefault="006B7D94" w:rsidP="006B7D94">
      <w:pPr>
        <w:rPr>
          <w:b/>
        </w:rPr>
      </w:pPr>
    </w:p>
    <w:p w:rsidR="006B7D94" w:rsidRPr="00234E6A" w:rsidRDefault="006B7D94" w:rsidP="006B7D94">
      <w:pPr>
        <w:pStyle w:val="Titre4"/>
        <w:rPr>
          <w:rFonts w:cs="Arial"/>
        </w:rPr>
      </w:pPr>
      <w:bookmarkStart w:id="1238" w:name="_Toc426723830"/>
      <w:r w:rsidRPr="00234E6A">
        <w:rPr>
          <w:rFonts w:cs="Arial"/>
        </w:rPr>
        <w:t>ImportAppuis</w:t>
      </w:r>
      <w:bookmarkEnd w:id="1238"/>
    </w:p>
    <w:p w:rsidR="006B7D94" w:rsidRPr="00234E6A" w:rsidRDefault="00AC16A4" w:rsidP="006B7D94">
      <w:pPr>
        <w:pStyle w:val="Titre5"/>
      </w:pPr>
      <w:bookmarkStart w:id="1239" w:name="_importCSVAppuis"/>
      <w:bookmarkStart w:id="1240" w:name="_Méthode_importCSVAppuis"/>
      <w:bookmarkEnd w:id="1239"/>
      <w:bookmarkEnd w:id="1240"/>
      <w:r w:rsidRPr="00234E6A">
        <w:t xml:space="preserve">Méthode </w:t>
      </w:r>
      <w:r w:rsidR="006B7D94" w:rsidRPr="00234E6A">
        <w:t>importCSVAppuis</w:t>
      </w:r>
    </w:p>
    <w:p w:rsidR="006B7D94" w:rsidRPr="00234E6A" w:rsidRDefault="006B7D94" w:rsidP="006B7D94">
      <w:r w:rsidRPr="00234E6A">
        <w:t>Le nom de l’instance qui demande l’import est déclaré en entrée de la fonction (</w:t>
      </w:r>
      <w:r w:rsidRPr="00234E6A">
        <w:rPr>
          <w:b/>
        </w:rPr>
        <w:t>instance</w:t>
      </w:r>
      <w:r w:rsidRPr="00234E6A">
        <w:t xml:space="preserve">). </w:t>
      </w:r>
    </w:p>
    <w:p w:rsidR="006B7D94" w:rsidRPr="00234E6A" w:rsidRDefault="006B7D94" w:rsidP="006B7D94">
      <w:r w:rsidRPr="00234E6A">
        <w:t>Le système de projection cible est déclaré en entrée de la fonction (</w:t>
      </w:r>
      <w:r w:rsidRPr="00234E6A">
        <w:rPr>
          <w:b/>
        </w:rPr>
        <w:t>systemeCible</w:t>
      </w:r>
      <w:r w:rsidRPr="00234E6A">
        <w:t xml:space="preserve">). </w:t>
      </w:r>
    </w:p>
    <w:p w:rsidR="006B7D94" w:rsidRPr="00234E6A" w:rsidRDefault="006B7D94" w:rsidP="006B7D94"/>
    <w:p w:rsidR="006B7D94" w:rsidRPr="00234E6A" w:rsidRDefault="006B7D94" w:rsidP="006B7D94">
      <w:r w:rsidRPr="00234E6A">
        <w:t xml:space="preserve">Si un des champs coord_x ou coord_y du fichier d’entrée n’est pas renseigné : </w:t>
      </w:r>
    </w:p>
    <w:p w:rsidR="006B7D94" w:rsidRPr="00234E6A" w:rsidRDefault="006B7D94" w:rsidP="006B7D94">
      <w:pPr>
        <w:pStyle w:val="Paragraphedeliste"/>
        <w:numPr>
          <w:ilvl w:val="0"/>
          <w:numId w:val="26"/>
        </w:numPr>
      </w:pPr>
      <w:r w:rsidRPr="00234E6A">
        <w:t xml:space="preserve"> on valorise ces champs, selon la logique suivante :</w:t>
      </w:r>
    </w:p>
    <w:p w:rsidR="006B7D94" w:rsidRPr="00234E6A" w:rsidRDefault="006B7D94" w:rsidP="006B7D94">
      <w:pPr>
        <w:pStyle w:val="Paragraphedeliste"/>
        <w:ind w:left="1065"/>
      </w:pPr>
    </w:p>
    <w:tbl>
      <w:tblPr>
        <w:tblStyle w:val="Grilledutableau"/>
        <w:tblW w:w="0" w:type="auto"/>
        <w:tblInd w:w="1065" w:type="dxa"/>
        <w:tblLook w:val="04A0"/>
      </w:tblPr>
      <w:tblGrid>
        <w:gridCol w:w="3000"/>
        <w:gridCol w:w="2894"/>
        <w:gridCol w:w="2895"/>
      </w:tblGrid>
      <w:tr w:rsidR="006B7D94" w:rsidRPr="00234E6A" w:rsidTr="00F36A0C">
        <w:tc>
          <w:tcPr>
            <w:tcW w:w="3000" w:type="dxa"/>
            <w:shd w:val="clear" w:color="auto" w:fill="8DB3E2" w:themeFill="text2" w:themeFillTint="66"/>
            <w:vAlign w:val="center"/>
          </w:tcPr>
          <w:p w:rsidR="006B7D94" w:rsidRPr="00234E6A" w:rsidRDefault="006B7D94" w:rsidP="00F36A0C">
            <w:pPr>
              <w:pStyle w:val="Paragraphedeliste"/>
              <w:ind w:left="0"/>
              <w:jc w:val="left"/>
            </w:pPr>
            <w:r w:rsidRPr="00234E6A">
              <w:rPr>
                <w:b/>
              </w:rPr>
              <w:t>instance</w:t>
            </w:r>
          </w:p>
        </w:tc>
        <w:tc>
          <w:tcPr>
            <w:tcW w:w="2894" w:type="dxa"/>
            <w:shd w:val="clear" w:color="auto" w:fill="8DB3E2" w:themeFill="text2" w:themeFillTint="66"/>
            <w:vAlign w:val="center"/>
          </w:tcPr>
          <w:p w:rsidR="006B7D94" w:rsidRPr="00234E6A" w:rsidRDefault="006B7D94" w:rsidP="00F36A0C">
            <w:pPr>
              <w:pStyle w:val="Paragraphedeliste"/>
              <w:ind w:left="0"/>
              <w:jc w:val="left"/>
            </w:pPr>
            <w:r w:rsidRPr="00234E6A">
              <w:t>X_Appuis</w:t>
            </w:r>
          </w:p>
        </w:tc>
        <w:tc>
          <w:tcPr>
            <w:tcW w:w="2895" w:type="dxa"/>
            <w:shd w:val="clear" w:color="auto" w:fill="8DB3E2" w:themeFill="text2" w:themeFillTint="66"/>
            <w:vAlign w:val="center"/>
          </w:tcPr>
          <w:p w:rsidR="006B7D94" w:rsidRPr="00234E6A" w:rsidRDefault="006B7D94" w:rsidP="00F36A0C">
            <w:pPr>
              <w:pStyle w:val="Paragraphedeliste"/>
              <w:ind w:left="0"/>
              <w:jc w:val="left"/>
            </w:pPr>
            <w:r w:rsidRPr="00234E6A">
              <w:t>Y_Appuis</w:t>
            </w:r>
          </w:p>
        </w:tc>
      </w:tr>
      <w:tr w:rsidR="006B7D94" w:rsidRPr="00234E6A" w:rsidTr="00F36A0C">
        <w:tc>
          <w:tcPr>
            <w:tcW w:w="3000" w:type="dxa"/>
            <w:vAlign w:val="center"/>
          </w:tcPr>
          <w:p w:rsidR="006B7D94" w:rsidRPr="00234E6A" w:rsidRDefault="006B7D94" w:rsidP="00F36A0C">
            <w:pPr>
              <w:pStyle w:val="Paragraphedeliste"/>
              <w:ind w:left="0"/>
              <w:jc w:val="left"/>
            </w:pPr>
            <w:r w:rsidRPr="00234E6A">
              <w:lastRenderedPageBreak/>
              <w:t>METROPOLE</w:t>
            </w:r>
          </w:p>
        </w:tc>
        <w:tc>
          <w:tcPr>
            <w:tcW w:w="2894" w:type="dxa"/>
            <w:vAlign w:val="center"/>
          </w:tcPr>
          <w:p w:rsidR="006B7D94" w:rsidRPr="00234E6A" w:rsidRDefault="006B7D94" w:rsidP="00F36A0C">
            <w:pPr>
              <w:pStyle w:val="Paragraphedeliste"/>
              <w:ind w:left="0"/>
              <w:jc w:val="left"/>
            </w:pPr>
            <w:r w:rsidRPr="00234E6A">
              <w:t>170 000</w:t>
            </w:r>
          </w:p>
        </w:tc>
        <w:tc>
          <w:tcPr>
            <w:tcW w:w="2895" w:type="dxa"/>
            <w:vAlign w:val="center"/>
          </w:tcPr>
          <w:p w:rsidR="006B7D94" w:rsidRPr="00234E6A" w:rsidRDefault="006B7D94" w:rsidP="00F36A0C">
            <w:pPr>
              <w:pStyle w:val="Paragraphedeliste"/>
              <w:ind w:left="0"/>
              <w:jc w:val="left"/>
            </w:pPr>
            <w:r w:rsidRPr="00234E6A">
              <w:t>6 200 000</w:t>
            </w:r>
          </w:p>
        </w:tc>
      </w:tr>
      <w:tr w:rsidR="006B7D94" w:rsidRPr="00234E6A" w:rsidTr="00F36A0C">
        <w:tc>
          <w:tcPr>
            <w:tcW w:w="3000" w:type="dxa"/>
            <w:vAlign w:val="center"/>
          </w:tcPr>
          <w:p w:rsidR="006B7D94" w:rsidRPr="00234E6A" w:rsidRDefault="006B7D94" w:rsidP="00F36A0C">
            <w:pPr>
              <w:pStyle w:val="Paragraphedeliste"/>
              <w:ind w:left="0"/>
              <w:jc w:val="left"/>
            </w:pPr>
            <w:r w:rsidRPr="00234E6A">
              <w:t>GUADELOUPE</w:t>
            </w:r>
          </w:p>
        </w:tc>
        <w:tc>
          <w:tcPr>
            <w:tcW w:w="2894" w:type="dxa"/>
            <w:vAlign w:val="center"/>
          </w:tcPr>
          <w:p w:rsidR="006B7D94" w:rsidRPr="00234E6A" w:rsidRDefault="006B7D94" w:rsidP="00F36A0C">
            <w:pPr>
              <w:pStyle w:val="Paragraphedeliste"/>
              <w:ind w:left="0"/>
              <w:jc w:val="left"/>
            </w:pPr>
            <w:r w:rsidRPr="00234E6A">
              <w:t>620 000</w:t>
            </w:r>
          </w:p>
        </w:tc>
        <w:tc>
          <w:tcPr>
            <w:tcW w:w="2895" w:type="dxa"/>
            <w:vAlign w:val="center"/>
          </w:tcPr>
          <w:p w:rsidR="006B7D94" w:rsidRPr="00234E6A" w:rsidRDefault="006B7D94" w:rsidP="00F36A0C">
            <w:pPr>
              <w:pStyle w:val="Paragraphedeliste"/>
              <w:ind w:left="0"/>
              <w:jc w:val="left"/>
            </w:pPr>
            <w:r w:rsidRPr="00234E6A">
              <w:t>1 750 000</w:t>
            </w:r>
          </w:p>
        </w:tc>
      </w:tr>
      <w:tr w:rsidR="006B7D94" w:rsidRPr="00234E6A" w:rsidTr="00F36A0C">
        <w:tc>
          <w:tcPr>
            <w:tcW w:w="3000" w:type="dxa"/>
            <w:vAlign w:val="center"/>
          </w:tcPr>
          <w:p w:rsidR="006B7D94" w:rsidRPr="00234E6A" w:rsidRDefault="006B7D94" w:rsidP="00F36A0C">
            <w:pPr>
              <w:pStyle w:val="Paragraphedeliste"/>
              <w:ind w:left="0"/>
              <w:jc w:val="left"/>
            </w:pPr>
            <w:r w:rsidRPr="00234E6A">
              <w:t>MARTINIQUE</w:t>
            </w:r>
          </w:p>
        </w:tc>
        <w:tc>
          <w:tcPr>
            <w:tcW w:w="2894" w:type="dxa"/>
            <w:vAlign w:val="center"/>
          </w:tcPr>
          <w:p w:rsidR="006B7D94" w:rsidRPr="00234E6A" w:rsidRDefault="006B7D94" w:rsidP="00F36A0C">
            <w:pPr>
              <w:pStyle w:val="Paragraphedeliste"/>
              <w:ind w:left="0"/>
              <w:jc w:val="left"/>
            </w:pPr>
            <w:r w:rsidRPr="00234E6A">
              <w:t>700 000</w:t>
            </w:r>
          </w:p>
        </w:tc>
        <w:tc>
          <w:tcPr>
            <w:tcW w:w="2895" w:type="dxa"/>
            <w:vAlign w:val="center"/>
          </w:tcPr>
          <w:p w:rsidR="006B7D94" w:rsidRPr="00234E6A" w:rsidRDefault="006B7D94" w:rsidP="00F36A0C">
            <w:pPr>
              <w:pStyle w:val="Paragraphedeliste"/>
              <w:ind w:left="0"/>
              <w:jc w:val="left"/>
            </w:pPr>
            <w:r w:rsidRPr="00234E6A">
              <w:t>1 600 000</w:t>
            </w:r>
          </w:p>
        </w:tc>
      </w:tr>
      <w:tr w:rsidR="006B7D94" w:rsidRPr="00234E6A" w:rsidTr="00F36A0C">
        <w:tc>
          <w:tcPr>
            <w:tcW w:w="3000" w:type="dxa"/>
            <w:vAlign w:val="center"/>
          </w:tcPr>
          <w:p w:rsidR="006B7D94" w:rsidRPr="00234E6A" w:rsidRDefault="006B7D94" w:rsidP="00F36A0C">
            <w:pPr>
              <w:pStyle w:val="Paragraphedeliste"/>
              <w:ind w:left="0"/>
              <w:jc w:val="left"/>
            </w:pPr>
            <w:r w:rsidRPr="00234E6A">
              <w:t>GUYANE</w:t>
            </w:r>
          </w:p>
        </w:tc>
        <w:tc>
          <w:tcPr>
            <w:tcW w:w="2894" w:type="dxa"/>
            <w:vAlign w:val="center"/>
          </w:tcPr>
          <w:p w:rsidR="006B7D94" w:rsidRPr="00234E6A" w:rsidRDefault="006B7D94" w:rsidP="00F36A0C">
            <w:pPr>
              <w:pStyle w:val="Paragraphedeliste"/>
              <w:ind w:left="0"/>
              <w:jc w:val="left"/>
            </w:pPr>
            <w:r w:rsidRPr="00234E6A">
              <w:t>100 000</w:t>
            </w:r>
          </w:p>
        </w:tc>
        <w:tc>
          <w:tcPr>
            <w:tcW w:w="2895" w:type="dxa"/>
            <w:vAlign w:val="center"/>
          </w:tcPr>
          <w:p w:rsidR="006B7D94" w:rsidRPr="00234E6A" w:rsidRDefault="006B7D94" w:rsidP="00F36A0C">
            <w:pPr>
              <w:pStyle w:val="Paragraphedeliste"/>
              <w:ind w:left="0"/>
              <w:jc w:val="left"/>
            </w:pPr>
            <w:r w:rsidRPr="00234E6A">
              <w:t>400 000</w:t>
            </w:r>
          </w:p>
        </w:tc>
      </w:tr>
      <w:tr w:rsidR="006B7D94" w:rsidRPr="00234E6A" w:rsidTr="00F36A0C">
        <w:tc>
          <w:tcPr>
            <w:tcW w:w="3000" w:type="dxa"/>
            <w:vAlign w:val="center"/>
          </w:tcPr>
          <w:p w:rsidR="006B7D94" w:rsidRPr="00234E6A" w:rsidRDefault="006B7D94" w:rsidP="00F36A0C">
            <w:pPr>
              <w:pStyle w:val="Paragraphedeliste"/>
              <w:ind w:left="0"/>
              <w:jc w:val="left"/>
            </w:pPr>
            <w:r w:rsidRPr="00234E6A">
              <w:t>REUNION</w:t>
            </w:r>
          </w:p>
        </w:tc>
        <w:tc>
          <w:tcPr>
            <w:tcW w:w="2894" w:type="dxa"/>
            <w:vAlign w:val="center"/>
          </w:tcPr>
          <w:p w:rsidR="006B7D94" w:rsidRPr="00234E6A" w:rsidRDefault="006B7D94" w:rsidP="00F36A0C">
            <w:pPr>
              <w:pStyle w:val="Paragraphedeliste"/>
              <w:ind w:left="0"/>
              <w:jc w:val="left"/>
            </w:pPr>
            <w:r w:rsidRPr="00234E6A">
              <w:t>320 000</w:t>
            </w:r>
          </w:p>
        </w:tc>
        <w:tc>
          <w:tcPr>
            <w:tcW w:w="2895" w:type="dxa"/>
            <w:vAlign w:val="center"/>
          </w:tcPr>
          <w:p w:rsidR="006B7D94" w:rsidRPr="00234E6A" w:rsidRDefault="006B7D94" w:rsidP="00F36A0C">
            <w:pPr>
              <w:pStyle w:val="Paragraphedeliste"/>
              <w:ind w:left="0"/>
              <w:jc w:val="left"/>
            </w:pPr>
            <w:r w:rsidRPr="00234E6A">
              <w:t>7 650 000</w:t>
            </w:r>
          </w:p>
        </w:tc>
      </w:tr>
    </w:tbl>
    <w:p w:rsidR="006B7D94" w:rsidRPr="00234E6A" w:rsidRDefault="00267343" w:rsidP="006B7D94">
      <w:pPr>
        <w:ind w:left="1416"/>
      </w:pPr>
      <w:r w:rsidRPr="00234E6A">
        <w:t xml:space="preserve">Remarque : Cette configuration est disponible en base de données (cf. </w:t>
      </w:r>
      <w:hyperlink w:anchor="_Config_Geofibre.xls" w:history="1">
        <w:r w:rsidRPr="00234E6A">
          <w:rPr>
            <w:rStyle w:val="Lienhypertexte"/>
          </w:rPr>
          <w:t>Config_Geofibre.xls</w:t>
        </w:r>
      </w:hyperlink>
      <w:r w:rsidRPr="00234E6A">
        <w:t xml:space="preserve">) dans le paramètre </w:t>
      </w:r>
      <w:r w:rsidRPr="00234E6A">
        <w:rPr>
          <w:b/>
        </w:rPr>
        <w:t>localisationAppuisDefaut</w:t>
      </w:r>
      <w:r w:rsidRPr="00234E6A">
        <w:rPr>
          <w:b/>
          <w:i/>
        </w:rPr>
        <w:t>.</w:t>
      </w:r>
    </w:p>
    <w:p w:rsidR="006B7D94" w:rsidRPr="00234E6A" w:rsidRDefault="006B7D94" w:rsidP="006B7D94">
      <w:r w:rsidRPr="00234E6A">
        <w:t xml:space="preserve">Sinon : </w:t>
      </w:r>
    </w:p>
    <w:p w:rsidR="006B7D94" w:rsidRPr="00234E6A" w:rsidRDefault="006B7D94" w:rsidP="006B7D94">
      <w:pPr>
        <w:pStyle w:val="Paragraphedeliste"/>
        <w:numPr>
          <w:ilvl w:val="0"/>
          <w:numId w:val="26"/>
        </w:numPr>
      </w:pPr>
      <w:r w:rsidRPr="00234E6A">
        <w:t>X_Appuis = coord_x</w:t>
      </w:r>
    </w:p>
    <w:p w:rsidR="006B7D94" w:rsidRPr="00234E6A" w:rsidRDefault="006B7D94" w:rsidP="006B7D94">
      <w:pPr>
        <w:pStyle w:val="Paragraphedeliste"/>
        <w:numPr>
          <w:ilvl w:val="0"/>
          <w:numId w:val="26"/>
        </w:numPr>
      </w:pPr>
      <w:r w:rsidRPr="00234E6A">
        <w:t>Y_Appuis = coord_y</w:t>
      </w:r>
    </w:p>
    <w:p w:rsidR="006B7D94" w:rsidRPr="00234E6A" w:rsidRDefault="006B7D94" w:rsidP="006B7D94"/>
    <w:p w:rsidR="006B7D94" w:rsidRPr="00234E6A" w:rsidRDefault="006B7D94" w:rsidP="006B7D94">
      <w:r w:rsidRPr="00234E6A">
        <w:t>La géométrie ponctuelle de l’appui à importer (</w:t>
      </w:r>
      <w:r w:rsidRPr="00234E6A">
        <w:rPr>
          <w:b/>
        </w:rPr>
        <w:t>geometrieAppui</w:t>
      </w:r>
      <w:r w:rsidRPr="00234E6A">
        <w:t>) est créée à partir des coordonnées X_Appuis et Y_Appuis.</w:t>
      </w:r>
    </w:p>
    <w:p w:rsidR="006B7D94" w:rsidRPr="00234E6A" w:rsidRDefault="006B7D94" w:rsidP="006B7D94"/>
    <w:p w:rsidR="006B7D94" w:rsidRPr="00234E6A" w:rsidRDefault="006B7D94" w:rsidP="006B7D94">
      <w:r w:rsidRPr="00234E6A">
        <w:t xml:space="preserve">Si </w:t>
      </w:r>
      <w:r w:rsidRPr="00234E6A">
        <w:rPr>
          <w:b/>
        </w:rPr>
        <w:t>systemeCible</w:t>
      </w:r>
      <w:r w:rsidRPr="00234E6A">
        <w:t xml:space="preserve"> correspond au Lambert 93 : </w:t>
      </w:r>
    </w:p>
    <w:p w:rsidR="006B7D94" w:rsidRPr="00234E6A" w:rsidRDefault="006B7D94" w:rsidP="006B7D94">
      <w:pPr>
        <w:pStyle w:val="Paragraphedeliste"/>
        <w:numPr>
          <w:ilvl w:val="0"/>
          <w:numId w:val="26"/>
        </w:numPr>
      </w:pPr>
      <w:r w:rsidRPr="00234E6A">
        <w:rPr>
          <w:b/>
        </w:rPr>
        <w:t>geometrieAppui</w:t>
      </w:r>
      <w:r w:rsidRPr="00234E6A">
        <w:t xml:space="preserve"> est considéré comme étant exprimée en Lambert 2 Etendu. </w:t>
      </w:r>
    </w:p>
    <w:p w:rsidR="006B7D94" w:rsidRPr="00234E6A" w:rsidRDefault="006B7D94" w:rsidP="006B7D94">
      <w:pPr>
        <w:pStyle w:val="Paragraphedeliste"/>
        <w:numPr>
          <w:ilvl w:val="0"/>
          <w:numId w:val="26"/>
        </w:numPr>
      </w:pPr>
      <w:r w:rsidRPr="00234E6A">
        <w:rPr>
          <w:b/>
        </w:rPr>
        <w:t>geometrieAppui</w:t>
      </w:r>
      <w:r w:rsidRPr="00234E6A">
        <w:t xml:space="preserve"> est alors projetées en Lambert 93.</w:t>
      </w:r>
    </w:p>
    <w:p w:rsidR="006B7D94" w:rsidRPr="00234E6A" w:rsidRDefault="006B7D94" w:rsidP="006B7D94">
      <w:r w:rsidRPr="00234E6A">
        <w:t xml:space="preserve">Sinon : </w:t>
      </w:r>
    </w:p>
    <w:p w:rsidR="006B7D94" w:rsidRPr="00234E6A" w:rsidRDefault="006B7D94" w:rsidP="006B7D94">
      <w:pPr>
        <w:pStyle w:val="Paragraphedeliste"/>
        <w:numPr>
          <w:ilvl w:val="0"/>
          <w:numId w:val="26"/>
        </w:numPr>
      </w:pPr>
      <w:r w:rsidRPr="00234E6A">
        <w:t xml:space="preserve">Le système de projection de </w:t>
      </w:r>
      <w:r w:rsidRPr="00234E6A">
        <w:rPr>
          <w:b/>
        </w:rPr>
        <w:t>geometrieAppui</w:t>
      </w:r>
      <w:r w:rsidRPr="00234E6A">
        <w:t xml:space="preserve"> correspond à </w:t>
      </w:r>
      <w:r w:rsidRPr="00234E6A">
        <w:rPr>
          <w:b/>
        </w:rPr>
        <w:t>systemeCible</w:t>
      </w:r>
    </w:p>
    <w:p w:rsidR="006B7D94" w:rsidRPr="00234E6A" w:rsidRDefault="006B7D94" w:rsidP="006B7D94"/>
    <w:p w:rsidR="00F508C7" w:rsidRPr="00234E6A" w:rsidRDefault="00F508C7" w:rsidP="00F508C7">
      <w:r w:rsidRPr="00234E6A">
        <w:t xml:space="preserve">L’appui est rejeté si les coordonnées ne peuvent être exprimées dans les systèmes suivants : </w:t>
      </w:r>
    </w:p>
    <w:p w:rsidR="00F508C7" w:rsidRPr="00234E6A" w:rsidRDefault="00F508C7" w:rsidP="00F508C7">
      <w:pPr>
        <w:pStyle w:val="Paragraphedeliste"/>
        <w:numPr>
          <w:ilvl w:val="0"/>
          <w:numId w:val="157"/>
        </w:numPr>
        <w:spacing w:before="0" w:after="0"/>
        <w:rPr>
          <w:rFonts w:cs="Arial"/>
        </w:rPr>
      </w:pPr>
      <w:r w:rsidRPr="00234E6A">
        <w:rPr>
          <w:rFonts w:cs="Arial"/>
        </w:rPr>
        <w:t xml:space="preserve">Lambert 2 Etendu dans la base Geofibre métropole </w:t>
      </w:r>
    </w:p>
    <w:p w:rsidR="00F508C7" w:rsidRPr="00234E6A" w:rsidRDefault="00F508C7" w:rsidP="00F508C7">
      <w:pPr>
        <w:pStyle w:val="Paragraphedeliste"/>
        <w:numPr>
          <w:ilvl w:val="0"/>
          <w:numId w:val="157"/>
        </w:numPr>
        <w:spacing w:before="0" w:after="0"/>
        <w:rPr>
          <w:rFonts w:cs="Arial"/>
        </w:rPr>
      </w:pPr>
      <w:r w:rsidRPr="00234E6A">
        <w:rPr>
          <w:rFonts w:cs="Arial"/>
        </w:rPr>
        <w:t xml:space="preserve">WGS84 </w:t>
      </w:r>
      <w:r w:rsidRPr="00234E6A">
        <w:rPr>
          <w:rFonts w:cs="Arial"/>
          <w:szCs w:val="24"/>
        </w:rPr>
        <w:t xml:space="preserve">UTM Nord fuseau </w:t>
      </w:r>
      <w:r w:rsidRPr="00234E6A">
        <w:rPr>
          <w:rFonts w:cs="Arial"/>
        </w:rPr>
        <w:t>20 dans les bases Geofibre Guadeloupe et Martinique</w:t>
      </w:r>
    </w:p>
    <w:p w:rsidR="00F508C7" w:rsidRPr="00234E6A" w:rsidRDefault="00F508C7" w:rsidP="00F508C7">
      <w:pPr>
        <w:pStyle w:val="Paragraphedeliste"/>
        <w:numPr>
          <w:ilvl w:val="0"/>
          <w:numId w:val="157"/>
        </w:numPr>
        <w:spacing w:before="0" w:after="0"/>
        <w:rPr>
          <w:rFonts w:cs="Arial"/>
        </w:rPr>
      </w:pPr>
      <w:r w:rsidRPr="00234E6A">
        <w:rPr>
          <w:rFonts w:cs="Arial"/>
        </w:rPr>
        <w:t xml:space="preserve">RGFG95 </w:t>
      </w:r>
      <w:r w:rsidRPr="00234E6A">
        <w:rPr>
          <w:rFonts w:cs="Arial"/>
          <w:szCs w:val="24"/>
        </w:rPr>
        <w:t xml:space="preserve">UTM Nord fuseau </w:t>
      </w:r>
      <w:r w:rsidRPr="00234E6A">
        <w:rPr>
          <w:rFonts w:cs="Arial"/>
        </w:rPr>
        <w:t>22 dans la base Geofibre Guyane</w:t>
      </w:r>
    </w:p>
    <w:p w:rsidR="00F508C7" w:rsidRPr="00234E6A" w:rsidRDefault="00F508C7" w:rsidP="00F508C7">
      <w:pPr>
        <w:pStyle w:val="Paragraphedeliste"/>
        <w:numPr>
          <w:ilvl w:val="0"/>
          <w:numId w:val="157"/>
        </w:numPr>
        <w:spacing w:before="0" w:after="0"/>
        <w:rPr>
          <w:rFonts w:cs="Arial"/>
        </w:rPr>
      </w:pPr>
      <w:r w:rsidRPr="00234E6A">
        <w:rPr>
          <w:rFonts w:cs="Arial"/>
        </w:rPr>
        <w:t xml:space="preserve">RGR92 </w:t>
      </w:r>
      <w:r w:rsidRPr="00234E6A">
        <w:rPr>
          <w:rFonts w:cs="Arial"/>
          <w:szCs w:val="24"/>
        </w:rPr>
        <w:t xml:space="preserve">UTM Sud fuseau </w:t>
      </w:r>
      <w:r w:rsidRPr="00234E6A">
        <w:rPr>
          <w:rFonts w:cs="Arial"/>
        </w:rPr>
        <w:t>40 dans la base Geofibre Réunion</w:t>
      </w:r>
    </w:p>
    <w:p w:rsidR="00F508C7" w:rsidRPr="00234E6A" w:rsidRDefault="00F508C7" w:rsidP="006B7D94"/>
    <w:p w:rsidR="006B7D94" w:rsidRPr="00234E6A" w:rsidRDefault="006B7D94" w:rsidP="006B7D94">
      <w:pPr>
        <w:rPr>
          <w:b/>
          <w:i/>
        </w:rPr>
      </w:pPr>
      <w:r w:rsidRPr="00234E6A">
        <w:rPr>
          <w:b/>
          <w:i/>
        </w:rPr>
        <w:t>Les autres traitements effectués dans cette partie ne présentent pas encore de description.</w:t>
      </w:r>
    </w:p>
    <w:p w:rsidR="006B7D94" w:rsidRPr="00234E6A" w:rsidRDefault="006B7D94" w:rsidP="006B7D94"/>
    <w:p w:rsidR="006B7D94" w:rsidRPr="00234E6A" w:rsidRDefault="006B7D94" w:rsidP="006B7D94">
      <w:pPr>
        <w:pStyle w:val="Titre4"/>
        <w:rPr>
          <w:rFonts w:cs="Arial"/>
        </w:rPr>
      </w:pPr>
      <w:bookmarkStart w:id="1241" w:name="_Toc426723831"/>
      <w:r w:rsidRPr="00234E6A">
        <w:rPr>
          <w:rFonts w:cs="Arial"/>
        </w:rPr>
        <w:t>ImportPoints</w:t>
      </w:r>
      <w:bookmarkEnd w:id="1241"/>
    </w:p>
    <w:p w:rsidR="006B7D94" w:rsidRPr="00234E6A" w:rsidRDefault="006B7D94" w:rsidP="006B7D94">
      <w:pPr>
        <w:pStyle w:val="Titre5"/>
        <w:rPr>
          <w:rFonts w:cs="Arial"/>
        </w:rPr>
      </w:pPr>
      <w:r w:rsidRPr="00234E6A">
        <w:t xml:space="preserve">Méthode </w:t>
      </w:r>
      <w:r w:rsidRPr="00234E6A">
        <w:rPr>
          <w:rFonts w:cs="Arial"/>
        </w:rPr>
        <w:t>savePoints</w:t>
      </w:r>
    </w:p>
    <w:p w:rsidR="006B7D94" w:rsidRPr="00234E6A" w:rsidRDefault="006B7D94" w:rsidP="006B7D94">
      <w:r w:rsidRPr="00234E6A">
        <w:t>Cette méthode permet l’import d’immeuble dans Geofibre.</w:t>
      </w:r>
    </w:p>
    <w:p w:rsidR="006B7D94" w:rsidRPr="00234E6A" w:rsidRDefault="006B7D94" w:rsidP="006B7D94"/>
    <w:p w:rsidR="006B7D94" w:rsidRPr="00234E6A" w:rsidRDefault="006B7D94" w:rsidP="006B7D94">
      <w:pPr>
        <w:pStyle w:val="Titre6"/>
        <w:rPr>
          <w:rFonts w:cs="Arial"/>
        </w:rPr>
      </w:pPr>
      <w:r w:rsidRPr="00234E6A">
        <w:t>Géométries</w:t>
      </w:r>
    </w:p>
    <w:p w:rsidR="006B7D94" w:rsidRPr="00234E6A" w:rsidRDefault="006B7D94" w:rsidP="006B7D94">
      <w:r w:rsidRPr="00234E6A">
        <w:t>La géométrie ponctuelle de l’immeuble à importer (</w:t>
      </w:r>
      <w:r w:rsidRPr="00234E6A">
        <w:rPr>
          <w:b/>
        </w:rPr>
        <w:t>geometrieImmeuble</w:t>
      </w:r>
      <w:r w:rsidRPr="00234E6A">
        <w:t xml:space="preserve">) est créée à partir des coordonnées contenues dans les champs COORD_X et COORD_Y du fichier d’entrée. </w:t>
      </w:r>
    </w:p>
    <w:p w:rsidR="006B7D94" w:rsidRPr="00234E6A" w:rsidRDefault="006B7D94" w:rsidP="006B7D94">
      <w:r w:rsidRPr="00234E6A">
        <w:t>Le système de projection cible est déclaré en entrée de la fonction (</w:t>
      </w:r>
      <w:r w:rsidRPr="00234E6A">
        <w:rPr>
          <w:b/>
        </w:rPr>
        <w:t>systemeCible</w:t>
      </w:r>
      <w:r w:rsidRPr="00234E6A">
        <w:t xml:space="preserve">). </w:t>
      </w:r>
    </w:p>
    <w:p w:rsidR="006B7D94" w:rsidRPr="00234E6A" w:rsidRDefault="006B7D94" w:rsidP="006B7D94"/>
    <w:p w:rsidR="006B7D94" w:rsidRPr="00234E6A" w:rsidRDefault="006B7D94" w:rsidP="006B7D94">
      <w:r w:rsidRPr="00234E6A">
        <w:t xml:space="preserve">Si </w:t>
      </w:r>
      <w:r w:rsidRPr="00234E6A">
        <w:rPr>
          <w:b/>
        </w:rPr>
        <w:t>systemeCible</w:t>
      </w:r>
      <w:r w:rsidRPr="00234E6A">
        <w:t xml:space="preserve"> correspond au Lambert 93 : </w:t>
      </w:r>
    </w:p>
    <w:p w:rsidR="006B7D94" w:rsidRPr="00234E6A" w:rsidRDefault="006B7D94" w:rsidP="006B7D94">
      <w:pPr>
        <w:pStyle w:val="Paragraphedeliste"/>
        <w:numPr>
          <w:ilvl w:val="0"/>
          <w:numId w:val="26"/>
        </w:numPr>
      </w:pPr>
      <w:r w:rsidRPr="00234E6A">
        <w:rPr>
          <w:b/>
        </w:rPr>
        <w:t>geometrieImmeuble</w:t>
      </w:r>
      <w:r w:rsidRPr="00234E6A">
        <w:t xml:space="preserve"> est considéré comme étant exprimée en Lambert 2 Etendu. </w:t>
      </w:r>
    </w:p>
    <w:p w:rsidR="006B7D94" w:rsidRPr="00234E6A" w:rsidRDefault="006B7D94" w:rsidP="006B7D94">
      <w:pPr>
        <w:pStyle w:val="Paragraphedeliste"/>
        <w:numPr>
          <w:ilvl w:val="0"/>
          <w:numId w:val="26"/>
        </w:numPr>
      </w:pPr>
      <w:r w:rsidRPr="00234E6A">
        <w:rPr>
          <w:b/>
        </w:rPr>
        <w:t>geometrieImmeuble</w:t>
      </w:r>
      <w:r w:rsidRPr="00234E6A">
        <w:t xml:space="preserve"> est alors projetées en Lambert 93 directement dans cette méthode.</w:t>
      </w:r>
    </w:p>
    <w:p w:rsidR="006B7D94" w:rsidRPr="00234E6A" w:rsidRDefault="006B7D94" w:rsidP="006B7D94">
      <w:r w:rsidRPr="00234E6A">
        <w:t xml:space="preserve">Sinon : </w:t>
      </w:r>
    </w:p>
    <w:p w:rsidR="006B7D94" w:rsidRPr="00234E6A" w:rsidRDefault="006B7D94" w:rsidP="006B7D94">
      <w:pPr>
        <w:pStyle w:val="Paragraphedeliste"/>
        <w:numPr>
          <w:ilvl w:val="0"/>
          <w:numId w:val="26"/>
        </w:numPr>
      </w:pPr>
      <w:r w:rsidRPr="00234E6A">
        <w:t xml:space="preserve">Le système de projection de </w:t>
      </w:r>
      <w:r w:rsidRPr="00234E6A">
        <w:rPr>
          <w:b/>
        </w:rPr>
        <w:t xml:space="preserve">geometrieImmeuble </w:t>
      </w:r>
      <w:r w:rsidRPr="00234E6A">
        <w:t xml:space="preserve">correspond à </w:t>
      </w:r>
      <w:r w:rsidRPr="00234E6A">
        <w:rPr>
          <w:b/>
        </w:rPr>
        <w:t>systemeCible</w:t>
      </w:r>
    </w:p>
    <w:p w:rsidR="006B7D94" w:rsidRPr="00234E6A" w:rsidRDefault="006B7D94" w:rsidP="006B7D94">
      <w:pPr>
        <w:pStyle w:val="Paragraphedeliste"/>
        <w:ind w:left="1065"/>
      </w:pPr>
    </w:p>
    <w:p w:rsidR="006B7D94" w:rsidRPr="00234E6A" w:rsidRDefault="006B7D94" w:rsidP="006B7D94">
      <w:pPr>
        <w:pStyle w:val="Titre6"/>
        <w:rPr>
          <w:rFonts w:cs="Arial"/>
        </w:rPr>
      </w:pPr>
      <w:r w:rsidRPr="00234E6A">
        <w:t>Dates</w:t>
      </w:r>
    </w:p>
    <w:p w:rsidR="006B7D94" w:rsidRPr="00234E6A" w:rsidRDefault="006B7D94" w:rsidP="006B7D94">
      <w:r w:rsidRPr="00234E6A">
        <w:t xml:space="preserve">Les dates d’insertion des immeubles sont définies par la base de données (cf. Trigger déclenché </w:t>
      </w:r>
      <w:hyperlink w:anchor="_Avant_l’insertion_en" w:history="1">
        <w:r w:rsidRPr="00234E6A">
          <w:rPr>
            <w:rStyle w:val="Lienhypertexte"/>
          </w:rPr>
          <w:t>Avant l’insertion en base</w:t>
        </w:r>
      </w:hyperlink>
      <w:r w:rsidRPr="00234E6A">
        <w:t>).</w:t>
      </w:r>
    </w:p>
    <w:p w:rsidR="006B7D94" w:rsidRPr="00234E6A" w:rsidRDefault="006B7D94" w:rsidP="006B7D94"/>
    <w:p w:rsidR="006B7D94" w:rsidRPr="00234E6A" w:rsidRDefault="006B7D94" w:rsidP="006B7D94">
      <w:pPr>
        <w:rPr>
          <w:b/>
          <w:i/>
        </w:rPr>
      </w:pPr>
      <w:r w:rsidRPr="00234E6A">
        <w:rPr>
          <w:b/>
          <w:i/>
        </w:rPr>
        <w:t>Les autres traitements effectués dans cette partie ne présentent pas encore de description.</w:t>
      </w:r>
    </w:p>
    <w:p w:rsidR="006B7D94" w:rsidRDefault="006B7D94" w:rsidP="006B7D94"/>
    <w:p w:rsidR="002D3E84" w:rsidRPr="009004D0" w:rsidRDefault="002D3E84" w:rsidP="002D3E84">
      <w:pPr>
        <w:pStyle w:val="Titre6"/>
        <w:rPr>
          <w:lang w:val="fr-FR"/>
        </w:rPr>
      </w:pPr>
      <w:r w:rsidRPr="009004D0">
        <w:rPr>
          <w:lang w:val="fr-FR"/>
        </w:rPr>
        <w:lastRenderedPageBreak/>
        <w:t xml:space="preserve">Attributs </w:t>
      </w:r>
      <w:r w:rsidR="009004D0" w:rsidRPr="009004D0">
        <w:rPr>
          <w:lang w:val="fr-FR"/>
        </w:rPr>
        <w:t>présents dans le fichier d’</w:t>
      </w:r>
      <w:r w:rsidR="009004D0">
        <w:rPr>
          <w:lang w:val="fr-FR"/>
        </w:rPr>
        <w:t>entrée</w:t>
      </w:r>
    </w:p>
    <w:p w:rsidR="002D3E84" w:rsidRPr="009004D0" w:rsidRDefault="002D3E84" w:rsidP="002D3E84"/>
    <w:p w:rsidR="002D3E84" w:rsidRPr="00A72F92" w:rsidRDefault="002D3E84" w:rsidP="002D3E84">
      <w:r w:rsidRPr="00A72F92">
        <w:t>Les attributs ci-</w:t>
      </w:r>
      <w:r>
        <w:t xml:space="preserve">dessous sont insérés </w:t>
      </w:r>
      <w:r w:rsidRPr="00A72F92">
        <w:t xml:space="preserve">par Geofibre </w:t>
      </w:r>
      <w:r>
        <w:t xml:space="preserve">en base de données </w:t>
      </w:r>
      <w:r w:rsidRPr="00A72F92">
        <w:rPr>
          <w:rFonts w:cs="Arial"/>
        </w:rPr>
        <w:t>(cf.</w:t>
      </w:r>
      <w:r>
        <w:rPr>
          <w:rFonts w:cs="Arial"/>
          <w:b/>
        </w:rPr>
        <w:t xml:space="preserve"> </w:t>
      </w:r>
      <w:r w:rsidR="0085789F">
        <w:fldChar w:fldCharType="begin"/>
      </w:r>
      <w:r w:rsidR="006A4992">
        <w:instrText xml:space="preserve"> REF _Ref422922954 \h  \* MERGEFORMAT </w:instrText>
      </w:r>
      <w:r w:rsidR="0085789F">
        <w:fldChar w:fldCharType="separate"/>
      </w:r>
      <w:r w:rsidR="00675435">
        <w:rPr>
          <w:b/>
          <w:bCs/>
        </w:rPr>
        <w:t>Erreur ! Source du renvoi introuvable.</w:t>
      </w:r>
      <w:r w:rsidR="0085789F">
        <w:fldChar w:fldCharType="end"/>
      </w:r>
      <w:r w:rsidRPr="00A72F92">
        <w:rPr>
          <w:rFonts w:cs="Arial"/>
        </w:rPr>
        <w:t>)</w:t>
      </w:r>
      <w:r>
        <w:rPr>
          <w:rFonts w:cs="Arial"/>
        </w:rPr>
        <w:t> :</w:t>
      </w:r>
    </w:p>
    <w:p w:rsidR="002D3E84" w:rsidRPr="00A72F92" w:rsidRDefault="002D3E84" w:rsidP="002D3E84"/>
    <w:tbl>
      <w:tblPr>
        <w:tblW w:w="9464" w:type="dxa"/>
        <w:tblBorders>
          <w:top w:val="single" w:sz="24" w:space="0" w:color="auto"/>
          <w:left w:val="single" w:sz="24" w:space="0" w:color="auto"/>
          <w:bottom w:val="single" w:sz="24" w:space="0" w:color="auto"/>
          <w:right w:val="single" w:sz="24" w:space="0" w:color="auto"/>
          <w:insideH w:val="single" w:sz="12" w:space="0" w:color="auto"/>
          <w:insideV w:val="single" w:sz="12" w:space="0" w:color="auto"/>
        </w:tblBorders>
        <w:tblLayout w:type="fixed"/>
        <w:tblLook w:val="01E0"/>
      </w:tblPr>
      <w:tblGrid>
        <w:gridCol w:w="534"/>
        <w:gridCol w:w="4252"/>
        <w:gridCol w:w="4678"/>
      </w:tblGrid>
      <w:tr w:rsidR="002D3E84" w:rsidRPr="00C62C25" w:rsidTr="004148CE">
        <w:tc>
          <w:tcPr>
            <w:tcW w:w="534" w:type="dxa"/>
            <w:tcBorders>
              <w:top w:val="single" w:sz="24" w:space="0" w:color="auto"/>
              <w:bottom w:val="single" w:sz="12" w:space="0" w:color="auto"/>
            </w:tcBorders>
            <w:shd w:val="clear" w:color="auto" w:fill="C0C0C0"/>
          </w:tcPr>
          <w:p w:rsidR="002D3E84" w:rsidRPr="00AE482C" w:rsidRDefault="002D3E84" w:rsidP="004148CE">
            <w:pPr>
              <w:autoSpaceDE w:val="0"/>
              <w:autoSpaceDN w:val="0"/>
              <w:adjustRightInd w:val="0"/>
              <w:jc w:val="center"/>
              <w:rPr>
                <w:rFonts w:cs="Arial"/>
                <w:b/>
              </w:rPr>
            </w:pPr>
          </w:p>
        </w:tc>
        <w:tc>
          <w:tcPr>
            <w:tcW w:w="4252" w:type="dxa"/>
            <w:tcBorders>
              <w:top w:val="single" w:sz="24" w:space="0" w:color="auto"/>
              <w:bottom w:val="single" w:sz="12" w:space="0" w:color="auto"/>
            </w:tcBorders>
            <w:shd w:val="clear" w:color="auto" w:fill="C0C0C0"/>
            <w:vAlign w:val="bottom"/>
          </w:tcPr>
          <w:p w:rsidR="002D3E84" w:rsidRPr="00C62C25" w:rsidRDefault="002D3E84" w:rsidP="009004D0">
            <w:pPr>
              <w:autoSpaceDE w:val="0"/>
              <w:autoSpaceDN w:val="0"/>
              <w:adjustRightInd w:val="0"/>
              <w:rPr>
                <w:rFonts w:cs="Arial"/>
                <w:b/>
              </w:rPr>
            </w:pPr>
            <w:r w:rsidRPr="00C62C25">
              <w:rPr>
                <w:rFonts w:cs="Arial"/>
                <w:b/>
              </w:rPr>
              <w:t>Champ</w:t>
            </w:r>
            <w:r w:rsidR="009004D0">
              <w:rPr>
                <w:rFonts w:cs="Arial"/>
                <w:b/>
              </w:rPr>
              <w:t>s</w:t>
            </w:r>
            <w:r>
              <w:rPr>
                <w:rFonts w:cs="Arial"/>
                <w:b/>
              </w:rPr>
              <w:t xml:space="preserve"> </w:t>
            </w:r>
            <w:r w:rsidR="009004D0">
              <w:rPr>
                <w:rFonts w:cs="Arial"/>
                <w:b/>
              </w:rPr>
              <w:t>en entrée</w:t>
            </w:r>
          </w:p>
        </w:tc>
        <w:tc>
          <w:tcPr>
            <w:tcW w:w="4678" w:type="dxa"/>
            <w:tcBorders>
              <w:top w:val="single" w:sz="24" w:space="0" w:color="auto"/>
              <w:bottom w:val="single" w:sz="12" w:space="0" w:color="auto"/>
            </w:tcBorders>
            <w:shd w:val="clear" w:color="auto" w:fill="C0C0C0"/>
          </w:tcPr>
          <w:p w:rsidR="002D3E84" w:rsidRPr="00C62C25" w:rsidRDefault="002D3E84" w:rsidP="004148CE">
            <w:pPr>
              <w:autoSpaceDE w:val="0"/>
              <w:autoSpaceDN w:val="0"/>
              <w:adjustRightInd w:val="0"/>
              <w:jc w:val="center"/>
              <w:rPr>
                <w:rFonts w:cs="Arial"/>
                <w:b/>
              </w:rPr>
            </w:pPr>
            <w:r>
              <w:rPr>
                <w:rFonts w:cs="Arial"/>
                <w:b/>
              </w:rPr>
              <w:t>Champ</w:t>
            </w:r>
            <w:r w:rsidR="009004D0">
              <w:rPr>
                <w:rFonts w:cs="Arial"/>
                <w:b/>
              </w:rPr>
              <w:t>s</w:t>
            </w:r>
            <w:r>
              <w:rPr>
                <w:rFonts w:cs="Arial"/>
                <w:b/>
              </w:rPr>
              <w:t xml:space="preserve"> ftth_site_immeuble</w:t>
            </w:r>
          </w:p>
        </w:tc>
      </w:tr>
      <w:tr w:rsidR="002D3E84" w:rsidRPr="00C62C25" w:rsidTr="004148CE">
        <w:tc>
          <w:tcPr>
            <w:tcW w:w="534" w:type="dxa"/>
            <w:tcBorders>
              <w:top w:val="single" w:sz="12" w:space="0" w:color="auto"/>
            </w:tcBorders>
            <w:shd w:val="clear" w:color="auto" w:fill="auto"/>
          </w:tcPr>
          <w:p w:rsidR="002D3E84" w:rsidRPr="00C62C25" w:rsidRDefault="002D3E84" w:rsidP="004148CE">
            <w:pPr>
              <w:autoSpaceDE w:val="0"/>
              <w:autoSpaceDN w:val="0"/>
              <w:adjustRightInd w:val="0"/>
              <w:jc w:val="center"/>
              <w:rPr>
                <w:rFonts w:cs="Arial"/>
              </w:rPr>
            </w:pPr>
            <w:r>
              <w:rPr>
                <w:rFonts w:cs="Arial"/>
              </w:rPr>
              <w:t>1</w:t>
            </w:r>
          </w:p>
        </w:tc>
        <w:tc>
          <w:tcPr>
            <w:tcW w:w="4252" w:type="dxa"/>
            <w:tcBorders>
              <w:top w:val="single" w:sz="12" w:space="0" w:color="auto"/>
            </w:tcBorders>
            <w:shd w:val="clear" w:color="auto" w:fill="auto"/>
          </w:tcPr>
          <w:p w:rsidR="002D3E84" w:rsidRPr="00C62C25" w:rsidRDefault="002D3E84" w:rsidP="004148CE">
            <w:pPr>
              <w:autoSpaceDE w:val="0"/>
              <w:autoSpaceDN w:val="0"/>
              <w:adjustRightInd w:val="0"/>
              <w:rPr>
                <w:rFonts w:cs="Arial"/>
              </w:rPr>
            </w:pPr>
            <w:r>
              <w:rPr>
                <w:rFonts w:cs="Arial"/>
              </w:rPr>
              <w:t>Code Immeuble</w:t>
            </w:r>
          </w:p>
        </w:tc>
        <w:tc>
          <w:tcPr>
            <w:tcW w:w="4678" w:type="dxa"/>
            <w:tcBorders>
              <w:top w:val="single" w:sz="12" w:space="0" w:color="auto"/>
            </w:tcBorders>
            <w:shd w:val="clear" w:color="auto" w:fill="auto"/>
          </w:tcPr>
          <w:p w:rsidR="002D3E84" w:rsidRPr="00C62C25" w:rsidRDefault="002D3E84" w:rsidP="004148CE">
            <w:pPr>
              <w:autoSpaceDE w:val="0"/>
              <w:autoSpaceDN w:val="0"/>
              <w:adjustRightInd w:val="0"/>
              <w:jc w:val="center"/>
              <w:rPr>
                <w:rFonts w:cs="Arial"/>
              </w:rPr>
            </w:pPr>
            <w:r w:rsidRPr="00DF34A4">
              <w:rPr>
                <w:rFonts w:cs="Arial"/>
              </w:rPr>
              <w:t>id_metier_site</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2</w:t>
            </w:r>
          </w:p>
        </w:tc>
        <w:tc>
          <w:tcPr>
            <w:tcW w:w="4252" w:type="dxa"/>
            <w:shd w:val="clear" w:color="auto" w:fill="auto"/>
          </w:tcPr>
          <w:p w:rsidR="002D3E84" w:rsidRDefault="002D3E84" w:rsidP="004148CE">
            <w:pPr>
              <w:autoSpaceDE w:val="0"/>
              <w:autoSpaceDN w:val="0"/>
              <w:adjustRightInd w:val="0"/>
              <w:rPr>
                <w:rFonts w:cs="Arial"/>
              </w:rPr>
            </w:pPr>
            <w:r>
              <w:rPr>
                <w:rFonts w:cs="Arial"/>
              </w:rPr>
              <w:t>Code INSEE</w:t>
            </w:r>
          </w:p>
        </w:tc>
        <w:tc>
          <w:tcPr>
            <w:tcW w:w="4678" w:type="dxa"/>
            <w:shd w:val="clear" w:color="auto" w:fill="auto"/>
          </w:tcPr>
          <w:p w:rsidR="002D3E84" w:rsidRDefault="002D3E84" w:rsidP="004148CE">
            <w:pPr>
              <w:autoSpaceDE w:val="0"/>
              <w:autoSpaceDN w:val="0"/>
              <w:adjustRightInd w:val="0"/>
              <w:jc w:val="center"/>
              <w:rPr>
                <w:rFonts w:cs="Arial"/>
              </w:rPr>
            </w:pPr>
            <w:r w:rsidRPr="00BD363B">
              <w:rPr>
                <w:rFonts w:cs="Arial"/>
              </w:rPr>
              <w:t>code_com</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3</w:t>
            </w:r>
          </w:p>
        </w:tc>
        <w:tc>
          <w:tcPr>
            <w:tcW w:w="4252" w:type="dxa"/>
            <w:shd w:val="clear" w:color="auto" w:fill="auto"/>
          </w:tcPr>
          <w:p w:rsidR="002D3E84" w:rsidRDefault="002D3E84" w:rsidP="004148CE">
            <w:pPr>
              <w:autoSpaceDE w:val="0"/>
              <w:autoSpaceDN w:val="0"/>
              <w:adjustRightInd w:val="0"/>
              <w:rPr>
                <w:rFonts w:cs="Arial"/>
              </w:rPr>
            </w:pPr>
            <w:r>
              <w:rPr>
                <w:rFonts w:cs="Arial"/>
              </w:rPr>
              <w:t>Code RIVOLI</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BD363B">
              <w:rPr>
                <w:rFonts w:cs="Arial"/>
              </w:rPr>
              <w:t>code_voie</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4</w:t>
            </w:r>
          </w:p>
        </w:tc>
        <w:tc>
          <w:tcPr>
            <w:tcW w:w="4252" w:type="dxa"/>
            <w:shd w:val="clear" w:color="auto" w:fill="auto"/>
          </w:tcPr>
          <w:p w:rsidR="002D3E84" w:rsidRDefault="002D3E84" w:rsidP="004148CE">
            <w:pPr>
              <w:autoSpaceDE w:val="0"/>
              <w:autoSpaceDN w:val="0"/>
              <w:adjustRightInd w:val="0"/>
              <w:rPr>
                <w:rFonts w:cs="Arial"/>
              </w:rPr>
            </w:pPr>
            <w:r>
              <w:rPr>
                <w:rFonts w:cs="Arial"/>
              </w:rPr>
              <w:t>Numéro</w:t>
            </w:r>
          </w:p>
        </w:tc>
        <w:tc>
          <w:tcPr>
            <w:tcW w:w="4678" w:type="dxa"/>
            <w:shd w:val="clear" w:color="auto" w:fill="auto"/>
          </w:tcPr>
          <w:p w:rsidR="002D3E84" w:rsidRDefault="002D3E84" w:rsidP="004148CE">
            <w:pPr>
              <w:autoSpaceDE w:val="0"/>
              <w:autoSpaceDN w:val="0"/>
              <w:adjustRightInd w:val="0"/>
              <w:jc w:val="center"/>
              <w:rPr>
                <w:rFonts w:cs="Arial"/>
              </w:rPr>
            </w:pPr>
            <w:r w:rsidRPr="006938B2">
              <w:rPr>
                <w:rFonts w:cs="Arial"/>
              </w:rPr>
              <w:t>num_voie</w:t>
            </w:r>
          </w:p>
        </w:tc>
      </w:tr>
      <w:tr w:rsidR="002D3E84" w:rsidRPr="00AB097D" w:rsidTr="004148CE">
        <w:tc>
          <w:tcPr>
            <w:tcW w:w="534" w:type="dxa"/>
            <w:shd w:val="clear" w:color="auto" w:fill="auto"/>
          </w:tcPr>
          <w:p w:rsidR="002D3E84" w:rsidRPr="00C62C25" w:rsidRDefault="002D3E84" w:rsidP="004148CE">
            <w:pPr>
              <w:autoSpaceDE w:val="0"/>
              <w:autoSpaceDN w:val="0"/>
              <w:adjustRightInd w:val="0"/>
              <w:jc w:val="center"/>
              <w:rPr>
                <w:rFonts w:cs="Arial"/>
              </w:rPr>
            </w:pPr>
            <w:r>
              <w:rPr>
                <w:rFonts w:cs="Arial"/>
              </w:rPr>
              <w:t>5</w:t>
            </w:r>
          </w:p>
        </w:tc>
        <w:tc>
          <w:tcPr>
            <w:tcW w:w="4252" w:type="dxa"/>
            <w:shd w:val="clear" w:color="auto" w:fill="auto"/>
          </w:tcPr>
          <w:p w:rsidR="002D3E84" w:rsidRPr="00C62C25" w:rsidRDefault="002D3E84" w:rsidP="004148CE">
            <w:pPr>
              <w:autoSpaceDE w:val="0"/>
              <w:autoSpaceDN w:val="0"/>
              <w:adjustRightInd w:val="0"/>
              <w:rPr>
                <w:rFonts w:cs="Arial"/>
              </w:rPr>
            </w:pPr>
            <w:r>
              <w:rPr>
                <w:rFonts w:cs="Arial"/>
              </w:rPr>
              <w:t>Complément de numéro</w:t>
            </w:r>
          </w:p>
        </w:tc>
        <w:tc>
          <w:tcPr>
            <w:tcW w:w="4678" w:type="dxa"/>
            <w:shd w:val="clear" w:color="auto" w:fill="auto"/>
          </w:tcPr>
          <w:p w:rsidR="002D3E84" w:rsidRPr="00C62C25" w:rsidRDefault="002D3E84" w:rsidP="004148CE">
            <w:pPr>
              <w:autoSpaceDE w:val="0"/>
              <w:autoSpaceDN w:val="0"/>
              <w:adjustRightInd w:val="0"/>
              <w:jc w:val="center"/>
              <w:rPr>
                <w:rFonts w:cs="Arial"/>
                <w:iCs/>
              </w:rPr>
            </w:pPr>
            <w:r w:rsidRPr="006938B2">
              <w:rPr>
                <w:rFonts w:cs="Arial"/>
                <w:iCs/>
              </w:rPr>
              <w:t>lib_num_cplt_adr</w:t>
            </w:r>
          </w:p>
        </w:tc>
      </w:tr>
      <w:tr w:rsidR="002D3E84" w:rsidRPr="00AB097D" w:rsidTr="004148CE">
        <w:tc>
          <w:tcPr>
            <w:tcW w:w="534" w:type="dxa"/>
            <w:shd w:val="clear" w:color="auto" w:fill="auto"/>
          </w:tcPr>
          <w:p w:rsidR="002D3E84" w:rsidRPr="00C62C25" w:rsidRDefault="002D3E84" w:rsidP="004148CE">
            <w:pPr>
              <w:autoSpaceDE w:val="0"/>
              <w:autoSpaceDN w:val="0"/>
              <w:adjustRightInd w:val="0"/>
              <w:jc w:val="center"/>
              <w:rPr>
                <w:rFonts w:cs="Arial"/>
              </w:rPr>
            </w:pPr>
            <w:r>
              <w:rPr>
                <w:rFonts w:cs="Arial"/>
              </w:rPr>
              <w:t>6</w:t>
            </w:r>
          </w:p>
        </w:tc>
        <w:tc>
          <w:tcPr>
            <w:tcW w:w="4252" w:type="dxa"/>
            <w:shd w:val="clear" w:color="auto" w:fill="auto"/>
          </w:tcPr>
          <w:p w:rsidR="002D3E84" w:rsidRPr="00C62C25" w:rsidRDefault="002D3E84" w:rsidP="004148CE">
            <w:pPr>
              <w:autoSpaceDE w:val="0"/>
              <w:autoSpaceDN w:val="0"/>
              <w:adjustRightInd w:val="0"/>
              <w:rPr>
                <w:rFonts w:cs="Arial"/>
              </w:rPr>
            </w:pPr>
            <w:r>
              <w:rPr>
                <w:rFonts w:cs="Arial"/>
              </w:rPr>
              <w:t>Bâtiment</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6938B2">
              <w:rPr>
                <w:rFonts w:cs="Arial"/>
              </w:rPr>
              <w:t>batiment</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7</w:t>
            </w:r>
          </w:p>
        </w:tc>
        <w:tc>
          <w:tcPr>
            <w:tcW w:w="4252" w:type="dxa"/>
            <w:shd w:val="clear" w:color="auto" w:fill="auto"/>
          </w:tcPr>
          <w:p w:rsidR="002D3E84" w:rsidRDefault="002D3E84" w:rsidP="004148CE">
            <w:pPr>
              <w:autoSpaceDE w:val="0"/>
              <w:autoSpaceDN w:val="0"/>
              <w:adjustRightInd w:val="0"/>
              <w:rPr>
                <w:rFonts w:cs="Arial"/>
              </w:rPr>
            </w:pPr>
            <w:r>
              <w:rPr>
                <w:rFonts w:cs="Arial"/>
              </w:rPr>
              <w:t>Escalier</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1C145C">
              <w:rPr>
                <w:rFonts w:cs="Arial"/>
              </w:rPr>
              <w:t>escalier</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8</w:t>
            </w:r>
          </w:p>
        </w:tc>
        <w:tc>
          <w:tcPr>
            <w:tcW w:w="4252" w:type="dxa"/>
            <w:shd w:val="clear" w:color="auto" w:fill="auto"/>
          </w:tcPr>
          <w:p w:rsidR="002D3E84" w:rsidRDefault="002D3E84" w:rsidP="004148CE">
            <w:pPr>
              <w:autoSpaceDE w:val="0"/>
              <w:autoSpaceDN w:val="0"/>
              <w:adjustRightInd w:val="0"/>
              <w:rPr>
                <w:rFonts w:cs="Arial"/>
              </w:rPr>
            </w:pPr>
            <w:r>
              <w:rPr>
                <w:rFonts w:cs="Arial"/>
              </w:rPr>
              <w:t>Coord_X</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1C145C">
              <w:rPr>
                <w:rFonts w:cs="Arial"/>
              </w:rPr>
              <w:t>coord_x</w:t>
            </w:r>
            <w:r>
              <w:rPr>
                <w:rFonts w:cs="Arial"/>
              </w:rPr>
              <w:t xml:space="preserve"> et/ou </w:t>
            </w:r>
            <w:r w:rsidRPr="001C145C">
              <w:rPr>
                <w:rFonts w:cs="Arial"/>
              </w:rPr>
              <w:t>coord_x</w:t>
            </w:r>
            <w:r>
              <w:rPr>
                <w:rFonts w:cs="Arial"/>
              </w:rPr>
              <w:t>2</w:t>
            </w:r>
          </w:p>
        </w:tc>
      </w:tr>
      <w:tr w:rsidR="002D3E84" w:rsidRPr="00AB097D"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9</w:t>
            </w:r>
          </w:p>
        </w:tc>
        <w:tc>
          <w:tcPr>
            <w:tcW w:w="4252" w:type="dxa"/>
            <w:shd w:val="clear" w:color="auto" w:fill="auto"/>
          </w:tcPr>
          <w:p w:rsidR="002D3E84" w:rsidRDefault="002D3E84" w:rsidP="004148CE">
            <w:pPr>
              <w:autoSpaceDE w:val="0"/>
              <w:autoSpaceDN w:val="0"/>
              <w:adjustRightInd w:val="0"/>
              <w:rPr>
                <w:rFonts w:cs="Arial"/>
              </w:rPr>
            </w:pPr>
            <w:r>
              <w:rPr>
                <w:rFonts w:cs="Arial"/>
              </w:rPr>
              <w:t>Coord_Y</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1C145C">
              <w:rPr>
                <w:rFonts w:cs="Arial"/>
              </w:rPr>
              <w:t>coord_</w:t>
            </w:r>
            <w:r>
              <w:rPr>
                <w:rFonts w:cs="Arial"/>
              </w:rPr>
              <w:t>y et/ou</w:t>
            </w:r>
            <w:r w:rsidRPr="001C145C">
              <w:rPr>
                <w:rFonts w:cs="Arial"/>
              </w:rPr>
              <w:t xml:space="preserve"> coord_</w:t>
            </w:r>
            <w:r>
              <w:rPr>
                <w:rFonts w:cs="Arial"/>
              </w:rPr>
              <w:t>y2</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10</w:t>
            </w:r>
          </w:p>
        </w:tc>
        <w:tc>
          <w:tcPr>
            <w:tcW w:w="4252" w:type="dxa"/>
            <w:shd w:val="clear" w:color="auto" w:fill="auto"/>
          </w:tcPr>
          <w:p w:rsidR="002D3E84" w:rsidRDefault="002D3E84" w:rsidP="004148CE">
            <w:pPr>
              <w:autoSpaceDE w:val="0"/>
              <w:autoSpaceDN w:val="0"/>
              <w:adjustRightInd w:val="0"/>
              <w:rPr>
                <w:rFonts w:cs="Arial"/>
              </w:rPr>
            </w:pPr>
            <w:r>
              <w:rPr>
                <w:rFonts w:cs="Arial"/>
              </w:rPr>
              <w:t>Nombre de logements</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6938B2">
              <w:rPr>
                <w:rFonts w:cs="Arial"/>
              </w:rPr>
              <w:t>nb_logements</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11</w:t>
            </w:r>
          </w:p>
        </w:tc>
        <w:tc>
          <w:tcPr>
            <w:tcW w:w="4252" w:type="dxa"/>
            <w:shd w:val="clear" w:color="auto" w:fill="auto"/>
          </w:tcPr>
          <w:p w:rsidR="002D3E84" w:rsidRDefault="002D3E84" w:rsidP="004148CE">
            <w:pPr>
              <w:autoSpaceDE w:val="0"/>
              <w:autoSpaceDN w:val="0"/>
              <w:adjustRightInd w:val="0"/>
              <w:rPr>
                <w:rFonts w:cs="Arial"/>
              </w:rPr>
            </w:pPr>
            <w:r>
              <w:rPr>
                <w:rFonts w:cs="Arial"/>
              </w:rPr>
              <w:t>Code IRIS</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6938B2">
              <w:rPr>
                <w:rFonts w:cs="Arial"/>
              </w:rPr>
              <w:t>dcomiris</w:t>
            </w:r>
          </w:p>
        </w:tc>
      </w:tr>
      <w:tr w:rsidR="002D3E84" w:rsidRPr="00C62C25" w:rsidTr="004148CE">
        <w:tc>
          <w:tcPr>
            <w:tcW w:w="534" w:type="dxa"/>
            <w:shd w:val="clear" w:color="auto" w:fill="auto"/>
          </w:tcPr>
          <w:p w:rsidR="002D3E84" w:rsidDel="00A06ADE" w:rsidRDefault="002D3E84" w:rsidP="004148CE">
            <w:pPr>
              <w:autoSpaceDE w:val="0"/>
              <w:autoSpaceDN w:val="0"/>
              <w:adjustRightInd w:val="0"/>
              <w:jc w:val="center"/>
              <w:rPr>
                <w:rFonts w:cs="Arial"/>
              </w:rPr>
            </w:pPr>
            <w:r>
              <w:rPr>
                <w:rFonts w:cs="Arial"/>
              </w:rPr>
              <w:t>12</w:t>
            </w:r>
          </w:p>
        </w:tc>
        <w:tc>
          <w:tcPr>
            <w:tcW w:w="4252" w:type="dxa"/>
            <w:shd w:val="clear" w:color="auto" w:fill="auto"/>
          </w:tcPr>
          <w:p w:rsidR="002D3E84" w:rsidDel="00A06ADE" w:rsidRDefault="002D3E84" w:rsidP="004148CE">
            <w:pPr>
              <w:autoSpaceDE w:val="0"/>
              <w:autoSpaceDN w:val="0"/>
              <w:adjustRightInd w:val="0"/>
              <w:rPr>
                <w:rFonts w:cs="Arial"/>
              </w:rPr>
            </w:pPr>
            <w:r>
              <w:rPr>
                <w:rFonts w:cs="Arial"/>
              </w:rPr>
              <w:t>Densité IRIS</w:t>
            </w:r>
          </w:p>
        </w:tc>
        <w:tc>
          <w:tcPr>
            <w:tcW w:w="4678" w:type="dxa"/>
            <w:shd w:val="clear" w:color="auto" w:fill="auto"/>
          </w:tcPr>
          <w:p w:rsidR="002D3E84" w:rsidDel="00A06ADE" w:rsidRDefault="002D3E84" w:rsidP="004148CE">
            <w:pPr>
              <w:autoSpaceDE w:val="0"/>
              <w:autoSpaceDN w:val="0"/>
              <w:adjustRightInd w:val="0"/>
              <w:jc w:val="center"/>
              <w:rPr>
                <w:rFonts w:cs="Arial"/>
              </w:rPr>
            </w:pPr>
            <w:r w:rsidRPr="006938B2">
              <w:rPr>
                <w:rFonts w:cs="Arial"/>
              </w:rPr>
              <w:t>densite</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13</w:t>
            </w:r>
          </w:p>
        </w:tc>
        <w:tc>
          <w:tcPr>
            <w:tcW w:w="4252" w:type="dxa"/>
            <w:shd w:val="clear" w:color="auto" w:fill="auto"/>
          </w:tcPr>
          <w:p w:rsidR="002D3E84" w:rsidRDefault="002D3E84" w:rsidP="004148CE">
            <w:pPr>
              <w:autoSpaceDE w:val="0"/>
              <w:autoSpaceDN w:val="0"/>
              <w:adjustRightInd w:val="0"/>
              <w:rPr>
                <w:rFonts w:cs="Arial"/>
              </w:rPr>
            </w:pPr>
            <w:r>
              <w:rPr>
                <w:rFonts w:cs="Arial"/>
              </w:rPr>
              <w:t>Type Voie</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84358D">
              <w:rPr>
                <w:rFonts w:cs="Arial"/>
              </w:rPr>
              <w:t>type_voie</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14</w:t>
            </w:r>
          </w:p>
        </w:tc>
        <w:tc>
          <w:tcPr>
            <w:tcW w:w="4252" w:type="dxa"/>
            <w:shd w:val="clear" w:color="auto" w:fill="auto"/>
          </w:tcPr>
          <w:p w:rsidR="002D3E84" w:rsidRDefault="002D3E84" w:rsidP="004148CE">
            <w:pPr>
              <w:autoSpaceDE w:val="0"/>
              <w:autoSpaceDN w:val="0"/>
              <w:adjustRightInd w:val="0"/>
              <w:rPr>
                <w:rFonts w:cs="Arial"/>
              </w:rPr>
            </w:pPr>
            <w:r>
              <w:rPr>
                <w:rFonts w:cs="Arial"/>
              </w:rPr>
              <w:t>Voie</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1C145C">
              <w:rPr>
                <w:rFonts w:cs="Arial"/>
              </w:rPr>
              <w:t>nom_voie</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15</w:t>
            </w:r>
          </w:p>
        </w:tc>
        <w:tc>
          <w:tcPr>
            <w:tcW w:w="4252" w:type="dxa"/>
            <w:shd w:val="clear" w:color="auto" w:fill="auto"/>
          </w:tcPr>
          <w:p w:rsidR="002D3E84" w:rsidRDefault="002D3E84" w:rsidP="004148CE">
            <w:pPr>
              <w:autoSpaceDE w:val="0"/>
              <w:autoSpaceDN w:val="0"/>
              <w:adjustRightInd w:val="0"/>
              <w:rPr>
                <w:rFonts w:cs="Arial"/>
              </w:rPr>
            </w:pPr>
            <w:r>
              <w:rPr>
                <w:rFonts w:cs="Arial"/>
              </w:rPr>
              <w:t>Localité</w:t>
            </w:r>
          </w:p>
        </w:tc>
        <w:tc>
          <w:tcPr>
            <w:tcW w:w="4678" w:type="dxa"/>
            <w:shd w:val="clear" w:color="auto" w:fill="auto"/>
          </w:tcPr>
          <w:p w:rsidR="002D3E84" w:rsidRPr="00C62C25" w:rsidRDefault="002D3E84" w:rsidP="004148CE">
            <w:pPr>
              <w:autoSpaceDE w:val="0"/>
              <w:autoSpaceDN w:val="0"/>
              <w:adjustRightInd w:val="0"/>
              <w:jc w:val="center"/>
              <w:rPr>
                <w:rFonts w:cs="Arial"/>
              </w:rPr>
            </w:pPr>
            <w:r>
              <w:rPr>
                <w:rFonts w:cs="Arial"/>
              </w:rPr>
              <w:t>nom_com</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16</w:t>
            </w:r>
          </w:p>
        </w:tc>
        <w:tc>
          <w:tcPr>
            <w:tcW w:w="4252" w:type="dxa"/>
            <w:shd w:val="clear" w:color="auto" w:fill="auto"/>
          </w:tcPr>
          <w:p w:rsidR="002D3E84" w:rsidRDefault="002D3E84" w:rsidP="004148CE">
            <w:pPr>
              <w:autoSpaceDE w:val="0"/>
              <w:autoSpaceDN w:val="0"/>
              <w:adjustRightInd w:val="0"/>
              <w:rPr>
                <w:rFonts w:cs="Arial"/>
              </w:rPr>
            </w:pPr>
            <w:r>
              <w:rPr>
                <w:rFonts w:cs="Arial"/>
              </w:rPr>
              <w:t>Opérateur d’immeuble</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CE40F1">
              <w:rPr>
                <w:rFonts w:cs="Arial"/>
              </w:rPr>
              <w:t>operateur</w:t>
            </w:r>
          </w:p>
        </w:tc>
      </w:tr>
      <w:tr w:rsidR="002D3E84" w:rsidRPr="00C62C25" w:rsidTr="004148CE">
        <w:tc>
          <w:tcPr>
            <w:tcW w:w="534" w:type="dxa"/>
            <w:shd w:val="clear" w:color="auto" w:fill="auto"/>
          </w:tcPr>
          <w:p w:rsidR="002D3E84" w:rsidDel="00A06ADE" w:rsidRDefault="002D3E84" w:rsidP="004148CE">
            <w:pPr>
              <w:autoSpaceDE w:val="0"/>
              <w:autoSpaceDN w:val="0"/>
              <w:adjustRightInd w:val="0"/>
              <w:jc w:val="center"/>
              <w:rPr>
                <w:rFonts w:cs="Arial"/>
              </w:rPr>
            </w:pPr>
            <w:r>
              <w:rPr>
                <w:rFonts w:cs="Arial"/>
              </w:rPr>
              <w:t>17</w:t>
            </w:r>
          </w:p>
        </w:tc>
        <w:tc>
          <w:tcPr>
            <w:tcW w:w="4252" w:type="dxa"/>
            <w:shd w:val="clear" w:color="auto" w:fill="auto"/>
          </w:tcPr>
          <w:p w:rsidR="002D3E84" w:rsidDel="00A06ADE" w:rsidRDefault="002D3E84" w:rsidP="004148CE">
            <w:pPr>
              <w:autoSpaceDE w:val="0"/>
              <w:autoSpaceDN w:val="0"/>
              <w:adjustRightInd w:val="0"/>
              <w:rPr>
                <w:rFonts w:cs="Arial"/>
              </w:rPr>
            </w:pPr>
            <w:r>
              <w:rPr>
                <w:rFonts w:cs="Arial"/>
              </w:rPr>
              <w:t>Code regroupement syndic</w:t>
            </w:r>
          </w:p>
        </w:tc>
        <w:tc>
          <w:tcPr>
            <w:tcW w:w="4678" w:type="dxa"/>
            <w:shd w:val="clear" w:color="auto" w:fill="auto"/>
          </w:tcPr>
          <w:p w:rsidR="002D3E84" w:rsidDel="00A06ADE" w:rsidRDefault="002D3E84" w:rsidP="004148CE">
            <w:pPr>
              <w:autoSpaceDE w:val="0"/>
              <w:autoSpaceDN w:val="0"/>
              <w:adjustRightInd w:val="0"/>
              <w:jc w:val="center"/>
              <w:rPr>
                <w:rFonts w:cs="Arial"/>
              </w:rPr>
            </w:pPr>
            <w:r w:rsidRPr="00637740">
              <w:rPr>
                <w:rFonts w:cs="Arial"/>
              </w:rPr>
              <w:t>syndic</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18</w:t>
            </w:r>
          </w:p>
        </w:tc>
        <w:tc>
          <w:tcPr>
            <w:tcW w:w="4252" w:type="dxa"/>
            <w:shd w:val="clear" w:color="auto" w:fill="auto"/>
          </w:tcPr>
          <w:p w:rsidR="002D3E84" w:rsidRDefault="002D3E84" w:rsidP="004148CE">
            <w:pPr>
              <w:autoSpaceDE w:val="0"/>
              <w:autoSpaceDN w:val="0"/>
              <w:adjustRightInd w:val="0"/>
              <w:rPr>
                <w:rFonts w:cs="Arial"/>
              </w:rPr>
            </w:pPr>
            <w:r>
              <w:rPr>
                <w:rFonts w:cs="Arial"/>
              </w:rPr>
              <w:t>Nombre de logement du regroupement syndic</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637740">
              <w:rPr>
                <w:rFonts w:cs="Arial"/>
              </w:rPr>
              <w:t>nb_el_syndic</w:t>
            </w:r>
          </w:p>
        </w:tc>
      </w:tr>
      <w:tr w:rsidR="002D3E84" w:rsidRPr="00C62C25" w:rsidTr="004148CE">
        <w:tc>
          <w:tcPr>
            <w:tcW w:w="534" w:type="dxa"/>
            <w:shd w:val="clear" w:color="auto" w:fill="auto"/>
          </w:tcPr>
          <w:p w:rsidR="002D3E84" w:rsidRDefault="002D3E84" w:rsidP="004148CE">
            <w:pPr>
              <w:autoSpaceDE w:val="0"/>
              <w:autoSpaceDN w:val="0"/>
              <w:adjustRightInd w:val="0"/>
              <w:jc w:val="center"/>
              <w:rPr>
                <w:rFonts w:cs="Arial"/>
              </w:rPr>
            </w:pPr>
            <w:r>
              <w:rPr>
                <w:rFonts w:cs="Arial"/>
              </w:rPr>
              <w:t>19</w:t>
            </w:r>
          </w:p>
        </w:tc>
        <w:tc>
          <w:tcPr>
            <w:tcW w:w="4252" w:type="dxa"/>
            <w:shd w:val="clear" w:color="auto" w:fill="auto"/>
          </w:tcPr>
          <w:p w:rsidR="002D3E84" w:rsidRDefault="002D3E84" w:rsidP="004148CE">
            <w:pPr>
              <w:autoSpaceDE w:val="0"/>
              <w:autoSpaceDN w:val="0"/>
              <w:adjustRightInd w:val="0"/>
              <w:rPr>
                <w:rFonts w:cs="Arial"/>
              </w:rPr>
            </w:pPr>
            <w:r>
              <w:rPr>
                <w:rFonts w:cs="Arial"/>
              </w:rPr>
              <w:t>Libelle de Etat d’installation</w:t>
            </w:r>
          </w:p>
        </w:tc>
        <w:tc>
          <w:tcPr>
            <w:tcW w:w="4678" w:type="dxa"/>
            <w:shd w:val="clear" w:color="auto" w:fill="auto"/>
          </w:tcPr>
          <w:p w:rsidR="002D3E84" w:rsidRPr="00C62C25" w:rsidRDefault="002D3E84" w:rsidP="004148CE">
            <w:pPr>
              <w:autoSpaceDE w:val="0"/>
              <w:autoSpaceDN w:val="0"/>
              <w:adjustRightInd w:val="0"/>
              <w:jc w:val="center"/>
              <w:rPr>
                <w:rFonts w:cs="Arial"/>
              </w:rPr>
            </w:pPr>
            <w:r w:rsidRPr="00637740">
              <w:rPr>
                <w:rFonts w:cs="Arial"/>
              </w:rPr>
              <w:t>etat</w:t>
            </w:r>
          </w:p>
        </w:tc>
      </w:tr>
      <w:tr w:rsidR="002D3E84" w:rsidRPr="00C62C25" w:rsidTr="004148CE">
        <w:tc>
          <w:tcPr>
            <w:tcW w:w="534" w:type="dxa"/>
            <w:shd w:val="clear" w:color="auto" w:fill="auto"/>
          </w:tcPr>
          <w:p w:rsidR="002D3E84" w:rsidRPr="00D547DF" w:rsidRDefault="002D3E84" w:rsidP="004148CE">
            <w:pPr>
              <w:autoSpaceDE w:val="0"/>
              <w:autoSpaceDN w:val="0"/>
              <w:adjustRightInd w:val="0"/>
              <w:jc w:val="center"/>
              <w:rPr>
                <w:rFonts w:cs="Arial"/>
              </w:rPr>
            </w:pPr>
            <w:r w:rsidRPr="00D547DF">
              <w:rPr>
                <w:rFonts w:cs="Arial"/>
              </w:rPr>
              <w:t>20</w:t>
            </w:r>
          </w:p>
        </w:tc>
        <w:tc>
          <w:tcPr>
            <w:tcW w:w="4252" w:type="dxa"/>
            <w:shd w:val="clear" w:color="auto" w:fill="auto"/>
          </w:tcPr>
          <w:p w:rsidR="002D3E84" w:rsidRPr="00D547DF" w:rsidRDefault="002D3E84" w:rsidP="004148CE">
            <w:pPr>
              <w:autoSpaceDE w:val="0"/>
              <w:autoSpaceDN w:val="0"/>
              <w:adjustRightInd w:val="0"/>
              <w:rPr>
                <w:rFonts w:cs="Arial"/>
              </w:rPr>
            </w:pPr>
            <w:r w:rsidRPr="00D547DF">
              <w:rPr>
                <w:rFonts w:cs="Arial"/>
              </w:rPr>
              <w:t>Projection</w:t>
            </w:r>
          </w:p>
        </w:tc>
        <w:tc>
          <w:tcPr>
            <w:tcW w:w="4678" w:type="dxa"/>
            <w:shd w:val="clear" w:color="auto" w:fill="auto"/>
          </w:tcPr>
          <w:p w:rsidR="002D3E84" w:rsidRPr="00D547DF" w:rsidRDefault="002D3E84" w:rsidP="004148CE">
            <w:pPr>
              <w:autoSpaceDE w:val="0"/>
              <w:autoSpaceDN w:val="0"/>
              <w:adjustRightInd w:val="0"/>
              <w:jc w:val="center"/>
              <w:rPr>
                <w:rFonts w:cs="Arial"/>
              </w:rPr>
            </w:pPr>
            <w:r>
              <w:rPr>
                <w:rFonts w:cs="Arial"/>
              </w:rPr>
              <w:t>Non utilisé dans Geofibre</w:t>
            </w:r>
          </w:p>
        </w:tc>
      </w:tr>
    </w:tbl>
    <w:p w:rsidR="002D3E84" w:rsidRDefault="002D3E84" w:rsidP="002D3E84"/>
    <w:p w:rsidR="002D3E84" w:rsidRDefault="002D3E84" w:rsidP="002D3E84">
      <w:pPr>
        <w:pStyle w:val="Titre6"/>
      </w:pPr>
      <w:r>
        <w:t>Attributs positionnés par Geofibre</w:t>
      </w:r>
    </w:p>
    <w:p w:rsidR="002D3E84" w:rsidRDefault="002D3E84" w:rsidP="002D3E84">
      <w:pPr>
        <w:rPr>
          <w:lang w:val="en-GB"/>
        </w:rPr>
      </w:pPr>
    </w:p>
    <w:p w:rsidR="002D3E84" w:rsidRPr="00A72F92" w:rsidRDefault="002D3E84" w:rsidP="002D3E84">
      <w:r>
        <w:t>L</w:t>
      </w:r>
      <w:r w:rsidRPr="00A72F92">
        <w:t>es attributs ci-dessous sont calculés par Geofibre avant d’</w:t>
      </w:r>
      <w:r>
        <w:t xml:space="preserve">être insérés en base de données </w:t>
      </w:r>
      <w:r w:rsidRPr="00A72F92">
        <w:rPr>
          <w:rFonts w:cs="Arial"/>
        </w:rPr>
        <w:t>(cf.</w:t>
      </w:r>
      <w:r>
        <w:rPr>
          <w:rFonts w:cs="Arial"/>
          <w:b/>
        </w:rPr>
        <w:t xml:space="preserve"> </w:t>
      </w:r>
      <w:r w:rsidR="0085789F">
        <w:fldChar w:fldCharType="begin"/>
      </w:r>
      <w:r w:rsidR="006A4992">
        <w:instrText xml:space="preserve"> REF _Ref422922954 \h  \* MERGEFORMAT </w:instrText>
      </w:r>
      <w:r w:rsidR="0085789F">
        <w:fldChar w:fldCharType="separate"/>
      </w:r>
      <w:r w:rsidR="00675435">
        <w:rPr>
          <w:b/>
          <w:bCs/>
        </w:rPr>
        <w:t>Erreur ! Source du renvoi introuvable.</w:t>
      </w:r>
      <w:r w:rsidR="0085789F">
        <w:fldChar w:fldCharType="end"/>
      </w:r>
      <w:r w:rsidRPr="00A72F92">
        <w:rPr>
          <w:rFonts w:cs="Arial"/>
        </w:rPr>
        <w:t>)</w:t>
      </w:r>
      <w:r>
        <w:rPr>
          <w:rFonts w:cs="Arial"/>
        </w:rPr>
        <w:t> :</w:t>
      </w:r>
    </w:p>
    <w:p w:rsidR="002D3E84" w:rsidRPr="00A72F92" w:rsidRDefault="002D3E84" w:rsidP="002D3E84"/>
    <w:tbl>
      <w:tblPr>
        <w:tblW w:w="9464" w:type="dxa"/>
        <w:tblBorders>
          <w:top w:val="single" w:sz="24" w:space="0" w:color="auto"/>
          <w:left w:val="single" w:sz="24" w:space="0" w:color="auto"/>
          <w:bottom w:val="single" w:sz="24" w:space="0" w:color="auto"/>
          <w:right w:val="single" w:sz="24" w:space="0" w:color="auto"/>
          <w:insideH w:val="single" w:sz="12" w:space="0" w:color="auto"/>
          <w:insideV w:val="single" w:sz="12" w:space="0" w:color="auto"/>
        </w:tblBorders>
        <w:tblLayout w:type="fixed"/>
        <w:tblLook w:val="01E0"/>
      </w:tblPr>
      <w:tblGrid>
        <w:gridCol w:w="4506"/>
        <w:gridCol w:w="4958"/>
      </w:tblGrid>
      <w:tr w:rsidR="002D3E84" w:rsidRPr="00C62C25" w:rsidTr="004148CE">
        <w:tc>
          <w:tcPr>
            <w:tcW w:w="4252" w:type="dxa"/>
            <w:tcBorders>
              <w:top w:val="single" w:sz="24" w:space="0" w:color="auto"/>
              <w:bottom w:val="single" w:sz="12" w:space="0" w:color="auto"/>
            </w:tcBorders>
            <w:shd w:val="clear" w:color="auto" w:fill="C0C0C0"/>
            <w:vAlign w:val="bottom"/>
          </w:tcPr>
          <w:p w:rsidR="002D3E84" w:rsidRPr="00C62C25" w:rsidRDefault="002D3E84" w:rsidP="004148CE">
            <w:pPr>
              <w:autoSpaceDE w:val="0"/>
              <w:autoSpaceDN w:val="0"/>
              <w:adjustRightInd w:val="0"/>
              <w:rPr>
                <w:rFonts w:cs="Arial"/>
                <w:b/>
              </w:rPr>
            </w:pPr>
            <w:r>
              <w:rPr>
                <w:rFonts w:cs="Arial"/>
                <w:b/>
              </w:rPr>
              <w:t>Champ ftth_site_immeuble</w:t>
            </w:r>
          </w:p>
        </w:tc>
        <w:tc>
          <w:tcPr>
            <w:tcW w:w="4678" w:type="dxa"/>
            <w:tcBorders>
              <w:top w:val="single" w:sz="24" w:space="0" w:color="auto"/>
              <w:bottom w:val="single" w:sz="12" w:space="0" w:color="auto"/>
            </w:tcBorders>
            <w:shd w:val="clear" w:color="auto" w:fill="C0C0C0"/>
          </w:tcPr>
          <w:p w:rsidR="002D3E84" w:rsidRPr="00C62C25" w:rsidRDefault="002D3E84" w:rsidP="004148CE">
            <w:pPr>
              <w:autoSpaceDE w:val="0"/>
              <w:autoSpaceDN w:val="0"/>
              <w:adjustRightInd w:val="0"/>
              <w:jc w:val="center"/>
              <w:rPr>
                <w:rFonts w:cs="Arial"/>
                <w:b/>
              </w:rPr>
            </w:pPr>
            <w:r>
              <w:rPr>
                <w:rFonts w:cs="Arial"/>
                <w:b/>
              </w:rPr>
              <w:t>Description</w:t>
            </w:r>
          </w:p>
        </w:tc>
      </w:tr>
      <w:tr w:rsidR="002D3E84" w:rsidRPr="00C62C25" w:rsidTr="004148CE">
        <w:tc>
          <w:tcPr>
            <w:tcW w:w="4252" w:type="dxa"/>
            <w:tcBorders>
              <w:top w:val="single" w:sz="12" w:space="0" w:color="auto"/>
            </w:tcBorders>
            <w:shd w:val="clear" w:color="auto" w:fill="auto"/>
          </w:tcPr>
          <w:p w:rsidR="002D3E84" w:rsidRPr="003824E6" w:rsidRDefault="002D3E84" w:rsidP="004148CE">
            <w:pPr>
              <w:autoSpaceDE w:val="0"/>
              <w:autoSpaceDN w:val="0"/>
              <w:adjustRightInd w:val="0"/>
              <w:rPr>
                <w:rFonts w:cs="Arial"/>
                <w:highlight w:val="green"/>
              </w:rPr>
            </w:pPr>
            <w:r w:rsidRPr="003824E6">
              <w:rPr>
                <w:highlight w:val="green"/>
              </w:rPr>
              <w:t>deployeur</w:t>
            </w:r>
          </w:p>
        </w:tc>
        <w:tc>
          <w:tcPr>
            <w:tcW w:w="4678" w:type="dxa"/>
            <w:tcBorders>
              <w:top w:val="single" w:sz="12" w:space="0" w:color="auto"/>
            </w:tcBorders>
            <w:shd w:val="clear" w:color="auto" w:fill="auto"/>
          </w:tcPr>
          <w:p w:rsidR="002D3E84" w:rsidRPr="003106FE" w:rsidRDefault="002D3E84" w:rsidP="004148CE">
            <w:pPr>
              <w:rPr>
                <w:highlight w:val="green"/>
              </w:rPr>
            </w:pPr>
            <w:r w:rsidRPr="009004D0">
              <w:rPr>
                <w:highlight w:val="green"/>
              </w:rPr>
              <w:t>Si le code de la commune* existe dans la table « </w:t>
            </w:r>
            <w:r w:rsidR="003106FE">
              <w:rPr>
                <w:highlight w:val="green"/>
              </w:rPr>
              <w:t>adm_rip_asso_commune</w:t>
            </w:r>
            <w:r w:rsidRPr="009004D0">
              <w:rPr>
                <w:highlight w:val="green"/>
              </w:rPr>
              <w:t> » (champ « code_com », cf.</w:t>
            </w:r>
            <w:fldSimple w:instr=" REF _Ref422929467 \h  \* MERGEFORMAT ">
              <w:r w:rsidR="00675435" w:rsidRPr="00675435">
                <w:rPr>
                  <w:b/>
                  <w:highlight w:val="green"/>
                </w:rPr>
                <w:t>Description de la table geofibre.adm_</w:t>
              </w:r>
              <w:r w:rsidR="00675435" w:rsidRPr="00675435">
                <w:rPr>
                  <w:rFonts w:cs="Arial"/>
                  <w:b/>
                  <w:highlight w:val="green"/>
                </w:rPr>
                <w:t>rip_asso_commune</w:t>
              </w:r>
            </w:fldSimple>
            <w:r w:rsidRPr="003106FE">
              <w:rPr>
                <w:highlight w:val="green"/>
              </w:rPr>
              <w:t>), alors la valeur du code RIP correspondant (champ « code ») est utilisée.</w:t>
            </w:r>
          </w:p>
          <w:p w:rsidR="002D3E84" w:rsidRPr="003106FE" w:rsidRDefault="00631C42" w:rsidP="004148CE">
            <w:pPr>
              <w:rPr>
                <w:highlight w:val="green"/>
              </w:rPr>
            </w:pPr>
            <w:r w:rsidRPr="003106FE">
              <w:rPr>
                <w:highlight w:val="green"/>
              </w:rPr>
              <w:t>S</w:t>
            </w:r>
            <w:r w:rsidR="002D3E84" w:rsidRPr="003106FE">
              <w:rPr>
                <w:highlight w:val="green"/>
              </w:rPr>
              <w:t>inon, la valeur « Orange » est utilisée.</w:t>
            </w:r>
          </w:p>
          <w:p w:rsidR="002D3E84" w:rsidRPr="009004D0" w:rsidRDefault="002D3E84" w:rsidP="004148CE">
            <w:pPr>
              <w:rPr>
                <w:highlight w:val="green"/>
              </w:rPr>
            </w:pPr>
          </w:p>
          <w:p w:rsidR="002D3E84" w:rsidRPr="009004D0" w:rsidRDefault="002D3E84" w:rsidP="004148CE">
            <w:r w:rsidRPr="009004D0">
              <w:rPr>
                <w:highlight w:val="green"/>
              </w:rPr>
              <w:lastRenderedPageBreak/>
              <w:t>* : le code de la commune est récupéré par intersection spatiale de la géométrie de l’immeuble avec les géométries de la table « car_georoutecommune ».</w:t>
            </w:r>
          </w:p>
        </w:tc>
      </w:tr>
    </w:tbl>
    <w:p w:rsidR="002D3E84" w:rsidRDefault="002D3E84" w:rsidP="002D3E84"/>
    <w:p w:rsidR="006B7D94" w:rsidRPr="00234E6A" w:rsidRDefault="006B7D94" w:rsidP="006B7D94">
      <w:pPr>
        <w:pStyle w:val="Titre5"/>
        <w:rPr>
          <w:rFonts w:cs="Arial"/>
        </w:rPr>
      </w:pPr>
      <w:r w:rsidRPr="00234E6A">
        <w:t xml:space="preserve">Méthode </w:t>
      </w:r>
      <w:r w:rsidRPr="00234E6A">
        <w:rPr>
          <w:rFonts w:cs="Arial"/>
        </w:rPr>
        <w:t>maj_point</w:t>
      </w:r>
    </w:p>
    <w:p w:rsidR="006B7D94" w:rsidRPr="00631C42" w:rsidRDefault="00FE4E1D" w:rsidP="006B7D94">
      <w:pPr>
        <w:pStyle w:val="Titre6"/>
        <w:rPr>
          <w:rFonts w:cs="Arial"/>
          <w:lang w:val="fr-FR"/>
        </w:rPr>
      </w:pPr>
      <w:r w:rsidRPr="00FE4E1D">
        <w:rPr>
          <w:lang w:val="fr-FR"/>
        </w:rPr>
        <w:t>Dates</w:t>
      </w:r>
    </w:p>
    <w:p w:rsidR="006B7D94" w:rsidRPr="00234E6A" w:rsidRDefault="006B7D94" w:rsidP="006B7D94">
      <w:r w:rsidRPr="00234E6A">
        <w:t xml:space="preserve">Les dates de mise à jour des immeubles sont définies par la base de données (cf. Trigger déclenché </w:t>
      </w:r>
      <w:hyperlink w:anchor="_Avant_l’insertion_en" w:history="1">
        <w:r w:rsidRPr="00234E6A">
          <w:rPr>
            <w:rStyle w:val="Lienhypertexte"/>
          </w:rPr>
          <w:t>Avant l’insertion en base</w:t>
        </w:r>
      </w:hyperlink>
      <w:r w:rsidRPr="00234E6A">
        <w:t>).</w:t>
      </w:r>
    </w:p>
    <w:p w:rsidR="006B7D94" w:rsidRPr="00234E6A" w:rsidRDefault="006B7D94" w:rsidP="006B7D94"/>
    <w:p w:rsidR="006B7D94" w:rsidRPr="00234E6A" w:rsidRDefault="006B7D94" w:rsidP="006B7D94">
      <w:pPr>
        <w:rPr>
          <w:b/>
          <w:i/>
        </w:rPr>
      </w:pPr>
      <w:r w:rsidRPr="00234E6A">
        <w:rPr>
          <w:b/>
          <w:i/>
        </w:rPr>
        <w:t>Les autres traitements effectués dans cette partie ne présentent pas encore de description.</w:t>
      </w:r>
    </w:p>
    <w:p w:rsidR="006B7D94" w:rsidRPr="00234E6A" w:rsidRDefault="006B7D94" w:rsidP="006B7D94"/>
    <w:p w:rsidR="006B7D94" w:rsidRPr="00234E6A" w:rsidRDefault="006B7D94" w:rsidP="006B7D94">
      <w:pPr>
        <w:pStyle w:val="Titre5"/>
        <w:rPr>
          <w:rFonts w:cs="Arial"/>
        </w:rPr>
      </w:pPr>
      <w:r w:rsidRPr="00234E6A">
        <w:t xml:space="preserve">Méthode </w:t>
      </w:r>
      <w:r w:rsidRPr="00234E6A">
        <w:rPr>
          <w:rFonts w:cs="Arial"/>
        </w:rPr>
        <w:t>deletePoints</w:t>
      </w:r>
    </w:p>
    <w:p w:rsidR="006B7D94" w:rsidRPr="00234E6A" w:rsidRDefault="006B7D94" w:rsidP="006B7D94">
      <w:pPr>
        <w:rPr>
          <w:b/>
          <w:i/>
        </w:rPr>
      </w:pPr>
      <w:r w:rsidRPr="00234E6A">
        <w:rPr>
          <w:b/>
          <w:i/>
        </w:rPr>
        <w:t>Cette partie ne présente pas encore de description.</w:t>
      </w:r>
    </w:p>
    <w:p w:rsidR="006B7D94" w:rsidRPr="00234E6A" w:rsidRDefault="006B7D94" w:rsidP="006B7D94">
      <w:pPr>
        <w:pStyle w:val="Titre5"/>
      </w:pPr>
      <w:r w:rsidRPr="00234E6A">
        <w:t>Méthode compareValue</w:t>
      </w:r>
    </w:p>
    <w:p w:rsidR="006B7D94" w:rsidRPr="00234E6A" w:rsidRDefault="006B7D94" w:rsidP="006B7D94">
      <w:pPr>
        <w:rPr>
          <w:b/>
          <w:i/>
        </w:rPr>
      </w:pPr>
      <w:r w:rsidRPr="00234E6A">
        <w:rPr>
          <w:b/>
          <w:i/>
        </w:rPr>
        <w:t>Cette partie ne présente pas encore de description.</w:t>
      </w:r>
    </w:p>
    <w:p w:rsidR="006B7D94" w:rsidRPr="00234E6A" w:rsidRDefault="006B7D94" w:rsidP="006B7D94"/>
    <w:p w:rsidR="006B7D94" w:rsidRPr="00234E6A" w:rsidRDefault="006B7D94" w:rsidP="006B7D94">
      <w:pPr>
        <w:pStyle w:val="Titre4"/>
        <w:rPr>
          <w:rFonts w:cs="Arial"/>
        </w:rPr>
      </w:pPr>
      <w:bookmarkStart w:id="1242" w:name="_Toc426723832"/>
      <w:r w:rsidRPr="00234E6A">
        <w:rPr>
          <w:rFonts w:cs="Arial"/>
        </w:rPr>
        <w:t>ImportShape</w:t>
      </w:r>
      <w:bookmarkEnd w:id="1242"/>
    </w:p>
    <w:p w:rsidR="006B7D94" w:rsidRPr="00234E6A" w:rsidRDefault="006B7D94" w:rsidP="006B7D94">
      <w:pPr>
        <w:pStyle w:val="Titre5"/>
        <w:rPr>
          <w:rFonts w:cs="Arial"/>
        </w:rPr>
      </w:pPr>
      <w:r w:rsidRPr="00234E6A">
        <w:rPr>
          <w:rFonts w:cs="Arial"/>
        </w:rPr>
        <w:t>Méthode existPIT</w:t>
      </w:r>
    </w:p>
    <w:p w:rsidR="006B7D94" w:rsidRPr="00234E6A" w:rsidRDefault="006B7D94" w:rsidP="006B7D94">
      <w:pPr>
        <w:rPr>
          <w:b/>
          <w:i/>
        </w:rPr>
      </w:pPr>
      <w:r w:rsidRPr="00234E6A">
        <w:rPr>
          <w:b/>
          <w:i/>
        </w:rPr>
        <w:t>Cette partie ne présente pas encore de description.</w:t>
      </w:r>
    </w:p>
    <w:p w:rsidR="006B7D94" w:rsidRPr="00234E6A" w:rsidRDefault="006B7D94" w:rsidP="006B7D94">
      <w:pPr>
        <w:pStyle w:val="Titre5"/>
        <w:rPr>
          <w:rFonts w:cs="Arial"/>
        </w:rPr>
      </w:pPr>
      <w:bookmarkStart w:id="1243" w:name="_Méthode_importShp"/>
      <w:bookmarkEnd w:id="1243"/>
      <w:r w:rsidRPr="00234E6A">
        <w:rPr>
          <w:rFonts w:cs="Arial"/>
        </w:rPr>
        <w:t>Méthode importShp</w:t>
      </w:r>
    </w:p>
    <w:p w:rsidR="006B7D94" w:rsidRPr="00234E6A" w:rsidRDefault="006B7D94" w:rsidP="006B7D94">
      <w:r w:rsidRPr="00234E6A">
        <w:t>Cette méthode permet l’import des données GC au format shapefile en base de données Geofibre.</w:t>
      </w:r>
    </w:p>
    <w:p w:rsidR="006B7D94" w:rsidRPr="00234E6A" w:rsidRDefault="00267343" w:rsidP="006B7D94">
      <w:r w:rsidRPr="00234E6A">
        <w:t xml:space="preserve">Les systèmes de projection autorisés par instance Geofibre sont décrits dans le chapitre </w:t>
      </w:r>
      <w:hyperlink w:anchor="_SystemeProjection" w:history="1">
        <w:r w:rsidRPr="00234E6A">
          <w:rPr>
            <w:rStyle w:val="Lienhypertexte"/>
          </w:rPr>
          <w:t>SystemeProjection</w:t>
        </w:r>
      </w:hyperlink>
      <w:r w:rsidRPr="00234E6A">
        <w:t>.</w:t>
      </w:r>
    </w:p>
    <w:p w:rsidR="000657CF" w:rsidRPr="00234E6A" w:rsidRDefault="000657CF" w:rsidP="006B7D94"/>
    <w:p w:rsidR="006B7D94" w:rsidRPr="00234E6A" w:rsidRDefault="006B7D94" w:rsidP="006B7D94">
      <w:r w:rsidRPr="00234E6A">
        <w:t>Le système de projection source est récupéré depuis le fichier de projection associé au shapefile d’import.</w:t>
      </w:r>
    </w:p>
    <w:p w:rsidR="006B7D94" w:rsidRPr="00234E6A" w:rsidRDefault="006B7D94" w:rsidP="006B7D94">
      <w:r w:rsidRPr="00234E6A">
        <w:t xml:space="preserve">Le système de projection cible est déclaré en entrée de la fonction. </w:t>
      </w:r>
    </w:p>
    <w:p w:rsidR="006B7D94" w:rsidRPr="00234E6A" w:rsidRDefault="006B7D94" w:rsidP="006B7D94">
      <w:r w:rsidRPr="00234E6A">
        <w:t>Si les systèmes source et cible sont identiques</w:t>
      </w:r>
      <w:r w:rsidR="008E7C65" w:rsidRPr="00234E6A">
        <w:t> :</w:t>
      </w:r>
      <w:r w:rsidRPr="00234E6A">
        <w:t xml:space="preserve"> </w:t>
      </w:r>
    </w:p>
    <w:p w:rsidR="006B7D94" w:rsidRPr="00234E6A" w:rsidRDefault="006B7D94" w:rsidP="006B7D94">
      <w:pPr>
        <w:pStyle w:val="Paragraphedeliste"/>
        <w:numPr>
          <w:ilvl w:val="0"/>
          <w:numId w:val="26"/>
        </w:numPr>
      </w:pPr>
      <w:r w:rsidRPr="00234E6A">
        <w:t>aucune transformation géographique n’est appliquée et les géométries sont insérées directement.</w:t>
      </w:r>
    </w:p>
    <w:p w:rsidR="006B7D94" w:rsidRPr="00234E6A" w:rsidRDefault="006B7D94" w:rsidP="006B7D94">
      <w:r w:rsidRPr="00234E6A">
        <w:t xml:space="preserve">Sinon </w:t>
      </w:r>
    </w:p>
    <w:p w:rsidR="006B7D94" w:rsidRPr="00234E6A" w:rsidRDefault="006B7D94" w:rsidP="006B7D94">
      <w:pPr>
        <w:pStyle w:val="Paragraphedeliste"/>
        <w:numPr>
          <w:ilvl w:val="0"/>
          <w:numId w:val="26"/>
        </w:numPr>
        <w:rPr>
          <w:rFonts w:cs="Arial"/>
          <w:bCs/>
        </w:rPr>
      </w:pPr>
      <w:r w:rsidRPr="00234E6A">
        <w:rPr>
          <w:rFonts w:cs="Arial"/>
          <w:bCs/>
        </w:rPr>
        <w:t xml:space="preserve">Les géométries sont envoyées à la </w:t>
      </w:r>
      <w:hyperlink w:anchor="_Méthode_Project" w:history="1">
        <w:r w:rsidRPr="00234E6A">
          <w:rPr>
            <w:rStyle w:val="Lienhypertexte"/>
            <w:rFonts w:cs="Arial"/>
            <w:bCs/>
          </w:rPr>
          <w:t>Méthode Project</w:t>
        </w:r>
      </w:hyperlink>
      <w:r w:rsidRPr="00234E6A">
        <w:rPr>
          <w:rFonts w:cs="Arial"/>
          <w:bCs/>
        </w:rPr>
        <w:t xml:space="preserve"> générique pour transformation</w:t>
      </w:r>
      <w:r w:rsidRPr="00234E6A">
        <w:rPr>
          <w:rFonts w:cs="Arial"/>
          <w:b/>
          <w:bCs/>
        </w:rPr>
        <w:t xml:space="preserve"> </w:t>
      </w:r>
    </w:p>
    <w:p w:rsidR="006B7D94" w:rsidRPr="00234E6A" w:rsidRDefault="006B7D94" w:rsidP="006B7D94">
      <w:pPr>
        <w:pStyle w:val="Paragraphedeliste"/>
        <w:ind w:left="1785"/>
      </w:pPr>
    </w:p>
    <w:p w:rsidR="006B7D94" w:rsidRPr="00234E6A" w:rsidRDefault="006B7D94" w:rsidP="006B7D94">
      <w:pPr>
        <w:pStyle w:val="Titre4"/>
      </w:pPr>
      <w:bookmarkStart w:id="1244" w:name="_Toc426723833"/>
      <w:r w:rsidRPr="00234E6A">
        <w:t>ImportZM</w:t>
      </w:r>
      <w:bookmarkEnd w:id="1244"/>
    </w:p>
    <w:p w:rsidR="006B7D94" w:rsidRPr="00234E6A" w:rsidRDefault="006B7D94" w:rsidP="006B7D94">
      <w:pPr>
        <w:pStyle w:val="Titre5"/>
      </w:pPr>
      <w:r w:rsidRPr="00234E6A">
        <w:t>Méthode ImportShpZM</w:t>
      </w:r>
    </w:p>
    <w:p w:rsidR="006B7D94" w:rsidRPr="00234E6A" w:rsidRDefault="006B7D94" w:rsidP="006B7D94">
      <w:r w:rsidRPr="00234E6A">
        <w:t>Cette méthode permet l’import des zones marketing au format shapefile en base de données Geofibre.</w:t>
      </w:r>
    </w:p>
    <w:p w:rsidR="000657CF" w:rsidRPr="00234E6A" w:rsidRDefault="000657CF" w:rsidP="000657CF">
      <w:r w:rsidRPr="00234E6A">
        <w:t xml:space="preserve">Les systèmes de projection autorisés par instance Geofibre sont décrits dans le chapitre </w:t>
      </w:r>
      <w:hyperlink w:anchor="_SystemeProjection" w:history="1">
        <w:r w:rsidRPr="00234E6A">
          <w:rPr>
            <w:rStyle w:val="Lienhypertexte"/>
          </w:rPr>
          <w:t>SystemeProjection</w:t>
        </w:r>
      </w:hyperlink>
      <w:r w:rsidRPr="00234E6A">
        <w:t>.</w:t>
      </w:r>
    </w:p>
    <w:p w:rsidR="006B7D94" w:rsidRPr="00234E6A" w:rsidRDefault="006B7D94" w:rsidP="006B7D94"/>
    <w:p w:rsidR="006B7D94" w:rsidRPr="00234E6A" w:rsidRDefault="006B7D94" w:rsidP="006B7D94">
      <w:r w:rsidRPr="00234E6A">
        <w:t>Le système de projection source est récupéré depuis le fichier de projection associé au shapefile d’import.</w:t>
      </w:r>
    </w:p>
    <w:p w:rsidR="006B7D94" w:rsidRPr="00234E6A" w:rsidRDefault="006B7D94" w:rsidP="006B7D94">
      <w:r w:rsidRPr="00234E6A">
        <w:t xml:space="preserve">Le système de projection cible est déclaré en entrée de la fonction. </w:t>
      </w:r>
    </w:p>
    <w:p w:rsidR="006B7D94" w:rsidRPr="00234E6A" w:rsidRDefault="006B7D94" w:rsidP="006B7D94">
      <w:r w:rsidRPr="00234E6A">
        <w:t xml:space="preserve">Si les systèmes source et cible sont identiques : </w:t>
      </w:r>
    </w:p>
    <w:p w:rsidR="006B7D94" w:rsidRPr="00234E6A" w:rsidRDefault="006B7D94" w:rsidP="006B7D94">
      <w:pPr>
        <w:pStyle w:val="Paragraphedeliste"/>
        <w:numPr>
          <w:ilvl w:val="0"/>
          <w:numId w:val="26"/>
        </w:numPr>
      </w:pPr>
      <w:r w:rsidRPr="00234E6A">
        <w:t>aucune transformation géographique n’est appliquée et les géométries sont insérées directement.</w:t>
      </w:r>
    </w:p>
    <w:p w:rsidR="006B7D94" w:rsidRPr="00234E6A" w:rsidRDefault="006B7D94" w:rsidP="006B7D94">
      <w:r w:rsidRPr="00234E6A">
        <w:t xml:space="preserve">Sinon </w:t>
      </w:r>
    </w:p>
    <w:p w:rsidR="006B7D94" w:rsidRPr="00234E6A" w:rsidRDefault="006B7D94" w:rsidP="006B7D94">
      <w:pPr>
        <w:pStyle w:val="Paragraphedeliste"/>
        <w:numPr>
          <w:ilvl w:val="0"/>
          <w:numId w:val="26"/>
        </w:numPr>
        <w:rPr>
          <w:rFonts w:cs="Arial"/>
          <w:bCs/>
        </w:rPr>
      </w:pPr>
      <w:r w:rsidRPr="00234E6A">
        <w:rPr>
          <w:rFonts w:cs="Arial"/>
          <w:bCs/>
        </w:rPr>
        <w:t xml:space="preserve">Les géométries sont envoyées à la </w:t>
      </w:r>
      <w:hyperlink w:anchor="_Méthode_Project" w:history="1">
        <w:r w:rsidRPr="00234E6A">
          <w:rPr>
            <w:rStyle w:val="Lienhypertexte"/>
            <w:rFonts w:cs="Arial"/>
            <w:bCs/>
          </w:rPr>
          <w:t>Méthode Project</w:t>
        </w:r>
      </w:hyperlink>
      <w:r w:rsidRPr="00234E6A">
        <w:rPr>
          <w:rFonts w:cs="Arial"/>
          <w:bCs/>
        </w:rPr>
        <w:t xml:space="preserve"> générique pour transformation</w:t>
      </w:r>
      <w:r w:rsidRPr="00234E6A">
        <w:rPr>
          <w:rFonts w:cs="Arial"/>
          <w:b/>
          <w:bCs/>
        </w:rPr>
        <w:t xml:space="preserve"> </w:t>
      </w:r>
    </w:p>
    <w:p w:rsidR="006B7D94" w:rsidRPr="00234E6A" w:rsidRDefault="006B7D94" w:rsidP="006B7D94">
      <w:pPr>
        <w:pStyle w:val="Paragraphedeliste"/>
        <w:ind w:left="1785"/>
      </w:pPr>
    </w:p>
    <w:p w:rsidR="006B7D94" w:rsidRPr="00234E6A" w:rsidRDefault="006B7D94" w:rsidP="006B7D94"/>
    <w:p w:rsidR="006B7D94" w:rsidRPr="00234E6A" w:rsidRDefault="00267343" w:rsidP="006B7D94">
      <w:pPr>
        <w:pStyle w:val="Titre4"/>
        <w:rPr>
          <w:u w:color="C0C0C0"/>
        </w:rPr>
      </w:pPr>
      <w:bookmarkStart w:id="1245" w:name="_Projection_1"/>
      <w:bookmarkStart w:id="1246" w:name="_Toc426723834"/>
      <w:bookmarkEnd w:id="1245"/>
      <w:r w:rsidRPr="00234E6A">
        <w:rPr>
          <w:u w:color="C0C0C0"/>
        </w:rPr>
        <w:t>Projection</w:t>
      </w:r>
      <w:bookmarkEnd w:id="1246"/>
    </w:p>
    <w:p w:rsidR="006B7D94" w:rsidRPr="00234E6A" w:rsidRDefault="006B7D94" w:rsidP="006B7D94">
      <w:r w:rsidRPr="00234E6A">
        <w:t xml:space="preserve">Note 1 : Plusieurs méthodes SOE sont actuellement utilisées dans l’application Geofibre pour réaliser des transformations géographiques. Pour centraliser ces traitements, il est privilégié d’utiliser la </w:t>
      </w:r>
      <w:hyperlink w:anchor="_Méthode_transformProcessGeofibre_1" w:history="1">
        <w:r w:rsidRPr="00234E6A">
          <w:rPr>
            <w:rStyle w:val="Lienhypertexte"/>
          </w:rPr>
          <w:t>Méthode transformProcessGeofibre</w:t>
        </w:r>
      </w:hyperlink>
      <w:r w:rsidRPr="00234E6A">
        <w:t xml:space="preserve">, plutôt que la </w:t>
      </w:r>
      <w:hyperlink w:anchor="_Méthode_Project_1" w:history="1">
        <w:r w:rsidRPr="00234E6A">
          <w:rPr>
            <w:rStyle w:val="Lienhypertexte"/>
            <w:rFonts w:cs="Arial"/>
            <w:bCs/>
          </w:rPr>
          <w:t>Méthode Project</w:t>
        </w:r>
      </w:hyperlink>
      <w:r w:rsidRPr="00234E6A">
        <w:t xml:space="preserve"> (native ESRI), qui ne gère pas correctement le Lambert 2 Etendu. </w:t>
      </w:r>
    </w:p>
    <w:p w:rsidR="006B7D94" w:rsidRPr="00234E6A" w:rsidRDefault="006B7D94" w:rsidP="006B7D94"/>
    <w:p w:rsidR="006B7D94" w:rsidRPr="00234E6A" w:rsidRDefault="006B7D94" w:rsidP="006B7D94">
      <w:pPr>
        <w:rPr>
          <w:b/>
        </w:rPr>
      </w:pPr>
      <w:r w:rsidRPr="00234E6A">
        <w:t xml:space="preserve">Note 2 : Les transformations géographiques relatives aux DOM sont toutes effectuées via la </w:t>
      </w:r>
      <w:hyperlink w:anchor="_Méthode_transformProcessGeofibre_1" w:history="1">
        <w:r w:rsidRPr="00234E6A">
          <w:rPr>
            <w:rStyle w:val="Lienhypertexte"/>
          </w:rPr>
          <w:t>Méthode transformProcessGeofibre</w:t>
        </w:r>
      </w:hyperlink>
      <w:r w:rsidRPr="00234E6A">
        <w:t>.</w:t>
      </w:r>
    </w:p>
    <w:p w:rsidR="006B7D94" w:rsidRPr="00234E6A" w:rsidRDefault="006B7D94" w:rsidP="006B7D94"/>
    <w:p w:rsidR="006B7D94" w:rsidRPr="00234E6A" w:rsidRDefault="006B7D94" w:rsidP="006B7D94">
      <w:pPr>
        <w:pStyle w:val="Titre5"/>
        <w:rPr>
          <w:rFonts w:cs="Arial"/>
        </w:rPr>
      </w:pPr>
      <w:bookmarkStart w:id="1247" w:name="_Méthode_transformGeometries_1"/>
      <w:bookmarkEnd w:id="1247"/>
      <w:r w:rsidRPr="00234E6A">
        <w:rPr>
          <w:rFonts w:cs="Arial"/>
        </w:rPr>
        <w:t>Méthode transformGeometries</w:t>
      </w:r>
    </w:p>
    <w:p w:rsidR="006B7D94" w:rsidRPr="00234E6A" w:rsidRDefault="006B7D94" w:rsidP="006B7D94">
      <w:pPr>
        <w:rPr>
          <w:rFonts w:cs="Arial"/>
          <w:bCs/>
        </w:rPr>
      </w:pPr>
      <w:r w:rsidRPr="00234E6A">
        <w:t xml:space="preserve">Cette méthode permet de transformer des </w:t>
      </w:r>
      <w:r w:rsidRPr="00234E6A">
        <w:rPr>
          <w:rFonts w:cs="Arial"/>
          <w:bCs/>
        </w:rPr>
        <w:t>géométries du Lambert 93 vers le Lambert II Etendu (et inversement) avec la méthode de transformation « </w:t>
      </w:r>
      <w:r w:rsidRPr="00234E6A">
        <w:rPr>
          <w:rFonts w:cs="Arial"/>
          <w:bCs/>
          <w:i/>
        </w:rPr>
        <w:t>esriSRGeoTransformation_RGF_1993_To_NTF_NTv2</w:t>
      </w:r>
      <w:r w:rsidRPr="00234E6A">
        <w:rPr>
          <w:rFonts w:cs="Arial"/>
          <w:bCs/>
        </w:rPr>
        <w:t> », qui utilise la grille de transformation NTv2.</w:t>
      </w:r>
    </w:p>
    <w:p w:rsidR="006B7D94" w:rsidRPr="00234E6A" w:rsidRDefault="006B7D94" w:rsidP="006B7D94">
      <w:pPr>
        <w:rPr>
          <w:rFonts w:cs="Arial"/>
          <w:bCs/>
        </w:rPr>
      </w:pPr>
      <w:r w:rsidRPr="00234E6A">
        <w:rPr>
          <w:rFonts w:cs="Arial"/>
          <w:bCs/>
        </w:rPr>
        <w:t xml:space="preserve">Note : Cette méthode doit à termes être supprimée au profit de la </w:t>
      </w:r>
      <w:hyperlink w:anchor="_Méthode_Project_1" w:history="1">
        <w:r w:rsidRPr="00234E6A">
          <w:rPr>
            <w:rStyle w:val="Lienhypertexte"/>
            <w:rFonts w:cs="Arial"/>
            <w:bCs/>
          </w:rPr>
          <w:t>Méthode Project</w:t>
        </w:r>
      </w:hyperlink>
      <w:r w:rsidRPr="00234E6A">
        <w:rPr>
          <w:rFonts w:cs="Arial"/>
          <w:bCs/>
        </w:rPr>
        <w:t xml:space="preserve"> générique.</w:t>
      </w:r>
    </w:p>
    <w:p w:rsidR="006B7D94" w:rsidRPr="00234E6A" w:rsidRDefault="006B7D94" w:rsidP="006B7D94">
      <w:pPr>
        <w:pStyle w:val="Titre5"/>
        <w:rPr>
          <w:rFonts w:cs="Arial"/>
          <w:lang w:val="en-US"/>
        </w:rPr>
      </w:pPr>
      <w:r w:rsidRPr="00234E6A">
        <w:rPr>
          <w:rFonts w:cs="Arial"/>
          <w:lang w:val="en-US"/>
        </w:rPr>
        <w:t>Méthode transformProcessL93toL2E</w:t>
      </w:r>
    </w:p>
    <w:p w:rsidR="006B7D94" w:rsidRPr="00234E6A" w:rsidRDefault="006B7D94" w:rsidP="006B7D94">
      <w:pPr>
        <w:rPr>
          <w:rFonts w:cs="Arial"/>
          <w:bCs/>
        </w:rPr>
      </w:pPr>
      <w:r w:rsidRPr="00234E6A">
        <w:t>Cette méthode permet de transformer une géométrie de type point</w:t>
      </w:r>
      <w:r w:rsidRPr="00234E6A">
        <w:rPr>
          <w:rFonts w:cs="Arial"/>
          <w:bCs/>
        </w:rPr>
        <w:t> du Lambert 93 vers le Lambert II Etendu avec la méthode de transformation « </w:t>
      </w:r>
      <w:r w:rsidRPr="00234E6A">
        <w:rPr>
          <w:rFonts w:cs="Arial"/>
          <w:bCs/>
          <w:i/>
        </w:rPr>
        <w:t>esriSRGeoTransformation_RGF_1993_To_NTF_NTv2</w:t>
      </w:r>
      <w:r w:rsidRPr="00234E6A">
        <w:rPr>
          <w:rFonts w:cs="Arial"/>
          <w:bCs/>
        </w:rPr>
        <w:t> », qui utilise la grille de transformation NTv2.</w:t>
      </w:r>
    </w:p>
    <w:p w:rsidR="006B7D94" w:rsidRPr="00234E6A" w:rsidRDefault="006B7D94" w:rsidP="006B7D94">
      <w:pPr>
        <w:rPr>
          <w:rFonts w:cs="Arial"/>
          <w:bCs/>
        </w:rPr>
      </w:pPr>
      <w:r w:rsidRPr="00234E6A">
        <w:rPr>
          <w:rFonts w:cs="Arial"/>
          <w:bCs/>
        </w:rPr>
        <w:t xml:space="preserve">Note : Cette méthode doit à termes être supprimée au profit de la </w:t>
      </w:r>
      <w:hyperlink w:anchor="_Méthode_Project_1" w:history="1">
        <w:r w:rsidR="00455022" w:rsidRPr="00234E6A">
          <w:rPr>
            <w:rStyle w:val="Lienhypertexte"/>
            <w:rFonts w:cs="Arial"/>
            <w:bCs/>
          </w:rPr>
          <w:t>Méthode Project</w:t>
        </w:r>
      </w:hyperlink>
      <w:r w:rsidRPr="00234E6A">
        <w:rPr>
          <w:rFonts w:cs="Arial"/>
          <w:bCs/>
        </w:rPr>
        <w:t xml:space="preserve"> générique.</w:t>
      </w:r>
    </w:p>
    <w:p w:rsidR="006B7D94" w:rsidRPr="00234E6A" w:rsidRDefault="006B7D94" w:rsidP="006B7D94">
      <w:pPr>
        <w:pStyle w:val="Titre5"/>
        <w:rPr>
          <w:rFonts w:cs="Arial"/>
        </w:rPr>
      </w:pPr>
      <w:bookmarkStart w:id="1248" w:name="_Ref420600674"/>
      <w:r w:rsidRPr="00234E6A">
        <w:rPr>
          <w:rFonts w:cs="Arial"/>
        </w:rPr>
        <w:t>Méthode transformProcess</w:t>
      </w:r>
      <w:bookmarkEnd w:id="1248"/>
    </w:p>
    <w:p w:rsidR="006B7D94" w:rsidRPr="00234E6A" w:rsidRDefault="006B7D94" w:rsidP="006B7D94">
      <w:pPr>
        <w:rPr>
          <w:rFonts w:cs="Arial"/>
          <w:bCs/>
        </w:rPr>
      </w:pPr>
      <w:r w:rsidRPr="00234E6A">
        <w:t>Cette méthode permet de transformer une géométrie de type point</w:t>
      </w:r>
      <w:r w:rsidRPr="00234E6A">
        <w:rPr>
          <w:rFonts w:cs="Arial"/>
          <w:bCs/>
        </w:rPr>
        <w:t> du Lambert II Etendu vers le Lambert 93 avec la méthode de transformation « </w:t>
      </w:r>
      <w:r w:rsidRPr="00234E6A">
        <w:rPr>
          <w:rFonts w:cs="Arial"/>
          <w:bCs/>
          <w:i/>
        </w:rPr>
        <w:t xml:space="preserve">esriSRGeoTransformation_RGF_1993_To_NTF_NTv2 - Transformation Inverse </w:t>
      </w:r>
      <w:r w:rsidRPr="00234E6A">
        <w:rPr>
          <w:rFonts w:cs="Arial"/>
          <w:bCs/>
        </w:rPr>
        <w:t>», qui utilise la grille de transformation NTv2.</w:t>
      </w:r>
    </w:p>
    <w:p w:rsidR="006B7D94" w:rsidRPr="00234E6A" w:rsidRDefault="006B7D94" w:rsidP="006B7D94">
      <w:pPr>
        <w:rPr>
          <w:rFonts w:cs="Arial"/>
          <w:bCs/>
        </w:rPr>
      </w:pPr>
      <w:r w:rsidRPr="00234E6A">
        <w:rPr>
          <w:rFonts w:cs="Arial"/>
          <w:bCs/>
        </w:rPr>
        <w:t xml:space="preserve">Note : Cette méthode doit à termes être supprimée au profit de la </w:t>
      </w:r>
      <w:hyperlink w:anchor="_Méthode_Project_1" w:history="1">
        <w:r w:rsidR="00455022" w:rsidRPr="00234E6A">
          <w:rPr>
            <w:rStyle w:val="Lienhypertexte"/>
            <w:rFonts w:cs="Arial"/>
            <w:bCs/>
          </w:rPr>
          <w:t>Méthode Project</w:t>
        </w:r>
      </w:hyperlink>
      <w:r w:rsidR="00455022" w:rsidRPr="00234E6A">
        <w:rPr>
          <w:rFonts w:cs="Arial"/>
          <w:bCs/>
        </w:rPr>
        <w:t xml:space="preserve"> </w:t>
      </w:r>
      <w:r w:rsidRPr="00234E6A">
        <w:rPr>
          <w:rFonts w:cs="Arial"/>
          <w:bCs/>
        </w:rPr>
        <w:t xml:space="preserve">générique. </w:t>
      </w:r>
    </w:p>
    <w:p w:rsidR="006B7D94" w:rsidRPr="00234E6A" w:rsidRDefault="006B7D94" w:rsidP="006B7D94"/>
    <w:p w:rsidR="006B7D94" w:rsidRPr="00234E6A" w:rsidRDefault="006B7D94" w:rsidP="006B7D94">
      <w:pPr>
        <w:pStyle w:val="Titre5"/>
        <w:rPr>
          <w:rFonts w:cs="Arial"/>
          <w:lang w:val="en-US"/>
        </w:rPr>
      </w:pPr>
      <w:bookmarkStart w:id="1249" w:name="_Méthode_transformProcessGeofibre_1"/>
      <w:bookmarkEnd w:id="1249"/>
      <w:r w:rsidRPr="00234E6A">
        <w:rPr>
          <w:rFonts w:cs="Arial"/>
          <w:lang w:val="en-US"/>
        </w:rPr>
        <w:t>Méthode transformProcessGeofibre</w:t>
      </w:r>
    </w:p>
    <w:p w:rsidR="006B7D94" w:rsidRPr="00234E6A" w:rsidRDefault="006B7D94" w:rsidP="006B7D94">
      <w:pPr>
        <w:rPr>
          <w:rFonts w:cs="Arial"/>
          <w:b/>
          <w:bCs/>
        </w:rPr>
      </w:pPr>
      <w:r w:rsidRPr="00234E6A">
        <w:t xml:space="preserve">Cette méthode permet de transformer des </w:t>
      </w:r>
      <w:r w:rsidRPr="00234E6A">
        <w:rPr>
          <w:rFonts w:cs="Arial"/>
          <w:bCs/>
        </w:rPr>
        <w:t xml:space="preserve">géométries entre des systèmes de projection autorisés dans Geofibre. Elle permet d’appeler depuis l’interface REST la </w:t>
      </w:r>
      <w:hyperlink w:anchor="_Méthode_Project_1" w:history="1">
        <w:r w:rsidR="00455022" w:rsidRPr="00234E6A">
          <w:rPr>
            <w:rStyle w:val="Lienhypertexte"/>
            <w:rFonts w:cs="Arial"/>
            <w:bCs/>
          </w:rPr>
          <w:t>Méthode Project</w:t>
        </w:r>
      </w:hyperlink>
      <w:r w:rsidRPr="00234E6A">
        <w:rPr>
          <w:rFonts w:cs="Arial"/>
          <w:bCs/>
        </w:rPr>
        <w:t xml:space="preserve"> générique</w:t>
      </w:r>
      <w:r w:rsidRPr="00234E6A">
        <w:rPr>
          <w:rFonts w:cs="Arial"/>
          <w:b/>
          <w:bCs/>
        </w:rPr>
        <w:t>.</w:t>
      </w:r>
    </w:p>
    <w:p w:rsidR="006B7D94" w:rsidRPr="00234E6A" w:rsidRDefault="006B7D94" w:rsidP="006B7D94">
      <w:pPr>
        <w:pStyle w:val="Titre6"/>
      </w:pPr>
      <w:r w:rsidRPr="00234E6A">
        <w:t>Paramètres</w:t>
      </w:r>
    </w:p>
    <w:p w:rsidR="006B7D94" w:rsidRPr="00234E6A" w:rsidRDefault="006B7D94" w:rsidP="006B7D94">
      <w:r w:rsidRPr="00234E6A">
        <w:t xml:space="preserve">Cette méthode prend les paramètres suivants en entrée : </w:t>
      </w:r>
    </w:p>
    <w:p w:rsidR="006B7D94" w:rsidRPr="00234E6A" w:rsidRDefault="006B7D94" w:rsidP="006B7D94">
      <w:pPr>
        <w:pStyle w:val="Paragraphedeliste"/>
        <w:numPr>
          <w:ilvl w:val="0"/>
          <w:numId w:val="26"/>
        </w:numPr>
      </w:pPr>
      <w:r w:rsidRPr="00234E6A">
        <w:t>Géométrie à transformer (au format json)</w:t>
      </w:r>
    </w:p>
    <w:p w:rsidR="006B7D94" w:rsidRPr="00234E6A" w:rsidRDefault="006F6C56" w:rsidP="006B7D94">
      <w:pPr>
        <w:pStyle w:val="Paragraphedeliste"/>
        <w:numPr>
          <w:ilvl w:val="0"/>
          <w:numId w:val="26"/>
        </w:numPr>
      </w:pPr>
      <w:r w:rsidRPr="00234E6A">
        <w:t>Type de la géométrie (point, ligne, polygone)</w:t>
      </w:r>
    </w:p>
    <w:p w:rsidR="00297DDD" w:rsidRPr="00234E6A" w:rsidRDefault="006F6C56" w:rsidP="00006B83">
      <w:pPr>
        <w:pStyle w:val="Paragraphedeliste"/>
        <w:numPr>
          <w:ilvl w:val="0"/>
          <w:numId w:val="26"/>
        </w:numPr>
      </w:pPr>
      <w:r w:rsidRPr="00234E6A">
        <w:t>Système de projection source de cette géométrie</w:t>
      </w:r>
    </w:p>
    <w:p w:rsidR="009C2D91" w:rsidRPr="00234E6A" w:rsidRDefault="006F6C56" w:rsidP="001B11D5">
      <w:pPr>
        <w:pStyle w:val="Paragraphedeliste"/>
        <w:numPr>
          <w:ilvl w:val="0"/>
          <w:numId w:val="26"/>
        </w:numPr>
      </w:pPr>
      <w:r w:rsidRPr="00234E6A">
        <w:t>Système de projection cible de cette géométrie</w:t>
      </w:r>
    </w:p>
    <w:p w:rsidR="006B7D94" w:rsidRPr="00234E6A" w:rsidRDefault="006B7D94" w:rsidP="006B7D94"/>
    <w:p w:rsidR="006B7D94" w:rsidRPr="00234E6A" w:rsidRDefault="006B7D94" w:rsidP="006B7D94">
      <w:pPr>
        <w:pStyle w:val="Titre4"/>
        <w:rPr>
          <w:u w:color="C0C0C0"/>
        </w:rPr>
      </w:pPr>
      <w:bookmarkStart w:id="1250" w:name="_Toc426723835"/>
      <w:r w:rsidRPr="00234E6A">
        <w:rPr>
          <w:u w:color="C0C0C0"/>
        </w:rPr>
        <w:t>Utils</w:t>
      </w:r>
      <w:bookmarkEnd w:id="1250"/>
    </w:p>
    <w:p w:rsidR="006B7D94" w:rsidRPr="00234E6A" w:rsidRDefault="006B7D94" w:rsidP="006B7D94">
      <w:r w:rsidRPr="00234E6A">
        <w:t>Cette partie décrit des fonctions génériques utilisables par l’ensemble des SOE, non utilisable depuis l’interface REST</w:t>
      </w:r>
      <w:r w:rsidR="009C2D91" w:rsidRPr="00234E6A">
        <w:t xml:space="preserve"> situées dans le package suivant : /gfi-back-soe-library/src/main/java/com/francetelecom/utils</w:t>
      </w:r>
      <w:r w:rsidRPr="00234E6A">
        <w:t>.</w:t>
      </w:r>
    </w:p>
    <w:p w:rsidR="006B7D94" w:rsidRPr="00234E6A" w:rsidRDefault="009C2D91" w:rsidP="006B7D94">
      <w:pPr>
        <w:pStyle w:val="Titre5"/>
      </w:pPr>
      <w:bookmarkStart w:id="1251" w:name="_SystemeProjection"/>
      <w:bookmarkEnd w:id="1251"/>
      <w:r w:rsidRPr="00234E6A">
        <w:t>Utils</w:t>
      </w:r>
    </w:p>
    <w:p w:rsidR="006B7D94" w:rsidRPr="00234E6A" w:rsidRDefault="006B7D94" w:rsidP="006B7D94">
      <w:r w:rsidRPr="00234E6A">
        <w:t>Cette partie décrit des fonctions génériques spécifiques à la gestion des systèmes de projection.</w:t>
      </w:r>
    </w:p>
    <w:p w:rsidR="006B7D94" w:rsidRPr="00234E6A" w:rsidRDefault="006B7D94" w:rsidP="006B7D94"/>
    <w:p w:rsidR="006B7D94" w:rsidRPr="00234E6A" w:rsidRDefault="006B7D94" w:rsidP="006B7D94">
      <w:r w:rsidRPr="00234E6A">
        <w:t>Les systèmes de projection supportés dans cette classe sont définis dans le tableau suivant :</w:t>
      </w:r>
    </w:p>
    <w:p w:rsidR="006B7D94" w:rsidRPr="00234E6A" w:rsidRDefault="006B7D94" w:rsidP="006B7D94"/>
    <w:tbl>
      <w:tblPr>
        <w:tblStyle w:val="Grilledutableau"/>
        <w:tblW w:w="0" w:type="auto"/>
        <w:jc w:val="center"/>
        <w:tblInd w:w="-1559" w:type="dxa"/>
        <w:tblLook w:val="04A0"/>
      </w:tblPr>
      <w:tblGrid>
        <w:gridCol w:w="1473"/>
        <w:gridCol w:w="1799"/>
        <w:gridCol w:w="1528"/>
        <w:gridCol w:w="6372"/>
      </w:tblGrid>
      <w:tr w:rsidR="006B7D94" w:rsidRPr="00234E6A" w:rsidTr="00F36A0C">
        <w:trPr>
          <w:jc w:val="center"/>
        </w:trPr>
        <w:tc>
          <w:tcPr>
            <w:tcW w:w="1473" w:type="dxa"/>
            <w:shd w:val="clear" w:color="auto" w:fill="8DB3E2" w:themeFill="text2" w:themeFillTint="66"/>
          </w:tcPr>
          <w:p w:rsidR="006B7D94" w:rsidRPr="00234E6A" w:rsidRDefault="006B7D94" w:rsidP="00F36A0C">
            <w:pPr>
              <w:jc w:val="left"/>
              <w:rPr>
                <w:rFonts w:cs="Arial"/>
                <w:b/>
                <w:i/>
                <w:caps/>
                <w:color w:val="0000FF"/>
                <w:sz w:val="22"/>
                <w:szCs w:val="24"/>
              </w:rPr>
            </w:pPr>
            <w:r w:rsidRPr="00234E6A">
              <w:rPr>
                <w:rFonts w:cs="Arial"/>
                <w:b/>
                <w:szCs w:val="24"/>
              </w:rPr>
              <w:t>Région</w:t>
            </w:r>
          </w:p>
        </w:tc>
        <w:tc>
          <w:tcPr>
            <w:tcW w:w="1799"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i/>
                <w:caps/>
                <w:color w:val="0000FF"/>
                <w:sz w:val="22"/>
                <w:szCs w:val="24"/>
              </w:rPr>
            </w:pPr>
            <w:r w:rsidRPr="00234E6A">
              <w:rPr>
                <w:rFonts w:cs="Arial"/>
                <w:b/>
                <w:szCs w:val="24"/>
              </w:rPr>
              <w:t xml:space="preserve">Systèmes de projection </w:t>
            </w:r>
            <w:r w:rsidRPr="00234E6A">
              <w:rPr>
                <w:rFonts w:cs="Arial"/>
                <w:b/>
                <w:szCs w:val="24"/>
              </w:rPr>
              <w:lastRenderedPageBreak/>
              <w:t>autorisés</w:t>
            </w:r>
          </w:p>
        </w:tc>
        <w:tc>
          <w:tcPr>
            <w:tcW w:w="1528"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lastRenderedPageBreak/>
              <w:t>Nom court</w:t>
            </w:r>
          </w:p>
          <w:p w:rsidR="006B7D94" w:rsidRPr="00234E6A" w:rsidRDefault="006B7D94" w:rsidP="00F36A0C">
            <w:pPr>
              <w:widowControl w:val="0"/>
              <w:autoSpaceDE w:val="0"/>
              <w:autoSpaceDN w:val="0"/>
              <w:adjustRightInd w:val="0"/>
              <w:jc w:val="left"/>
              <w:rPr>
                <w:rFonts w:cs="Arial"/>
                <w:b/>
                <w:szCs w:val="24"/>
              </w:rPr>
            </w:pPr>
          </w:p>
        </w:tc>
        <w:tc>
          <w:tcPr>
            <w:tcW w:w="6372"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t>Référentiel</w:t>
            </w:r>
          </w:p>
        </w:tc>
      </w:tr>
      <w:tr w:rsidR="006B7D94" w:rsidRPr="00234E6A" w:rsidTr="00F36A0C">
        <w:trPr>
          <w:trHeight w:val="324"/>
          <w:jc w:val="center"/>
        </w:trPr>
        <w:tc>
          <w:tcPr>
            <w:tcW w:w="1473" w:type="dxa"/>
          </w:tcPr>
          <w:p w:rsidR="006B7D94" w:rsidRPr="00234E6A" w:rsidRDefault="006B7D94" w:rsidP="00F36A0C">
            <w:pPr>
              <w:jc w:val="left"/>
            </w:pPr>
            <w:r w:rsidRPr="00234E6A">
              <w:rPr>
                <w:rFonts w:cs="Arial"/>
                <w:szCs w:val="24"/>
              </w:rPr>
              <w:lastRenderedPageBreak/>
              <w:t>Métropole</w:t>
            </w:r>
          </w:p>
        </w:tc>
        <w:tc>
          <w:tcPr>
            <w:tcW w:w="1799" w:type="dxa"/>
          </w:tcPr>
          <w:p w:rsidR="006B7D94" w:rsidRPr="00234E6A" w:rsidRDefault="006B7D94" w:rsidP="00F36A0C">
            <w:pPr>
              <w:widowControl w:val="0"/>
              <w:autoSpaceDE w:val="0"/>
              <w:autoSpaceDN w:val="0"/>
              <w:adjustRightInd w:val="0"/>
              <w:jc w:val="left"/>
              <w:rPr>
                <w:rFonts w:cs="Arial"/>
                <w:szCs w:val="24"/>
              </w:rPr>
            </w:pPr>
            <w:r w:rsidRPr="00234E6A">
              <w:t>Lambert 2 étendu</w:t>
            </w:r>
          </w:p>
        </w:tc>
        <w:tc>
          <w:tcPr>
            <w:tcW w:w="1528" w:type="dxa"/>
          </w:tcPr>
          <w:p w:rsidR="006B7D94" w:rsidRPr="00234E6A" w:rsidRDefault="006B7D94" w:rsidP="00F36A0C">
            <w:pPr>
              <w:widowControl w:val="0"/>
              <w:autoSpaceDE w:val="0"/>
              <w:autoSpaceDN w:val="0"/>
              <w:adjustRightInd w:val="0"/>
              <w:jc w:val="left"/>
            </w:pPr>
            <w:r w:rsidRPr="00234E6A">
              <w:t>L2E</w:t>
            </w:r>
          </w:p>
        </w:tc>
        <w:tc>
          <w:tcPr>
            <w:tcW w:w="6372" w:type="dxa"/>
          </w:tcPr>
          <w:p w:rsidR="006B7D94" w:rsidRPr="00234E6A" w:rsidRDefault="006B7D94" w:rsidP="00F36A0C">
            <w:pPr>
              <w:widowControl w:val="0"/>
              <w:autoSpaceDE w:val="0"/>
              <w:autoSpaceDN w:val="0"/>
              <w:adjustRightInd w:val="0"/>
              <w:jc w:val="left"/>
            </w:pPr>
            <w:r w:rsidRPr="00234E6A">
              <w:t xml:space="preserve">Créé à partir de la définition au format WKT du système de projection </w:t>
            </w:r>
          </w:p>
        </w:tc>
      </w:tr>
      <w:tr w:rsidR="006B7D94" w:rsidRPr="00234E6A" w:rsidTr="00F36A0C">
        <w:trPr>
          <w:jc w:val="center"/>
        </w:trPr>
        <w:tc>
          <w:tcPr>
            <w:tcW w:w="1473" w:type="dxa"/>
          </w:tcPr>
          <w:p w:rsidR="006B7D94" w:rsidRPr="00234E6A" w:rsidRDefault="006B7D94" w:rsidP="00F36A0C">
            <w:pPr>
              <w:jc w:val="left"/>
              <w:rPr>
                <w:rFonts w:cs="Arial"/>
                <w:szCs w:val="24"/>
              </w:rPr>
            </w:pPr>
            <w:r w:rsidRPr="00234E6A">
              <w:rPr>
                <w:rFonts w:cs="Arial"/>
                <w:szCs w:val="24"/>
              </w:rPr>
              <w:t>Métropole</w:t>
            </w:r>
          </w:p>
        </w:tc>
        <w:tc>
          <w:tcPr>
            <w:tcW w:w="1799" w:type="dxa"/>
          </w:tcPr>
          <w:p w:rsidR="006B7D94" w:rsidRPr="00234E6A" w:rsidRDefault="006B7D94" w:rsidP="00F36A0C">
            <w:pPr>
              <w:widowControl w:val="0"/>
              <w:autoSpaceDE w:val="0"/>
              <w:autoSpaceDN w:val="0"/>
              <w:adjustRightInd w:val="0"/>
              <w:jc w:val="left"/>
              <w:rPr>
                <w:rFonts w:cs="Arial"/>
                <w:szCs w:val="24"/>
              </w:rPr>
            </w:pPr>
            <w:r w:rsidRPr="00234E6A">
              <w:t>Lambert 2</w:t>
            </w:r>
          </w:p>
        </w:tc>
        <w:tc>
          <w:tcPr>
            <w:tcW w:w="1528" w:type="dxa"/>
          </w:tcPr>
          <w:p w:rsidR="006B7D94" w:rsidRPr="00234E6A" w:rsidRDefault="006B7D94" w:rsidP="00F36A0C">
            <w:pPr>
              <w:widowControl w:val="0"/>
              <w:autoSpaceDE w:val="0"/>
              <w:autoSpaceDN w:val="0"/>
              <w:adjustRightInd w:val="0"/>
              <w:jc w:val="left"/>
            </w:pPr>
            <w:r w:rsidRPr="00234E6A">
              <w:t>L2</w:t>
            </w:r>
          </w:p>
        </w:tc>
        <w:tc>
          <w:tcPr>
            <w:tcW w:w="6372" w:type="dxa"/>
          </w:tcPr>
          <w:p w:rsidR="006B7D94" w:rsidRPr="00234E6A" w:rsidRDefault="006B7D94" w:rsidP="00F36A0C">
            <w:pPr>
              <w:widowControl w:val="0"/>
              <w:autoSpaceDE w:val="0"/>
              <w:autoSpaceDN w:val="0"/>
              <w:adjustRightInd w:val="0"/>
              <w:jc w:val="left"/>
            </w:pPr>
            <w:r w:rsidRPr="00234E6A">
              <w:t xml:space="preserve">Système de projection référencé dans l’EPSG sous l’ID </w:t>
            </w:r>
            <w:r w:rsidRPr="00234E6A">
              <w:rPr>
                <w:b/>
              </w:rPr>
              <w:t>27572</w:t>
            </w:r>
            <w:r w:rsidRPr="00234E6A">
              <w:t xml:space="preserve"> </w:t>
            </w:r>
          </w:p>
        </w:tc>
      </w:tr>
      <w:tr w:rsidR="006B7D94" w:rsidRPr="00234E6A" w:rsidTr="00F36A0C">
        <w:trPr>
          <w:jc w:val="center"/>
        </w:trPr>
        <w:tc>
          <w:tcPr>
            <w:tcW w:w="1473" w:type="dxa"/>
          </w:tcPr>
          <w:p w:rsidR="006B7D94" w:rsidRPr="00234E6A" w:rsidRDefault="006B7D94" w:rsidP="00F36A0C">
            <w:pPr>
              <w:jc w:val="left"/>
              <w:rPr>
                <w:rFonts w:cs="Arial"/>
                <w:szCs w:val="24"/>
              </w:rPr>
            </w:pPr>
            <w:r w:rsidRPr="00234E6A">
              <w:rPr>
                <w:rFonts w:cs="Arial"/>
                <w:szCs w:val="24"/>
              </w:rPr>
              <w:t>Métropole</w:t>
            </w:r>
          </w:p>
        </w:tc>
        <w:tc>
          <w:tcPr>
            <w:tcW w:w="1799" w:type="dxa"/>
          </w:tcPr>
          <w:p w:rsidR="006B7D94" w:rsidRPr="00234E6A" w:rsidRDefault="006B7D94" w:rsidP="00F36A0C">
            <w:pPr>
              <w:jc w:val="left"/>
              <w:rPr>
                <w:rFonts w:cs="Arial"/>
                <w:szCs w:val="24"/>
              </w:rPr>
            </w:pPr>
            <w:r w:rsidRPr="00234E6A">
              <w:rPr>
                <w:rFonts w:cs="Arial"/>
                <w:szCs w:val="24"/>
              </w:rPr>
              <w:t>Lambert 93</w:t>
            </w:r>
          </w:p>
        </w:tc>
        <w:tc>
          <w:tcPr>
            <w:tcW w:w="1528" w:type="dxa"/>
          </w:tcPr>
          <w:p w:rsidR="006B7D94" w:rsidRPr="00234E6A" w:rsidRDefault="006B7D94" w:rsidP="00F36A0C">
            <w:pPr>
              <w:jc w:val="left"/>
            </w:pPr>
            <w:r w:rsidRPr="00234E6A">
              <w:t>L93</w:t>
            </w:r>
          </w:p>
        </w:tc>
        <w:tc>
          <w:tcPr>
            <w:tcW w:w="6372" w:type="dxa"/>
          </w:tcPr>
          <w:p w:rsidR="006B7D94" w:rsidRPr="00234E6A" w:rsidRDefault="006B7D94" w:rsidP="00F36A0C">
            <w:pPr>
              <w:jc w:val="left"/>
              <w:rPr>
                <w:rFonts w:cs="Arial"/>
                <w:szCs w:val="24"/>
              </w:rPr>
            </w:pPr>
            <w:r w:rsidRPr="00234E6A">
              <w:t xml:space="preserve">Système de projection référencé dans l’EPSG sous l’ID </w:t>
            </w:r>
            <w:r w:rsidRPr="00234E6A">
              <w:rPr>
                <w:b/>
              </w:rPr>
              <w:t>2154</w:t>
            </w:r>
          </w:p>
        </w:tc>
      </w:tr>
      <w:tr w:rsidR="006B7D94" w:rsidRPr="00234E6A" w:rsidTr="00F36A0C">
        <w:trPr>
          <w:jc w:val="center"/>
        </w:trPr>
        <w:tc>
          <w:tcPr>
            <w:tcW w:w="1473" w:type="dxa"/>
          </w:tcPr>
          <w:p w:rsidR="006B7D94" w:rsidRPr="00234E6A" w:rsidRDefault="006B7D94" w:rsidP="00F36A0C">
            <w:pPr>
              <w:jc w:val="left"/>
            </w:pPr>
            <w:r w:rsidRPr="00234E6A">
              <w:rPr>
                <w:rFonts w:cs="Arial"/>
                <w:szCs w:val="24"/>
              </w:rPr>
              <w:t>Guadeloupe</w:t>
            </w:r>
          </w:p>
        </w:tc>
        <w:tc>
          <w:tcPr>
            <w:tcW w:w="1799" w:type="dxa"/>
          </w:tcPr>
          <w:p w:rsidR="006B7D94" w:rsidRPr="00234E6A" w:rsidRDefault="006B7D94" w:rsidP="00F36A0C">
            <w:pPr>
              <w:jc w:val="left"/>
            </w:pPr>
            <w:r w:rsidRPr="00234E6A">
              <w:rPr>
                <w:rFonts w:cs="Arial"/>
                <w:szCs w:val="24"/>
              </w:rPr>
              <w:t>WGS84 UN20</w:t>
            </w:r>
          </w:p>
        </w:tc>
        <w:tc>
          <w:tcPr>
            <w:tcW w:w="1528" w:type="dxa"/>
          </w:tcPr>
          <w:p w:rsidR="006B7D94" w:rsidRPr="00234E6A" w:rsidRDefault="006B7D94" w:rsidP="00F36A0C">
            <w:pPr>
              <w:jc w:val="left"/>
            </w:pPr>
            <w:r w:rsidRPr="00234E6A">
              <w:rPr>
                <w:rFonts w:cs="Arial"/>
                <w:szCs w:val="24"/>
              </w:rPr>
              <w:t>WGS84UN20</w:t>
            </w:r>
          </w:p>
        </w:tc>
        <w:tc>
          <w:tcPr>
            <w:tcW w:w="6372" w:type="dxa"/>
          </w:tcPr>
          <w:p w:rsidR="006B7D94" w:rsidRPr="00234E6A" w:rsidRDefault="006B7D94" w:rsidP="00F36A0C">
            <w:pPr>
              <w:jc w:val="left"/>
              <w:rPr>
                <w:rFonts w:cs="Arial"/>
                <w:szCs w:val="24"/>
              </w:rPr>
            </w:pPr>
            <w:r w:rsidRPr="00234E6A">
              <w:t xml:space="preserve">Système de projection référencé dans l’EPSG sous l’ID </w:t>
            </w:r>
            <w:r w:rsidRPr="00234E6A">
              <w:rPr>
                <w:b/>
              </w:rPr>
              <w:t>32620</w:t>
            </w:r>
          </w:p>
        </w:tc>
      </w:tr>
      <w:tr w:rsidR="006B7D94" w:rsidRPr="00234E6A" w:rsidTr="00F36A0C">
        <w:trPr>
          <w:jc w:val="center"/>
        </w:trPr>
        <w:tc>
          <w:tcPr>
            <w:tcW w:w="1473" w:type="dxa"/>
          </w:tcPr>
          <w:p w:rsidR="006B7D94" w:rsidRPr="00234E6A" w:rsidRDefault="006B7D94" w:rsidP="00F36A0C">
            <w:pPr>
              <w:jc w:val="left"/>
            </w:pPr>
            <w:r w:rsidRPr="00234E6A">
              <w:rPr>
                <w:rFonts w:cs="Arial"/>
                <w:szCs w:val="24"/>
              </w:rPr>
              <w:t>Martinique</w:t>
            </w:r>
          </w:p>
        </w:tc>
        <w:tc>
          <w:tcPr>
            <w:tcW w:w="1799" w:type="dxa"/>
          </w:tcPr>
          <w:p w:rsidR="006B7D94" w:rsidRPr="00234E6A" w:rsidRDefault="006B7D94" w:rsidP="00F36A0C">
            <w:pPr>
              <w:jc w:val="left"/>
            </w:pPr>
            <w:r w:rsidRPr="00234E6A">
              <w:rPr>
                <w:rFonts w:cs="Arial"/>
                <w:szCs w:val="24"/>
              </w:rPr>
              <w:t>WGS84 UN20</w:t>
            </w:r>
          </w:p>
        </w:tc>
        <w:tc>
          <w:tcPr>
            <w:tcW w:w="1528" w:type="dxa"/>
          </w:tcPr>
          <w:p w:rsidR="006B7D94" w:rsidRPr="00234E6A" w:rsidRDefault="006B7D94" w:rsidP="00F36A0C">
            <w:pPr>
              <w:jc w:val="left"/>
            </w:pPr>
            <w:r w:rsidRPr="00234E6A">
              <w:rPr>
                <w:rFonts w:cs="Arial"/>
                <w:szCs w:val="24"/>
              </w:rPr>
              <w:t>WGS84UN20</w:t>
            </w:r>
          </w:p>
        </w:tc>
        <w:tc>
          <w:tcPr>
            <w:tcW w:w="6372" w:type="dxa"/>
          </w:tcPr>
          <w:p w:rsidR="006B7D94" w:rsidRPr="00234E6A" w:rsidRDefault="006B7D94" w:rsidP="00F36A0C">
            <w:pPr>
              <w:jc w:val="left"/>
              <w:rPr>
                <w:rFonts w:cs="Arial"/>
                <w:szCs w:val="24"/>
              </w:rPr>
            </w:pPr>
            <w:r w:rsidRPr="00234E6A">
              <w:t xml:space="preserve">Système de projection référencé dans l’EPSG sous l’ID </w:t>
            </w:r>
            <w:r w:rsidRPr="00234E6A">
              <w:rPr>
                <w:b/>
              </w:rPr>
              <w:t>32620</w:t>
            </w:r>
          </w:p>
        </w:tc>
      </w:tr>
      <w:tr w:rsidR="006B7D94" w:rsidRPr="00234E6A" w:rsidTr="00F36A0C">
        <w:trPr>
          <w:jc w:val="center"/>
        </w:trPr>
        <w:tc>
          <w:tcPr>
            <w:tcW w:w="1473" w:type="dxa"/>
          </w:tcPr>
          <w:p w:rsidR="006B7D94" w:rsidRPr="00234E6A" w:rsidRDefault="006B7D94" w:rsidP="00F36A0C">
            <w:pPr>
              <w:jc w:val="left"/>
            </w:pPr>
            <w:r w:rsidRPr="00234E6A">
              <w:rPr>
                <w:rFonts w:cs="Arial"/>
                <w:szCs w:val="24"/>
              </w:rPr>
              <w:t>Guyane</w:t>
            </w:r>
          </w:p>
        </w:tc>
        <w:tc>
          <w:tcPr>
            <w:tcW w:w="1799" w:type="dxa"/>
          </w:tcPr>
          <w:p w:rsidR="006B7D94" w:rsidRPr="00234E6A" w:rsidRDefault="006B7D94" w:rsidP="00F36A0C">
            <w:pPr>
              <w:jc w:val="left"/>
            </w:pPr>
            <w:r w:rsidRPr="00234E6A">
              <w:rPr>
                <w:rFonts w:cs="Arial"/>
                <w:szCs w:val="24"/>
              </w:rPr>
              <w:t>RGFG95 UN22</w:t>
            </w:r>
          </w:p>
        </w:tc>
        <w:tc>
          <w:tcPr>
            <w:tcW w:w="1528" w:type="dxa"/>
          </w:tcPr>
          <w:p w:rsidR="006B7D94" w:rsidRPr="00234E6A" w:rsidRDefault="006B7D94" w:rsidP="00F36A0C">
            <w:pPr>
              <w:jc w:val="left"/>
            </w:pPr>
            <w:r w:rsidRPr="00234E6A">
              <w:rPr>
                <w:rFonts w:cs="Arial"/>
                <w:szCs w:val="24"/>
              </w:rPr>
              <w:t>RGFG95UN22</w:t>
            </w:r>
          </w:p>
        </w:tc>
        <w:tc>
          <w:tcPr>
            <w:tcW w:w="6372" w:type="dxa"/>
          </w:tcPr>
          <w:p w:rsidR="006B7D94" w:rsidRPr="00234E6A" w:rsidRDefault="006B7D94" w:rsidP="00F36A0C">
            <w:pPr>
              <w:jc w:val="left"/>
              <w:rPr>
                <w:rFonts w:cs="Arial"/>
                <w:szCs w:val="24"/>
              </w:rPr>
            </w:pPr>
            <w:r w:rsidRPr="00234E6A">
              <w:t xml:space="preserve">Système de projection référencé dans l’EPSG sous l’ID </w:t>
            </w:r>
            <w:r w:rsidRPr="00234E6A">
              <w:rPr>
                <w:b/>
              </w:rPr>
              <w:t>2972</w:t>
            </w:r>
          </w:p>
        </w:tc>
      </w:tr>
      <w:tr w:rsidR="006B7D94" w:rsidRPr="00234E6A" w:rsidTr="00F36A0C">
        <w:trPr>
          <w:jc w:val="center"/>
        </w:trPr>
        <w:tc>
          <w:tcPr>
            <w:tcW w:w="1473" w:type="dxa"/>
          </w:tcPr>
          <w:p w:rsidR="006B7D94" w:rsidRPr="00234E6A" w:rsidRDefault="006B7D94" w:rsidP="00F36A0C">
            <w:pPr>
              <w:jc w:val="left"/>
            </w:pPr>
            <w:r w:rsidRPr="00234E6A">
              <w:rPr>
                <w:rFonts w:cs="Arial"/>
                <w:szCs w:val="24"/>
              </w:rPr>
              <w:t>Réunion</w:t>
            </w:r>
          </w:p>
        </w:tc>
        <w:tc>
          <w:tcPr>
            <w:tcW w:w="1799" w:type="dxa"/>
          </w:tcPr>
          <w:p w:rsidR="006B7D94" w:rsidRPr="00234E6A" w:rsidRDefault="006B7D94" w:rsidP="00F36A0C">
            <w:pPr>
              <w:jc w:val="left"/>
            </w:pPr>
            <w:r w:rsidRPr="00234E6A">
              <w:rPr>
                <w:rFonts w:cs="Arial"/>
                <w:szCs w:val="24"/>
              </w:rPr>
              <w:t>RGR92 US40</w:t>
            </w:r>
          </w:p>
        </w:tc>
        <w:tc>
          <w:tcPr>
            <w:tcW w:w="1528" w:type="dxa"/>
          </w:tcPr>
          <w:p w:rsidR="006B7D94" w:rsidRPr="00234E6A" w:rsidRDefault="006B7D94" w:rsidP="00F36A0C">
            <w:pPr>
              <w:jc w:val="left"/>
            </w:pPr>
            <w:r w:rsidRPr="00234E6A">
              <w:rPr>
                <w:rFonts w:cs="Arial"/>
                <w:szCs w:val="24"/>
              </w:rPr>
              <w:t>RGR92US40</w:t>
            </w:r>
          </w:p>
        </w:tc>
        <w:tc>
          <w:tcPr>
            <w:tcW w:w="6372" w:type="dxa"/>
          </w:tcPr>
          <w:p w:rsidR="006B7D94" w:rsidRPr="00234E6A" w:rsidRDefault="006B7D94" w:rsidP="00F36A0C">
            <w:pPr>
              <w:jc w:val="left"/>
              <w:rPr>
                <w:rFonts w:cs="Arial"/>
                <w:szCs w:val="24"/>
              </w:rPr>
            </w:pPr>
            <w:r w:rsidRPr="00234E6A">
              <w:t xml:space="preserve">Système de projection référencé dans l’EPSG sous l’ID </w:t>
            </w:r>
            <w:r w:rsidRPr="00234E6A">
              <w:rPr>
                <w:b/>
              </w:rPr>
              <w:t>2975</w:t>
            </w:r>
          </w:p>
        </w:tc>
      </w:tr>
    </w:tbl>
    <w:p w:rsidR="006B7D94" w:rsidRPr="00234E6A" w:rsidRDefault="006B7D94" w:rsidP="006B7D94"/>
    <w:p w:rsidR="006B7D94" w:rsidRPr="00234E6A" w:rsidRDefault="00E65DA8" w:rsidP="006B7D94">
      <w:r w:rsidRPr="00234E6A">
        <w:t xml:space="preserve">Remarque : Cette configuration est disponible en base de données (cf. </w:t>
      </w:r>
      <w:hyperlink w:anchor="_Config_Geofibre.xls" w:history="1">
        <w:r w:rsidR="00FB6F6A" w:rsidRPr="00234E6A">
          <w:rPr>
            <w:rStyle w:val="Lienhypertexte"/>
          </w:rPr>
          <w:t>Config_Geofibre.xls</w:t>
        </w:r>
      </w:hyperlink>
      <w:r w:rsidRPr="00234E6A">
        <w:t xml:space="preserve">) sous le paramètre </w:t>
      </w:r>
      <w:r w:rsidRPr="00234E6A">
        <w:rPr>
          <w:b/>
        </w:rPr>
        <w:t>PROJECTION_CONFIG</w:t>
      </w:r>
      <w:r w:rsidRPr="00234E6A">
        <w:rPr>
          <w:b/>
          <w:i/>
        </w:rPr>
        <w:t>.</w:t>
      </w:r>
    </w:p>
    <w:p w:rsidR="006B7D94" w:rsidRPr="00234E6A" w:rsidRDefault="006B7D94" w:rsidP="006B7D94"/>
    <w:p w:rsidR="006B7D94" w:rsidRPr="00234E6A" w:rsidRDefault="006B7D94" w:rsidP="006B7D94"/>
    <w:p w:rsidR="00F355C7" w:rsidRPr="00234E6A" w:rsidRDefault="006B7D94" w:rsidP="00F355C7">
      <w:pPr>
        <w:pStyle w:val="Titre6"/>
        <w:rPr>
          <w:lang w:val="fr-FR"/>
        </w:rPr>
      </w:pPr>
      <w:bookmarkStart w:id="1252" w:name="_Méthode_Project_1"/>
      <w:bookmarkEnd w:id="1252"/>
      <w:r w:rsidRPr="00234E6A">
        <w:rPr>
          <w:lang w:val="fr-FR"/>
        </w:rPr>
        <w:t>Méthode Project</w:t>
      </w:r>
    </w:p>
    <w:p w:rsidR="006B7D94" w:rsidRPr="00234E6A" w:rsidRDefault="006B7D94" w:rsidP="006B7D94">
      <w:r w:rsidRPr="00234E6A">
        <w:t>Cette méthode permet de réaliser les conversions des géométries entre les divers systèmes de projections supportés dans Geofibre</w:t>
      </w:r>
      <w:r w:rsidR="00F355C7" w:rsidRPr="00234E6A">
        <w:t>, elle se trouve dans la classe Projection</w:t>
      </w:r>
      <w:r w:rsidR="005A157D" w:rsidRPr="00234E6A">
        <w:t>Builder</w:t>
      </w:r>
      <w:r w:rsidR="00F355C7" w:rsidRPr="00234E6A">
        <w:t xml:space="preserve">.java dans le package </w:t>
      </w:r>
      <w:r w:rsidR="003E5D79" w:rsidRPr="00234E6A">
        <w:t>com.fransetelecom.soe.utils</w:t>
      </w:r>
    </w:p>
    <w:p w:rsidR="00F355C7" w:rsidRPr="00234E6A" w:rsidRDefault="00F355C7" w:rsidP="00F355C7">
      <w:pPr>
        <w:pStyle w:val="Titre6"/>
      </w:pPr>
      <w:r w:rsidRPr="00234E6A">
        <w:t>Projection</w:t>
      </w:r>
      <w:r w:rsidR="005A157D" w:rsidRPr="00234E6A">
        <w:t>Builder</w:t>
      </w:r>
      <w:r w:rsidRPr="00234E6A">
        <w:t>.java</w:t>
      </w:r>
    </w:p>
    <w:p w:rsidR="00D60B2A" w:rsidRPr="00234E6A" w:rsidRDefault="006B7D94" w:rsidP="006B7D94">
      <w:r w:rsidRPr="00234E6A">
        <w:t xml:space="preserve">Cette </w:t>
      </w:r>
      <w:r w:rsidR="00D60B2A" w:rsidRPr="00234E6A">
        <w:t xml:space="preserve">classe permet de créer </w:t>
      </w:r>
      <w:r w:rsidR="00240747" w:rsidRPr="00234E6A">
        <w:t>les differents é</w:t>
      </w:r>
      <w:r w:rsidR="00B30A98" w:rsidRPr="00234E6A">
        <w:t>lements né</w:t>
      </w:r>
      <w:r w:rsidR="00D60B2A" w:rsidRPr="00234E6A">
        <w:t>cessaire pour effectuer une projection.</w:t>
      </w:r>
    </w:p>
    <w:p w:rsidR="008079C6" w:rsidRPr="00234E6A" w:rsidRDefault="00F45D02">
      <w:pPr>
        <w:pStyle w:val="Titre7"/>
      </w:pPr>
      <w:r w:rsidRPr="00234E6A">
        <w:t>Constructeur</w:t>
      </w:r>
    </w:p>
    <w:p w:rsidR="00CB4566" w:rsidRPr="00234E6A" w:rsidRDefault="00CB4566" w:rsidP="006B7D94"/>
    <w:p w:rsidR="00D60B2A" w:rsidRPr="00234E6A" w:rsidRDefault="00D60B2A" w:rsidP="006B7D94">
      <w:r w:rsidRPr="00234E6A">
        <w:t>Son constructeur prend en paramètre :</w:t>
      </w:r>
    </w:p>
    <w:p w:rsidR="008079C6" w:rsidRPr="00234E6A" w:rsidRDefault="00D60B2A">
      <w:pPr>
        <w:pStyle w:val="Paragraphedeliste"/>
        <w:numPr>
          <w:ilvl w:val="0"/>
          <w:numId w:val="36"/>
        </w:numPr>
      </w:pPr>
      <w:r w:rsidRPr="00234E6A">
        <w:t>sysTarget : le système de projection cible (au format WKT ou WKID)</w:t>
      </w:r>
    </w:p>
    <w:p w:rsidR="00D60B2A" w:rsidRPr="00234E6A" w:rsidRDefault="00D60B2A" w:rsidP="00D60B2A">
      <w:pPr>
        <w:pStyle w:val="Paragraphedeliste"/>
        <w:numPr>
          <w:ilvl w:val="0"/>
          <w:numId w:val="36"/>
        </w:numPr>
      </w:pPr>
      <w:r w:rsidRPr="00234E6A">
        <w:t>sysSource : le système de projection source (au format WKT ou WKID)</w:t>
      </w:r>
    </w:p>
    <w:p w:rsidR="008079C6" w:rsidRPr="00234E6A" w:rsidRDefault="00D60B2A">
      <w:pPr>
        <w:pStyle w:val="Paragraphedeliste"/>
        <w:numPr>
          <w:ilvl w:val="0"/>
          <w:numId w:val="36"/>
        </w:numPr>
      </w:pPr>
      <w:r w:rsidRPr="00234E6A">
        <w:t>projectionConfig : la configuration des projections de l’instance courante</w:t>
      </w:r>
      <w:r w:rsidR="00B15274" w:rsidRPr="00234E6A">
        <w:t xml:space="preserve"> (au format JSON)</w:t>
      </w:r>
    </w:p>
    <w:p w:rsidR="008079C6" w:rsidRPr="00234E6A" w:rsidRDefault="008079C6">
      <w:pPr>
        <w:pStyle w:val="Paragraphedeliste"/>
        <w:ind w:left="1065"/>
      </w:pPr>
    </w:p>
    <w:p w:rsidR="00CB4566" w:rsidRPr="00234E6A" w:rsidRDefault="00F45D02" w:rsidP="00CB4566">
      <w:pPr>
        <w:pStyle w:val="Titre7"/>
      </w:pPr>
      <w:r w:rsidRPr="00234E6A">
        <w:t>méthode initProjection</w:t>
      </w:r>
    </w:p>
    <w:p w:rsidR="008079C6" w:rsidRPr="00234E6A" w:rsidRDefault="00CB4566">
      <w:r w:rsidRPr="00234E6A">
        <w:t>L</w:t>
      </w:r>
      <w:r w:rsidR="00F45D02" w:rsidRPr="00234E6A">
        <w:t>a methode initProjection</w:t>
      </w:r>
      <w:r w:rsidR="00264BE1" w:rsidRPr="00234E6A">
        <w:t xml:space="preserve"> de la classe initialise les é</w:t>
      </w:r>
      <w:r w:rsidR="00240747" w:rsidRPr="00234E6A">
        <w:t>lements né</w:t>
      </w:r>
      <w:r w:rsidRPr="00234E6A">
        <w:t>cessaire pour effectuer une projection entre un système source vers un système cible.</w:t>
      </w:r>
    </w:p>
    <w:p w:rsidR="008079C6" w:rsidRPr="00234E6A" w:rsidRDefault="00CB4566">
      <w:r w:rsidRPr="00234E6A">
        <w:t xml:space="preserve">Les éléments initialiseés sont : </w:t>
      </w:r>
    </w:p>
    <w:p w:rsidR="008079C6" w:rsidRPr="00234E6A" w:rsidRDefault="00CB4566">
      <w:pPr>
        <w:pStyle w:val="Paragraphedeliste"/>
        <w:numPr>
          <w:ilvl w:val="0"/>
          <w:numId w:val="208"/>
        </w:numPr>
      </w:pPr>
      <w:r w:rsidRPr="00234E6A">
        <w:t>srTarget (ISpatialReference) : le système de reference de la cible</w:t>
      </w:r>
    </w:p>
    <w:p w:rsidR="00CB4566" w:rsidRPr="00234E6A" w:rsidRDefault="00CB4566" w:rsidP="00CB4566">
      <w:pPr>
        <w:pStyle w:val="Paragraphedeliste"/>
        <w:numPr>
          <w:ilvl w:val="0"/>
          <w:numId w:val="208"/>
        </w:numPr>
      </w:pPr>
      <w:r w:rsidRPr="00234E6A">
        <w:t>srSource (ISpatialReference) : le système de reference de la Source</w:t>
      </w:r>
    </w:p>
    <w:p w:rsidR="008079C6" w:rsidRPr="00234E6A" w:rsidRDefault="00CB4566">
      <w:pPr>
        <w:pStyle w:val="Paragraphedeliste"/>
        <w:numPr>
          <w:ilvl w:val="0"/>
          <w:numId w:val="208"/>
        </w:numPr>
      </w:pPr>
      <w:r w:rsidRPr="00234E6A">
        <w:t>transformation (IGeoTransformation) : la transformation à utiliser pour la projection courante</w:t>
      </w:r>
    </w:p>
    <w:p w:rsidR="008079C6" w:rsidRPr="00234E6A" w:rsidRDefault="00CB4566">
      <w:pPr>
        <w:pStyle w:val="Paragraphedeliste"/>
        <w:numPr>
          <w:ilvl w:val="0"/>
          <w:numId w:val="208"/>
        </w:numPr>
      </w:pPr>
      <w:r w:rsidRPr="00234E6A">
        <w:t>direction (int) : la direction à utiliser pour la projection courante</w:t>
      </w:r>
      <w:r w:rsidR="00F01905" w:rsidRPr="00234E6A">
        <w:t>.</w:t>
      </w:r>
    </w:p>
    <w:p w:rsidR="008079C6" w:rsidRPr="00234E6A" w:rsidRDefault="00F01905">
      <w:pPr>
        <w:ind w:left="720"/>
      </w:pPr>
      <w:r w:rsidRPr="00234E6A">
        <w:t>Algo :</w:t>
      </w:r>
    </w:p>
    <w:p w:rsidR="008079C6" w:rsidRPr="00234E6A" w:rsidRDefault="00F01905">
      <w:pPr>
        <w:pStyle w:val="Paragraphedeliste"/>
        <w:numPr>
          <w:ilvl w:val="0"/>
          <w:numId w:val="209"/>
        </w:numPr>
      </w:pPr>
      <w:r w:rsidRPr="00234E6A">
        <w:t>Création de la réference spatial cible (srTarget) à partir du sysTarget.</w:t>
      </w:r>
    </w:p>
    <w:p w:rsidR="00F01905" w:rsidRPr="00234E6A" w:rsidRDefault="00F01905" w:rsidP="00F01905">
      <w:pPr>
        <w:pStyle w:val="Paragraphedeliste"/>
        <w:numPr>
          <w:ilvl w:val="0"/>
          <w:numId w:val="209"/>
        </w:numPr>
      </w:pPr>
      <w:r w:rsidRPr="00234E6A">
        <w:t>Création de la réference spatial source (srSource) à partir du sysSource </w:t>
      </w:r>
    </w:p>
    <w:p w:rsidR="008079C6" w:rsidRPr="00234E6A" w:rsidRDefault="00F01905">
      <w:pPr>
        <w:pStyle w:val="Paragraphedeliste"/>
        <w:numPr>
          <w:ilvl w:val="0"/>
          <w:numId w:val="209"/>
        </w:numPr>
      </w:pPr>
      <w:r w:rsidRPr="00234E6A">
        <w:t xml:space="preserve">Vérifier que les references spatials crées sont bien configurés en base ex :( srTarget.getName() = un des paramètre </w:t>
      </w:r>
      <w:r w:rsidR="00757357" w:rsidRPr="00234E6A">
        <w:t>en</w:t>
      </w:r>
      <w:r w:rsidRPr="00234E6A">
        <w:t xml:space="preserve"> conf (shapeRefWkt))</w:t>
      </w:r>
    </w:p>
    <w:p w:rsidR="008079C6" w:rsidRPr="00234E6A" w:rsidRDefault="00757357">
      <w:pPr>
        <w:pStyle w:val="Paragraphedeliste"/>
        <w:numPr>
          <w:ilvl w:val="1"/>
          <w:numId w:val="209"/>
        </w:numPr>
      </w:pPr>
      <w:r w:rsidRPr="00234E6A">
        <w:t>Sinon : rejet système inconnu en conf</w:t>
      </w:r>
    </w:p>
    <w:p w:rsidR="008079C6" w:rsidRPr="00234E6A" w:rsidRDefault="00757357">
      <w:pPr>
        <w:pStyle w:val="Paragraphedeliste"/>
        <w:numPr>
          <w:ilvl w:val="1"/>
          <w:numId w:val="209"/>
        </w:numPr>
      </w:pPr>
      <w:r w:rsidRPr="00234E6A">
        <w:t>Si oui : on retourne le wkid parametré en conf (WKID)</w:t>
      </w:r>
    </w:p>
    <w:p w:rsidR="008079C6" w:rsidRPr="00234E6A" w:rsidRDefault="00757357">
      <w:pPr>
        <w:pStyle w:val="Paragraphedeliste"/>
        <w:numPr>
          <w:ilvl w:val="0"/>
          <w:numId w:val="209"/>
        </w:numPr>
      </w:pPr>
      <w:r w:rsidRPr="00234E6A">
        <w:t>On compare les deux WKID recuperé</w:t>
      </w:r>
      <w:r w:rsidR="00A97F3E" w:rsidRPr="00234E6A">
        <w:t>s</w:t>
      </w:r>
    </w:p>
    <w:p w:rsidR="008079C6" w:rsidRPr="00234E6A" w:rsidRDefault="00757357">
      <w:pPr>
        <w:pStyle w:val="Paragraphedeliste"/>
        <w:numPr>
          <w:ilvl w:val="1"/>
          <w:numId w:val="209"/>
        </w:numPr>
      </w:pPr>
      <w:r w:rsidRPr="00234E6A">
        <w:t>Si différents </w:t>
      </w:r>
      <w:r w:rsidR="005B3CCA" w:rsidRPr="00234E6A">
        <w:t>: récupération</w:t>
      </w:r>
      <w:r w:rsidRPr="00234E6A">
        <w:t xml:space="preserve"> de la transformation et direction celon le tableau decrit ci-dessous.</w:t>
      </w:r>
    </w:p>
    <w:p w:rsidR="008079C6" w:rsidRPr="00234E6A" w:rsidRDefault="00A97F3E">
      <w:pPr>
        <w:pStyle w:val="Paragraphedeliste"/>
        <w:numPr>
          <w:ilvl w:val="1"/>
          <w:numId w:val="209"/>
        </w:numPr>
      </w:pPr>
      <w:r w:rsidRPr="00234E6A">
        <w:t xml:space="preserve">Sinon : </w:t>
      </w:r>
      <w:r w:rsidR="00C14DE1" w:rsidRPr="00234E6A">
        <w:t>il n’y a pas de projection à effectuer</w:t>
      </w:r>
    </w:p>
    <w:p w:rsidR="006B7D94" w:rsidRPr="00234E6A" w:rsidRDefault="006B7D94" w:rsidP="006B7D94"/>
    <w:p w:rsidR="006B7D94" w:rsidRPr="00234E6A" w:rsidRDefault="006B7D94" w:rsidP="006B7D94">
      <w:pPr>
        <w:pStyle w:val="Titre7"/>
      </w:pPr>
      <w:r w:rsidRPr="00234E6A">
        <w:t>Transformations géographiques</w:t>
      </w:r>
    </w:p>
    <w:p w:rsidR="006B7D94" w:rsidRPr="00234E6A" w:rsidRDefault="006B7D94" w:rsidP="006B7D94">
      <w:r w:rsidRPr="00234E6A">
        <w:t xml:space="preserve">Les transformations spécifiques à appliquer sont détectées en fonction des paramètres d’entrée selon la logique suivante : </w:t>
      </w:r>
    </w:p>
    <w:tbl>
      <w:tblPr>
        <w:tblStyle w:val="Grilledutableau"/>
        <w:tblW w:w="0" w:type="auto"/>
        <w:jc w:val="center"/>
        <w:tblInd w:w="-1559" w:type="dxa"/>
        <w:tblLook w:val="04A0"/>
      </w:tblPr>
      <w:tblGrid>
        <w:gridCol w:w="1408"/>
        <w:gridCol w:w="1647"/>
        <w:gridCol w:w="5765"/>
        <w:gridCol w:w="2593"/>
      </w:tblGrid>
      <w:tr w:rsidR="006B7D94" w:rsidRPr="00234E6A" w:rsidTr="00F36A0C">
        <w:trPr>
          <w:jc w:val="center"/>
        </w:trPr>
        <w:tc>
          <w:tcPr>
            <w:tcW w:w="1408" w:type="dxa"/>
            <w:shd w:val="clear" w:color="auto" w:fill="8DB3E2" w:themeFill="text2" w:themeFillTint="66"/>
          </w:tcPr>
          <w:p w:rsidR="006B7D94" w:rsidRPr="00234E6A" w:rsidRDefault="006B7D94" w:rsidP="00F36A0C">
            <w:pPr>
              <w:jc w:val="left"/>
              <w:rPr>
                <w:rFonts w:cs="Arial"/>
                <w:b/>
                <w:i/>
                <w:caps/>
                <w:color w:val="0000FF"/>
                <w:sz w:val="22"/>
                <w:szCs w:val="24"/>
              </w:rPr>
            </w:pPr>
            <w:r w:rsidRPr="00234E6A">
              <w:rPr>
                <w:rFonts w:cs="Arial"/>
                <w:b/>
                <w:szCs w:val="24"/>
              </w:rPr>
              <w:lastRenderedPageBreak/>
              <w:t>Système de projection source</w:t>
            </w:r>
          </w:p>
        </w:tc>
        <w:tc>
          <w:tcPr>
            <w:tcW w:w="1647"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i/>
                <w:caps/>
                <w:color w:val="0000FF"/>
                <w:sz w:val="22"/>
                <w:szCs w:val="24"/>
              </w:rPr>
            </w:pPr>
            <w:r w:rsidRPr="00234E6A">
              <w:rPr>
                <w:rFonts w:cs="Arial"/>
                <w:b/>
                <w:szCs w:val="24"/>
              </w:rPr>
              <w:t>Système de projection cible</w:t>
            </w:r>
          </w:p>
        </w:tc>
        <w:tc>
          <w:tcPr>
            <w:tcW w:w="5765"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t>Transformations appliquées</w:t>
            </w:r>
          </w:p>
        </w:tc>
        <w:tc>
          <w:tcPr>
            <w:tcW w:w="2593"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t>Direction</w:t>
            </w:r>
          </w:p>
        </w:tc>
      </w:tr>
      <w:tr w:rsidR="006B7D94" w:rsidRPr="00234E6A" w:rsidTr="00F36A0C">
        <w:trPr>
          <w:trHeight w:val="324"/>
          <w:jc w:val="center"/>
        </w:trPr>
        <w:tc>
          <w:tcPr>
            <w:tcW w:w="1408" w:type="dxa"/>
          </w:tcPr>
          <w:p w:rsidR="006B7D94" w:rsidRPr="00234E6A" w:rsidRDefault="006B7D94" w:rsidP="00F36A0C">
            <w:pPr>
              <w:jc w:val="left"/>
            </w:pPr>
            <w:r w:rsidRPr="00234E6A">
              <w:rPr>
                <w:rFonts w:cs="Arial"/>
                <w:szCs w:val="24"/>
              </w:rPr>
              <w:t>L93</w:t>
            </w:r>
          </w:p>
        </w:tc>
        <w:tc>
          <w:tcPr>
            <w:tcW w:w="1647" w:type="dxa"/>
          </w:tcPr>
          <w:p w:rsidR="006B7D94" w:rsidRPr="00234E6A" w:rsidRDefault="006B7D94" w:rsidP="00F36A0C">
            <w:pPr>
              <w:widowControl w:val="0"/>
              <w:autoSpaceDE w:val="0"/>
              <w:autoSpaceDN w:val="0"/>
              <w:adjustRightInd w:val="0"/>
              <w:jc w:val="left"/>
              <w:rPr>
                <w:rFonts w:cs="Arial"/>
                <w:szCs w:val="24"/>
              </w:rPr>
            </w:pPr>
            <w:r w:rsidRPr="00234E6A">
              <w:t>Lambert2E</w:t>
            </w:r>
          </w:p>
        </w:tc>
        <w:tc>
          <w:tcPr>
            <w:tcW w:w="5765" w:type="dxa"/>
          </w:tcPr>
          <w:p w:rsidR="006B7D94" w:rsidRPr="00234E6A" w:rsidRDefault="006B7D94" w:rsidP="00F36A0C">
            <w:pPr>
              <w:rPr>
                <w:lang w:val="en-US"/>
              </w:rPr>
            </w:pPr>
            <w:r w:rsidRPr="00234E6A">
              <w:rPr>
                <w:rFonts w:ascii="Consolas" w:hAnsi="Consolas" w:cs="Consolas"/>
                <w:i/>
                <w:iCs/>
                <w:color w:val="0000C0"/>
                <w:lang w:val="en-US"/>
              </w:rPr>
              <w:t>esriSRGeoTransformation_RGF_1993_To_NTF_NTv2</w:t>
            </w:r>
          </w:p>
        </w:tc>
        <w:tc>
          <w:tcPr>
            <w:tcW w:w="2593" w:type="dxa"/>
          </w:tcPr>
          <w:p w:rsidR="006B7D94" w:rsidRPr="00234E6A" w:rsidRDefault="006B7D94" w:rsidP="00F36A0C">
            <w:pPr>
              <w:rPr>
                <w:rFonts w:ascii="Consolas" w:hAnsi="Consolas" w:cs="Consolas"/>
                <w:i/>
                <w:iCs/>
                <w:color w:val="0000C0"/>
                <w:lang w:val="en-US"/>
              </w:rPr>
            </w:pPr>
            <w:r w:rsidRPr="00234E6A">
              <w:rPr>
                <w:rFonts w:ascii="Consolas" w:hAnsi="Consolas" w:cs="Consolas"/>
                <w:i/>
                <w:iCs/>
                <w:color w:val="0000C0"/>
              </w:rPr>
              <w:t>esriTransformForward</w:t>
            </w:r>
          </w:p>
        </w:tc>
      </w:tr>
      <w:tr w:rsidR="006B7D94" w:rsidRPr="00234E6A" w:rsidTr="00F36A0C">
        <w:trPr>
          <w:trHeight w:val="324"/>
          <w:jc w:val="center"/>
        </w:trPr>
        <w:tc>
          <w:tcPr>
            <w:tcW w:w="1408" w:type="dxa"/>
          </w:tcPr>
          <w:p w:rsidR="006B7D94" w:rsidRPr="00234E6A" w:rsidRDefault="006B7D94" w:rsidP="00F36A0C">
            <w:pPr>
              <w:jc w:val="left"/>
              <w:rPr>
                <w:rFonts w:cs="Arial"/>
                <w:szCs w:val="24"/>
              </w:rPr>
            </w:pPr>
            <w:r w:rsidRPr="00234E6A">
              <w:t>Lambert2E</w:t>
            </w:r>
          </w:p>
        </w:tc>
        <w:tc>
          <w:tcPr>
            <w:tcW w:w="1647" w:type="dxa"/>
          </w:tcPr>
          <w:p w:rsidR="006B7D94" w:rsidRPr="00234E6A" w:rsidRDefault="006B7D94" w:rsidP="00F36A0C">
            <w:pPr>
              <w:widowControl w:val="0"/>
              <w:autoSpaceDE w:val="0"/>
              <w:autoSpaceDN w:val="0"/>
              <w:adjustRightInd w:val="0"/>
              <w:jc w:val="left"/>
            </w:pPr>
            <w:r w:rsidRPr="00234E6A">
              <w:rPr>
                <w:rFonts w:cs="Arial"/>
                <w:szCs w:val="24"/>
              </w:rPr>
              <w:t>L93</w:t>
            </w:r>
          </w:p>
        </w:tc>
        <w:tc>
          <w:tcPr>
            <w:tcW w:w="5765" w:type="dxa"/>
          </w:tcPr>
          <w:p w:rsidR="006B7D94" w:rsidRPr="00234E6A" w:rsidRDefault="006B7D94" w:rsidP="00F36A0C">
            <w:pPr>
              <w:rPr>
                <w:rFonts w:ascii="Consolas" w:hAnsi="Consolas" w:cs="Consolas"/>
                <w:i/>
                <w:iCs/>
                <w:color w:val="0000C0"/>
                <w:lang w:val="en-US"/>
              </w:rPr>
            </w:pPr>
            <w:r w:rsidRPr="00234E6A">
              <w:rPr>
                <w:rFonts w:ascii="Consolas" w:hAnsi="Consolas" w:cs="Consolas"/>
                <w:i/>
                <w:iCs/>
                <w:color w:val="0000C0"/>
                <w:lang w:val="en-US"/>
              </w:rPr>
              <w:t>esriSRGeoTransformation_RGF_1993_To_NTF_NTv2</w:t>
            </w:r>
          </w:p>
        </w:tc>
        <w:tc>
          <w:tcPr>
            <w:tcW w:w="2593" w:type="dxa"/>
          </w:tcPr>
          <w:p w:rsidR="006B7D94" w:rsidRPr="00234E6A" w:rsidRDefault="006B7D94" w:rsidP="00F36A0C">
            <w:pPr>
              <w:rPr>
                <w:rFonts w:ascii="Consolas" w:hAnsi="Consolas" w:cs="Consolas"/>
                <w:i/>
                <w:iCs/>
                <w:color w:val="0000C0"/>
                <w:lang w:val="en-US"/>
              </w:rPr>
            </w:pPr>
            <w:r w:rsidRPr="00234E6A">
              <w:rPr>
                <w:rFonts w:ascii="Consolas" w:hAnsi="Consolas" w:cs="Consolas"/>
                <w:i/>
                <w:iCs/>
                <w:color w:val="0000C0"/>
              </w:rPr>
              <w:t>esriTransformReverse</w:t>
            </w:r>
          </w:p>
        </w:tc>
      </w:tr>
      <w:tr w:rsidR="006B7D94" w:rsidRPr="00234E6A" w:rsidTr="00F36A0C">
        <w:trPr>
          <w:jc w:val="center"/>
        </w:trPr>
        <w:tc>
          <w:tcPr>
            <w:tcW w:w="1408" w:type="dxa"/>
          </w:tcPr>
          <w:p w:rsidR="006B7D94" w:rsidRPr="00234E6A" w:rsidRDefault="006B7D94" w:rsidP="00F36A0C">
            <w:pPr>
              <w:jc w:val="left"/>
              <w:rPr>
                <w:rFonts w:cs="Arial"/>
                <w:szCs w:val="24"/>
              </w:rPr>
            </w:pPr>
            <w:r w:rsidRPr="00234E6A">
              <w:rPr>
                <w:rFonts w:cs="Arial"/>
                <w:szCs w:val="24"/>
              </w:rPr>
              <w:t>L93</w:t>
            </w:r>
          </w:p>
        </w:tc>
        <w:tc>
          <w:tcPr>
            <w:tcW w:w="1647" w:type="dxa"/>
          </w:tcPr>
          <w:p w:rsidR="006B7D94" w:rsidRPr="00234E6A" w:rsidRDefault="006B7D94" w:rsidP="009859A0">
            <w:pPr>
              <w:widowControl w:val="0"/>
              <w:autoSpaceDE w:val="0"/>
              <w:autoSpaceDN w:val="0"/>
              <w:adjustRightInd w:val="0"/>
              <w:jc w:val="left"/>
              <w:rPr>
                <w:rFonts w:cs="Arial"/>
                <w:szCs w:val="24"/>
              </w:rPr>
            </w:pPr>
            <w:r w:rsidRPr="00234E6A">
              <w:t>Lambert2</w:t>
            </w:r>
          </w:p>
        </w:tc>
        <w:tc>
          <w:tcPr>
            <w:tcW w:w="5765" w:type="dxa"/>
          </w:tcPr>
          <w:p w:rsidR="006B7D94" w:rsidRPr="00234E6A" w:rsidRDefault="006B7D94" w:rsidP="00F36A0C">
            <w:pPr>
              <w:widowControl w:val="0"/>
              <w:autoSpaceDE w:val="0"/>
              <w:autoSpaceDN w:val="0"/>
              <w:adjustRightInd w:val="0"/>
            </w:pPr>
            <w:r w:rsidRPr="00234E6A">
              <w:rPr>
                <w:rFonts w:ascii="Consolas" w:hAnsi="Consolas" w:cs="Consolas"/>
                <w:i/>
                <w:iCs/>
                <w:color w:val="0000C0"/>
              </w:rPr>
              <w:t>esriSRGeoTransformation_NTF_Paris_To_RGF_1993_1</w:t>
            </w:r>
          </w:p>
        </w:tc>
        <w:tc>
          <w:tcPr>
            <w:tcW w:w="2593" w:type="dxa"/>
          </w:tcPr>
          <w:p w:rsidR="006B7D94" w:rsidRPr="00234E6A" w:rsidRDefault="006B7D94" w:rsidP="00F36A0C">
            <w:pPr>
              <w:rPr>
                <w:rFonts w:ascii="Consolas" w:hAnsi="Consolas" w:cs="Consolas"/>
                <w:i/>
                <w:iCs/>
                <w:color w:val="0000C0"/>
              </w:rPr>
            </w:pPr>
            <w:r w:rsidRPr="00234E6A">
              <w:rPr>
                <w:rFonts w:ascii="Consolas" w:hAnsi="Consolas" w:cs="Consolas"/>
                <w:i/>
                <w:iCs/>
                <w:color w:val="0000C0"/>
              </w:rPr>
              <w:t>esriTransformReverse</w:t>
            </w:r>
          </w:p>
        </w:tc>
      </w:tr>
      <w:tr w:rsidR="006B7D94" w:rsidRPr="00234E6A" w:rsidTr="00F36A0C">
        <w:trPr>
          <w:jc w:val="center"/>
        </w:trPr>
        <w:tc>
          <w:tcPr>
            <w:tcW w:w="1408" w:type="dxa"/>
          </w:tcPr>
          <w:p w:rsidR="006B7D94" w:rsidRPr="00234E6A" w:rsidRDefault="006B7D94" w:rsidP="00F36A0C">
            <w:pPr>
              <w:jc w:val="left"/>
              <w:rPr>
                <w:rFonts w:cs="Arial"/>
                <w:szCs w:val="24"/>
              </w:rPr>
            </w:pPr>
            <w:r w:rsidRPr="00234E6A">
              <w:t>Lambert2</w:t>
            </w:r>
          </w:p>
        </w:tc>
        <w:tc>
          <w:tcPr>
            <w:tcW w:w="1647" w:type="dxa"/>
          </w:tcPr>
          <w:p w:rsidR="006B7D94" w:rsidRPr="00234E6A" w:rsidRDefault="006B7D94" w:rsidP="00F36A0C">
            <w:pPr>
              <w:widowControl w:val="0"/>
              <w:autoSpaceDE w:val="0"/>
              <w:autoSpaceDN w:val="0"/>
              <w:adjustRightInd w:val="0"/>
              <w:jc w:val="left"/>
            </w:pPr>
            <w:r w:rsidRPr="00234E6A">
              <w:rPr>
                <w:rFonts w:cs="Arial"/>
                <w:szCs w:val="24"/>
              </w:rPr>
              <w:t>L93</w:t>
            </w:r>
          </w:p>
        </w:tc>
        <w:tc>
          <w:tcPr>
            <w:tcW w:w="5765" w:type="dxa"/>
          </w:tcPr>
          <w:p w:rsidR="006B7D94" w:rsidRPr="00234E6A" w:rsidRDefault="006B7D94" w:rsidP="00F36A0C">
            <w:pPr>
              <w:widowControl w:val="0"/>
              <w:autoSpaceDE w:val="0"/>
              <w:autoSpaceDN w:val="0"/>
              <w:adjustRightInd w:val="0"/>
              <w:rPr>
                <w:rFonts w:ascii="Consolas" w:hAnsi="Consolas" w:cs="Consolas"/>
                <w:i/>
                <w:iCs/>
                <w:color w:val="0000C0"/>
              </w:rPr>
            </w:pPr>
            <w:r w:rsidRPr="00234E6A">
              <w:rPr>
                <w:rFonts w:ascii="Consolas" w:hAnsi="Consolas" w:cs="Consolas"/>
                <w:i/>
                <w:iCs/>
                <w:color w:val="0000C0"/>
              </w:rPr>
              <w:t>esriSRGeoTransformation_NTF_Paris_To_RGF_1993_1</w:t>
            </w:r>
          </w:p>
        </w:tc>
        <w:tc>
          <w:tcPr>
            <w:tcW w:w="2593" w:type="dxa"/>
          </w:tcPr>
          <w:p w:rsidR="006B7D94" w:rsidRPr="00234E6A" w:rsidRDefault="006B7D94" w:rsidP="00F36A0C">
            <w:pPr>
              <w:widowControl w:val="0"/>
              <w:autoSpaceDE w:val="0"/>
              <w:autoSpaceDN w:val="0"/>
              <w:adjustRightInd w:val="0"/>
              <w:rPr>
                <w:rFonts w:ascii="Consolas" w:hAnsi="Consolas" w:cs="Consolas"/>
                <w:i/>
                <w:iCs/>
                <w:color w:val="0000C0"/>
              </w:rPr>
            </w:pPr>
            <w:r w:rsidRPr="00234E6A">
              <w:rPr>
                <w:rFonts w:ascii="Consolas" w:hAnsi="Consolas" w:cs="Consolas"/>
                <w:i/>
                <w:iCs/>
                <w:color w:val="0000C0"/>
              </w:rPr>
              <w:t>esriTransformForward</w:t>
            </w:r>
          </w:p>
        </w:tc>
      </w:tr>
    </w:tbl>
    <w:p w:rsidR="006B7D94" w:rsidRPr="00234E6A" w:rsidRDefault="006B7D94" w:rsidP="006B7D94"/>
    <w:p w:rsidR="006B7D94" w:rsidRPr="00234E6A" w:rsidRDefault="006B7D94" w:rsidP="006B7D94">
      <w:r w:rsidRPr="00234E6A">
        <w:t xml:space="preserve">Remarque : Seules les méthodes de transformations décrites dans le tableau ci-dessus sont disponibles. </w:t>
      </w:r>
    </w:p>
    <w:p w:rsidR="006B7D94" w:rsidRPr="00234E6A" w:rsidRDefault="006B7D94" w:rsidP="006B7D94"/>
    <w:p w:rsidR="006B7D94" w:rsidRPr="00234E6A" w:rsidRDefault="006B7D94" w:rsidP="006B7D94">
      <w:r w:rsidRPr="00234E6A">
        <w:t>Les transformations « par défaut »</w:t>
      </w:r>
      <w:r w:rsidR="00255CFF" w:rsidRPr="00234E6A">
        <w:t xml:space="preserve"> </w:t>
      </w:r>
      <w:r w:rsidR="009859A0" w:rsidRPr="00234E6A">
        <w:t xml:space="preserve">(qui ne demandent pas de précisions sur la méthode de transformation) </w:t>
      </w:r>
      <w:r w:rsidR="00255CFF" w:rsidRPr="00234E6A">
        <w:t>suivantes</w:t>
      </w:r>
      <w:r w:rsidRPr="00234E6A">
        <w:t xml:space="preserve"> sont disponibles</w:t>
      </w:r>
      <w:r w:rsidR="009859A0" w:rsidRPr="00234E6A">
        <w:t xml:space="preserve"> </w:t>
      </w:r>
      <w:r w:rsidRPr="00234E6A">
        <w:t>:</w:t>
      </w:r>
    </w:p>
    <w:p w:rsidR="006B7D94" w:rsidRPr="00234E6A" w:rsidRDefault="006B7D94" w:rsidP="006B7D94"/>
    <w:tbl>
      <w:tblPr>
        <w:tblStyle w:val="Grilledutableau"/>
        <w:tblW w:w="0" w:type="auto"/>
        <w:jc w:val="center"/>
        <w:tblInd w:w="-1559" w:type="dxa"/>
        <w:tblLook w:val="04A0"/>
      </w:tblPr>
      <w:tblGrid>
        <w:gridCol w:w="1408"/>
        <w:gridCol w:w="1647"/>
        <w:gridCol w:w="5765"/>
        <w:gridCol w:w="2593"/>
      </w:tblGrid>
      <w:tr w:rsidR="006B7D94" w:rsidRPr="00234E6A" w:rsidTr="00F36A0C">
        <w:trPr>
          <w:jc w:val="center"/>
        </w:trPr>
        <w:tc>
          <w:tcPr>
            <w:tcW w:w="1408" w:type="dxa"/>
            <w:shd w:val="clear" w:color="auto" w:fill="8DB3E2" w:themeFill="text2" w:themeFillTint="66"/>
          </w:tcPr>
          <w:p w:rsidR="006B7D94" w:rsidRPr="00234E6A" w:rsidRDefault="006B7D94" w:rsidP="00F36A0C">
            <w:pPr>
              <w:jc w:val="left"/>
              <w:rPr>
                <w:rFonts w:cs="Arial"/>
                <w:b/>
                <w:i/>
                <w:caps/>
                <w:color w:val="0000FF"/>
                <w:sz w:val="22"/>
                <w:szCs w:val="24"/>
              </w:rPr>
            </w:pPr>
            <w:r w:rsidRPr="00234E6A">
              <w:rPr>
                <w:rFonts w:cs="Arial"/>
                <w:b/>
                <w:szCs w:val="24"/>
              </w:rPr>
              <w:t>Système de projection 1</w:t>
            </w:r>
          </w:p>
        </w:tc>
        <w:tc>
          <w:tcPr>
            <w:tcW w:w="1647"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i/>
                <w:caps/>
                <w:color w:val="0000FF"/>
                <w:sz w:val="22"/>
                <w:szCs w:val="24"/>
              </w:rPr>
            </w:pPr>
            <w:r w:rsidRPr="00234E6A">
              <w:rPr>
                <w:rFonts w:cs="Arial"/>
                <w:b/>
                <w:szCs w:val="24"/>
              </w:rPr>
              <w:t>Système de projection 2</w:t>
            </w:r>
          </w:p>
        </w:tc>
        <w:tc>
          <w:tcPr>
            <w:tcW w:w="5765"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t>Transformations appliquées</w:t>
            </w:r>
          </w:p>
        </w:tc>
        <w:tc>
          <w:tcPr>
            <w:tcW w:w="2593" w:type="dxa"/>
            <w:shd w:val="clear" w:color="auto" w:fill="8DB3E2" w:themeFill="text2" w:themeFillTint="66"/>
          </w:tcPr>
          <w:p w:rsidR="006B7D94" w:rsidRPr="00234E6A" w:rsidRDefault="006B7D94" w:rsidP="00F36A0C">
            <w:pPr>
              <w:widowControl w:val="0"/>
              <w:autoSpaceDE w:val="0"/>
              <w:autoSpaceDN w:val="0"/>
              <w:adjustRightInd w:val="0"/>
              <w:jc w:val="left"/>
              <w:rPr>
                <w:rFonts w:cs="Arial"/>
                <w:b/>
                <w:szCs w:val="24"/>
              </w:rPr>
            </w:pPr>
            <w:r w:rsidRPr="00234E6A">
              <w:rPr>
                <w:rFonts w:cs="Arial"/>
                <w:b/>
                <w:szCs w:val="24"/>
              </w:rPr>
              <w:t>Direction</w:t>
            </w:r>
          </w:p>
        </w:tc>
      </w:tr>
      <w:tr w:rsidR="006B7D94" w:rsidRPr="00234E6A" w:rsidTr="00F36A0C">
        <w:trPr>
          <w:jc w:val="center"/>
        </w:trPr>
        <w:tc>
          <w:tcPr>
            <w:tcW w:w="1408" w:type="dxa"/>
          </w:tcPr>
          <w:p w:rsidR="006B7D94" w:rsidRPr="00234E6A" w:rsidRDefault="006B7D94" w:rsidP="00F36A0C">
            <w:pPr>
              <w:jc w:val="left"/>
            </w:pPr>
            <w:r w:rsidRPr="00234E6A">
              <w:rPr>
                <w:rFonts w:cs="Arial"/>
                <w:szCs w:val="24"/>
              </w:rPr>
              <w:t>WGS84</w:t>
            </w:r>
          </w:p>
        </w:tc>
        <w:tc>
          <w:tcPr>
            <w:tcW w:w="1647" w:type="dxa"/>
          </w:tcPr>
          <w:p w:rsidR="006B7D94" w:rsidRPr="00234E6A" w:rsidRDefault="006B7D94" w:rsidP="00F36A0C">
            <w:pPr>
              <w:jc w:val="left"/>
            </w:pPr>
            <w:r w:rsidRPr="00234E6A">
              <w:rPr>
                <w:rFonts w:cs="Arial"/>
                <w:szCs w:val="24"/>
              </w:rPr>
              <w:t>WGS84UN20</w:t>
            </w:r>
          </w:p>
        </w:tc>
        <w:tc>
          <w:tcPr>
            <w:tcW w:w="5765" w:type="dxa"/>
          </w:tcPr>
          <w:p w:rsidR="006B7D94" w:rsidRPr="00234E6A" w:rsidRDefault="006B7D94" w:rsidP="00F36A0C">
            <w:pPr>
              <w:jc w:val="left"/>
              <w:rPr>
                <w:rFonts w:cs="Arial"/>
                <w:szCs w:val="24"/>
              </w:rPr>
            </w:pPr>
            <w:r w:rsidRPr="00234E6A">
              <w:t xml:space="preserve">Transformation par défaut </w:t>
            </w:r>
          </w:p>
        </w:tc>
        <w:tc>
          <w:tcPr>
            <w:tcW w:w="2593" w:type="dxa"/>
          </w:tcPr>
          <w:p w:rsidR="006B7D94" w:rsidRPr="00234E6A" w:rsidRDefault="006B7D94" w:rsidP="00F36A0C">
            <w:pPr>
              <w:jc w:val="left"/>
            </w:pPr>
            <w:r w:rsidRPr="00234E6A">
              <w:t>bidirectionnelle</w:t>
            </w:r>
          </w:p>
        </w:tc>
      </w:tr>
      <w:tr w:rsidR="006B7D94" w:rsidRPr="00234E6A" w:rsidTr="00F36A0C">
        <w:trPr>
          <w:jc w:val="center"/>
        </w:trPr>
        <w:tc>
          <w:tcPr>
            <w:tcW w:w="1408" w:type="dxa"/>
          </w:tcPr>
          <w:p w:rsidR="006B7D94" w:rsidRPr="00234E6A" w:rsidRDefault="006B7D94" w:rsidP="00F36A0C">
            <w:pPr>
              <w:jc w:val="left"/>
            </w:pPr>
            <w:r w:rsidRPr="00234E6A">
              <w:rPr>
                <w:rFonts w:cs="Arial"/>
                <w:szCs w:val="24"/>
              </w:rPr>
              <w:t>WGS84</w:t>
            </w:r>
          </w:p>
        </w:tc>
        <w:tc>
          <w:tcPr>
            <w:tcW w:w="1647" w:type="dxa"/>
          </w:tcPr>
          <w:p w:rsidR="006B7D94" w:rsidRPr="00234E6A" w:rsidRDefault="006B7D94" w:rsidP="00F36A0C">
            <w:pPr>
              <w:jc w:val="left"/>
            </w:pPr>
            <w:r w:rsidRPr="00234E6A">
              <w:rPr>
                <w:rFonts w:cs="Arial"/>
                <w:szCs w:val="24"/>
              </w:rPr>
              <w:t>WGS84UN20</w:t>
            </w:r>
          </w:p>
        </w:tc>
        <w:tc>
          <w:tcPr>
            <w:tcW w:w="5765" w:type="dxa"/>
          </w:tcPr>
          <w:p w:rsidR="006B7D94" w:rsidRPr="00234E6A" w:rsidRDefault="006B7D94" w:rsidP="00F36A0C">
            <w:pPr>
              <w:jc w:val="left"/>
              <w:rPr>
                <w:rFonts w:cs="Arial"/>
                <w:szCs w:val="24"/>
              </w:rPr>
            </w:pPr>
            <w:r w:rsidRPr="00234E6A">
              <w:t>Transformation par défaut</w:t>
            </w:r>
          </w:p>
        </w:tc>
        <w:tc>
          <w:tcPr>
            <w:tcW w:w="2593" w:type="dxa"/>
          </w:tcPr>
          <w:p w:rsidR="006B7D94" w:rsidRPr="00234E6A" w:rsidRDefault="006B7D94" w:rsidP="00F36A0C">
            <w:pPr>
              <w:jc w:val="left"/>
            </w:pPr>
            <w:r w:rsidRPr="00234E6A">
              <w:t>bidirectionnelle</w:t>
            </w:r>
          </w:p>
        </w:tc>
      </w:tr>
      <w:tr w:rsidR="006B7D94" w:rsidRPr="00234E6A" w:rsidTr="00F36A0C">
        <w:trPr>
          <w:jc w:val="center"/>
        </w:trPr>
        <w:tc>
          <w:tcPr>
            <w:tcW w:w="1408" w:type="dxa"/>
          </w:tcPr>
          <w:p w:rsidR="006B7D94" w:rsidRPr="00234E6A" w:rsidRDefault="006B7D94" w:rsidP="00F36A0C">
            <w:pPr>
              <w:jc w:val="left"/>
            </w:pPr>
            <w:r w:rsidRPr="00234E6A">
              <w:rPr>
                <w:rFonts w:cs="Arial"/>
                <w:szCs w:val="24"/>
              </w:rPr>
              <w:t>WGS84</w:t>
            </w:r>
          </w:p>
        </w:tc>
        <w:tc>
          <w:tcPr>
            <w:tcW w:w="1647" w:type="dxa"/>
          </w:tcPr>
          <w:p w:rsidR="006B7D94" w:rsidRPr="00234E6A" w:rsidRDefault="006B7D94" w:rsidP="00F36A0C">
            <w:pPr>
              <w:jc w:val="left"/>
            </w:pPr>
            <w:r w:rsidRPr="00234E6A">
              <w:rPr>
                <w:rFonts w:cs="Arial"/>
                <w:szCs w:val="24"/>
              </w:rPr>
              <w:t>RGFG95UN22</w:t>
            </w:r>
          </w:p>
        </w:tc>
        <w:tc>
          <w:tcPr>
            <w:tcW w:w="5765" w:type="dxa"/>
          </w:tcPr>
          <w:p w:rsidR="006B7D94" w:rsidRPr="00234E6A" w:rsidRDefault="006B7D94" w:rsidP="00F36A0C">
            <w:pPr>
              <w:jc w:val="left"/>
              <w:rPr>
                <w:rFonts w:cs="Arial"/>
                <w:szCs w:val="24"/>
              </w:rPr>
            </w:pPr>
            <w:r w:rsidRPr="00234E6A">
              <w:t>Transformation par défaut</w:t>
            </w:r>
          </w:p>
        </w:tc>
        <w:tc>
          <w:tcPr>
            <w:tcW w:w="2593" w:type="dxa"/>
          </w:tcPr>
          <w:p w:rsidR="006B7D94" w:rsidRPr="00234E6A" w:rsidRDefault="006B7D94" w:rsidP="00F36A0C">
            <w:pPr>
              <w:jc w:val="left"/>
            </w:pPr>
            <w:r w:rsidRPr="00234E6A">
              <w:t>bidirectionnelle</w:t>
            </w:r>
          </w:p>
        </w:tc>
      </w:tr>
      <w:tr w:rsidR="006B7D94" w:rsidRPr="00234E6A" w:rsidTr="00F36A0C">
        <w:trPr>
          <w:jc w:val="center"/>
        </w:trPr>
        <w:tc>
          <w:tcPr>
            <w:tcW w:w="1408" w:type="dxa"/>
          </w:tcPr>
          <w:p w:rsidR="006B7D94" w:rsidRPr="00234E6A" w:rsidRDefault="006B7D94" w:rsidP="00F36A0C">
            <w:pPr>
              <w:jc w:val="left"/>
            </w:pPr>
            <w:r w:rsidRPr="00234E6A">
              <w:rPr>
                <w:rFonts w:cs="Arial"/>
                <w:szCs w:val="24"/>
              </w:rPr>
              <w:t>WGS84</w:t>
            </w:r>
          </w:p>
        </w:tc>
        <w:tc>
          <w:tcPr>
            <w:tcW w:w="1647" w:type="dxa"/>
          </w:tcPr>
          <w:p w:rsidR="006B7D94" w:rsidRPr="00234E6A" w:rsidRDefault="006B7D94" w:rsidP="00F36A0C">
            <w:pPr>
              <w:jc w:val="left"/>
            </w:pPr>
            <w:r w:rsidRPr="00234E6A">
              <w:rPr>
                <w:rFonts w:cs="Arial"/>
                <w:szCs w:val="24"/>
              </w:rPr>
              <w:t>RGR92US40</w:t>
            </w:r>
          </w:p>
        </w:tc>
        <w:tc>
          <w:tcPr>
            <w:tcW w:w="5765" w:type="dxa"/>
          </w:tcPr>
          <w:p w:rsidR="006B7D94" w:rsidRPr="00234E6A" w:rsidRDefault="006B7D94" w:rsidP="00F36A0C">
            <w:pPr>
              <w:jc w:val="left"/>
              <w:rPr>
                <w:rFonts w:cs="Arial"/>
                <w:szCs w:val="24"/>
              </w:rPr>
            </w:pPr>
            <w:r w:rsidRPr="00234E6A">
              <w:t>Transformation par défaut</w:t>
            </w:r>
          </w:p>
        </w:tc>
        <w:tc>
          <w:tcPr>
            <w:tcW w:w="2593" w:type="dxa"/>
          </w:tcPr>
          <w:p w:rsidR="006B7D94" w:rsidRPr="00234E6A" w:rsidRDefault="009C2D91" w:rsidP="00F36A0C">
            <w:pPr>
              <w:jc w:val="left"/>
            </w:pPr>
            <w:r w:rsidRPr="00234E6A">
              <w:t>B</w:t>
            </w:r>
            <w:r w:rsidR="006B7D94" w:rsidRPr="00234E6A">
              <w:t>idirectionnelle</w:t>
            </w:r>
          </w:p>
        </w:tc>
      </w:tr>
      <w:tr w:rsidR="009C2D91" w:rsidRPr="00234E6A" w:rsidTr="00F36A0C">
        <w:trPr>
          <w:jc w:val="center"/>
        </w:trPr>
        <w:tc>
          <w:tcPr>
            <w:tcW w:w="1408" w:type="dxa"/>
          </w:tcPr>
          <w:p w:rsidR="009C2D91" w:rsidRPr="00234E6A" w:rsidRDefault="009C2D91" w:rsidP="00F36A0C">
            <w:pPr>
              <w:jc w:val="left"/>
              <w:rPr>
                <w:rFonts w:cs="Arial"/>
                <w:szCs w:val="24"/>
              </w:rPr>
            </w:pPr>
            <w:r w:rsidRPr="00234E6A">
              <w:rPr>
                <w:rFonts w:cs="Arial"/>
                <w:szCs w:val="24"/>
              </w:rPr>
              <w:t>WGS84</w:t>
            </w:r>
          </w:p>
        </w:tc>
        <w:tc>
          <w:tcPr>
            <w:tcW w:w="1647" w:type="dxa"/>
          </w:tcPr>
          <w:p w:rsidR="009C2D91" w:rsidRPr="00234E6A" w:rsidRDefault="009C2D91" w:rsidP="00F36A0C">
            <w:pPr>
              <w:jc w:val="left"/>
              <w:rPr>
                <w:rFonts w:cs="Arial"/>
                <w:szCs w:val="24"/>
              </w:rPr>
            </w:pPr>
            <w:r w:rsidRPr="00234E6A">
              <w:rPr>
                <w:rFonts w:cs="Arial"/>
                <w:szCs w:val="24"/>
              </w:rPr>
              <w:t>L93</w:t>
            </w:r>
          </w:p>
        </w:tc>
        <w:tc>
          <w:tcPr>
            <w:tcW w:w="5765" w:type="dxa"/>
          </w:tcPr>
          <w:p w:rsidR="009C2D91" w:rsidRPr="00234E6A" w:rsidRDefault="009C2D91" w:rsidP="00F36A0C">
            <w:pPr>
              <w:jc w:val="left"/>
            </w:pPr>
            <w:r w:rsidRPr="00234E6A">
              <w:t>Transformation par défaut</w:t>
            </w:r>
          </w:p>
        </w:tc>
        <w:tc>
          <w:tcPr>
            <w:tcW w:w="2593" w:type="dxa"/>
          </w:tcPr>
          <w:p w:rsidR="009C2D91" w:rsidRPr="00234E6A" w:rsidRDefault="009C2D91" w:rsidP="00F36A0C">
            <w:pPr>
              <w:jc w:val="left"/>
            </w:pPr>
            <w:r w:rsidRPr="00234E6A">
              <w:t>Bidirectionnelle</w:t>
            </w:r>
          </w:p>
        </w:tc>
      </w:tr>
    </w:tbl>
    <w:p w:rsidR="006B7D94" w:rsidRPr="00234E6A" w:rsidRDefault="006B7D94" w:rsidP="006B7D94"/>
    <w:p w:rsidR="006B7D94" w:rsidRPr="00234E6A" w:rsidRDefault="006B7D94" w:rsidP="006B7D94">
      <w:pPr>
        <w:rPr>
          <w:rFonts w:cs="Arial"/>
          <w:szCs w:val="24"/>
        </w:rPr>
      </w:pPr>
      <w:r w:rsidRPr="00234E6A">
        <w:t xml:space="preserve">Où </w:t>
      </w:r>
      <w:r w:rsidRPr="00234E6A">
        <w:rPr>
          <w:rFonts w:cs="Arial"/>
          <w:szCs w:val="24"/>
        </w:rPr>
        <w:t>WGS84 (World Geodetic System 1984 : système géodésique mondial, révision de 1984) est le système géodésique standard mondial.</w:t>
      </w:r>
    </w:p>
    <w:p w:rsidR="006B7D94" w:rsidRPr="00234E6A" w:rsidRDefault="006B7D94" w:rsidP="006B7D94">
      <w:pPr>
        <w:rPr>
          <w:rFonts w:cs="Arial"/>
          <w:szCs w:val="24"/>
        </w:rPr>
      </w:pPr>
    </w:p>
    <w:p w:rsidR="00C005EC" w:rsidRPr="00234E6A" w:rsidRDefault="00C005EC" w:rsidP="00C005EC">
      <w:pPr>
        <w:rPr>
          <w:rFonts w:cs="Arial"/>
          <w:szCs w:val="24"/>
        </w:rPr>
      </w:pPr>
    </w:p>
    <w:p w:rsidR="00C005EC" w:rsidRPr="00234E6A" w:rsidRDefault="00C005EC" w:rsidP="00C005EC">
      <w:pPr>
        <w:rPr>
          <w:rFonts w:cs="Arial"/>
          <w:szCs w:val="24"/>
        </w:rPr>
      </w:pPr>
    </w:p>
    <w:p w:rsidR="007237BB" w:rsidRPr="00234E6A" w:rsidRDefault="007237BB" w:rsidP="007237BB">
      <w:pPr>
        <w:pStyle w:val="Titre3"/>
        <w:rPr>
          <w:u w:color="C0C0C0"/>
        </w:rPr>
      </w:pPr>
      <w:bookmarkStart w:id="1253" w:name="_Toc426723836"/>
      <w:r w:rsidRPr="00234E6A">
        <w:rPr>
          <w:u w:color="C0C0C0"/>
        </w:rPr>
        <w:t>Configuration</w:t>
      </w:r>
      <w:bookmarkEnd w:id="1253"/>
    </w:p>
    <w:p w:rsidR="007237BB" w:rsidRPr="00234E6A" w:rsidRDefault="007237BB" w:rsidP="007237BB">
      <w:pPr>
        <w:rPr>
          <w:rFonts w:cs="Arial"/>
          <w:szCs w:val="24"/>
        </w:rPr>
      </w:pPr>
      <w:r w:rsidRPr="00234E6A">
        <w:rPr>
          <w:rFonts w:cs="Arial"/>
          <w:szCs w:val="24"/>
        </w:rPr>
        <w:t>La configuration des SOE est présente dans le fichier soe\properties.xml.</w:t>
      </w:r>
    </w:p>
    <w:p w:rsidR="00C005EC" w:rsidRPr="00234E6A" w:rsidRDefault="00C005EC" w:rsidP="00C005EC">
      <w:pPr>
        <w:rPr>
          <w:rFonts w:cs="Arial"/>
          <w:szCs w:val="24"/>
        </w:rPr>
      </w:pPr>
    </w:p>
    <w:p w:rsidR="00824BB4" w:rsidRPr="00234E6A" w:rsidRDefault="00824BB4" w:rsidP="00824BB4">
      <w:r w:rsidRPr="00234E6A">
        <w:t xml:space="preserve">Ce fichier est modifié en G1R6 pour </w:t>
      </w:r>
    </w:p>
    <w:p w:rsidR="00824BB4" w:rsidRPr="00234E6A" w:rsidRDefault="00824BB4" w:rsidP="00824BB4">
      <w:pPr>
        <w:pStyle w:val="Paragraphedeliste"/>
        <w:numPr>
          <w:ilvl w:val="0"/>
          <w:numId w:val="157"/>
        </w:numPr>
      </w:pPr>
      <w:r w:rsidRPr="00234E6A">
        <w:t>Remplacer les références à coord_x93 par coord_x</w:t>
      </w:r>
    </w:p>
    <w:p w:rsidR="00824BB4" w:rsidRPr="00234E6A" w:rsidRDefault="00824BB4" w:rsidP="00824BB4">
      <w:pPr>
        <w:pStyle w:val="Paragraphedeliste"/>
        <w:numPr>
          <w:ilvl w:val="0"/>
          <w:numId w:val="157"/>
        </w:numPr>
      </w:pPr>
      <w:r w:rsidRPr="00234E6A">
        <w:t>Remplacer les références à coord_y93 par coord_y</w:t>
      </w:r>
    </w:p>
    <w:p w:rsidR="00824BB4" w:rsidRPr="00234E6A" w:rsidRDefault="00824BB4" w:rsidP="00824BB4">
      <w:pPr>
        <w:pStyle w:val="Paragraphedeliste"/>
        <w:numPr>
          <w:ilvl w:val="0"/>
          <w:numId w:val="157"/>
        </w:numPr>
      </w:pPr>
      <w:r w:rsidRPr="00234E6A">
        <w:t>Prendre en compte la réorganisation des arborescences</w:t>
      </w:r>
    </w:p>
    <w:p w:rsidR="00752E7A" w:rsidRPr="00234E6A" w:rsidRDefault="00ED1512" w:rsidP="00824BB4">
      <w:pPr>
        <w:pStyle w:val="Paragraphedeliste"/>
        <w:numPr>
          <w:ilvl w:val="0"/>
          <w:numId w:val="157"/>
        </w:numPr>
      </w:pPr>
      <w:r w:rsidRPr="00234E6A">
        <w:t xml:space="preserve">Supprimer les références aux systèmes de projection </w:t>
      </w:r>
    </w:p>
    <w:p w:rsidR="001F2AEE" w:rsidRPr="00234E6A" w:rsidRDefault="00752E7A" w:rsidP="001F2AEE">
      <w:pPr>
        <w:pStyle w:val="Paragraphedeliste"/>
        <w:numPr>
          <w:ilvl w:val="1"/>
          <w:numId w:val="157"/>
        </w:numPr>
      </w:pPr>
      <w:r w:rsidRPr="00234E6A">
        <w:t xml:space="preserve">Remarque : Cette configuration est disponible en base de données (cf. </w:t>
      </w:r>
      <w:hyperlink w:anchor="_Config_Geofibre.xls" w:history="1">
        <w:r w:rsidR="00FB6F6A" w:rsidRPr="00234E6A">
          <w:rPr>
            <w:rStyle w:val="Lienhypertexte"/>
          </w:rPr>
          <w:t>Config_Geofibre.xls</w:t>
        </w:r>
      </w:hyperlink>
      <w:r w:rsidRPr="00234E6A">
        <w:t xml:space="preserve">) sous le </w:t>
      </w:r>
      <w:r w:rsidR="009F0295" w:rsidRPr="00234E6A">
        <w:t xml:space="preserve">paramètre </w:t>
      </w:r>
      <w:r w:rsidR="009F0295" w:rsidRPr="00234E6A">
        <w:rPr>
          <w:b/>
        </w:rPr>
        <w:t>PROJECTION_CONFIG</w:t>
      </w:r>
      <w:r w:rsidR="009F0295" w:rsidRPr="00234E6A">
        <w:rPr>
          <w:b/>
          <w:i/>
        </w:rPr>
        <w:t>.</w:t>
      </w:r>
    </w:p>
    <w:p w:rsidR="00752E7A" w:rsidRPr="00234E6A" w:rsidRDefault="009F0295" w:rsidP="00824BB4">
      <w:pPr>
        <w:pStyle w:val="Paragraphedeliste"/>
        <w:numPr>
          <w:ilvl w:val="0"/>
          <w:numId w:val="157"/>
        </w:numPr>
      </w:pPr>
      <w:r w:rsidRPr="00234E6A">
        <w:t>Supprimer la position X/Y par defaut des appuis (</w:t>
      </w:r>
    </w:p>
    <w:p w:rsidR="001F2AEE" w:rsidRPr="00234E6A" w:rsidRDefault="009F0295" w:rsidP="001F2AEE">
      <w:pPr>
        <w:pStyle w:val="Paragraphedeliste"/>
        <w:numPr>
          <w:ilvl w:val="1"/>
          <w:numId w:val="157"/>
        </w:numPr>
      </w:pPr>
      <w:r w:rsidRPr="00234E6A">
        <w:t xml:space="preserve">Remarque : Cette configuration est disponible en base de données (cf. </w:t>
      </w:r>
      <w:hyperlink w:anchor="_Config_Geofibre.xls" w:history="1">
        <w:r w:rsidR="00FB6F6A" w:rsidRPr="00234E6A">
          <w:rPr>
            <w:rStyle w:val="Lienhypertexte"/>
          </w:rPr>
          <w:t>Config_Geofibre.xls</w:t>
        </w:r>
      </w:hyperlink>
      <w:r w:rsidR="00752E7A" w:rsidRPr="00234E6A">
        <w:t xml:space="preserve">) sous le paramètre </w:t>
      </w:r>
      <w:r w:rsidRPr="00234E6A">
        <w:rPr>
          <w:b/>
        </w:rPr>
        <w:t>localisationAppuisDefaut</w:t>
      </w:r>
      <w:r w:rsidRPr="00234E6A">
        <w:rPr>
          <w:b/>
          <w:i/>
        </w:rPr>
        <w:t>.</w:t>
      </w:r>
    </w:p>
    <w:p w:rsidR="00C005EC" w:rsidRDefault="00C005EC" w:rsidP="00C005EC">
      <w:pPr>
        <w:pStyle w:val="Titre3"/>
        <w:rPr>
          <w:u w:color="C0C0C0"/>
        </w:rPr>
      </w:pPr>
      <w:bookmarkStart w:id="1254" w:name="_Toc412218641"/>
      <w:bookmarkStart w:id="1255" w:name="_Toc412222535"/>
      <w:bookmarkStart w:id="1256" w:name="_Toc412222988"/>
      <w:bookmarkStart w:id="1257" w:name="_Toc412223682"/>
      <w:bookmarkStart w:id="1258" w:name="_Toc426723837"/>
      <w:bookmarkEnd w:id="1254"/>
      <w:bookmarkEnd w:id="1255"/>
      <w:bookmarkEnd w:id="1256"/>
      <w:bookmarkEnd w:id="1257"/>
      <w:r>
        <w:rPr>
          <w:u w:color="C0C0C0"/>
        </w:rPr>
        <w:t>Logs</w:t>
      </w:r>
      <w:bookmarkEnd w:id="1258"/>
    </w:p>
    <w:p w:rsidR="001F2AEE" w:rsidRDefault="00C005EC" w:rsidP="001F2AEE">
      <w:r w:rsidRPr="00C005EC">
        <w:t>La configuration de la base de données sur laquelle on enregistre les logs SOE se trouve dans les fichiers serveur.properties.</w:t>
      </w:r>
    </w:p>
    <w:p w:rsidR="001F2AEE" w:rsidRDefault="00C005EC" w:rsidP="001F2AEE">
      <w:r w:rsidRPr="00C005EC">
        <w:t>Il faut donc mettre l'adresse de la base de Métropole dans les serveur.properties de tous les ArcGIS (quelque soit la zone) dans les projets gfi-back-soe-assembly et gfi-back-soeprint-config.</w:t>
      </w:r>
    </w:p>
    <w:p w:rsidR="00C005EC" w:rsidRDefault="00C005EC" w:rsidP="00C005EC">
      <w:pPr>
        <w:spacing w:before="0" w:after="0"/>
        <w:jc w:val="left"/>
      </w:pPr>
      <w:r w:rsidRPr="00C005EC">
        <w:t>Les dates sont générées par la BDD via l'instruction now() de PostgreSQL, elles seront donc automatiquement à l'heure du serveur de BDD de la Métropole.</w:t>
      </w:r>
    </w:p>
    <w:p w:rsidR="009E7F5E" w:rsidRDefault="009E7F5E" w:rsidP="00C005EC">
      <w:pPr>
        <w:spacing w:before="0" w:after="0"/>
        <w:jc w:val="left"/>
      </w:pPr>
    </w:p>
    <w:p w:rsidR="00C005EC" w:rsidRDefault="004562E9" w:rsidP="00C005EC">
      <w:pPr>
        <w:spacing w:before="0" w:after="0"/>
        <w:jc w:val="left"/>
      </w:pPr>
      <w:r>
        <w:t xml:space="preserve">Les tables concernées ici sont les suivantes : </w:t>
      </w:r>
    </w:p>
    <w:p w:rsidR="004B7C82" w:rsidRPr="004B7C82" w:rsidRDefault="004562E9" w:rsidP="004B7C82">
      <w:pPr>
        <w:pStyle w:val="Paragraphedeliste"/>
        <w:numPr>
          <w:ilvl w:val="0"/>
          <w:numId w:val="157"/>
        </w:numPr>
        <w:spacing w:before="0" w:after="0"/>
        <w:jc w:val="left"/>
        <w:rPr>
          <w:lang w:val="en-US"/>
        </w:rPr>
      </w:pPr>
      <w:r>
        <w:rPr>
          <w:lang w:val="en-US"/>
        </w:rPr>
        <w:t>g</w:t>
      </w:r>
      <w:r w:rsidR="004B7C82" w:rsidRPr="004B7C82">
        <w:rPr>
          <w:lang w:val="en-US"/>
        </w:rPr>
        <w:t>eofibre.adm_arcgis_wait_watcher</w:t>
      </w:r>
    </w:p>
    <w:p w:rsidR="004B7C82" w:rsidRPr="004B7C82" w:rsidRDefault="004562E9" w:rsidP="004B7C82">
      <w:pPr>
        <w:pStyle w:val="Paragraphedeliste"/>
        <w:numPr>
          <w:ilvl w:val="0"/>
          <w:numId w:val="157"/>
        </w:numPr>
        <w:spacing w:before="0" w:after="0"/>
        <w:jc w:val="left"/>
        <w:rPr>
          <w:lang w:val="en-US"/>
        </w:rPr>
      </w:pPr>
      <w:r>
        <w:rPr>
          <w:lang w:val="en-US"/>
        </w:rPr>
        <w:lastRenderedPageBreak/>
        <w:t>geofibre.</w:t>
      </w:r>
      <w:r w:rsidRPr="004562E9">
        <w:rPr>
          <w:lang w:val="en-US"/>
        </w:rPr>
        <w:t>adm_log_soe</w:t>
      </w:r>
    </w:p>
    <w:p w:rsidR="004B7C82" w:rsidRPr="004B7C82" w:rsidRDefault="004562E9" w:rsidP="004B7C82">
      <w:pPr>
        <w:pStyle w:val="Paragraphedeliste"/>
        <w:numPr>
          <w:ilvl w:val="0"/>
          <w:numId w:val="157"/>
        </w:numPr>
        <w:spacing w:before="0" w:after="0"/>
        <w:jc w:val="left"/>
        <w:rPr>
          <w:lang w:val="en-US"/>
        </w:rPr>
      </w:pPr>
      <w:r>
        <w:rPr>
          <w:lang w:val="en-US"/>
        </w:rPr>
        <w:t>geofibre.</w:t>
      </w:r>
      <w:r w:rsidRPr="004562E9">
        <w:rPr>
          <w:lang w:val="en-US"/>
        </w:rPr>
        <w:t>adm_retentative_cnx</w:t>
      </w:r>
    </w:p>
    <w:p w:rsidR="004562E9" w:rsidRPr="004562E9" w:rsidRDefault="004562E9" w:rsidP="00C005EC">
      <w:pPr>
        <w:spacing w:before="0" w:after="0"/>
        <w:jc w:val="left"/>
        <w:rPr>
          <w:lang w:val="en-US"/>
        </w:rPr>
      </w:pPr>
    </w:p>
    <w:p w:rsidR="004562E9" w:rsidRPr="004562E9" w:rsidRDefault="004562E9" w:rsidP="00C005EC">
      <w:pPr>
        <w:spacing w:before="0" w:after="0"/>
        <w:jc w:val="left"/>
        <w:rPr>
          <w:b/>
          <w:i/>
          <w:caps/>
          <w:color w:val="0000FF"/>
          <w:sz w:val="22"/>
          <w:lang w:val="en-US"/>
        </w:rPr>
      </w:pPr>
    </w:p>
    <w:p w:rsidR="00D64157" w:rsidRPr="004562E9" w:rsidRDefault="00D64157" w:rsidP="00C005EC">
      <w:pPr>
        <w:pStyle w:val="Titre1"/>
        <w:numPr>
          <w:ilvl w:val="0"/>
          <w:numId w:val="0"/>
        </w:numPr>
        <w:rPr>
          <w:lang w:val="en-US"/>
        </w:rPr>
      </w:pPr>
      <w:bookmarkStart w:id="1259" w:name="_GoBack"/>
      <w:bookmarkEnd w:id="1259"/>
    </w:p>
    <w:sectPr w:rsidR="00D64157" w:rsidRPr="004562E9" w:rsidSect="00E20F95">
      <w:headerReference w:type="default" r:id="rId188"/>
      <w:footerReference w:type="default" r:id="rId189"/>
      <w:type w:val="continuous"/>
      <w:pgSz w:w="11906" w:h="16838" w:code="9"/>
      <w:pgMar w:top="1134" w:right="1134" w:bottom="1134" w:left="1134" w:header="680" w:footer="509"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96" w:author="JULIEN Sébastien (sjulien)" w:date="2015-07-07T17:21:00Z" w:initials="SJU">
    <w:p w:rsidR="00CB59E8" w:rsidRDefault="00CB59E8">
      <w:pPr>
        <w:pStyle w:val="Commentaire"/>
      </w:pPr>
      <w:r>
        <w:rPr>
          <w:rStyle w:val="Marquedecommentaire"/>
        </w:rPr>
        <w:annotationRef/>
      </w:r>
      <w:r>
        <w:t>A modifier avec la nouvelle version du document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59E8" w:rsidRDefault="00CB59E8">
      <w:r>
        <w:separator/>
      </w:r>
    </w:p>
  </w:endnote>
  <w:endnote w:type="continuationSeparator" w:id="0">
    <w:p w:rsidR="00CB59E8" w:rsidRDefault="00CB59E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LinePrinter">
    <w:panose1 w:val="000000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45 Light">
    <w:altName w:val="Segoe Script"/>
    <w:charset w:val="00"/>
    <w:family w:val="swiss"/>
    <w:pitch w:val="variable"/>
    <w:sig w:usb0="00000001"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Shell Dlg 2">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9E8" w:rsidRDefault="00CB59E8"/>
  <w:tbl>
    <w:tblPr>
      <w:tblW w:w="0" w:type="auto"/>
      <w:tblBorders>
        <w:top w:val="single" w:sz="12" w:space="0" w:color="C0C0C0"/>
      </w:tblBorders>
      <w:tblLayout w:type="fixed"/>
      <w:tblCellMar>
        <w:left w:w="70" w:type="dxa"/>
        <w:right w:w="70" w:type="dxa"/>
      </w:tblCellMar>
      <w:tblLook w:val="0000"/>
    </w:tblPr>
    <w:tblGrid>
      <w:gridCol w:w="3070"/>
      <w:gridCol w:w="2954"/>
      <w:gridCol w:w="3685"/>
    </w:tblGrid>
    <w:tr w:rsidR="00CB59E8">
      <w:trPr>
        <w:trHeight w:val="544"/>
      </w:trPr>
      <w:tc>
        <w:tcPr>
          <w:tcW w:w="3070" w:type="dxa"/>
          <w:vAlign w:val="center"/>
        </w:tcPr>
        <w:p w:rsidR="00CB59E8" w:rsidRDefault="00CB59E8">
          <w:pPr>
            <w:jc w:val="left"/>
          </w:pPr>
        </w:p>
      </w:tc>
      <w:tc>
        <w:tcPr>
          <w:tcW w:w="2954" w:type="dxa"/>
          <w:vAlign w:val="center"/>
        </w:tcPr>
        <w:p w:rsidR="00CB59E8" w:rsidRDefault="00CB59E8">
          <w:pPr>
            <w:jc w:val="center"/>
          </w:pPr>
        </w:p>
      </w:tc>
      <w:tc>
        <w:tcPr>
          <w:tcW w:w="3685" w:type="dxa"/>
          <w:vAlign w:val="center"/>
        </w:tcPr>
        <w:p w:rsidR="00CB59E8" w:rsidRDefault="00CB59E8">
          <w:pPr>
            <w:jc w:val="right"/>
          </w:pPr>
        </w:p>
      </w:tc>
    </w:tr>
  </w:tbl>
  <w:p w:rsidR="00CB59E8" w:rsidRDefault="00CB59E8"/>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12" w:space="0" w:color="C0C0C0"/>
      </w:tblBorders>
      <w:tblLook w:val="01E0"/>
    </w:tblPr>
    <w:tblGrid>
      <w:gridCol w:w="5778"/>
      <w:gridCol w:w="4000"/>
    </w:tblGrid>
    <w:tr w:rsidR="00CB59E8" w:rsidRPr="00043CD9" w:rsidTr="001E36B3">
      <w:tc>
        <w:tcPr>
          <w:tcW w:w="5778" w:type="dxa"/>
        </w:tcPr>
        <w:p w:rsidR="00CB59E8" w:rsidRPr="0018169C" w:rsidRDefault="0085789F" w:rsidP="007B77C6">
          <w:pPr>
            <w:pStyle w:val="Pieddepage"/>
            <w:jc w:val="left"/>
            <w:rPr>
              <w:lang w:val="it-IT"/>
            </w:rPr>
          </w:pPr>
          <w:fldSimple w:instr=" DOCPROPERTY  DocRegionName  \* MERGEFORMAT ">
            <w:r w:rsidR="00675435" w:rsidRPr="00675435">
              <w:rPr>
                <w:szCs w:val="18"/>
                <w:lang w:val="it-IT"/>
              </w:rPr>
              <w:t>Capgemini France</w:t>
            </w:r>
          </w:fldSimple>
          <w:r w:rsidR="00CB59E8" w:rsidRPr="0018169C">
            <w:rPr>
              <w:szCs w:val="18"/>
              <w:lang w:val="it-IT"/>
            </w:rPr>
            <w:t xml:space="preserve"> </w:t>
          </w:r>
          <w:r w:rsidR="00CB59E8" w:rsidRPr="0018169C">
            <w:rPr>
              <w:szCs w:val="18"/>
              <w:lang w:val="it-IT"/>
            </w:rPr>
            <w:br/>
          </w:r>
          <w:fldSimple w:instr=" DOCPROPERTY  DocEntityName  \* MERGEFORMAT ">
            <w:r w:rsidR="00675435" w:rsidRPr="00675435">
              <w:rPr>
                <w:lang w:val="it-IT"/>
              </w:rPr>
              <w:t>Télécom &amp; Média</w:t>
            </w:r>
          </w:fldSimple>
          <w:r w:rsidR="00CB59E8" w:rsidRPr="0018169C">
            <w:rPr>
              <w:lang w:val="it-IT"/>
            </w:rPr>
            <w:t xml:space="preserve">- </w:t>
          </w:r>
          <w:fldSimple w:instr=" DOCPROPERTY &quot;DocUnitName&quot;  \* MERGEFORMAT ">
            <w:r w:rsidR="00675435" w:rsidRPr="00675435">
              <w:rPr>
                <w:lang w:val="it-IT"/>
              </w:rPr>
              <w:t>ALM</w:t>
            </w:r>
          </w:fldSimple>
          <w:r w:rsidR="00CB59E8" w:rsidRPr="0018169C">
            <w:rPr>
              <w:lang w:val="it-IT"/>
            </w:rPr>
            <w:br/>
          </w:r>
          <w:fldSimple w:instr=" DOCPROPERTY  DocCopyright  \* MERGEFORMAT ">
            <w:r w:rsidR="00675435" w:rsidRPr="00675435">
              <w:rPr>
                <w:lang w:val="it-IT"/>
              </w:rPr>
              <w:t>© 2010 Capgemini</w:t>
            </w:r>
          </w:fldSimple>
          <w:r w:rsidR="00CB59E8" w:rsidRPr="0018169C">
            <w:rPr>
              <w:lang w:val="it-IT"/>
            </w:rPr>
            <w:t xml:space="preserve"> - </w:t>
          </w:r>
          <w:fldSimple w:instr=" DOCPROPERTY  DocUsage  \* MERGEFORMAT ">
            <w:r w:rsidR="00675435" w:rsidRPr="00675435">
              <w:rPr>
                <w:lang w:val="it-IT"/>
              </w:rPr>
              <w:t>Deliverable</w:t>
            </w:r>
          </w:fldSimple>
        </w:p>
      </w:tc>
      <w:tc>
        <w:tcPr>
          <w:tcW w:w="4000" w:type="dxa"/>
        </w:tcPr>
        <w:tbl>
          <w:tblPr>
            <w:tblW w:w="0" w:type="auto"/>
            <w:jc w:val="right"/>
            <w:tblInd w:w="34" w:type="dxa"/>
            <w:tblCellMar>
              <w:left w:w="70" w:type="dxa"/>
              <w:right w:w="70" w:type="dxa"/>
            </w:tblCellMar>
            <w:tblLook w:val="0000"/>
          </w:tblPr>
          <w:tblGrid>
            <w:gridCol w:w="1276"/>
            <w:gridCol w:w="1268"/>
            <w:gridCol w:w="1206"/>
          </w:tblGrid>
          <w:tr w:rsidR="00CB59E8" w:rsidRPr="00043CD9" w:rsidTr="001E36B3">
            <w:trPr>
              <w:cantSplit/>
              <w:trHeight w:val="480"/>
              <w:jc w:val="right"/>
            </w:trPr>
            <w:tc>
              <w:tcPr>
                <w:tcW w:w="1276" w:type="dxa"/>
                <w:vAlign w:val="center"/>
              </w:tcPr>
              <w:p w:rsidR="00CB59E8" w:rsidRPr="0018169C" w:rsidRDefault="00CB59E8" w:rsidP="00B17DBD">
                <w:pPr>
                  <w:pStyle w:val="Pieddepage"/>
                  <w:tabs>
                    <w:tab w:val="clear" w:pos="284"/>
                    <w:tab w:val="clear" w:pos="567"/>
                  </w:tabs>
                  <w:jc w:val="right"/>
                  <w:rPr>
                    <w:szCs w:val="18"/>
                    <w:lang w:val="it-IT"/>
                  </w:rPr>
                </w:pPr>
              </w:p>
            </w:tc>
            <w:tc>
              <w:tcPr>
                <w:tcW w:w="1268" w:type="dxa"/>
                <w:vAlign w:val="center"/>
              </w:tcPr>
              <w:p w:rsidR="00CB59E8" w:rsidRPr="0018169C" w:rsidRDefault="00CB59E8" w:rsidP="00B17DBD">
                <w:pPr>
                  <w:pStyle w:val="Pieddepage"/>
                  <w:tabs>
                    <w:tab w:val="clear" w:pos="567"/>
                  </w:tabs>
                  <w:jc w:val="right"/>
                  <w:rPr>
                    <w:szCs w:val="18"/>
                    <w:lang w:val="it-IT"/>
                  </w:rPr>
                </w:pPr>
              </w:p>
            </w:tc>
            <w:tc>
              <w:tcPr>
                <w:tcW w:w="1206" w:type="dxa"/>
                <w:vAlign w:val="center"/>
              </w:tcPr>
              <w:p w:rsidR="00CB59E8" w:rsidRPr="00043CD9" w:rsidRDefault="00CB59E8" w:rsidP="00B17DBD">
                <w:pPr>
                  <w:pStyle w:val="Pieddepage"/>
                  <w:tabs>
                    <w:tab w:val="clear" w:pos="284"/>
                    <w:tab w:val="clear" w:pos="567"/>
                  </w:tabs>
                  <w:jc w:val="right"/>
                  <w:rPr>
                    <w:szCs w:val="18"/>
                  </w:rPr>
                </w:pPr>
                <w:r w:rsidRPr="00043CD9">
                  <w:rPr>
                    <w:szCs w:val="18"/>
                  </w:rPr>
                  <w:t xml:space="preserve">Page : </w:t>
                </w:r>
                <w:r w:rsidR="0085789F" w:rsidRPr="00043CD9">
                  <w:rPr>
                    <w:szCs w:val="18"/>
                  </w:rPr>
                  <w:fldChar w:fldCharType="begin"/>
                </w:r>
                <w:r w:rsidRPr="00043CD9">
                  <w:rPr>
                    <w:szCs w:val="18"/>
                  </w:rPr>
                  <w:instrText xml:space="preserve"> PAGE </w:instrText>
                </w:r>
                <w:r w:rsidR="0085789F" w:rsidRPr="00043CD9">
                  <w:rPr>
                    <w:szCs w:val="18"/>
                  </w:rPr>
                  <w:fldChar w:fldCharType="separate"/>
                </w:r>
                <w:r w:rsidR="00792279">
                  <w:rPr>
                    <w:noProof/>
                    <w:szCs w:val="18"/>
                  </w:rPr>
                  <w:t>179</w:t>
                </w:r>
                <w:r w:rsidR="0085789F" w:rsidRPr="00043CD9">
                  <w:rPr>
                    <w:szCs w:val="18"/>
                  </w:rPr>
                  <w:fldChar w:fldCharType="end"/>
                </w:r>
                <w:r w:rsidRPr="00043CD9">
                  <w:rPr>
                    <w:szCs w:val="18"/>
                  </w:rPr>
                  <w:t xml:space="preserve"> / </w:t>
                </w:r>
                <w:fldSimple w:instr=" NUMPAGES  \* MERGEFORMAT ">
                  <w:r w:rsidR="00792279" w:rsidRPr="00792279">
                    <w:rPr>
                      <w:noProof/>
                      <w:szCs w:val="18"/>
                    </w:rPr>
                    <w:t>179</w:t>
                  </w:r>
                </w:fldSimple>
              </w:p>
            </w:tc>
          </w:tr>
        </w:tbl>
        <w:p w:rsidR="00CB59E8" w:rsidRPr="00043CD9" w:rsidRDefault="00CB59E8" w:rsidP="00D803EA">
          <w:pPr>
            <w:pStyle w:val="Pieddepage"/>
          </w:pPr>
        </w:p>
      </w:tc>
    </w:tr>
  </w:tbl>
  <w:p w:rsidR="00CB59E8" w:rsidRPr="00D803EA" w:rsidRDefault="00CB59E8" w:rsidP="00D803EA">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12" w:space="0" w:color="C0C0C0"/>
      </w:tblBorders>
      <w:tblLook w:val="01E0"/>
    </w:tblPr>
    <w:tblGrid>
      <w:gridCol w:w="5778"/>
      <w:gridCol w:w="4000"/>
    </w:tblGrid>
    <w:tr w:rsidR="00CB59E8" w:rsidRPr="00043CD9" w:rsidTr="001E36B3">
      <w:tc>
        <w:tcPr>
          <w:tcW w:w="5778" w:type="dxa"/>
        </w:tcPr>
        <w:p w:rsidR="00CB59E8" w:rsidRPr="0018169C" w:rsidRDefault="0085789F" w:rsidP="007B77C6">
          <w:pPr>
            <w:pStyle w:val="Pieddepage"/>
            <w:jc w:val="left"/>
            <w:rPr>
              <w:lang w:val="it-IT"/>
            </w:rPr>
          </w:pPr>
          <w:fldSimple w:instr=" DOCPROPERTY  DocRegionName  \* MERGEFORMAT ">
            <w:r w:rsidR="00675435" w:rsidRPr="00675435">
              <w:rPr>
                <w:szCs w:val="18"/>
                <w:lang w:val="it-IT"/>
              </w:rPr>
              <w:t>Capgemini France</w:t>
            </w:r>
          </w:fldSimple>
          <w:r w:rsidR="00CB59E8" w:rsidRPr="0018169C">
            <w:rPr>
              <w:szCs w:val="18"/>
              <w:lang w:val="it-IT"/>
            </w:rPr>
            <w:t xml:space="preserve"> </w:t>
          </w:r>
          <w:r w:rsidR="00CB59E8" w:rsidRPr="0018169C">
            <w:rPr>
              <w:szCs w:val="18"/>
              <w:lang w:val="it-IT"/>
            </w:rPr>
            <w:br/>
          </w:r>
          <w:fldSimple w:instr=" DOCPROPERTY  DocEntityName  \* MERGEFORMAT ">
            <w:r w:rsidR="00675435" w:rsidRPr="00675435">
              <w:rPr>
                <w:lang w:val="it-IT"/>
              </w:rPr>
              <w:t>Télécom &amp; Média</w:t>
            </w:r>
          </w:fldSimple>
          <w:r w:rsidR="00CB59E8" w:rsidRPr="0018169C">
            <w:rPr>
              <w:lang w:val="it-IT"/>
            </w:rPr>
            <w:t xml:space="preserve">- </w:t>
          </w:r>
          <w:fldSimple w:instr=" DOCPROPERTY &quot;DocUnitName&quot;  \* MERGEFORMAT ">
            <w:r w:rsidR="00675435" w:rsidRPr="00675435">
              <w:rPr>
                <w:lang w:val="it-IT"/>
              </w:rPr>
              <w:t>ALM</w:t>
            </w:r>
          </w:fldSimple>
          <w:r w:rsidR="00CB59E8" w:rsidRPr="0018169C">
            <w:rPr>
              <w:lang w:val="it-IT"/>
            </w:rPr>
            <w:br/>
          </w:r>
          <w:fldSimple w:instr=" DOCPROPERTY  DocCopyright  \* MERGEFORMAT ">
            <w:r w:rsidR="00675435" w:rsidRPr="00675435">
              <w:rPr>
                <w:lang w:val="it-IT"/>
              </w:rPr>
              <w:t>© 2010 Capgemini</w:t>
            </w:r>
          </w:fldSimple>
          <w:r w:rsidR="00CB59E8" w:rsidRPr="0018169C">
            <w:rPr>
              <w:lang w:val="it-IT"/>
            </w:rPr>
            <w:t xml:space="preserve"> - </w:t>
          </w:r>
          <w:fldSimple w:instr=" DOCPROPERTY  DocUsage  \* MERGEFORMAT ">
            <w:r w:rsidR="00675435" w:rsidRPr="00675435">
              <w:rPr>
                <w:lang w:val="it-IT"/>
              </w:rPr>
              <w:t>Deliverable</w:t>
            </w:r>
          </w:fldSimple>
        </w:p>
      </w:tc>
      <w:tc>
        <w:tcPr>
          <w:tcW w:w="4000" w:type="dxa"/>
        </w:tcPr>
        <w:tbl>
          <w:tblPr>
            <w:tblW w:w="0" w:type="auto"/>
            <w:jc w:val="right"/>
            <w:tblInd w:w="34" w:type="dxa"/>
            <w:tblCellMar>
              <w:left w:w="70" w:type="dxa"/>
              <w:right w:w="70" w:type="dxa"/>
            </w:tblCellMar>
            <w:tblLook w:val="0000"/>
          </w:tblPr>
          <w:tblGrid>
            <w:gridCol w:w="1276"/>
            <w:gridCol w:w="1268"/>
            <w:gridCol w:w="1206"/>
          </w:tblGrid>
          <w:tr w:rsidR="00CB59E8" w:rsidRPr="00043CD9" w:rsidTr="001E36B3">
            <w:trPr>
              <w:cantSplit/>
              <w:trHeight w:val="480"/>
              <w:jc w:val="right"/>
            </w:trPr>
            <w:tc>
              <w:tcPr>
                <w:tcW w:w="1276" w:type="dxa"/>
                <w:vAlign w:val="center"/>
              </w:tcPr>
              <w:p w:rsidR="00CB59E8" w:rsidRPr="0018169C" w:rsidRDefault="00CB59E8" w:rsidP="00B17DBD">
                <w:pPr>
                  <w:pStyle w:val="Pieddepage"/>
                  <w:tabs>
                    <w:tab w:val="clear" w:pos="284"/>
                    <w:tab w:val="clear" w:pos="567"/>
                  </w:tabs>
                  <w:jc w:val="right"/>
                  <w:rPr>
                    <w:szCs w:val="18"/>
                    <w:lang w:val="it-IT"/>
                  </w:rPr>
                </w:pPr>
              </w:p>
            </w:tc>
            <w:tc>
              <w:tcPr>
                <w:tcW w:w="1268" w:type="dxa"/>
                <w:vAlign w:val="center"/>
              </w:tcPr>
              <w:p w:rsidR="00CB59E8" w:rsidRPr="0018169C" w:rsidRDefault="00CB59E8" w:rsidP="00B17DBD">
                <w:pPr>
                  <w:pStyle w:val="Pieddepage"/>
                  <w:tabs>
                    <w:tab w:val="clear" w:pos="567"/>
                  </w:tabs>
                  <w:jc w:val="right"/>
                  <w:rPr>
                    <w:szCs w:val="18"/>
                    <w:lang w:val="it-IT"/>
                  </w:rPr>
                </w:pPr>
              </w:p>
            </w:tc>
            <w:tc>
              <w:tcPr>
                <w:tcW w:w="1206" w:type="dxa"/>
                <w:vAlign w:val="center"/>
              </w:tcPr>
              <w:p w:rsidR="00CB59E8" w:rsidRPr="00043CD9" w:rsidRDefault="00CB59E8" w:rsidP="00B17DBD">
                <w:pPr>
                  <w:pStyle w:val="Pieddepage"/>
                  <w:tabs>
                    <w:tab w:val="clear" w:pos="284"/>
                    <w:tab w:val="clear" w:pos="567"/>
                  </w:tabs>
                  <w:jc w:val="right"/>
                  <w:rPr>
                    <w:szCs w:val="18"/>
                  </w:rPr>
                </w:pPr>
                <w:r w:rsidRPr="00043CD9">
                  <w:rPr>
                    <w:szCs w:val="18"/>
                  </w:rPr>
                  <w:t xml:space="preserve">Page : </w:t>
                </w:r>
                <w:r w:rsidR="0085789F" w:rsidRPr="00043CD9">
                  <w:rPr>
                    <w:szCs w:val="18"/>
                  </w:rPr>
                  <w:fldChar w:fldCharType="begin"/>
                </w:r>
                <w:r w:rsidRPr="00043CD9">
                  <w:rPr>
                    <w:szCs w:val="18"/>
                  </w:rPr>
                  <w:instrText xml:space="preserve"> PAGE </w:instrText>
                </w:r>
                <w:r w:rsidR="0085789F" w:rsidRPr="00043CD9">
                  <w:rPr>
                    <w:szCs w:val="18"/>
                  </w:rPr>
                  <w:fldChar w:fldCharType="separate"/>
                </w:r>
                <w:r w:rsidR="00792279">
                  <w:rPr>
                    <w:noProof/>
                    <w:szCs w:val="18"/>
                  </w:rPr>
                  <w:t>259</w:t>
                </w:r>
                <w:r w:rsidR="0085789F" w:rsidRPr="00043CD9">
                  <w:rPr>
                    <w:szCs w:val="18"/>
                  </w:rPr>
                  <w:fldChar w:fldCharType="end"/>
                </w:r>
                <w:r w:rsidRPr="00043CD9">
                  <w:rPr>
                    <w:szCs w:val="18"/>
                  </w:rPr>
                  <w:t xml:space="preserve"> / </w:t>
                </w:r>
                <w:fldSimple w:instr=" NUMPAGES  \* MERGEFORMAT ">
                  <w:r w:rsidR="00792279" w:rsidRPr="00792279">
                    <w:rPr>
                      <w:noProof/>
                      <w:szCs w:val="18"/>
                    </w:rPr>
                    <w:t>259</w:t>
                  </w:r>
                </w:fldSimple>
              </w:p>
            </w:tc>
          </w:tr>
        </w:tbl>
        <w:p w:rsidR="00CB59E8" w:rsidRPr="00043CD9" w:rsidRDefault="00CB59E8" w:rsidP="00D803EA">
          <w:pPr>
            <w:pStyle w:val="Pieddepage"/>
          </w:pPr>
        </w:p>
      </w:tc>
    </w:tr>
  </w:tbl>
  <w:p w:rsidR="00CB59E8" w:rsidRPr="00D803EA" w:rsidRDefault="00CB59E8" w:rsidP="00D803E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59E8" w:rsidRDefault="00CB59E8">
      <w:r>
        <w:separator/>
      </w:r>
    </w:p>
  </w:footnote>
  <w:footnote w:type="continuationSeparator" w:id="0">
    <w:p w:rsidR="00CB59E8" w:rsidRDefault="00CB59E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12" w:space="0" w:color="C0C0C0"/>
      </w:tblBorders>
      <w:tblLayout w:type="fixed"/>
      <w:tblCellMar>
        <w:left w:w="70" w:type="dxa"/>
        <w:right w:w="70" w:type="dxa"/>
      </w:tblCellMar>
      <w:tblLook w:val="0000"/>
    </w:tblPr>
    <w:tblGrid>
      <w:gridCol w:w="1701"/>
      <w:gridCol w:w="5783"/>
      <w:gridCol w:w="1701"/>
    </w:tblGrid>
    <w:tr w:rsidR="00CB59E8">
      <w:trPr>
        <w:trHeight w:val="432"/>
      </w:trPr>
      <w:tc>
        <w:tcPr>
          <w:tcW w:w="1701" w:type="dxa"/>
        </w:tcPr>
        <w:p w:rsidR="00CB59E8" w:rsidRDefault="00CB59E8">
          <w:r>
            <w:t xml:space="preserve">Page : </w:t>
          </w:r>
          <w:fldSimple w:instr=" PAGE ">
            <w:r>
              <w:rPr>
                <w:noProof/>
              </w:rPr>
              <w:t>4</w:t>
            </w:r>
          </w:fldSimple>
          <w:r>
            <w:t xml:space="preserve"> / </w:t>
          </w:r>
          <w:fldSimple w:instr=" NUMPAGES  \* MERGEFORMAT ">
            <w:r>
              <w:rPr>
                <w:noProof/>
              </w:rPr>
              <w:t>140</w:t>
            </w:r>
          </w:fldSimple>
        </w:p>
      </w:tc>
      <w:tc>
        <w:tcPr>
          <w:tcW w:w="5783" w:type="dxa"/>
        </w:tcPr>
        <w:p w:rsidR="00CB59E8" w:rsidRDefault="00CB59E8">
          <w:pPr>
            <w:rPr>
              <w:i/>
            </w:rPr>
          </w:pPr>
          <w:r>
            <w:rPr>
              <w:i/>
            </w:rPr>
            <w:t>Sommaire</w:t>
          </w:r>
        </w:p>
      </w:tc>
      <w:tc>
        <w:tcPr>
          <w:tcW w:w="1701" w:type="dxa"/>
        </w:tcPr>
        <w:p w:rsidR="00CB59E8" w:rsidRDefault="00CB59E8"/>
      </w:tc>
    </w:tr>
  </w:tbl>
  <w:p w:rsidR="00CB59E8" w:rsidRDefault="00CB59E8"/>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12" w:space="0" w:color="C0C0C0"/>
      </w:tblBorders>
      <w:tblLayout w:type="fixed"/>
      <w:tblCellMar>
        <w:left w:w="70" w:type="dxa"/>
        <w:right w:w="70" w:type="dxa"/>
      </w:tblCellMar>
      <w:tblLook w:val="0000"/>
    </w:tblPr>
    <w:tblGrid>
      <w:gridCol w:w="1701"/>
      <w:gridCol w:w="5783"/>
      <w:gridCol w:w="2225"/>
    </w:tblGrid>
    <w:tr w:rsidR="00CB59E8">
      <w:trPr>
        <w:trHeight w:val="432"/>
      </w:trPr>
      <w:tc>
        <w:tcPr>
          <w:tcW w:w="1701" w:type="dxa"/>
        </w:tcPr>
        <w:p w:rsidR="00CB59E8" w:rsidRDefault="00CB59E8"/>
      </w:tc>
      <w:tc>
        <w:tcPr>
          <w:tcW w:w="5783" w:type="dxa"/>
        </w:tcPr>
        <w:p w:rsidR="00CB59E8" w:rsidRDefault="00CB59E8">
          <w:pPr>
            <w:rPr>
              <w:i/>
            </w:rPr>
          </w:pPr>
          <w:r>
            <w:rPr>
              <w:i/>
            </w:rPr>
            <w:t>Sommaire</w:t>
          </w:r>
        </w:p>
      </w:tc>
      <w:tc>
        <w:tcPr>
          <w:tcW w:w="2225" w:type="dxa"/>
        </w:tcPr>
        <w:p w:rsidR="00CB59E8" w:rsidRDefault="00CB59E8">
          <w:pPr>
            <w:jc w:val="right"/>
          </w:pPr>
          <w:r>
            <w:t xml:space="preserve">Page : </w:t>
          </w:r>
          <w:r w:rsidR="0085789F">
            <w:rPr>
              <w:i/>
            </w:rPr>
            <w:fldChar w:fldCharType="begin"/>
          </w:r>
          <w:r>
            <w:rPr>
              <w:i/>
            </w:rPr>
            <w:instrText xml:space="preserve"> PAGE </w:instrText>
          </w:r>
          <w:r w:rsidR="0085789F">
            <w:rPr>
              <w:i/>
            </w:rPr>
            <w:fldChar w:fldCharType="separate"/>
          </w:r>
          <w:r>
            <w:rPr>
              <w:i/>
              <w:noProof/>
            </w:rPr>
            <w:t>4</w:t>
          </w:r>
          <w:r w:rsidR="0085789F">
            <w:rPr>
              <w:i/>
            </w:rPr>
            <w:fldChar w:fldCharType="end"/>
          </w:r>
          <w:r>
            <w:t xml:space="preserve"> / </w:t>
          </w:r>
          <w:fldSimple w:instr=" NUMPAGES  \* MERGEFORMAT ">
            <w:r>
              <w:rPr>
                <w:noProof/>
              </w:rPr>
              <w:t>140</w:t>
            </w:r>
          </w:fldSimple>
        </w:p>
      </w:tc>
    </w:tr>
  </w:tbl>
  <w:p w:rsidR="00CB59E8" w:rsidRDefault="00CB59E8"/>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Borders>
        <w:bottom w:val="single" w:sz="12" w:space="0" w:color="C0C0C0"/>
      </w:tblBorders>
      <w:tblLayout w:type="fixed"/>
      <w:tblCellMar>
        <w:left w:w="70" w:type="dxa"/>
        <w:right w:w="70" w:type="dxa"/>
      </w:tblCellMar>
      <w:tblLook w:val="0000"/>
    </w:tblPr>
    <w:tblGrid>
      <w:gridCol w:w="3402"/>
      <w:gridCol w:w="2960"/>
      <w:gridCol w:w="3402"/>
    </w:tblGrid>
    <w:tr w:rsidR="00CB59E8" w:rsidRPr="00276306">
      <w:trPr>
        <w:trHeight w:val="360"/>
        <w:jc w:val="right"/>
      </w:trPr>
      <w:tc>
        <w:tcPr>
          <w:tcW w:w="3402" w:type="dxa"/>
          <w:vAlign w:val="center"/>
        </w:tcPr>
        <w:p w:rsidR="00CB59E8" w:rsidRPr="00382E79" w:rsidRDefault="0085789F" w:rsidP="009D18E6">
          <w:pPr>
            <w:pStyle w:val="En-tteLeft"/>
            <w:rPr>
              <w:lang w:val="en-GB"/>
            </w:rPr>
          </w:pPr>
          <w:fldSimple w:instr=" DOCPROPERTY  DocProjectName  \* MERGEFORMAT ">
            <w:r w:rsidR="00675435" w:rsidRPr="00675435">
              <w:rPr>
                <w:lang w:val="en-GB"/>
              </w:rPr>
              <w:t>TMA Globale</w:t>
            </w:r>
          </w:fldSimple>
        </w:p>
        <w:p w:rsidR="00CB59E8" w:rsidRPr="00382E79" w:rsidRDefault="0085789F" w:rsidP="009D18E6">
          <w:pPr>
            <w:pStyle w:val="En-tteLeft"/>
            <w:rPr>
              <w:lang w:val="en-GB"/>
            </w:rPr>
          </w:pPr>
          <w:fldSimple w:instr=" DOCPROPERTY  DocProjectStreamName  \* MERGEFORMAT ">
            <w:r w:rsidR="00675435" w:rsidRPr="00675435">
              <w:rPr>
                <w:lang w:val="en-GB"/>
              </w:rPr>
              <w:t>GEOFIBRE</w:t>
            </w:r>
          </w:fldSimple>
        </w:p>
      </w:tc>
      <w:tc>
        <w:tcPr>
          <w:tcW w:w="2960" w:type="dxa"/>
          <w:vAlign w:val="center"/>
        </w:tcPr>
        <w:p w:rsidR="00CB59E8" w:rsidRPr="00276306" w:rsidRDefault="0085789F" w:rsidP="00276306">
          <w:pPr>
            <w:pStyle w:val="En-tte"/>
          </w:pPr>
          <w:fldSimple w:instr=" DOCPROPERTY  DocTitle  \* MERGEFORMAT ">
            <w:r w:rsidR="00675435">
              <w:t>Spécifications techniques GeoFibre</w:t>
            </w:r>
          </w:fldSimple>
        </w:p>
      </w:tc>
      <w:tc>
        <w:tcPr>
          <w:tcW w:w="3402" w:type="dxa"/>
          <w:vAlign w:val="center"/>
        </w:tcPr>
        <w:p w:rsidR="00CB59E8" w:rsidRPr="00276306" w:rsidRDefault="00CB59E8" w:rsidP="002C56C1">
          <w:pPr>
            <w:pStyle w:val="En-tteRight"/>
          </w:pPr>
          <w:r w:rsidRPr="00276306">
            <w:t xml:space="preserve">Réf. : </w:t>
          </w:r>
          <w:fldSimple w:instr=" DOCPROPERTY &quot;DocRef&quot;  \* MERGEFORMAT ">
            <w:r w:rsidR="00675435">
              <w:t>TMAG/GEOFIBRE/0006</w:t>
            </w:r>
          </w:fldSimple>
        </w:p>
        <w:p w:rsidR="00CB59E8" w:rsidRPr="00276306" w:rsidRDefault="00CB59E8" w:rsidP="002C56C1">
          <w:pPr>
            <w:pStyle w:val="En-tteRight"/>
          </w:pPr>
          <w:r w:rsidRPr="00276306">
            <w:t xml:space="preserve">Version : </w:t>
          </w:r>
          <w:fldSimple w:instr=" DOCPROPERTY &quot;DocVersion&quot;  \* MERGEFORMAT ">
            <w:ins w:id="643" w:author="VIEAU Gaëtan (gvieau)" w:date="2015-08-07T16:50:00Z">
              <w:r w:rsidR="00675435">
                <w:t>V7.2</w:t>
              </w:r>
            </w:ins>
            <w:del w:id="644" w:author="VIEAU Gaëtan (gvieau)" w:date="2015-08-07T16:49:00Z">
              <w:r w:rsidDel="00675435">
                <w:delText>V7.0</w:delText>
              </w:r>
            </w:del>
          </w:fldSimple>
          <w:r w:rsidRPr="00276306">
            <w:t xml:space="preserve"> </w:t>
          </w:r>
        </w:p>
      </w:tc>
    </w:tr>
  </w:tbl>
  <w:p w:rsidR="00CB59E8" w:rsidRPr="00276306" w:rsidRDefault="00CB59E8" w:rsidP="00276306">
    <w:pPr>
      <w:pStyle w:val="En-tt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9E8" w:rsidRDefault="00CB59E8"/>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9E8" w:rsidRDefault="00CB59E8" w:rsidP="00884BF6">
    <w:pPr>
      <w:pStyle w:val="En-tte"/>
    </w:pP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9E8" w:rsidRDefault="00CB59E8"/>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59E8" w:rsidRDefault="00CB59E8" w:rsidP="00884BF6">
    <w:pPr>
      <w:pStyle w:val="En-tte"/>
    </w:pPr>
    <w:r>
      <w:t xml:space="preserve">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Borders>
        <w:bottom w:val="single" w:sz="12" w:space="0" w:color="C0C0C0"/>
      </w:tblBorders>
      <w:tblLayout w:type="fixed"/>
      <w:tblCellMar>
        <w:left w:w="70" w:type="dxa"/>
        <w:right w:w="70" w:type="dxa"/>
      </w:tblCellMar>
      <w:tblLook w:val="0000"/>
    </w:tblPr>
    <w:tblGrid>
      <w:gridCol w:w="3402"/>
      <w:gridCol w:w="2960"/>
      <w:gridCol w:w="3402"/>
    </w:tblGrid>
    <w:tr w:rsidR="00CB59E8" w:rsidRPr="00276306">
      <w:trPr>
        <w:trHeight w:val="360"/>
        <w:jc w:val="right"/>
      </w:trPr>
      <w:tc>
        <w:tcPr>
          <w:tcW w:w="3402" w:type="dxa"/>
          <w:vAlign w:val="center"/>
        </w:tcPr>
        <w:p w:rsidR="00CB59E8" w:rsidRPr="00382E79" w:rsidRDefault="0085789F" w:rsidP="009D18E6">
          <w:pPr>
            <w:pStyle w:val="En-tteLeft"/>
            <w:rPr>
              <w:lang w:val="en-GB"/>
            </w:rPr>
          </w:pPr>
          <w:fldSimple w:instr=" DOCPROPERTY  DocProjectName  \* MERGEFORMAT ">
            <w:r w:rsidR="00675435" w:rsidRPr="00675435">
              <w:rPr>
                <w:lang w:val="en-GB"/>
              </w:rPr>
              <w:t>TMA Globale</w:t>
            </w:r>
          </w:fldSimple>
        </w:p>
        <w:p w:rsidR="00CB59E8" w:rsidRPr="00382E79" w:rsidRDefault="0085789F" w:rsidP="009D18E6">
          <w:pPr>
            <w:pStyle w:val="En-tteLeft"/>
            <w:rPr>
              <w:lang w:val="en-GB"/>
            </w:rPr>
          </w:pPr>
          <w:fldSimple w:instr=" DOCPROPERTY  DocProjectStreamName  \* MERGEFORMAT ">
            <w:r w:rsidR="00675435" w:rsidRPr="00675435">
              <w:rPr>
                <w:lang w:val="en-GB"/>
              </w:rPr>
              <w:t>GEOFIBRE</w:t>
            </w:r>
          </w:fldSimple>
        </w:p>
      </w:tc>
      <w:tc>
        <w:tcPr>
          <w:tcW w:w="2960" w:type="dxa"/>
          <w:vAlign w:val="center"/>
        </w:tcPr>
        <w:p w:rsidR="00CB59E8" w:rsidRPr="00276306" w:rsidRDefault="0085789F" w:rsidP="00276306">
          <w:pPr>
            <w:pStyle w:val="En-tte"/>
          </w:pPr>
          <w:fldSimple w:instr=" DOCPROPERTY  DocTitle  \* MERGEFORMAT ">
            <w:r w:rsidR="00675435">
              <w:t>Spécifications techniques GeoFibre</w:t>
            </w:r>
          </w:fldSimple>
        </w:p>
      </w:tc>
      <w:tc>
        <w:tcPr>
          <w:tcW w:w="3402" w:type="dxa"/>
          <w:vAlign w:val="center"/>
        </w:tcPr>
        <w:p w:rsidR="00CB59E8" w:rsidRPr="00276306" w:rsidRDefault="00CB59E8" w:rsidP="002C56C1">
          <w:pPr>
            <w:pStyle w:val="En-tteRight"/>
          </w:pPr>
          <w:r w:rsidRPr="00276306">
            <w:t xml:space="preserve">Réf. : </w:t>
          </w:r>
          <w:fldSimple w:instr=" DOCPROPERTY &quot;DocRef&quot;  \* MERGEFORMAT ">
            <w:r w:rsidR="00675435">
              <w:t>TMAG/GEOFIBRE/0006</w:t>
            </w:r>
          </w:fldSimple>
        </w:p>
        <w:p w:rsidR="00CB59E8" w:rsidRPr="00276306" w:rsidRDefault="00CB59E8" w:rsidP="002C56C1">
          <w:pPr>
            <w:pStyle w:val="En-tteRight"/>
          </w:pPr>
          <w:r w:rsidRPr="00276306">
            <w:t xml:space="preserve">Version : </w:t>
          </w:r>
          <w:fldSimple w:instr=" DOCPROPERTY &quot;DocVersion&quot;  \* MERGEFORMAT ">
            <w:ins w:id="1260" w:author="VIEAU Gaëtan (gvieau)" w:date="2015-08-07T16:50:00Z">
              <w:r w:rsidR="00675435">
                <w:t>V7.2</w:t>
              </w:r>
            </w:ins>
            <w:del w:id="1261" w:author="VIEAU Gaëtan (gvieau)" w:date="2015-08-07T16:50:00Z">
              <w:r w:rsidDel="00675435">
                <w:delText>V5.0</w:delText>
              </w:r>
            </w:del>
          </w:fldSimple>
          <w:r w:rsidRPr="00276306">
            <w:t xml:space="preserve"> </w:t>
          </w:r>
        </w:p>
      </w:tc>
    </w:tr>
  </w:tbl>
  <w:p w:rsidR="00CB59E8" w:rsidRPr="00276306" w:rsidRDefault="00CB59E8" w:rsidP="00276306">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EC2AC674"/>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00E59A5"/>
    <w:multiLevelType w:val="hybridMultilevel"/>
    <w:tmpl w:val="A260D0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0CA7F54"/>
    <w:multiLevelType w:val="hybridMultilevel"/>
    <w:tmpl w:val="11B4653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39E6DC6"/>
    <w:multiLevelType w:val="hybridMultilevel"/>
    <w:tmpl w:val="FCB2ECBE"/>
    <w:lvl w:ilvl="0" w:tplc="040C0001">
      <w:start w:val="1"/>
      <w:numFmt w:val="bullet"/>
      <w:lvlText w:val=""/>
      <w:lvlJc w:val="left"/>
      <w:pPr>
        <w:ind w:left="1485" w:hanging="360"/>
      </w:pPr>
      <w:rPr>
        <w:rFonts w:ascii="Symbol" w:hAnsi="Symbol"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4">
    <w:nsid w:val="03CE3683"/>
    <w:multiLevelType w:val="hybridMultilevel"/>
    <w:tmpl w:val="DAC69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40D17A0"/>
    <w:multiLevelType w:val="hybridMultilevel"/>
    <w:tmpl w:val="6C8E07C0"/>
    <w:lvl w:ilvl="0" w:tplc="5D7A8CD0">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nsid w:val="04626369"/>
    <w:multiLevelType w:val="multilevel"/>
    <w:tmpl w:val="1E4465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05193456"/>
    <w:multiLevelType w:val="hybridMultilevel"/>
    <w:tmpl w:val="08FE4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5786C35"/>
    <w:multiLevelType w:val="hybridMultilevel"/>
    <w:tmpl w:val="B6B01292"/>
    <w:lvl w:ilvl="0" w:tplc="17046AAC">
      <w:start w:val="1"/>
      <w:numFmt w:val="decimal"/>
      <w:lvlText w:val="%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09576C9C"/>
    <w:multiLevelType w:val="hybridMultilevel"/>
    <w:tmpl w:val="2E6C632A"/>
    <w:lvl w:ilvl="0" w:tplc="3A901A08">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0">
    <w:nsid w:val="0A313097"/>
    <w:multiLevelType w:val="hybridMultilevel"/>
    <w:tmpl w:val="82D25026"/>
    <w:lvl w:ilvl="0" w:tplc="040C000F">
      <w:start w:val="1"/>
      <w:numFmt w:val="decimal"/>
      <w:lvlText w:val="%1."/>
      <w:lvlJc w:val="left"/>
      <w:pPr>
        <w:ind w:left="1065" w:hanging="360"/>
      </w:pPr>
      <w:rPr>
        <w:rFonts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1">
    <w:nsid w:val="0D0357F6"/>
    <w:multiLevelType w:val="hybridMultilevel"/>
    <w:tmpl w:val="87180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D1B7B44"/>
    <w:multiLevelType w:val="hybridMultilevel"/>
    <w:tmpl w:val="758AC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E9C321E"/>
    <w:multiLevelType w:val="hybridMultilevel"/>
    <w:tmpl w:val="76ECB46A"/>
    <w:lvl w:ilvl="0" w:tplc="49D4BE0C">
      <w:start w:val="1"/>
      <w:numFmt w:val="decimal"/>
      <w:lvlText w:val="%1."/>
      <w:lvlJc w:val="left"/>
      <w:pPr>
        <w:ind w:left="106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EF57D1C"/>
    <w:multiLevelType w:val="hybridMultilevel"/>
    <w:tmpl w:val="07CC9B8E"/>
    <w:lvl w:ilvl="0" w:tplc="91E20B4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095479E"/>
    <w:multiLevelType w:val="hybridMultilevel"/>
    <w:tmpl w:val="BE42A096"/>
    <w:lvl w:ilvl="0" w:tplc="F5704CE0">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6">
    <w:nsid w:val="10F528DA"/>
    <w:multiLevelType w:val="hybridMultilevel"/>
    <w:tmpl w:val="69E4D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11C20E1"/>
    <w:multiLevelType w:val="hybridMultilevel"/>
    <w:tmpl w:val="0A7454A2"/>
    <w:lvl w:ilvl="0" w:tplc="8EA86F0E">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8">
    <w:nsid w:val="117F7658"/>
    <w:multiLevelType w:val="hybridMultilevel"/>
    <w:tmpl w:val="DEBC5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3B00703"/>
    <w:multiLevelType w:val="hybridMultilevel"/>
    <w:tmpl w:val="7D06CDFE"/>
    <w:lvl w:ilvl="0" w:tplc="03AAE5B4">
      <w:start w:val="1"/>
      <w:numFmt w:val="bullet"/>
      <w:lvlText w:val=""/>
      <w:lvlJc w:val="left"/>
      <w:pPr>
        <w:ind w:left="720" w:hanging="360"/>
      </w:pPr>
      <w:rPr>
        <w:rFonts w:ascii="Symbol" w:hAnsi="Symbol" w:hint="default"/>
      </w:rPr>
    </w:lvl>
    <w:lvl w:ilvl="1" w:tplc="B5FC3440" w:tentative="1">
      <w:start w:val="1"/>
      <w:numFmt w:val="bullet"/>
      <w:lvlText w:val="o"/>
      <w:lvlJc w:val="left"/>
      <w:pPr>
        <w:ind w:left="1440" w:hanging="360"/>
      </w:pPr>
      <w:rPr>
        <w:rFonts w:ascii="Courier New" w:hAnsi="Courier New" w:cs="Courier New" w:hint="default"/>
      </w:rPr>
    </w:lvl>
    <w:lvl w:ilvl="2" w:tplc="E33E8756" w:tentative="1">
      <w:start w:val="1"/>
      <w:numFmt w:val="bullet"/>
      <w:lvlText w:val=""/>
      <w:lvlJc w:val="left"/>
      <w:pPr>
        <w:ind w:left="2160" w:hanging="360"/>
      </w:pPr>
      <w:rPr>
        <w:rFonts w:ascii="Wingdings" w:hAnsi="Wingdings" w:hint="default"/>
      </w:rPr>
    </w:lvl>
    <w:lvl w:ilvl="3" w:tplc="87FC4C98" w:tentative="1">
      <w:start w:val="1"/>
      <w:numFmt w:val="bullet"/>
      <w:lvlText w:val=""/>
      <w:lvlJc w:val="left"/>
      <w:pPr>
        <w:ind w:left="2880" w:hanging="360"/>
      </w:pPr>
      <w:rPr>
        <w:rFonts w:ascii="Symbol" w:hAnsi="Symbol" w:hint="default"/>
      </w:rPr>
    </w:lvl>
    <w:lvl w:ilvl="4" w:tplc="B802D612" w:tentative="1">
      <w:start w:val="1"/>
      <w:numFmt w:val="bullet"/>
      <w:lvlText w:val="o"/>
      <w:lvlJc w:val="left"/>
      <w:pPr>
        <w:ind w:left="3600" w:hanging="360"/>
      </w:pPr>
      <w:rPr>
        <w:rFonts w:ascii="Courier New" w:hAnsi="Courier New" w:cs="Courier New" w:hint="default"/>
      </w:rPr>
    </w:lvl>
    <w:lvl w:ilvl="5" w:tplc="23C0CD7E" w:tentative="1">
      <w:start w:val="1"/>
      <w:numFmt w:val="bullet"/>
      <w:lvlText w:val=""/>
      <w:lvlJc w:val="left"/>
      <w:pPr>
        <w:ind w:left="4320" w:hanging="360"/>
      </w:pPr>
      <w:rPr>
        <w:rFonts w:ascii="Wingdings" w:hAnsi="Wingdings" w:hint="default"/>
      </w:rPr>
    </w:lvl>
    <w:lvl w:ilvl="6" w:tplc="EAFECA22" w:tentative="1">
      <w:start w:val="1"/>
      <w:numFmt w:val="bullet"/>
      <w:lvlText w:val=""/>
      <w:lvlJc w:val="left"/>
      <w:pPr>
        <w:ind w:left="5040" w:hanging="360"/>
      </w:pPr>
      <w:rPr>
        <w:rFonts w:ascii="Symbol" w:hAnsi="Symbol" w:hint="default"/>
      </w:rPr>
    </w:lvl>
    <w:lvl w:ilvl="7" w:tplc="33DABCC2" w:tentative="1">
      <w:start w:val="1"/>
      <w:numFmt w:val="bullet"/>
      <w:lvlText w:val="o"/>
      <w:lvlJc w:val="left"/>
      <w:pPr>
        <w:ind w:left="5760" w:hanging="360"/>
      </w:pPr>
      <w:rPr>
        <w:rFonts w:ascii="Courier New" w:hAnsi="Courier New" w:cs="Courier New" w:hint="default"/>
      </w:rPr>
    </w:lvl>
    <w:lvl w:ilvl="8" w:tplc="F072E9A8" w:tentative="1">
      <w:start w:val="1"/>
      <w:numFmt w:val="bullet"/>
      <w:lvlText w:val=""/>
      <w:lvlJc w:val="left"/>
      <w:pPr>
        <w:ind w:left="6480" w:hanging="360"/>
      </w:pPr>
      <w:rPr>
        <w:rFonts w:ascii="Wingdings" w:hAnsi="Wingdings" w:hint="default"/>
      </w:rPr>
    </w:lvl>
  </w:abstractNum>
  <w:abstractNum w:abstractNumId="20">
    <w:nsid w:val="14163301"/>
    <w:multiLevelType w:val="hybridMultilevel"/>
    <w:tmpl w:val="CB7AB7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144F5435"/>
    <w:multiLevelType w:val="hybridMultilevel"/>
    <w:tmpl w:val="7952E0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14BB017C"/>
    <w:multiLevelType w:val="hybridMultilevel"/>
    <w:tmpl w:val="A8C2967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52E3C58"/>
    <w:multiLevelType w:val="hybridMultilevel"/>
    <w:tmpl w:val="DBC26206"/>
    <w:lvl w:ilvl="0" w:tplc="1D92ED8A">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18453FBE"/>
    <w:multiLevelType w:val="hybridMultilevel"/>
    <w:tmpl w:val="5F662512"/>
    <w:lvl w:ilvl="0" w:tplc="2FE6045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185F179F"/>
    <w:multiLevelType w:val="hybridMultilevel"/>
    <w:tmpl w:val="CA64F66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19951FD1"/>
    <w:multiLevelType w:val="hybridMultilevel"/>
    <w:tmpl w:val="55E829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19D65780"/>
    <w:multiLevelType w:val="hybridMultilevel"/>
    <w:tmpl w:val="FE3CF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19EC32ED"/>
    <w:multiLevelType w:val="hybridMultilevel"/>
    <w:tmpl w:val="C9DC8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1C5229A8"/>
    <w:multiLevelType w:val="hybridMultilevel"/>
    <w:tmpl w:val="7C32F7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1DB90398"/>
    <w:multiLevelType w:val="hybridMultilevel"/>
    <w:tmpl w:val="1EB43234"/>
    <w:lvl w:ilvl="0" w:tplc="1D92ED8A">
      <w:numFmt w:val="bullet"/>
      <w:lvlText w:val="-"/>
      <w:lvlJc w:val="left"/>
      <w:pPr>
        <w:ind w:left="1428" w:hanging="360"/>
      </w:pPr>
      <w:rPr>
        <w:rFonts w:ascii="Arial" w:eastAsia="Times New Roman" w:hAnsi="Arial" w:cs="Arial" w:hint="default"/>
      </w:rPr>
    </w:lvl>
    <w:lvl w:ilvl="1" w:tplc="040C0019">
      <w:start w:val="1"/>
      <w:numFmt w:val="bullet"/>
      <w:lvlText w:val="o"/>
      <w:lvlJc w:val="left"/>
      <w:pPr>
        <w:ind w:left="2148" w:hanging="360"/>
      </w:pPr>
      <w:rPr>
        <w:rFonts w:ascii="Courier New" w:hAnsi="Courier New" w:cs="Courier New" w:hint="default"/>
      </w:rPr>
    </w:lvl>
    <w:lvl w:ilvl="2" w:tplc="040C001B">
      <w:start w:val="1"/>
      <w:numFmt w:val="bullet"/>
      <w:lvlText w:val=""/>
      <w:lvlJc w:val="left"/>
      <w:pPr>
        <w:ind w:left="2868" w:hanging="360"/>
      </w:pPr>
      <w:rPr>
        <w:rFonts w:ascii="Wingdings" w:hAnsi="Wingdings" w:hint="default"/>
      </w:rPr>
    </w:lvl>
    <w:lvl w:ilvl="3" w:tplc="040C000F">
      <w:start w:val="1"/>
      <w:numFmt w:val="bullet"/>
      <w:lvlText w:val=""/>
      <w:lvlJc w:val="left"/>
      <w:pPr>
        <w:ind w:left="3588" w:hanging="360"/>
      </w:pPr>
      <w:rPr>
        <w:rFonts w:ascii="Symbol" w:hAnsi="Symbol" w:hint="default"/>
      </w:rPr>
    </w:lvl>
    <w:lvl w:ilvl="4" w:tplc="040C0019">
      <w:start w:val="1"/>
      <w:numFmt w:val="bullet"/>
      <w:lvlText w:val="o"/>
      <w:lvlJc w:val="left"/>
      <w:pPr>
        <w:ind w:left="4308" w:hanging="360"/>
      </w:pPr>
      <w:rPr>
        <w:rFonts w:ascii="Courier New" w:hAnsi="Courier New" w:cs="Courier New" w:hint="default"/>
      </w:rPr>
    </w:lvl>
    <w:lvl w:ilvl="5" w:tplc="040C001B" w:tentative="1">
      <w:start w:val="1"/>
      <w:numFmt w:val="bullet"/>
      <w:lvlText w:val=""/>
      <w:lvlJc w:val="left"/>
      <w:pPr>
        <w:ind w:left="5028" w:hanging="360"/>
      </w:pPr>
      <w:rPr>
        <w:rFonts w:ascii="Wingdings" w:hAnsi="Wingdings" w:hint="default"/>
      </w:rPr>
    </w:lvl>
    <w:lvl w:ilvl="6" w:tplc="040C000F" w:tentative="1">
      <w:start w:val="1"/>
      <w:numFmt w:val="bullet"/>
      <w:lvlText w:val=""/>
      <w:lvlJc w:val="left"/>
      <w:pPr>
        <w:ind w:left="5748" w:hanging="360"/>
      </w:pPr>
      <w:rPr>
        <w:rFonts w:ascii="Symbol" w:hAnsi="Symbol" w:hint="default"/>
      </w:rPr>
    </w:lvl>
    <w:lvl w:ilvl="7" w:tplc="040C0019" w:tentative="1">
      <w:start w:val="1"/>
      <w:numFmt w:val="bullet"/>
      <w:lvlText w:val="o"/>
      <w:lvlJc w:val="left"/>
      <w:pPr>
        <w:ind w:left="6468" w:hanging="360"/>
      </w:pPr>
      <w:rPr>
        <w:rFonts w:ascii="Courier New" w:hAnsi="Courier New" w:cs="Courier New" w:hint="default"/>
      </w:rPr>
    </w:lvl>
    <w:lvl w:ilvl="8" w:tplc="040C001B" w:tentative="1">
      <w:start w:val="1"/>
      <w:numFmt w:val="bullet"/>
      <w:lvlText w:val=""/>
      <w:lvlJc w:val="left"/>
      <w:pPr>
        <w:ind w:left="7188" w:hanging="360"/>
      </w:pPr>
      <w:rPr>
        <w:rFonts w:ascii="Wingdings" w:hAnsi="Wingdings" w:hint="default"/>
      </w:rPr>
    </w:lvl>
  </w:abstractNum>
  <w:abstractNum w:abstractNumId="31">
    <w:nsid w:val="1EDA4799"/>
    <w:multiLevelType w:val="hybridMultilevel"/>
    <w:tmpl w:val="EE1C3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EDA57E0"/>
    <w:multiLevelType w:val="hybridMultilevel"/>
    <w:tmpl w:val="EE56FE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1EED1144"/>
    <w:multiLevelType w:val="hybridMultilevel"/>
    <w:tmpl w:val="14EE305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nsid w:val="1F7C0383"/>
    <w:multiLevelType w:val="hybridMultilevel"/>
    <w:tmpl w:val="E21021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20756782"/>
    <w:multiLevelType w:val="hybridMultilevel"/>
    <w:tmpl w:val="4FBC53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20BC0DFD"/>
    <w:multiLevelType w:val="hybridMultilevel"/>
    <w:tmpl w:val="8C9A64B8"/>
    <w:lvl w:ilvl="0" w:tplc="135CED2A">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212E2604"/>
    <w:multiLevelType w:val="hybridMultilevel"/>
    <w:tmpl w:val="567C4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21B144A0"/>
    <w:multiLevelType w:val="hybridMultilevel"/>
    <w:tmpl w:val="ED4870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21FD242B"/>
    <w:multiLevelType w:val="hybridMultilevel"/>
    <w:tmpl w:val="6E0EAA24"/>
    <w:lvl w:ilvl="0" w:tplc="CF08F214">
      <w:numFmt w:val="bullet"/>
      <w:lvlText w:val="-"/>
      <w:lvlJc w:val="left"/>
      <w:pPr>
        <w:ind w:left="2136" w:hanging="360"/>
      </w:pPr>
      <w:rPr>
        <w:rFonts w:ascii="Calibri" w:eastAsia="Times New Roman" w:hAnsi="Calibr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0">
    <w:nsid w:val="22555068"/>
    <w:multiLevelType w:val="hybridMultilevel"/>
    <w:tmpl w:val="BA5AAE0E"/>
    <w:lvl w:ilvl="0" w:tplc="FFFFFFFF">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227E6E22"/>
    <w:multiLevelType w:val="hybridMultilevel"/>
    <w:tmpl w:val="D21C2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22FA1C05"/>
    <w:multiLevelType w:val="hybridMultilevel"/>
    <w:tmpl w:val="3A4251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25A73DAA"/>
    <w:multiLevelType w:val="hybridMultilevel"/>
    <w:tmpl w:val="6D34D198"/>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26036CBC"/>
    <w:multiLevelType w:val="hybridMultilevel"/>
    <w:tmpl w:val="92EAB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26A71344"/>
    <w:multiLevelType w:val="hybridMultilevel"/>
    <w:tmpl w:val="B61CD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275B7E77"/>
    <w:multiLevelType w:val="hybridMultilevel"/>
    <w:tmpl w:val="0F381B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27FA5522"/>
    <w:multiLevelType w:val="hybridMultilevel"/>
    <w:tmpl w:val="8104DEE4"/>
    <w:lvl w:ilvl="0" w:tplc="0642504A">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8">
    <w:nsid w:val="28365A18"/>
    <w:multiLevelType w:val="hybridMultilevel"/>
    <w:tmpl w:val="2B7216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28B56ACF"/>
    <w:multiLevelType w:val="hybridMultilevel"/>
    <w:tmpl w:val="B6402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291B1A64"/>
    <w:multiLevelType w:val="singleLevel"/>
    <w:tmpl w:val="34A62C1C"/>
    <w:lvl w:ilvl="0">
      <w:start w:val="1"/>
      <w:numFmt w:val="bullet"/>
      <w:pStyle w:val="puce4"/>
      <w:lvlText w:val=""/>
      <w:legacy w:legacy="1" w:legacySpace="0" w:legacyIndent="284"/>
      <w:lvlJc w:val="left"/>
      <w:pPr>
        <w:ind w:left="1135" w:hanging="284"/>
      </w:pPr>
      <w:rPr>
        <w:rFonts w:ascii="Symbol" w:hAnsi="Symbol" w:hint="default"/>
      </w:rPr>
    </w:lvl>
  </w:abstractNum>
  <w:abstractNum w:abstractNumId="51">
    <w:nsid w:val="29210DEC"/>
    <w:multiLevelType w:val="hybridMultilevel"/>
    <w:tmpl w:val="9F04D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29682F57"/>
    <w:multiLevelType w:val="hybridMultilevel"/>
    <w:tmpl w:val="7CA40936"/>
    <w:lvl w:ilvl="0" w:tplc="1646D50A">
      <w:start w:val="1"/>
      <w:numFmt w:val="lowerLetter"/>
      <w:lvlText w:val="%1)"/>
      <w:lvlJc w:val="left"/>
      <w:pPr>
        <w:ind w:left="1125" w:hanging="360"/>
      </w:pPr>
      <w:rPr>
        <w:rFonts w:hint="default"/>
      </w:rPr>
    </w:lvl>
    <w:lvl w:ilvl="1" w:tplc="040C0019" w:tentative="1">
      <w:start w:val="1"/>
      <w:numFmt w:val="lowerLetter"/>
      <w:lvlText w:val="%2."/>
      <w:lvlJc w:val="left"/>
      <w:pPr>
        <w:ind w:left="1845" w:hanging="360"/>
      </w:pPr>
    </w:lvl>
    <w:lvl w:ilvl="2" w:tplc="040C001B" w:tentative="1">
      <w:start w:val="1"/>
      <w:numFmt w:val="lowerRoman"/>
      <w:lvlText w:val="%3."/>
      <w:lvlJc w:val="right"/>
      <w:pPr>
        <w:ind w:left="2565" w:hanging="180"/>
      </w:pPr>
    </w:lvl>
    <w:lvl w:ilvl="3" w:tplc="040C000F" w:tentative="1">
      <w:start w:val="1"/>
      <w:numFmt w:val="decimal"/>
      <w:lvlText w:val="%4."/>
      <w:lvlJc w:val="left"/>
      <w:pPr>
        <w:ind w:left="3285" w:hanging="360"/>
      </w:pPr>
    </w:lvl>
    <w:lvl w:ilvl="4" w:tplc="040C0019" w:tentative="1">
      <w:start w:val="1"/>
      <w:numFmt w:val="lowerLetter"/>
      <w:lvlText w:val="%5."/>
      <w:lvlJc w:val="left"/>
      <w:pPr>
        <w:ind w:left="4005" w:hanging="360"/>
      </w:pPr>
    </w:lvl>
    <w:lvl w:ilvl="5" w:tplc="040C001B" w:tentative="1">
      <w:start w:val="1"/>
      <w:numFmt w:val="lowerRoman"/>
      <w:lvlText w:val="%6."/>
      <w:lvlJc w:val="right"/>
      <w:pPr>
        <w:ind w:left="4725" w:hanging="180"/>
      </w:pPr>
    </w:lvl>
    <w:lvl w:ilvl="6" w:tplc="040C000F" w:tentative="1">
      <w:start w:val="1"/>
      <w:numFmt w:val="decimal"/>
      <w:lvlText w:val="%7."/>
      <w:lvlJc w:val="left"/>
      <w:pPr>
        <w:ind w:left="5445" w:hanging="360"/>
      </w:pPr>
    </w:lvl>
    <w:lvl w:ilvl="7" w:tplc="040C0019" w:tentative="1">
      <w:start w:val="1"/>
      <w:numFmt w:val="lowerLetter"/>
      <w:lvlText w:val="%8."/>
      <w:lvlJc w:val="left"/>
      <w:pPr>
        <w:ind w:left="6165" w:hanging="360"/>
      </w:pPr>
    </w:lvl>
    <w:lvl w:ilvl="8" w:tplc="040C001B" w:tentative="1">
      <w:start w:val="1"/>
      <w:numFmt w:val="lowerRoman"/>
      <w:lvlText w:val="%9."/>
      <w:lvlJc w:val="right"/>
      <w:pPr>
        <w:ind w:left="6885" w:hanging="180"/>
      </w:pPr>
    </w:lvl>
  </w:abstractNum>
  <w:abstractNum w:abstractNumId="53">
    <w:nsid w:val="298040DD"/>
    <w:multiLevelType w:val="hybridMultilevel"/>
    <w:tmpl w:val="143A3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2A082E8E"/>
    <w:multiLevelType w:val="hybridMultilevel"/>
    <w:tmpl w:val="5E9050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2B0C1740"/>
    <w:multiLevelType w:val="hybridMultilevel"/>
    <w:tmpl w:val="38629800"/>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nsid w:val="2B6B6648"/>
    <w:multiLevelType w:val="hybridMultilevel"/>
    <w:tmpl w:val="39F4D1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2BBE41D8"/>
    <w:multiLevelType w:val="hybridMultilevel"/>
    <w:tmpl w:val="65644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2BBF6C73"/>
    <w:multiLevelType w:val="hybridMultilevel"/>
    <w:tmpl w:val="97643E26"/>
    <w:lvl w:ilvl="0" w:tplc="5C9A005A">
      <w:start w:val="1"/>
      <w:numFmt w:val="bullet"/>
      <w:lvlText w:val=""/>
      <w:lvlJc w:val="left"/>
      <w:pPr>
        <w:ind w:left="1080" w:hanging="360"/>
      </w:pPr>
      <w:rPr>
        <w:rFonts w:ascii="Symbol" w:hAnsi="Symbol" w:hint="default"/>
      </w:rPr>
    </w:lvl>
    <w:lvl w:ilvl="1" w:tplc="DBFE2520" w:tentative="1">
      <w:start w:val="1"/>
      <w:numFmt w:val="bullet"/>
      <w:lvlText w:val="o"/>
      <w:lvlJc w:val="left"/>
      <w:pPr>
        <w:ind w:left="1800" w:hanging="360"/>
      </w:pPr>
      <w:rPr>
        <w:rFonts w:ascii="Courier New" w:hAnsi="Courier New" w:cs="Courier New" w:hint="default"/>
      </w:rPr>
    </w:lvl>
    <w:lvl w:ilvl="2" w:tplc="B2A04096" w:tentative="1">
      <w:start w:val="1"/>
      <w:numFmt w:val="bullet"/>
      <w:lvlText w:val=""/>
      <w:lvlJc w:val="left"/>
      <w:pPr>
        <w:ind w:left="2520" w:hanging="360"/>
      </w:pPr>
      <w:rPr>
        <w:rFonts w:ascii="Wingdings" w:hAnsi="Wingdings" w:hint="default"/>
      </w:rPr>
    </w:lvl>
    <w:lvl w:ilvl="3" w:tplc="4864A8D6" w:tentative="1">
      <w:start w:val="1"/>
      <w:numFmt w:val="bullet"/>
      <w:lvlText w:val=""/>
      <w:lvlJc w:val="left"/>
      <w:pPr>
        <w:ind w:left="3240" w:hanging="360"/>
      </w:pPr>
      <w:rPr>
        <w:rFonts w:ascii="Symbol" w:hAnsi="Symbol" w:hint="default"/>
      </w:rPr>
    </w:lvl>
    <w:lvl w:ilvl="4" w:tplc="CBA27E3E" w:tentative="1">
      <w:start w:val="1"/>
      <w:numFmt w:val="bullet"/>
      <w:lvlText w:val="o"/>
      <w:lvlJc w:val="left"/>
      <w:pPr>
        <w:ind w:left="3960" w:hanging="360"/>
      </w:pPr>
      <w:rPr>
        <w:rFonts w:ascii="Courier New" w:hAnsi="Courier New" w:cs="Courier New" w:hint="default"/>
      </w:rPr>
    </w:lvl>
    <w:lvl w:ilvl="5" w:tplc="917CB06C" w:tentative="1">
      <w:start w:val="1"/>
      <w:numFmt w:val="bullet"/>
      <w:lvlText w:val=""/>
      <w:lvlJc w:val="left"/>
      <w:pPr>
        <w:ind w:left="4680" w:hanging="360"/>
      </w:pPr>
      <w:rPr>
        <w:rFonts w:ascii="Wingdings" w:hAnsi="Wingdings" w:hint="default"/>
      </w:rPr>
    </w:lvl>
    <w:lvl w:ilvl="6" w:tplc="974A9424" w:tentative="1">
      <w:start w:val="1"/>
      <w:numFmt w:val="bullet"/>
      <w:lvlText w:val=""/>
      <w:lvlJc w:val="left"/>
      <w:pPr>
        <w:ind w:left="5400" w:hanging="360"/>
      </w:pPr>
      <w:rPr>
        <w:rFonts w:ascii="Symbol" w:hAnsi="Symbol" w:hint="default"/>
      </w:rPr>
    </w:lvl>
    <w:lvl w:ilvl="7" w:tplc="B1D26A98" w:tentative="1">
      <w:start w:val="1"/>
      <w:numFmt w:val="bullet"/>
      <w:lvlText w:val="o"/>
      <w:lvlJc w:val="left"/>
      <w:pPr>
        <w:ind w:left="6120" w:hanging="360"/>
      </w:pPr>
      <w:rPr>
        <w:rFonts w:ascii="Courier New" w:hAnsi="Courier New" w:cs="Courier New" w:hint="default"/>
      </w:rPr>
    </w:lvl>
    <w:lvl w:ilvl="8" w:tplc="CE8C5E48" w:tentative="1">
      <w:start w:val="1"/>
      <w:numFmt w:val="bullet"/>
      <w:lvlText w:val=""/>
      <w:lvlJc w:val="left"/>
      <w:pPr>
        <w:ind w:left="6840" w:hanging="360"/>
      </w:pPr>
      <w:rPr>
        <w:rFonts w:ascii="Wingdings" w:hAnsi="Wingdings" w:hint="default"/>
      </w:rPr>
    </w:lvl>
  </w:abstractNum>
  <w:abstractNum w:abstractNumId="59">
    <w:nsid w:val="2CA15004"/>
    <w:multiLevelType w:val="hybridMultilevel"/>
    <w:tmpl w:val="F398D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2CFE4CEE"/>
    <w:multiLevelType w:val="hybridMultilevel"/>
    <w:tmpl w:val="F34676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2F7A1C6F"/>
    <w:multiLevelType w:val="hybridMultilevel"/>
    <w:tmpl w:val="F198E6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318C7252"/>
    <w:multiLevelType w:val="hybridMultilevel"/>
    <w:tmpl w:val="23D64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32AA5EE6"/>
    <w:multiLevelType w:val="hybridMultilevel"/>
    <w:tmpl w:val="BF2688E4"/>
    <w:lvl w:ilvl="0" w:tplc="9C92125C">
      <w:start w:val="16"/>
      <w:numFmt w:val="bullet"/>
      <w:lvlText w:val="-"/>
      <w:lvlJc w:val="left"/>
      <w:pPr>
        <w:ind w:left="1065"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32B57B19"/>
    <w:multiLevelType w:val="hybridMultilevel"/>
    <w:tmpl w:val="A5E601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35CE58FB"/>
    <w:multiLevelType w:val="hybridMultilevel"/>
    <w:tmpl w:val="D33AF4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37382D3F"/>
    <w:multiLevelType w:val="hybridMultilevel"/>
    <w:tmpl w:val="B88A20D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3892AAFC">
      <w:numFmt w:val="bullet"/>
      <w:lvlText w:val=""/>
      <w:lvlJc w:val="left"/>
      <w:pPr>
        <w:ind w:left="2160" w:hanging="360"/>
      </w:pPr>
      <w:rPr>
        <w:rFonts w:ascii="Wingdings" w:eastAsia="Times New Roman" w:hAnsi="Wingdings"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375E47CB"/>
    <w:multiLevelType w:val="hybridMultilevel"/>
    <w:tmpl w:val="D47E6E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3761393B"/>
    <w:multiLevelType w:val="hybridMultilevel"/>
    <w:tmpl w:val="7ED643A2"/>
    <w:lvl w:ilvl="0" w:tplc="687E1AC0">
      <w:start w:val="1"/>
      <w:numFmt w:val="bullet"/>
      <w:lvlText w:val=""/>
      <w:lvlJc w:val="left"/>
      <w:pPr>
        <w:ind w:left="720" w:hanging="360"/>
      </w:pPr>
      <w:rPr>
        <w:rFonts w:ascii="Symbol" w:hAnsi="Symbol" w:hint="default"/>
      </w:rPr>
    </w:lvl>
    <w:lvl w:ilvl="1" w:tplc="9E6E5500" w:tentative="1">
      <w:start w:val="1"/>
      <w:numFmt w:val="bullet"/>
      <w:lvlText w:val="o"/>
      <w:lvlJc w:val="left"/>
      <w:pPr>
        <w:ind w:left="1440" w:hanging="360"/>
      </w:pPr>
      <w:rPr>
        <w:rFonts w:ascii="Courier New" w:hAnsi="Courier New" w:cs="Courier New" w:hint="default"/>
      </w:rPr>
    </w:lvl>
    <w:lvl w:ilvl="2" w:tplc="3DB260A0" w:tentative="1">
      <w:start w:val="1"/>
      <w:numFmt w:val="bullet"/>
      <w:lvlText w:val=""/>
      <w:lvlJc w:val="left"/>
      <w:pPr>
        <w:ind w:left="2160" w:hanging="360"/>
      </w:pPr>
      <w:rPr>
        <w:rFonts w:ascii="Wingdings" w:hAnsi="Wingdings" w:hint="default"/>
      </w:rPr>
    </w:lvl>
    <w:lvl w:ilvl="3" w:tplc="396C57B4" w:tentative="1">
      <w:start w:val="1"/>
      <w:numFmt w:val="bullet"/>
      <w:lvlText w:val=""/>
      <w:lvlJc w:val="left"/>
      <w:pPr>
        <w:ind w:left="2880" w:hanging="360"/>
      </w:pPr>
      <w:rPr>
        <w:rFonts w:ascii="Symbol" w:hAnsi="Symbol" w:hint="default"/>
      </w:rPr>
    </w:lvl>
    <w:lvl w:ilvl="4" w:tplc="1BBC6868" w:tentative="1">
      <w:start w:val="1"/>
      <w:numFmt w:val="bullet"/>
      <w:lvlText w:val="o"/>
      <w:lvlJc w:val="left"/>
      <w:pPr>
        <w:ind w:left="3600" w:hanging="360"/>
      </w:pPr>
      <w:rPr>
        <w:rFonts w:ascii="Courier New" w:hAnsi="Courier New" w:cs="Courier New" w:hint="default"/>
      </w:rPr>
    </w:lvl>
    <w:lvl w:ilvl="5" w:tplc="BA3E7D66" w:tentative="1">
      <w:start w:val="1"/>
      <w:numFmt w:val="bullet"/>
      <w:lvlText w:val=""/>
      <w:lvlJc w:val="left"/>
      <w:pPr>
        <w:ind w:left="4320" w:hanging="360"/>
      </w:pPr>
      <w:rPr>
        <w:rFonts w:ascii="Wingdings" w:hAnsi="Wingdings" w:hint="default"/>
      </w:rPr>
    </w:lvl>
    <w:lvl w:ilvl="6" w:tplc="3A8A2C70" w:tentative="1">
      <w:start w:val="1"/>
      <w:numFmt w:val="bullet"/>
      <w:lvlText w:val=""/>
      <w:lvlJc w:val="left"/>
      <w:pPr>
        <w:ind w:left="5040" w:hanging="360"/>
      </w:pPr>
      <w:rPr>
        <w:rFonts w:ascii="Symbol" w:hAnsi="Symbol" w:hint="default"/>
      </w:rPr>
    </w:lvl>
    <w:lvl w:ilvl="7" w:tplc="4942D9EC" w:tentative="1">
      <w:start w:val="1"/>
      <w:numFmt w:val="bullet"/>
      <w:lvlText w:val="o"/>
      <w:lvlJc w:val="left"/>
      <w:pPr>
        <w:ind w:left="5760" w:hanging="360"/>
      </w:pPr>
      <w:rPr>
        <w:rFonts w:ascii="Courier New" w:hAnsi="Courier New" w:cs="Courier New" w:hint="default"/>
      </w:rPr>
    </w:lvl>
    <w:lvl w:ilvl="8" w:tplc="D3A054F2" w:tentative="1">
      <w:start w:val="1"/>
      <w:numFmt w:val="bullet"/>
      <w:lvlText w:val=""/>
      <w:lvlJc w:val="left"/>
      <w:pPr>
        <w:ind w:left="6480" w:hanging="360"/>
      </w:pPr>
      <w:rPr>
        <w:rFonts w:ascii="Wingdings" w:hAnsi="Wingdings" w:hint="default"/>
      </w:rPr>
    </w:lvl>
  </w:abstractNum>
  <w:abstractNum w:abstractNumId="69">
    <w:nsid w:val="37A61738"/>
    <w:multiLevelType w:val="hybridMultilevel"/>
    <w:tmpl w:val="ED4C45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37AB4AD8"/>
    <w:multiLevelType w:val="hybridMultilevel"/>
    <w:tmpl w:val="ED8EF09E"/>
    <w:lvl w:ilvl="0" w:tplc="525AA1B4">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3871777C"/>
    <w:multiLevelType w:val="hybridMultilevel"/>
    <w:tmpl w:val="2A4C28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38DB5FE0"/>
    <w:multiLevelType w:val="hybridMultilevel"/>
    <w:tmpl w:val="C66A6DC8"/>
    <w:lvl w:ilvl="0" w:tplc="A0AA30F0">
      <w:start w:val="1"/>
      <w:numFmt w:val="decimal"/>
      <w:lvlText w:val="%1."/>
      <w:lvlJc w:val="left"/>
      <w:pPr>
        <w:ind w:left="720" w:hanging="360"/>
      </w:pPr>
      <w:rPr>
        <w:rFonts w:hint="default"/>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nsid w:val="3A1F737B"/>
    <w:multiLevelType w:val="hybridMultilevel"/>
    <w:tmpl w:val="8C262A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3A910737"/>
    <w:multiLevelType w:val="hybridMultilevel"/>
    <w:tmpl w:val="EFFC46BE"/>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75">
    <w:nsid w:val="3C7633EB"/>
    <w:multiLevelType w:val="hybridMultilevel"/>
    <w:tmpl w:val="1A929D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3C84547F"/>
    <w:multiLevelType w:val="hybridMultilevel"/>
    <w:tmpl w:val="9A540F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3EBB4E73"/>
    <w:multiLevelType w:val="hybridMultilevel"/>
    <w:tmpl w:val="D01E8F34"/>
    <w:lvl w:ilvl="0" w:tplc="FFFFFFFF">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nsid w:val="3EBE4E2B"/>
    <w:multiLevelType w:val="hybridMultilevel"/>
    <w:tmpl w:val="22DCB8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3FCF17C2"/>
    <w:multiLevelType w:val="hybridMultilevel"/>
    <w:tmpl w:val="4120DC8E"/>
    <w:lvl w:ilvl="0" w:tplc="135CED2A">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nsid w:val="4016447E"/>
    <w:multiLevelType w:val="hybridMultilevel"/>
    <w:tmpl w:val="B930186C"/>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1">
    <w:nsid w:val="40C75EF6"/>
    <w:multiLevelType w:val="hybridMultilevel"/>
    <w:tmpl w:val="C18CB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41EC4D7D"/>
    <w:multiLevelType w:val="hybridMultilevel"/>
    <w:tmpl w:val="13702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nsid w:val="42613B32"/>
    <w:multiLevelType w:val="hybridMultilevel"/>
    <w:tmpl w:val="EFDEC7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nsid w:val="430C68C9"/>
    <w:multiLevelType w:val="singleLevel"/>
    <w:tmpl w:val="FC4EF7E6"/>
    <w:lvl w:ilvl="0">
      <w:start w:val="1"/>
      <w:numFmt w:val="bullet"/>
      <w:pStyle w:val="puce3"/>
      <w:lvlText w:val=""/>
      <w:lvlJc w:val="left"/>
      <w:pPr>
        <w:tabs>
          <w:tab w:val="num" w:pos="360"/>
        </w:tabs>
        <w:ind w:left="360" w:hanging="360"/>
      </w:pPr>
      <w:rPr>
        <w:rFonts w:ascii="Symbol" w:hAnsi="Symbol" w:hint="default"/>
      </w:rPr>
    </w:lvl>
  </w:abstractNum>
  <w:abstractNum w:abstractNumId="85">
    <w:nsid w:val="43CE6D67"/>
    <w:multiLevelType w:val="hybridMultilevel"/>
    <w:tmpl w:val="CC86EA7C"/>
    <w:lvl w:ilvl="0" w:tplc="135CED2A">
      <w:numFmt w:val="bullet"/>
      <w:lvlText w:val="-"/>
      <w:lvlJc w:val="left"/>
      <w:pPr>
        <w:ind w:left="720" w:hanging="360"/>
      </w:pPr>
      <w:rPr>
        <w:rFonts w:ascii="Arial" w:eastAsia="Times New Roman" w:hAnsi="Arial" w:cs="Arial" w:hint="default"/>
      </w:rPr>
    </w:lvl>
    <w:lvl w:ilvl="1" w:tplc="2C2C1F5E">
      <w:start w:val="1"/>
      <w:numFmt w:val="bullet"/>
      <w:lvlText w:val="o"/>
      <w:lvlJc w:val="left"/>
      <w:pPr>
        <w:tabs>
          <w:tab w:val="num" w:pos="1440"/>
        </w:tabs>
        <w:ind w:left="1440" w:hanging="360"/>
      </w:pPr>
      <w:rPr>
        <w:rFonts w:ascii="Courier New" w:hAnsi="Courier New" w:hint="default"/>
      </w:rPr>
    </w:lvl>
    <w:lvl w:ilvl="2" w:tplc="C6564D0E">
      <w:start w:val="1"/>
      <w:numFmt w:val="bullet"/>
      <w:lvlText w:val=""/>
      <w:lvlJc w:val="left"/>
      <w:pPr>
        <w:tabs>
          <w:tab w:val="num" w:pos="2160"/>
        </w:tabs>
        <w:ind w:left="2160" w:hanging="360"/>
      </w:pPr>
      <w:rPr>
        <w:rFonts w:ascii="Wingdings" w:hAnsi="Wingdings" w:hint="default"/>
      </w:rPr>
    </w:lvl>
    <w:lvl w:ilvl="3" w:tplc="A274ADC6" w:tentative="1">
      <w:start w:val="1"/>
      <w:numFmt w:val="bullet"/>
      <w:lvlText w:val=""/>
      <w:lvlJc w:val="left"/>
      <w:pPr>
        <w:tabs>
          <w:tab w:val="num" w:pos="2880"/>
        </w:tabs>
        <w:ind w:left="2880" w:hanging="360"/>
      </w:pPr>
      <w:rPr>
        <w:rFonts w:ascii="Symbol" w:hAnsi="Symbol" w:hint="default"/>
      </w:rPr>
    </w:lvl>
    <w:lvl w:ilvl="4" w:tplc="07A6DF28" w:tentative="1">
      <w:start w:val="1"/>
      <w:numFmt w:val="bullet"/>
      <w:lvlText w:val="o"/>
      <w:lvlJc w:val="left"/>
      <w:pPr>
        <w:tabs>
          <w:tab w:val="num" w:pos="3600"/>
        </w:tabs>
        <w:ind w:left="3600" w:hanging="360"/>
      </w:pPr>
      <w:rPr>
        <w:rFonts w:ascii="Courier New" w:hAnsi="Courier New" w:hint="default"/>
      </w:rPr>
    </w:lvl>
    <w:lvl w:ilvl="5" w:tplc="8550EB9A" w:tentative="1">
      <w:start w:val="1"/>
      <w:numFmt w:val="bullet"/>
      <w:lvlText w:val=""/>
      <w:lvlJc w:val="left"/>
      <w:pPr>
        <w:tabs>
          <w:tab w:val="num" w:pos="4320"/>
        </w:tabs>
        <w:ind w:left="4320" w:hanging="360"/>
      </w:pPr>
      <w:rPr>
        <w:rFonts w:ascii="Wingdings" w:hAnsi="Wingdings" w:hint="default"/>
      </w:rPr>
    </w:lvl>
    <w:lvl w:ilvl="6" w:tplc="FCA00D24" w:tentative="1">
      <w:start w:val="1"/>
      <w:numFmt w:val="bullet"/>
      <w:lvlText w:val=""/>
      <w:lvlJc w:val="left"/>
      <w:pPr>
        <w:tabs>
          <w:tab w:val="num" w:pos="5040"/>
        </w:tabs>
        <w:ind w:left="5040" w:hanging="360"/>
      </w:pPr>
      <w:rPr>
        <w:rFonts w:ascii="Symbol" w:hAnsi="Symbol" w:hint="default"/>
      </w:rPr>
    </w:lvl>
    <w:lvl w:ilvl="7" w:tplc="65143AB6" w:tentative="1">
      <w:start w:val="1"/>
      <w:numFmt w:val="bullet"/>
      <w:lvlText w:val="o"/>
      <w:lvlJc w:val="left"/>
      <w:pPr>
        <w:tabs>
          <w:tab w:val="num" w:pos="5760"/>
        </w:tabs>
        <w:ind w:left="5760" w:hanging="360"/>
      </w:pPr>
      <w:rPr>
        <w:rFonts w:ascii="Courier New" w:hAnsi="Courier New" w:hint="default"/>
      </w:rPr>
    </w:lvl>
    <w:lvl w:ilvl="8" w:tplc="D24E98D2" w:tentative="1">
      <w:start w:val="1"/>
      <w:numFmt w:val="bullet"/>
      <w:lvlText w:val=""/>
      <w:lvlJc w:val="left"/>
      <w:pPr>
        <w:tabs>
          <w:tab w:val="num" w:pos="6480"/>
        </w:tabs>
        <w:ind w:left="6480" w:hanging="360"/>
      </w:pPr>
      <w:rPr>
        <w:rFonts w:ascii="Wingdings" w:hAnsi="Wingdings" w:hint="default"/>
      </w:rPr>
    </w:lvl>
  </w:abstractNum>
  <w:abstractNum w:abstractNumId="86">
    <w:nsid w:val="44BB7483"/>
    <w:multiLevelType w:val="hybridMultilevel"/>
    <w:tmpl w:val="469C3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nsid w:val="44E673C7"/>
    <w:multiLevelType w:val="hybridMultilevel"/>
    <w:tmpl w:val="ED50BCE4"/>
    <w:lvl w:ilvl="0" w:tplc="135CED2A">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nsid w:val="452B33AA"/>
    <w:multiLevelType w:val="hybridMultilevel"/>
    <w:tmpl w:val="5C405552"/>
    <w:lvl w:ilvl="0" w:tplc="E712494C">
      <w:start w:val="17"/>
      <w:numFmt w:val="lowerLetter"/>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89">
    <w:nsid w:val="46CC4074"/>
    <w:multiLevelType w:val="hybridMultilevel"/>
    <w:tmpl w:val="B0F2D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nsid w:val="48576D00"/>
    <w:multiLevelType w:val="hybridMultilevel"/>
    <w:tmpl w:val="BC80F62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nsid w:val="48C86AEB"/>
    <w:multiLevelType w:val="hybridMultilevel"/>
    <w:tmpl w:val="17EE7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nsid w:val="48E70C4F"/>
    <w:multiLevelType w:val="hybridMultilevel"/>
    <w:tmpl w:val="CC322E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nsid w:val="4A0F6E2F"/>
    <w:multiLevelType w:val="hybridMultilevel"/>
    <w:tmpl w:val="05C0FA42"/>
    <w:lvl w:ilvl="0" w:tplc="6B2AAE8A">
      <w:start w:val="1"/>
      <w:numFmt w:val="bullet"/>
      <w:pStyle w:val="RecommendationBullet1"/>
      <w:lvlText w:val=""/>
      <w:lvlJc w:val="left"/>
      <w:pPr>
        <w:tabs>
          <w:tab w:val="num" w:pos="720"/>
        </w:tabs>
        <w:ind w:left="720" w:hanging="360"/>
      </w:pPr>
      <w:rPr>
        <w:rFonts w:ascii="Symbol" w:hAnsi="Symbol" w:hint="default"/>
        <w:sz w:val="20"/>
        <w:szCs w:val="20"/>
        <w:lang w:val="fr-FR"/>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4">
    <w:nsid w:val="4A7D58B0"/>
    <w:multiLevelType w:val="hybridMultilevel"/>
    <w:tmpl w:val="4F445F74"/>
    <w:lvl w:ilvl="0" w:tplc="1D92ED8A">
      <w:numFmt w:val="bullet"/>
      <w:lvlText w:val="-"/>
      <w:lvlJc w:val="left"/>
      <w:pPr>
        <w:ind w:left="1428" w:hanging="360"/>
      </w:pPr>
      <w:rPr>
        <w:rFonts w:ascii="Arial" w:eastAsia="Times New Roman" w:hAnsi="Arial" w:cs="Aria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5">
    <w:nsid w:val="4A8C19A3"/>
    <w:multiLevelType w:val="hybridMultilevel"/>
    <w:tmpl w:val="20D860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nsid w:val="4B787BF6"/>
    <w:multiLevelType w:val="multilevel"/>
    <w:tmpl w:val="079C4876"/>
    <w:lvl w:ilvl="0">
      <w:start w:val="1"/>
      <w:numFmt w:val="decimal"/>
      <w:pStyle w:val="Titre1"/>
      <w:lvlText w:val="%1."/>
      <w:lvlJc w:val="left"/>
      <w:pPr>
        <w:tabs>
          <w:tab w:val="num" w:pos="360"/>
        </w:tabs>
        <w:ind w:left="0" w:firstLine="0"/>
      </w:pPr>
      <w:rPr>
        <w:rFonts w:hint="default"/>
        <w:color w:val="0000FF"/>
      </w:rPr>
    </w:lvl>
    <w:lvl w:ilvl="1">
      <w:start w:val="1"/>
      <w:numFmt w:val="decimal"/>
      <w:pStyle w:val="Titre2"/>
      <w:lvlText w:val="%1.%2"/>
      <w:lvlJc w:val="left"/>
      <w:pPr>
        <w:tabs>
          <w:tab w:val="num" w:pos="720"/>
        </w:tabs>
        <w:ind w:left="0" w:firstLine="0"/>
      </w:pPr>
      <w:rPr>
        <w:rFonts w:hint="default"/>
        <w:color w:val="0000FF"/>
      </w:rPr>
    </w:lvl>
    <w:lvl w:ilvl="2">
      <w:start w:val="1"/>
      <w:numFmt w:val="decimal"/>
      <w:pStyle w:val="Titre3"/>
      <w:lvlText w:val="%1.%2.%3"/>
      <w:lvlJc w:val="left"/>
      <w:pPr>
        <w:tabs>
          <w:tab w:val="num" w:pos="0"/>
        </w:tabs>
        <w:ind w:left="0" w:firstLine="0"/>
      </w:pPr>
      <w:rPr>
        <w:rFonts w:hint="default"/>
      </w:rPr>
    </w:lvl>
    <w:lvl w:ilvl="3">
      <w:start w:val="1"/>
      <w:numFmt w:val="decimal"/>
      <w:pStyle w:val="Titre4"/>
      <w:lvlText w:val="%1.%2.%3.%4"/>
      <w:lvlJc w:val="left"/>
      <w:pPr>
        <w:tabs>
          <w:tab w:val="num" w:pos="0"/>
        </w:tabs>
        <w:ind w:left="0" w:firstLine="0"/>
      </w:pPr>
      <w:rPr>
        <w:rFonts w:hint="default"/>
      </w:rPr>
    </w:lvl>
    <w:lvl w:ilvl="4">
      <w:start w:val="1"/>
      <w:numFmt w:val="decimal"/>
      <w:pStyle w:val="Titre5"/>
      <w:lvlText w:val="%1.%2.%3.%4.%5"/>
      <w:lvlJc w:val="left"/>
      <w:pPr>
        <w:tabs>
          <w:tab w:val="num" w:pos="0"/>
        </w:tabs>
        <w:ind w:left="0" w:firstLine="0"/>
      </w:pPr>
      <w:rPr>
        <w:rFonts w:hint="default"/>
        <w:b w:val="0"/>
        <w:i w:val="0"/>
        <w:lang w:val="fr-FR"/>
      </w:rPr>
    </w:lvl>
    <w:lvl w:ilvl="5">
      <w:start w:val="1"/>
      <w:numFmt w:val="decimal"/>
      <w:pStyle w:val="Titre6"/>
      <w:lvlText w:val="%1.%2.%3.%4.%5.%6"/>
      <w:lvlJc w:val="left"/>
      <w:pPr>
        <w:tabs>
          <w:tab w:val="num" w:pos="0"/>
        </w:tabs>
        <w:ind w:left="0" w:firstLine="0"/>
      </w:pPr>
      <w:rPr>
        <w:rFonts w:hint="default"/>
      </w:rPr>
    </w:lvl>
    <w:lvl w:ilvl="6">
      <w:start w:val="1"/>
      <w:numFmt w:val="decimal"/>
      <w:pStyle w:val="Titre7"/>
      <w:lvlText w:val="%1.%2.%3.%4.%5.%6.%7"/>
      <w:lvlJc w:val="left"/>
      <w:pPr>
        <w:tabs>
          <w:tab w:val="num" w:pos="0"/>
        </w:tabs>
        <w:ind w:left="0" w:firstLine="0"/>
      </w:pPr>
      <w:rPr>
        <w:rFonts w:hint="default"/>
      </w:rPr>
    </w:lvl>
    <w:lvl w:ilvl="7">
      <w:start w:val="1"/>
      <w:numFmt w:val="decimal"/>
      <w:pStyle w:val="Titre8"/>
      <w:lvlText w:val="%1.%2.%3.%4.%5.%6.%7.%8"/>
      <w:lvlJc w:val="left"/>
      <w:pPr>
        <w:tabs>
          <w:tab w:val="num" w:pos="0"/>
        </w:tabs>
        <w:ind w:left="0" w:firstLine="0"/>
      </w:pPr>
      <w:rPr>
        <w:rFonts w:hint="default"/>
      </w:rPr>
    </w:lvl>
    <w:lvl w:ilvl="8">
      <w:start w:val="1"/>
      <w:numFmt w:val="decimal"/>
      <w:pStyle w:val="Titre9"/>
      <w:lvlText w:val="%1.%2.%3.%4.%5.%6.%7.%8.%9"/>
      <w:lvlJc w:val="left"/>
      <w:pPr>
        <w:tabs>
          <w:tab w:val="num" w:pos="0"/>
        </w:tabs>
        <w:ind w:left="0" w:firstLine="0"/>
      </w:pPr>
      <w:rPr>
        <w:rFonts w:hint="default"/>
      </w:rPr>
    </w:lvl>
  </w:abstractNum>
  <w:abstractNum w:abstractNumId="97">
    <w:nsid w:val="4C0D4402"/>
    <w:multiLevelType w:val="hybridMultilevel"/>
    <w:tmpl w:val="9BB87D98"/>
    <w:lvl w:ilvl="0" w:tplc="040C000F">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98">
    <w:nsid w:val="4C657BB3"/>
    <w:multiLevelType w:val="hybridMultilevel"/>
    <w:tmpl w:val="BFC810B0"/>
    <w:lvl w:ilvl="0" w:tplc="135CED2A">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3892AAFC">
      <w:numFmt w:val="bullet"/>
      <w:lvlText w:val=""/>
      <w:lvlJc w:val="left"/>
      <w:pPr>
        <w:ind w:left="2160" w:hanging="360"/>
      </w:pPr>
      <w:rPr>
        <w:rFonts w:ascii="Wingdings" w:eastAsia="Times New Roman" w:hAnsi="Wingdings" w:cs="Aria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nsid w:val="4C743F60"/>
    <w:multiLevelType w:val="hybridMultilevel"/>
    <w:tmpl w:val="F42CE5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nsid w:val="4EFF4DF9"/>
    <w:multiLevelType w:val="hybridMultilevel"/>
    <w:tmpl w:val="2ED88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nsid w:val="50C422F3"/>
    <w:multiLevelType w:val="hybridMultilevel"/>
    <w:tmpl w:val="65C49716"/>
    <w:lvl w:ilvl="0" w:tplc="D7D6AD42">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nsid w:val="51AF7298"/>
    <w:multiLevelType w:val="hybridMultilevel"/>
    <w:tmpl w:val="21BEC4FC"/>
    <w:lvl w:ilvl="0" w:tplc="135CED2A">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nsid w:val="52030B2A"/>
    <w:multiLevelType w:val="hybridMultilevel"/>
    <w:tmpl w:val="0C86C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nsid w:val="525D7075"/>
    <w:multiLevelType w:val="hybridMultilevel"/>
    <w:tmpl w:val="D44E45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nsid w:val="52AE1F3B"/>
    <w:multiLevelType w:val="hybridMultilevel"/>
    <w:tmpl w:val="120CA2C2"/>
    <w:lvl w:ilvl="0" w:tplc="982A24B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6">
    <w:nsid w:val="531477E1"/>
    <w:multiLevelType w:val="hybridMultilevel"/>
    <w:tmpl w:val="94DC4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nsid w:val="55753554"/>
    <w:multiLevelType w:val="hybridMultilevel"/>
    <w:tmpl w:val="7B389374"/>
    <w:lvl w:ilvl="0" w:tplc="7A323512">
      <w:start w:val="16"/>
      <w:numFmt w:val="bullet"/>
      <w:lvlText w:val="-"/>
      <w:lvlJc w:val="left"/>
      <w:pPr>
        <w:ind w:left="1065" w:hanging="360"/>
      </w:pPr>
      <w:rPr>
        <w:rFonts w:ascii="Arial" w:eastAsia="Times New Roman" w:hAnsi="Arial" w:cs="Arial"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08">
    <w:nsid w:val="578D72F4"/>
    <w:multiLevelType w:val="hybridMultilevel"/>
    <w:tmpl w:val="AD34243A"/>
    <w:lvl w:ilvl="0" w:tplc="9C92125C">
      <w:start w:val="16"/>
      <w:numFmt w:val="bullet"/>
      <w:lvlText w:val="-"/>
      <w:lvlJc w:val="left"/>
      <w:pPr>
        <w:ind w:left="1065" w:hanging="360"/>
      </w:pPr>
      <w:rPr>
        <w:rFonts w:ascii="Arial" w:eastAsia="Times New Roman" w:hAnsi="Arial" w:cs="Arial"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09">
    <w:nsid w:val="57EF3A42"/>
    <w:multiLevelType w:val="hybridMultilevel"/>
    <w:tmpl w:val="8632CB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58E2270D"/>
    <w:multiLevelType w:val="hybridMultilevel"/>
    <w:tmpl w:val="B4F49910"/>
    <w:lvl w:ilvl="0" w:tplc="225EE774">
      <w:start w:val="1"/>
      <w:numFmt w:val="bullet"/>
      <w:lvlText w:val=""/>
      <w:lvlJc w:val="left"/>
      <w:pPr>
        <w:ind w:left="720" w:hanging="360"/>
      </w:pPr>
      <w:rPr>
        <w:rFonts w:ascii="Symbol" w:hAnsi="Symbol" w:hint="default"/>
      </w:rPr>
    </w:lvl>
    <w:lvl w:ilvl="1" w:tplc="10747DAA">
      <w:start w:val="1"/>
      <w:numFmt w:val="bullet"/>
      <w:lvlText w:val="o"/>
      <w:lvlJc w:val="left"/>
      <w:pPr>
        <w:ind w:left="1440" w:hanging="360"/>
      </w:pPr>
      <w:rPr>
        <w:rFonts w:ascii="Courier New" w:hAnsi="Courier New" w:cs="Courier New" w:hint="default"/>
      </w:rPr>
    </w:lvl>
    <w:lvl w:ilvl="2" w:tplc="83944A1C" w:tentative="1">
      <w:start w:val="1"/>
      <w:numFmt w:val="bullet"/>
      <w:lvlText w:val=""/>
      <w:lvlJc w:val="left"/>
      <w:pPr>
        <w:ind w:left="2160" w:hanging="360"/>
      </w:pPr>
      <w:rPr>
        <w:rFonts w:ascii="Wingdings" w:hAnsi="Wingdings" w:hint="default"/>
      </w:rPr>
    </w:lvl>
    <w:lvl w:ilvl="3" w:tplc="8C30724C" w:tentative="1">
      <w:start w:val="1"/>
      <w:numFmt w:val="bullet"/>
      <w:lvlText w:val=""/>
      <w:lvlJc w:val="left"/>
      <w:pPr>
        <w:ind w:left="2880" w:hanging="360"/>
      </w:pPr>
      <w:rPr>
        <w:rFonts w:ascii="Symbol" w:hAnsi="Symbol" w:hint="default"/>
      </w:rPr>
    </w:lvl>
    <w:lvl w:ilvl="4" w:tplc="60CE1670" w:tentative="1">
      <w:start w:val="1"/>
      <w:numFmt w:val="bullet"/>
      <w:lvlText w:val="o"/>
      <w:lvlJc w:val="left"/>
      <w:pPr>
        <w:ind w:left="3600" w:hanging="360"/>
      </w:pPr>
      <w:rPr>
        <w:rFonts w:ascii="Courier New" w:hAnsi="Courier New" w:cs="Courier New" w:hint="default"/>
      </w:rPr>
    </w:lvl>
    <w:lvl w:ilvl="5" w:tplc="24FE7854" w:tentative="1">
      <w:start w:val="1"/>
      <w:numFmt w:val="bullet"/>
      <w:lvlText w:val=""/>
      <w:lvlJc w:val="left"/>
      <w:pPr>
        <w:ind w:left="4320" w:hanging="360"/>
      </w:pPr>
      <w:rPr>
        <w:rFonts w:ascii="Wingdings" w:hAnsi="Wingdings" w:hint="default"/>
      </w:rPr>
    </w:lvl>
    <w:lvl w:ilvl="6" w:tplc="CB923C3C" w:tentative="1">
      <w:start w:val="1"/>
      <w:numFmt w:val="bullet"/>
      <w:lvlText w:val=""/>
      <w:lvlJc w:val="left"/>
      <w:pPr>
        <w:ind w:left="5040" w:hanging="360"/>
      </w:pPr>
      <w:rPr>
        <w:rFonts w:ascii="Symbol" w:hAnsi="Symbol" w:hint="default"/>
      </w:rPr>
    </w:lvl>
    <w:lvl w:ilvl="7" w:tplc="14FC90A0" w:tentative="1">
      <w:start w:val="1"/>
      <w:numFmt w:val="bullet"/>
      <w:lvlText w:val="o"/>
      <w:lvlJc w:val="left"/>
      <w:pPr>
        <w:ind w:left="5760" w:hanging="360"/>
      </w:pPr>
      <w:rPr>
        <w:rFonts w:ascii="Courier New" w:hAnsi="Courier New" w:cs="Courier New" w:hint="default"/>
      </w:rPr>
    </w:lvl>
    <w:lvl w:ilvl="8" w:tplc="D9321484" w:tentative="1">
      <w:start w:val="1"/>
      <w:numFmt w:val="bullet"/>
      <w:lvlText w:val=""/>
      <w:lvlJc w:val="left"/>
      <w:pPr>
        <w:ind w:left="6480" w:hanging="360"/>
      </w:pPr>
      <w:rPr>
        <w:rFonts w:ascii="Wingdings" w:hAnsi="Wingdings" w:hint="default"/>
      </w:rPr>
    </w:lvl>
  </w:abstractNum>
  <w:abstractNum w:abstractNumId="111">
    <w:nsid w:val="59A024CB"/>
    <w:multiLevelType w:val="hybridMultilevel"/>
    <w:tmpl w:val="9358FA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nsid w:val="5CAA2332"/>
    <w:multiLevelType w:val="hybridMultilevel"/>
    <w:tmpl w:val="DB3AFA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3">
    <w:nsid w:val="5D997F94"/>
    <w:multiLevelType w:val="multilevel"/>
    <w:tmpl w:val="F8B249A4"/>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nsid w:val="5F9A4EE6"/>
    <w:multiLevelType w:val="hybridMultilevel"/>
    <w:tmpl w:val="3F6098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5">
    <w:nsid w:val="618E4263"/>
    <w:multiLevelType w:val="hybridMultilevel"/>
    <w:tmpl w:val="39A4D8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6">
    <w:nsid w:val="629C40BE"/>
    <w:multiLevelType w:val="hybridMultilevel"/>
    <w:tmpl w:val="F49A74CC"/>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nsid w:val="62FA517A"/>
    <w:multiLevelType w:val="hybridMultilevel"/>
    <w:tmpl w:val="EFEAA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nsid w:val="6337064A"/>
    <w:multiLevelType w:val="hybridMultilevel"/>
    <w:tmpl w:val="C966E0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nsid w:val="655257B6"/>
    <w:multiLevelType w:val="multilevel"/>
    <w:tmpl w:val="2B5E28F8"/>
    <w:lvl w:ilvl="0">
      <w:numFmt w:val="bullet"/>
      <w:pStyle w:val="puce1"/>
      <w:lvlText w:val=""/>
      <w:lvlJc w:val="left"/>
      <w:pPr>
        <w:tabs>
          <w:tab w:val="num" w:pos="927"/>
        </w:tabs>
        <w:ind w:left="927" w:hanging="360"/>
      </w:pPr>
      <w:rPr>
        <w:rFonts w:ascii="Symbol" w:eastAsia="Times New Roman"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0">
    <w:nsid w:val="67F03EAB"/>
    <w:multiLevelType w:val="hybridMultilevel"/>
    <w:tmpl w:val="B14AF11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nsid w:val="67FF6538"/>
    <w:multiLevelType w:val="hybridMultilevel"/>
    <w:tmpl w:val="DFA0A302"/>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2">
    <w:nsid w:val="683E4D8E"/>
    <w:multiLevelType w:val="hybridMultilevel"/>
    <w:tmpl w:val="ECD67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nsid w:val="6B3A6FCD"/>
    <w:multiLevelType w:val="hybridMultilevel"/>
    <w:tmpl w:val="6CCE94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nsid w:val="6BAF7A00"/>
    <w:multiLevelType w:val="hybridMultilevel"/>
    <w:tmpl w:val="A8C2967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5">
    <w:nsid w:val="6C41461E"/>
    <w:multiLevelType w:val="hybridMultilevel"/>
    <w:tmpl w:val="C6148FD8"/>
    <w:lvl w:ilvl="0" w:tplc="2FE60456">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nsid w:val="6EBD1782"/>
    <w:multiLevelType w:val="hybridMultilevel"/>
    <w:tmpl w:val="11FC2E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nsid w:val="6F641586"/>
    <w:multiLevelType w:val="hybridMultilevel"/>
    <w:tmpl w:val="BA54CCBA"/>
    <w:lvl w:ilvl="0" w:tplc="D020EF36">
      <w:start w:val="2"/>
      <w:numFmt w:val="bullet"/>
      <w:lvlText w:val="-"/>
      <w:lvlJc w:val="left"/>
      <w:pPr>
        <w:ind w:left="1068" w:hanging="360"/>
      </w:pPr>
      <w:rPr>
        <w:rFonts w:ascii="Verdana" w:eastAsia="Times New Roman" w:hAnsi="Verdana"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8">
    <w:nsid w:val="71C73D65"/>
    <w:multiLevelType w:val="hybridMultilevel"/>
    <w:tmpl w:val="23EA2748"/>
    <w:lvl w:ilvl="0" w:tplc="E148460E">
      <w:start w:val="1"/>
      <w:numFmt w:val="bullet"/>
      <w:lvlText w:val=""/>
      <w:lvlJc w:val="left"/>
      <w:pPr>
        <w:ind w:left="1080" w:hanging="360"/>
      </w:pPr>
      <w:rPr>
        <w:rFonts w:ascii="Symbol" w:hAnsi="Symbol" w:hint="default"/>
      </w:rPr>
    </w:lvl>
    <w:lvl w:ilvl="1" w:tplc="DD268496" w:tentative="1">
      <w:start w:val="1"/>
      <w:numFmt w:val="bullet"/>
      <w:lvlText w:val="o"/>
      <w:lvlJc w:val="left"/>
      <w:pPr>
        <w:ind w:left="1800" w:hanging="360"/>
      </w:pPr>
      <w:rPr>
        <w:rFonts w:ascii="Courier New" w:hAnsi="Courier New" w:cs="Courier New" w:hint="default"/>
      </w:rPr>
    </w:lvl>
    <w:lvl w:ilvl="2" w:tplc="FF620066" w:tentative="1">
      <w:start w:val="1"/>
      <w:numFmt w:val="bullet"/>
      <w:lvlText w:val=""/>
      <w:lvlJc w:val="left"/>
      <w:pPr>
        <w:ind w:left="2520" w:hanging="360"/>
      </w:pPr>
      <w:rPr>
        <w:rFonts w:ascii="Wingdings" w:hAnsi="Wingdings" w:hint="default"/>
      </w:rPr>
    </w:lvl>
    <w:lvl w:ilvl="3" w:tplc="8906313C" w:tentative="1">
      <w:start w:val="1"/>
      <w:numFmt w:val="bullet"/>
      <w:lvlText w:val=""/>
      <w:lvlJc w:val="left"/>
      <w:pPr>
        <w:ind w:left="3240" w:hanging="360"/>
      </w:pPr>
      <w:rPr>
        <w:rFonts w:ascii="Symbol" w:hAnsi="Symbol" w:hint="default"/>
      </w:rPr>
    </w:lvl>
    <w:lvl w:ilvl="4" w:tplc="1E389756" w:tentative="1">
      <w:start w:val="1"/>
      <w:numFmt w:val="bullet"/>
      <w:lvlText w:val="o"/>
      <w:lvlJc w:val="left"/>
      <w:pPr>
        <w:ind w:left="3960" w:hanging="360"/>
      </w:pPr>
      <w:rPr>
        <w:rFonts w:ascii="Courier New" w:hAnsi="Courier New" w:cs="Courier New" w:hint="default"/>
      </w:rPr>
    </w:lvl>
    <w:lvl w:ilvl="5" w:tplc="29147174" w:tentative="1">
      <w:start w:val="1"/>
      <w:numFmt w:val="bullet"/>
      <w:lvlText w:val=""/>
      <w:lvlJc w:val="left"/>
      <w:pPr>
        <w:ind w:left="4680" w:hanging="360"/>
      </w:pPr>
      <w:rPr>
        <w:rFonts w:ascii="Wingdings" w:hAnsi="Wingdings" w:hint="default"/>
      </w:rPr>
    </w:lvl>
    <w:lvl w:ilvl="6" w:tplc="002E42E2" w:tentative="1">
      <w:start w:val="1"/>
      <w:numFmt w:val="bullet"/>
      <w:lvlText w:val=""/>
      <w:lvlJc w:val="left"/>
      <w:pPr>
        <w:ind w:left="5400" w:hanging="360"/>
      </w:pPr>
      <w:rPr>
        <w:rFonts w:ascii="Symbol" w:hAnsi="Symbol" w:hint="default"/>
      </w:rPr>
    </w:lvl>
    <w:lvl w:ilvl="7" w:tplc="51662D14" w:tentative="1">
      <w:start w:val="1"/>
      <w:numFmt w:val="bullet"/>
      <w:lvlText w:val="o"/>
      <w:lvlJc w:val="left"/>
      <w:pPr>
        <w:ind w:left="6120" w:hanging="360"/>
      </w:pPr>
      <w:rPr>
        <w:rFonts w:ascii="Courier New" w:hAnsi="Courier New" w:cs="Courier New" w:hint="default"/>
      </w:rPr>
    </w:lvl>
    <w:lvl w:ilvl="8" w:tplc="AE94F926" w:tentative="1">
      <w:start w:val="1"/>
      <w:numFmt w:val="bullet"/>
      <w:lvlText w:val=""/>
      <w:lvlJc w:val="left"/>
      <w:pPr>
        <w:ind w:left="6840" w:hanging="360"/>
      </w:pPr>
      <w:rPr>
        <w:rFonts w:ascii="Wingdings" w:hAnsi="Wingdings" w:hint="default"/>
      </w:rPr>
    </w:lvl>
  </w:abstractNum>
  <w:abstractNum w:abstractNumId="129">
    <w:nsid w:val="71EF2DCB"/>
    <w:multiLevelType w:val="hybridMultilevel"/>
    <w:tmpl w:val="DEA88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nsid w:val="737D5C3E"/>
    <w:multiLevelType w:val="singleLevel"/>
    <w:tmpl w:val="70642C9E"/>
    <w:lvl w:ilvl="0">
      <w:start w:val="1"/>
      <w:numFmt w:val="bullet"/>
      <w:pStyle w:val="puce2"/>
      <w:lvlText w:val=""/>
      <w:lvlJc w:val="left"/>
      <w:pPr>
        <w:tabs>
          <w:tab w:val="num" w:pos="360"/>
        </w:tabs>
        <w:ind w:left="360" w:hanging="360"/>
      </w:pPr>
      <w:rPr>
        <w:rFonts w:ascii="Symbol" w:hAnsi="Symbol" w:hint="default"/>
      </w:rPr>
    </w:lvl>
  </w:abstractNum>
  <w:abstractNum w:abstractNumId="131">
    <w:nsid w:val="73890E89"/>
    <w:multiLevelType w:val="hybridMultilevel"/>
    <w:tmpl w:val="3E0A60F4"/>
    <w:lvl w:ilvl="0" w:tplc="32C87440">
      <w:start w:val="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nsid w:val="7414060B"/>
    <w:multiLevelType w:val="hybridMultilevel"/>
    <w:tmpl w:val="7450929E"/>
    <w:lvl w:ilvl="0" w:tplc="D55CB424">
      <w:start w:val="7"/>
      <w:numFmt w:val="bullet"/>
      <w:lvlText w:val="-"/>
      <w:lvlJc w:val="left"/>
      <w:pPr>
        <w:ind w:left="1065" w:hanging="360"/>
      </w:pPr>
      <w:rPr>
        <w:rFonts w:ascii="Arial" w:eastAsia="Times New Roman"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33">
    <w:nsid w:val="75383F23"/>
    <w:multiLevelType w:val="hybridMultilevel"/>
    <w:tmpl w:val="3F1EED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4">
    <w:nsid w:val="7B6A6C7C"/>
    <w:multiLevelType w:val="hybridMultilevel"/>
    <w:tmpl w:val="C9880648"/>
    <w:lvl w:ilvl="0" w:tplc="898E8B9E">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nsid w:val="7E1E26EC"/>
    <w:multiLevelType w:val="hybridMultilevel"/>
    <w:tmpl w:val="1EB8FE1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nsid w:val="7E8037B6"/>
    <w:multiLevelType w:val="hybridMultilevel"/>
    <w:tmpl w:val="E3E8B8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7">
    <w:nsid w:val="7E944CD3"/>
    <w:multiLevelType w:val="hybridMultilevel"/>
    <w:tmpl w:val="0C5EC3A2"/>
    <w:lvl w:ilvl="0" w:tplc="2FE6045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nsid w:val="7FA813B4"/>
    <w:multiLevelType w:val="hybridMultilevel"/>
    <w:tmpl w:val="059470E6"/>
    <w:lvl w:ilvl="0" w:tplc="7A323512">
      <w:start w:val="16"/>
      <w:numFmt w:val="bullet"/>
      <w:lvlText w:val="-"/>
      <w:lvlJc w:val="left"/>
      <w:pPr>
        <w:ind w:left="1065"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9"/>
  </w:num>
  <w:num w:numId="2">
    <w:abstractNumId w:val="130"/>
  </w:num>
  <w:num w:numId="3">
    <w:abstractNumId w:val="84"/>
  </w:num>
  <w:num w:numId="4">
    <w:abstractNumId w:val="50"/>
  </w:num>
  <w:num w:numId="5">
    <w:abstractNumId w:val="0"/>
  </w:num>
  <w:num w:numId="6">
    <w:abstractNumId w:val="96"/>
  </w:num>
  <w:num w:numId="7">
    <w:abstractNumId w:val="82"/>
  </w:num>
  <w:num w:numId="8">
    <w:abstractNumId w:val="123"/>
  </w:num>
  <w:num w:numId="9">
    <w:abstractNumId w:val="19"/>
  </w:num>
  <w:num w:numId="10">
    <w:abstractNumId w:val="110"/>
  </w:num>
  <w:num w:numId="11">
    <w:abstractNumId w:val="97"/>
  </w:num>
  <w:num w:numId="12">
    <w:abstractNumId w:val="86"/>
  </w:num>
  <w:num w:numId="13">
    <w:abstractNumId w:val="30"/>
  </w:num>
  <w:num w:numId="14">
    <w:abstractNumId w:val="128"/>
  </w:num>
  <w:num w:numId="15">
    <w:abstractNumId w:val="115"/>
  </w:num>
  <w:num w:numId="16">
    <w:abstractNumId w:val="25"/>
  </w:num>
  <w:num w:numId="17">
    <w:abstractNumId w:val="58"/>
  </w:num>
  <w:num w:numId="18">
    <w:abstractNumId w:val="68"/>
  </w:num>
  <w:num w:numId="19">
    <w:abstractNumId w:val="44"/>
  </w:num>
  <w:num w:numId="20">
    <w:abstractNumId w:val="41"/>
  </w:num>
  <w:num w:numId="21">
    <w:abstractNumId w:val="77"/>
  </w:num>
  <w:num w:numId="22">
    <w:abstractNumId w:val="40"/>
  </w:num>
  <w:num w:numId="23">
    <w:abstractNumId w:val="42"/>
  </w:num>
  <w:num w:numId="24">
    <w:abstractNumId w:val="4"/>
  </w:num>
  <w:num w:numId="25">
    <w:abstractNumId w:val="93"/>
  </w:num>
  <w:num w:numId="26">
    <w:abstractNumId w:val="107"/>
  </w:num>
  <w:num w:numId="27">
    <w:abstractNumId w:val="108"/>
  </w:num>
  <w:num w:numId="28">
    <w:abstractNumId w:val="33"/>
  </w:num>
  <w:num w:numId="29">
    <w:abstractNumId w:val="96"/>
  </w:num>
  <w:num w:numId="30">
    <w:abstractNumId w:val="96"/>
  </w:num>
  <w:num w:numId="31">
    <w:abstractNumId w:val="26"/>
  </w:num>
  <w:num w:numId="32">
    <w:abstractNumId w:val="6"/>
  </w:num>
  <w:num w:numId="33">
    <w:abstractNumId w:val="91"/>
  </w:num>
  <w:num w:numId="34">
    <w:abstractNumId w:val="45"/>
  </w:num>
  <w:num w:numId="35">
    <w:abstractNumId w:val="75"/>
  </w:num>
  <w:num w:numId="36">
    <w:abstractNumId w:val="43"/>
  </w:num>
  <w:num w:numId="37">
    <w:abstractNumId w:val="132"/>
  </w:num>
  <w:num w:numId="38">
    <w:abstractNumId w:val="71"/>
  </w:num>
  <w:num w:numId="39">
    <w:abstractNumId w:val="72"/>
  </w:num>
  <w:num w:numId="40">
    <w:abstractNumId w:val="60"/>
  </w:num>
  <w:num w:numId="41">
    <w:abstractNumId w:val="90"/>
  </w:num>
  <w:num w:numId="42">
    <w:abstractNumId w:val="21"/>
  </w:num>
  <w:num w:numId="43">
    <w:abstractNumId w:val="56"/>
  </w:num>
  <w:num w:numId="44">
    <w:abstractNumId w:val="105"/>
  </w:num>
  <w:num w:numId="45">
    <w:abstractNumId w:val="10"/>
  </w:num>
  <w:num w:numId="46">
    <w:abstractNumId w:val="96"/>
  </w:num>
  <w:num w:numId="47">
    <w:abstractNumId w:val="96"/>
  </w:num>
  <w:num w:numId="48">
    <w:abstractNumId w:val="96"/>
  </w:num>
  <w:num w:numId="49">
    <w:abstractNumId w:val="96"/>
  </w:num>
  <w:num w:numId="50">
    <w:abstractNumId w:val="96"/>
  </w:num>
  <w:num w:numId="51">
    <w:abstractNumId w:val="96"/>
  </w:num>
  <w:num w:numId="52">
    <w:abstractNumId w:val="96"/>
  </w:num>
  <w:num w:numId="53">
    <w:abstractNumId w:val="96"/>
  </w:num>
  <w:num w:numId="54">
    <w:abstractNumId w:val="96"/>
  </w:num>
  <w:num w:numId="55">
    <w:abstractNumId w:val="96"/>
  </w:num>
  <w:num w:numId="56">
    <w:abstractNumId w:val="96"/>
  </w:num>
  <w:num w:numId="57">
    <w:abstractNumId w:val="96"/>
  </w:num>
  <w:num w:numId="58">
    <w:abstractNumId w:val="96"/>
  </w:num>
  <w:num w:numId="59">
    <w:abstractNumId w:val="96"/>
  </w:num>
  <w:num w:numId="60">
    <w:abstractNumId w:val="96"/>
  </w:num>
  <w:num w:numId="61">
    <w:abstractNumId w:val="96"/>
  </w:num>
  <w:num w:numId="62">
    <w:abstractNumId w:val="96"/>
  </w:num>
  <w:num w:numId="63">
    <w:abstractNumId w:val="96"/>
  </w:num>
  <w:num w:numId="64">
    <w:abstractNumId w:val="96"/>
  </w:num>
  <w:num w:numId="65">
    <w:abstractNumId w:val="96"/>
  </w:num>
  <w:num w:numId="66">
    <w:abstractNumId w:val="96"/>
  </w:num>
  <w:num w:numId="67">
    <w:abstractNumId w:val="96"/>
  </w:num>
  <w:num w:numId="68">
    <w:abstractNumId w:val="96"/>
  </w:num>
  <w:num w:numId="69">
    <w:abstractNumId w:val="96"/>
  </w:num>
  <w:num w:numId="70">
    <w:abstractNumId w:val="96"/>
  </w:num>
  <w:num w:numId="71">
    <w:abstractNumId w:val="96"/>
  </w:num>
  <w:num w:numId="72">
    <w:abstractNumId w:val="96"/>
  </w:num>
  <w:num w:numId="73">
    <w:abstractNumId w:val="96"/>
  </w:num>
  <w:num w:numId="74">
    <w:abstractNumId w:val="96"/>
  </w:num>
  <w:num w:numId="75">
    <w:abstractNumId w:val="96"/>
  </w:num>
  <w:num w:numId="76">
    <w:abstractNumId w:val="96"/>
  </w:num>
  <w:num w:numId="77">
    <w:abstractNumId w:val="96"/>
  </w:num>
  <w:num w:numId="78">
    <w:abstractNumId w:val="96"/>
  </w:num>
  <w:num w:numId="79">
    <w:abstractNumId w:val="96"/>
  </w:num>
  <w:num w:numId="80">
    <w:abstractNumId w:val="96"/>
  </w:num>
  <w:num w:numId="81">
    <w:abstractNumId w:val="106"/>
  </w:num>
  <w:num w:numId="82">
    <w:abstractNumId w:val="63"/>
  </w:num>
  <w:num w:numId="83">
    <w:abstractNumId w:val="96"/>
  </w:num>
  <w:num w:numId="84">
    <w:abstractNumId w:val="96"/>
  </w:num>
  <w:num w:numId="85">
    <w:abstractNumId w:val="96"/>
  </w:num>
  <w:num w:numId="86">
    <w:abstractNumId w:val="96"/>
  </w:num>
  <w:num w:numId="87">
    <w:abstractNumId w:val="96"/>
  </w:num>
  <w:num w:numId="88">
    <w:abstractNumId w:val="35"/>
  </w:num>
  <w:num w:numId="89">
    <w:abstractNumId w:val="74"/>
  </w:num>
  <w:num w:numId="90">
    <w:abstractNumId w:val="95"/>
  </w:num>
  <w:num w:numId="91">
    <w:abstractNumId w:val="51"/>
  </w:num>
  <w:num w:numId="92">
    <w:abstractNumId w:val="57"/>
  </w:num>
  <w:num w:numId="93">
    <w:abstractNumId w:val="136"/>
  </w:num>
  <w:num w:numId="94">
    <w:abstractNumId w:val="92"/>
  </w:num>
  <w:num w:numId="95">
    <w:abstractNumId w:val="2"/>
  </w:num>
  <w:num w:numId="96">
    <w:abstractNumId w:val="120"/>
  </w:num>
  <w:num w:numId="97">
    <w:abstractNumId w:val="29"/>
  </w:num>
  <w:num w:numId="98">
    <w:abstractNumId w:val="96"/>
  </w:num>
  <w:num w:numId="99">
    <w:abstractNumId w:val="81"/>
  </w:num>
  <w:num w:numId="100">
    <w:abstractNumId w:val="12"/>
  </w:num>
  <w:num w:numId="101">
    <w:abstractNumId w:val="54"/>
  </w:num>
  <w:num w:numId="102">
    <w:abstractNumId w:val="49"/>
  </w:num>
  <w:num w:numId="103">
    <w:abstractNumId w:val="103"/>
  </w:num>
  <w:num w:numId="104">
    <w:abstractNumId w:val="28"/>
  </w:num>
  <w:num w:numId="105">
    <w:abstractNumId w:val="89"/>
  </w:num>
  <w:num w:numId="106">
    <w:abstractNumId w:val="96"/>
  </w:num>
  <w:num w:numId="107">
    <w:abstractNumId w:val="39"/>
  </w:num>
  <w:num w:numId="108">
    <w:abstractNumId w:val="62"/>
  </w:num>
  <w:num w:numId="109">
    <w:abstractNumId w:val="73"/>
  </w:num>
  <w:num w:numId="110">
    <w:abstractNumId w:val="96"/>
  </w:num>
  <w:num w:numId="111">
    <w:abstractNumId w:val="34"/>
  </w:num>
  <w:num w:numId="112">
    <w:abstractNumId w:val="27"/>
  </w:num>
  <w:num w:numId="113">
    <w:abstractNumId w:val="126"/>
  </w:num>
  <w:num w:numId="114">
    <w:abstractNumId w:val="69"/>
  </w:num>
  <w:num w:numId="115">
    <w:abstractNumId w:val="20"/>
  </w:num>
  <w:num w:numId="116">
    <w:abstractNumId w:val="65"/>
  </w:num>
  <w:num w:numId="117">
    <w:abstractNumId w:val="37"/>
  </w:num>
  <w:num w:numId="118">
    <w:abstractNumId w:val="117"/>
  </w:num>
  <w:num w:numId="119">
    <w:abstractNumId w:val="112"/>
  </w:num>
  <w:num w:numId="120">
    <w:abstractNumId w:val="55"/>
  </w:num>
  <w:num w:numId="121">
    <w:abstractNumId w:val="53"/>
  </w:num>
  <w:num w:numId="122">
    <w:abstractNumId w:val="96"/>
  </w:num>
  <w:num w:numId="123">
    <w:abstractNumId w:val="96"/>
  </w:num>
  <w:num w:numId="124">
    <w:abstractNumId w:val="11"/>
  </w:num>
  <w:num w:numId="125">
    <w:abstractNumId w:val="67"/>
  </w:num>
  <w:num w:numId="126">
    <w:abstractNumId w:val="100"/>
  </w:num>
  <w:num w:numId="127">
    <w:abstractNumId w:val="96"/>
  </w:num>
  <w:num w:numId="128">
    <w:abstractNumId w:val="46"/>
  </w:num>
  <w:num w:numId="129">
    <w:abstractNumId w:val="96"/>
  </w:num>
  <w:num w:numId="130">
    <w:abstractNumId w:val="96"/>
  </w:num>
  <w:num w:numId="131">
    <w:abstractNumId w:val="96"/>
  </w:num>
  <w:num w:numId="132">
    <w:abstractNumId w:val="96"/>
  </w:num>
  <w:num w:numId="133">
    <w:abstractNumId w:val="96"/>
  </w:num>
  <w:num w:numId="134">
    <w:abstractNumId w:val="122"/>
  </w:num>
  <w:num w:numId="135">
    <w:abstractNumId w:val="118"/>
  </w:num>
  <w:num w:numId="136">
    <w:abstractNumId w:val="76"/>
  </w:num>
  <w:num w:numId="137">
    <w:abstractNumId w:val="138"/>
  </w:num>
  <w:num w:numId="138">
    <w:abstractNumId w:val="116"/>
  </w:num>
  <w:num w:numId="139">
    <w:abstractNumId w:val="7"/>
  </w:num>
  <w:num w:numId="140">
    <w:abstractNumId w:val="16"/>
  </w:num>
  <w:num w:numId="141">
    <w:abstractNumId w:val="8"/>
  </w:num>
  <w:num w:numId="142">
    <w:abstractNumId w:val="104"/>
  </w:num>
  <w:num w:numId="143">
    <w:abstractNumId w:val="10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11"/>
  </w:num>
  <w:num w:numId="145">
    <w:abstractNumId w:val="96"/>
  </w:num>
  <w:num w:numId="146">
    <w:abstractNumId w:val="96"/>
  </w:num>
  <w:num w:numId="147">
    <w:abstractNumId w:val="96"/>
  </w:num>
  <w:num w:numId="148">
    <w:abstractNumId w:val="96"/>
  </w:num>
  <w:num w:numId="149">
    <w:abstractNumId w:val="61"/>
  </w:num>
  <w:num w:numId="150">
    <w:abstractNumId w:val="96"/>
  </w:num>
  <w:num w:numId="151">
    <w:abstractNumId w:val="96"/>
  </w:num>
  <w:num w:numId="152">
    <w:abstractNumId w:val="13"/>
  </w:num>
  <w:num w:numId="153">
    <w:abstractNumId w:val="131"/>
  </w:num>
  <w:num w:numId="154">
    <w:abstractNumId w:val="96"/>
  </w:num>
  <w:num w:numId="155">
    <w:abstractNumId w:val="47"/>
  </w:num>
  <w:num w:numId="156">
    <w:abstractNumId w:val="96"/>
  </w:num>
  <w:num w:numId="157">
    <w:abstractNumId w:val="125"/>
  </w:num>
  <w:num w:numId="158">
    <w:abstractNumId w:val="96"/>
  </w:num>
  <w:num w:numId="159">
    <w:abstractNumId w:val="85"/>
  </w:num>
  <w:num w:numId="160">
    <w:abstractNumId w:val="96"/>
  </w:num>
  <w:num w:numId="161">
    <w:abstractNumId w:val="87"/>
  </w:num>
  <w:num w:numId="162">
    <w:abstractNumId w:val="31"/>
  </w:num>
  <w:num w:numId="163">
    <w:abstractNumId w:val="109"/>
  </w:num>
  <w:num w:numId="164">
    <w:abstractNumId w:val="3"/>
  </w:num>
  <w:num w:numId="165">
    <w:abstractNumId w:val="134"/>
  </w:num>
  <w:num w:numId="166">
    <w:abstractNumId w:val="96"/>
  </w:num>
  <w:num w:numId="167">
    <w:abstractNumId w:val="15"/>
  </w:num>
  <w:num w:numId="168">
    <w:abstractNumId w:val="17"/>
  </w:num>
  <w:num w:numId="169">
    <w:abstractNumId w:val="137"/>
  </w:num>
  <w:num w:numId="170">
    <w:abstractNumId w:val="80"/>
  </w:num>
  <w:num w:numId="171">
    <w:abstractNumId w:val="66"/>
  </w:num>
  <w:num w:numId="172">
    <w:abstractNumId w:val="133"/>
  </w:num>
  <w:num w:numId="173">
    <w:abstractNumId w:val="5"/>
  </w:num>
  <w:num w:numId="174">
    <w:abstractNumId w:val="52"/>
  </w:num>
  <w:num w:numId="175">
    <w:abstractNumId w:val="88"/>
  </w:num>
  <w:num w:numId="176">
    <w:abstractNumId w:val="22"/>
  </w:num>
  <w:num w:numId="177">
    <w:abstractNumId w:val="135"/>
  </w:num>
  <w:num w:numId="178">
    <w:abstractNumId w:val="124"/>
  </w:num>
  <w:num w:numId="179">
    <w:abstractNumId w:val="9"/>
  </w:num>
  <w:num w:numId="180">
    <w:abstractNumId w:val="70"/>
  </w:num>
  <w:num w:numId="181">
    <w:abstractNumId w:val="96"/>
  </w:num>
  <w:num w:numId="182">
    <w:abstractNumId w:val="96"/>
  </w:num>
  <w:num w:numId="183">
    <w:abstractNumId w:val="24"/>
  </w:num>
  <w:num w:numId="184">
    <w:abstractNumId w:val="32"/>
  </w:num>
  <w:num w:numId="185">
    <w:abstractNumId w:val="113"/>
  </w:num>
  <w:num w:numId="186">
    <w:abstractNumId w:val="102"/>
  </w:num>
  <w:num w:numId="187">
    <w:abstractNumId w:val="96"/>
  </w:num>
  <w:num w:numId="188">
    <w:abstractNumId w:val="96"/>
  </w:num>
  <w:num w:numId="189">
    <w:abstractNumId w:val="48"/>
  </w:num>
  <w:num w:numId="190">
    <w:abstractNumId w:val="98"/>
  </w:num>
  <w:num w:numId="191">
    <w:abstractNumId w:val="36"/>
  </w:num>
  <w:num w:numId="192">
    <w:abstractNumId w:val="79"/>
  </w:num>
  <w:num w:numId="193">
    <w:abstractNumId w:val="129"/>
  </w:num>
  <w:num w:numId="194">
    <w:abstractNumId w:val="78"/>
  </w:num>
  <w:num w:numId="195">
    <w:abstractNumId w:val="83"/>
  </w:num>
  <w:num w:numId="196">
    <w:abstractNumId w:val="96"/>
  </w:num>
  <w:num w:numId="197">
    <w:abstractNumId w:val="96"/>
  </w:num>
  <w:num w:numId="198">
    <w:abstractNumId w:val="101"/>
  </w:num>
  <w:num w:numId="199">
    <w:abstractNumId w:val="23"/>
  </w:num>
  <w:num w:numId="200">
    <w:abstractNumId w:val="38"/>
  </w:num>
  <w:num w:numId="201">
    <w:abstractNumId w:val="94"/>
  </w:num>
  <w:num w:numId="202">
    <w:abstractNumId w:val="99"/>
  </w:num>
  <w:num w:numId="203">
    <w:abstractNumId w:val="96"/>
  </w:num>
  <w:num w:numId="204">
    <w:abstractNumId w:val="59"/>
  </w:num>
  <w:num w:numId="205">
    <w:abstractNumId w:val="96"/>
  </w:num>
  <w:num w:numId="206">
    <w:abstractNumId w:val="96"/>
  </w:num>
  <w:num w:numId="207">
    <w:abstractNumId w:val="96"/>
  </w:num>
  <w:num w:numId="208">
    <w:abstractNumId w:val="1"/>
  </w:num>
  <w:num w:numId="209">
    <w:abstractNumId w:val="121"/>
  </w:num>
  <w:num w:numId="210">
    <w:abstractNumId w:val="96"/>
  </w:num>
  <w:num w:numId="211">
    <w:abstractNumId w:val="96"/>
  </w:num>
  <w:num w:numId="212">
    <w:abstractNumId w:val="96"/>
  </w:num>
  <w:num w:numId="213">
    <w:abstractNumId w:val="96"/>
  </w:num>
  <w:num w:numId="214">
    <w:abstractNumId w:val="18"/>
  </w:num>
  <w:num w:numId="215">
    <w:abstractNumId w:val="64"/>
  </w:num>
  <w:num w:numId="216">
    <w:abstractNumId w:val="114"/>
  </w:num>
  <w:num w:numId="217">
    <w:abstractNumId w:val="127"/>
  </w:num>
  <w:num w:numId="218">
    <w:abstractNumId w:val="14"/>
  </w:num>
  <w:num w:numId="219">
    <w:abstractNumId w:val="96"/>
  </w:num>
  <w:num w:numId="220">
    <w:abstractNumId w:val="96"/>
  </w:num>
  <w:num w:numId="221">
    <w:abstractNumId w:val="96"/>
  </w:num>
  <w:numIdMacAtCleanup w:val="2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activeWritingStyle w:appName="MSWord" w:lang="fr-FR"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es-ES" w:vendorID="64" w:dllVersion="131078" w:nlCheck="1" w:checkStyle="1"/>
  <w:activeWritingStyle w:appName="MSWord" w:lang="de-AT" w:vendorID="64" w:dllVersion="131078" w:nlCheck="1" w:checkStyle="1"/>
  <w:activeWritingStyle w:appName="MSWord" w:lang="fr-FR" w:vendorID="9" w:dllVersion="512" w:checkStyle="1"/>
  <w:activeWritingStyle w:appName="MSWord" w:lang="en-GB" w:vendorID="8" w:dllVersion="513" w:checkStyle="1"/>
  <w:attachedTemplate r:id="rId1"/>
  <w:linkStyles/>
  <w:stylePaneFormatFilter w:val="0004"/>
  <w:trackRevisions/>
  <w:defaultTabStop w:val="708"/>
  <w:hyphenationZone w:val="425"/>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rsids>
    <w:rsidRoot w:val="004E1D7A"/>
    <w:rsid w:val="00002A53"/>
    <w:rsid w:val="00002DA2"/>
    <w:rsid w:val="00002ECE"/>
    <w:rsid w:val="00003980"/>
    <w:rsid w:val="00003D4B"/>
    <w:rsid w:val="0000693A"/>
    <w:rsid w:val="00006B83"/>
    <w:rsid w:val="00007A06"/>
    <w:rsid w:val="00007C6C"/>
    <w:rsid w:val="000105B3"/>
    <w:rsid w:val="00010AC9"/>
    <w:rsid w:val="00010AD9"/>
    <w:rsid w:val="00011769"/>
    <w:rsid w:val="00012952"/>
    <w:rsid w:val="00012E51"/>
    <w:rsid w:val="00013186"/>
    <w:rsid w:val="000131B8"/>
    <w:rsid w:val="00013998"/>
    <w:rsid w:val="00013D6F"/>
    <w:rsid w:val="00013FF1"/>
    <w:rsid w:val="0001480A"/>
    <w:rsid w:val="000154C8"/>
    <w:rsid w:val="000155D2"/>
    <w:rsid w:val="000221D9"/>
    <w:rsid w:val="00022C2D"/>
    <w:rsid w:val="000234BA"/>
    <w:rsid w:val="00024508"/>
    <w:rsid w:val="00025E09"/>
    <w:rsid w:val="00026289"/>
    <w:rsid w:val="000264A9"/>
    <w:rsid w:val="000269E4"/>
    <w:rsid w:val="00026A76"/>
    <w:rsid w:val="000277A0"/>
    <w:rsid w:val="00030038"/>
    <w:rsid w:val="00030FEA"/>
    <w:rsid w:val="00031130"/>
    <w:rsid w:val="00031C44"/>
    <w:rsid w:val="00032398"/>
    <w:rsid w:val="000336D4"/>
    <w:rsid w:val="000345C6"/>
    <w:rsid w:val="00034702"/>
    <w:rsid w:val="00035265"/>
    <w:rsid w:val="00035C1B"/>
    <w:rsid w:val="00035D8A"/>
    <w:rsid w:val="000377C8"/>
    <w:rsid w:val="00037A12"/>
    <w:rsid w:val="00037BEF"/>
    <w:rsid w:val="00037C06"/>
    <w:rsid w:val="00037F34"/>
    <w:rsid w:val="00040049"/>
    <w:rsid w:val="00040222"/>
    <w:rsid w:val="00040607"/>
    <w:rsid w:val="00040611"/>
    <w:rsid w:val="00040949"/>
    <w:rsid w:val="00041813"/>
    <w:rsid w:val="00041E04"/>
    <w:rsid w:val="000420B5"/>
    <w:rsid w:val="000424F7"/>
    <w:rsid w:val="0004291B"/>
    <w:rsid w:val="00042C87"/>
    <w:rsid w:val="00043195"/>
    <w:rsid w:val="000431D8"/>
    <w:rsid w:val="00043CD9"/>
    <w:rsid w:val="00043EDB"/>
    <w:rsid w:val="00043F0A"/>
    <w:rsid w:val="00044316"/>
    <w:rsid w:val="00044557"/>
    <w:rsid w:val="00044EC6"/>
    <w:rsid w:val="00044FFF"/>
    <w:rsid w:val="000457C9"/>
    <w:rsid w:val="000459C8"/>
    <w:rsid w:val="00045CDF"/>
    <w:rsid w:val="00045D09"/>
    <w:rsid w:val="000471D0"/>
    <w:rsid w:val="00047B3E"/>
    <w:rsid w:val="0005089E"/>
    <w:rsid w:val="000508D8"/>
    <w:rsid w:val="00051B10"/>
    <w:rsid w:val="00052644"/>
    <w:rsid w:val="000531C6"/>
    <w:rsid w:val="00053315"/>
    <w:rsid w:val="0005359F"/>
    <w:rsid w:val="00053719"/>
    <w:rsid w:val="00053BAE"/>
    <w:rsid w:val="00054223"/>
    <w:rsid w:val="00054570"/>
    <w:rsid w:val="00054C2B"/>
    <w:rsid w:val="000557E0"/>
    <w:rsid w:val="00056271"/>
    <w:rsid w:val="00056571"/>
    <w:rsid w:val="000573B0"/>
    <w:rsid w:val="00057899"/>
    <w:rsid w:val="00057C9F"/>
    <w:rsid w:val="00057E79"/>
    <w:rsid w:val="0006079A"/>
    <w:rsid w:val="00060D51"/>
    <w:rsid w:val="00061035"/>
    <w:rsid w:val="000619A4"/>
    <w:rsid w:val="00061D66"/>
    <w:rsid w:val="00062828"/>
    <w:rsid w:val="000631C4"/>
    <w:rsid w:val="000649A4"/>
    <w:rsid w:val="00064A4C"/>
    <w:rsid w:val="00064A7A"/>
    <w:rsid w:val="00064B8C"/>
    <w:rsid w:val="00064DD7"/>
    <w:rsid w:val="00064E7E"/>
    <w:rsid w:val="000657CF"/>
    <w:rsid w:val="0006589A"/>
    <w:rsid w:val="00065AF9"/>
    <w:rsid w:val="0006753E"/>
    <w:rsid w:val="00067B8A"/>
    <w:rsid w:val="00067F71"/>
    <w:rsid w:val="000707C8"/>
    <w:rsid w:val="00070F46"/>
    <w:rsid w:val="000711D7"/>
    <w:rsid w:val="000715AA"/>
    <w:rsid w:val="00071666"/>
    <w:rsid w:val="00071C8E"/>
    <w:rsid w:val="00071D14"/>
    <w:rsid w:val="000720B3"/>
    <w:rsid w:val="00072548"/>
    <w:rsid w:val="000727E5"/>
    <w:rsid w:val="00072A45"/>
    <w:rsid w:val="00072E55"/>
    <w:rsid w:val="0007300F"/>
    <w:rsid w:val="00073AEC"/>
    <w:rsid w:val="00074680"/>
    <w:rsid w:val="0007508C"/>
    <w:rsid w:val="0007546B"/>
    <w:rsid w:val="00076A13"/>
    <w:rsid w:val="00076EBD"/>
    <w:rsid w:val="00077500"/>
    <w:rsid w:val="00077829"/>
    <w:rsid w:val="00077A01"/>
    <w:rsid w:val="00077AF5"/>
    <w:rsid w:val="000801F6"/>
    <w:rsid w:val="000803D7"/>
    <w:rsid w:val="00080594"/>
    <w:rsid w:val="0008066A"/>
    <w:rsid w:val="00081221"/>
    <w:rsid w:val="000819D1"/>
    <w:rsid w:val="000830F4"/>
    <w:rsid w:val="000835A3"/>
    <w:rsid w:val="000838AC"/>
    <w:rsid w:val="0008422B"/>
    <w:rsid w:val="000844F9"/>
    <w:rsid w:val="00084678"/>
    <w:rsid w:val="00084FC4"/>
    <w:rsid w:val="00085096"/>
    <w:rsid w:val="000851AA"/>
    <w:rsid w:val="000855CD"/>
    <w:rsid w:val="000855EF"/>
    <w:rsid w:val="0008577A"/>
    <w:rsid w:val="00085BA4"/>
    <w:rsid w:val="00085E1C"/>
    <w:rsid w:val="000867B6"/>
    <w:rsid w:val="000869B4"/>
    <w:rsid w:val="00087A79"/>
    <w:rsid w:val="00087ECC"/>
    <w:rsid w:val="000904D1"/>
    <w:rsid w:val="00090FC6"/>
    <w:rsid w:val="0009213E"/>
    <w:rsid w:val="000924F8"/>
    <w:rsid w:val="0009269B"/>
    <w:rsid w:val="000928CB"/>
    <w:rsid w:val="00092A4D"/>
    <w:rsid w:val="00092FBA"/>
    <w:rsid w:val="00093944"/>
    <w:rsid w:val="00093BBA"/>
    <w:rsid w:val="00095550"/>
    <w:rsid w:val="00095794"/>
    <w:rsid w:val="0009583F"/>
    <w:rsid w:val="00095B97"/>
    <w:rsid w:val="00096138"/>
    <w:rsid w:val="000961F0"/>
    <w:rsid w:val="000962EA"/>
    <w:rsid w:val="0009714B"/>
    <w:rsid w:val="0009767C"/>
    <w:rsid w:val="0009797B"/>
    <w:rsid w:val="00097C9C"/>
    <w:rsid w:val="000A0486"/>
    <w:rsid w:val="000A0946"/>
    <w:rsid w:val="000A101C"/>
    <w:rsid w:val="000A11E0"/>
    <w:rsid w:val="000A206D"/>
    <w:rsid w:val="000A22E0"/>
    <w:rsid w:val="000A29B2"/>
    <w:rsid w:val="000A29EC"/>
    <w:rsid w:val="000A2ECF"/>
    <w:rsid w:val="000A3213"/>
    <w:rsid w:val="000A4181"/>
    <w:rsid w:val="000A41BF"/>
    <w:rsid w:val="000A435E"/>
    <w:rsid w:val="000A51C4"/>
    <w:rsid w:val="000A5EB4"/>
    <w:rsid w:val="000A7BF4"/>
    <w:rsid w:val="000A7F26"/>
    <w:rsid w:val="000B04BD"/>
    <w:rsid w:val="000B04DE"/>
    <w:rsid w:val="000B11BB"/>
    <w:rsid w:val="000B1511"/>
    <w:rsid w:val="000B1513"/>
    <w:rsid w:val="000B1540"/>
    <w:rsid w:val="000B2016"/>
    <w:rsid w:val="000B2791"/>
    <w:rsid w:val="000B2DEF"/>
    <w:rsid w:val="000B3657"/>
    <w:rsid w:val="000B38A8"/>
    <w:rsid w:val="000B3DE6"/>
    <w:rsid w:val="000B405D"/>
    <w:rsid w:val="000B41F4"/>
    <w:rsid w:val="000B4CAD"/>
    <w:rsid w:val="000B51BE"/>
    <w:rsid w:val="000B5C73"/>
    <w:rsid w:val="000B65FC"/>
    <w:rsid w:val="000B66FE"/>
    <w:rsid w:val="000B790B"/>
    <w:rsid w:val="000B7B30"/>
    <w:rsid w:val="000B7D64"/>
    <w:rsid w:val="000C022E"/>
    <w:rsid w:val="000C1C85"/>
    <w:rsid w:val="000C278E"/>
    <w:rsid w:val="000C2D69"/>
    <w:rsid w:val="000C30D1"/>
    <w:rsid w:val="000C3D1C"/>
    <w:rsid w:val="000C3E58"/>
    <w:rsid w:val="000C4013"/>
    <w:rsid w:val="000C428D"/>
    <w:rsid w:val="000C4546"/>
    <w:rsid w:val="000C60C2"/>
    <w:rsid w:val="000C6188"/>
    <w:rsid w:val="000C6B45"/>
    <w:rsid w:val="000C7101"/>
    <w:rsid w:val="000C7958"/>
    <w:rsid w:val="000C7BC0"/>
    <w:rsid w:val="000D2964"/>
    <w:rsid w:val="000D2B77"/>
    <w:rsid w:val="000D4A7A"/>
    <w:rsid w:val="000D4C16"/>
    <w:rsid w:val="000D4C1E"/>
    <w:rsid w:val="000D7D81"/>
    <w:rsid w:val="000E0893"/>
    <w:rsid w:val="000E10E3"/>
    <w:rsid w:val="000E1B50"/>
    <w:rsid w:val="000E1CBE"/>
    <w:rsid w:val="000E1DCB"/>
    <w:rsid w:val="000E1DD6"/>
    <w:rsid w:val="000E1F49"/>
    <w:rsid w:val="000E204A"/>
    <w:rsid w:val="000E20BA"/>
    <w:rsid w:val="000E236F"/>
    <w:rsid w:val="000E305A"/>
    <w:rsid w:val="000E3469"/>
    <w:rsid w:val="000E34B1"/>
    <w:rsid w:val="000E3980"/>
    <w:rsid w:val="000E3BC4"/>
    <w:rsid w:val="000E43F4"/>
    <w:rsid w:val="000E4E88"/>
    <w:rsid w:val="000E5A0A"/>
    <w:rsid w:val="000E5EEF"/>
    <w:rsid w:val="000E60ED"/>
    <w:rsid w:val="000E6811"/>
    <w:rsid w:val="000E73DA"/>
    <w:rsid w:val="000E7544"/>
    <w:rsid w:val="000E798E"/>
    <w:rsid w:val="000E7E9F"/>
    <w:rsid w:val="000F07B3"/>
    <w:rsid w:val="000F0D3A"/>
    <w:rsid w:val="000F18BD"/>
    <w:rsid w:val="000F2675"/>
    <w:rsid w:val="000F2816"/>
    <w:rsid w:val="000F30C8"/>
    <w:rsid w:val="000F48E4"/>
    <w:rsid w:val="000F5C81"/>
    <w:rsid w:val="000F5FFF"/>
    <w:rsid w:val="000F6717"/>
    <w:rsid w:val="000F7777"/>
    <w:rsid w:val="000F7A55"/>
    <w:rsid w:val="000F7C93"/>
    <w:rsid w:val="001004FC"/>
    <w:rsid w:val="00100D1F"/>
    <w:rsid w:val="001017EC"/>
    <w:rsid w:val="00101BB5"/>
    <w:rsid w:val="001020BD"/>
    <w:rsid w:val="00102132"/>
    <w:rsid w:val="00102185"/>
    <w:rsid w:val="0010275C"/>
    <w:rsid w:val="00102D2A"/>
    <w:rsid w:val="00103A32"/>
    <w:rsid w:val="001046BD"/>
    <w:rsid w:val="00104723"/>
    <w:rsid w:val="00104DED"/>
    <w:rsid w:val="00105623"/>
    <w:rsid w:val="00105BCF"/>
    <w:rsid w:val="0010641C"/>
    <w:rsid w:val="00106785"/>
    <w:rsid w:val="001067F3"/>
    <w:rsid w:val="00106F4D"/>
    <w:rsid w:val="00106F66"/>
    <w:rsid w:val="001072D9"/>
    <w:rsid w:val="00107FE5"/>
    <w:rsid w:val="001102C7"/>
    <w:rsid w:val="00110B59"/>
    <w:rsid w:val="0011107D"/>
    <w:rsid w:val="0011145F"/>
    <w:rsid w:val="0011238A"/>
    <w:rsid w:val="00112E9C"/>
    <w:rsid w:val="00113A25"/>
    <w:rsid w:val="001141BD"/>
    <w:rsid w:val="00114E38"/>
    <w:rsid w:val="00115066"/>
    <w:rsid w:val="00115304"/>
    <w:rsid w:val="00116230"/>
    <w:rsid w:val="00116298"/>
    <w:rsid w:val="001165F6"/>
    <w:rsid w:val="00116661"/>
    <w:rsid w:val="001177CD"/>
    <w:rsid w:val="0011796A"/>
    <w:rsid w:val="001205DE"/>
    <w:rsid w:val="00120FF8"/>
    <w:rsid w:val="00122C0B"/>
    <w:rsid w:val="001238D0"/>
    <w:rsid w:val="0012456D"/>
    <w:rsid w:val="00124BF5"/>
    <w:rsid w:val="0012547E"/>
    <w:rsid w:val="001255EE"/>
    <w:rsid w:val="001256E0"/>
    <w:rsid w:val="00125F29"/>
    <w:rsid w:val="001265EC"/>
    <w:rsid w:val="00126770"/>
    <w:rsid w:val="00126E1F"/>
    <w:rsid w:val="00131480"/>
    <w:rsid w:val="001316BF"/>
    <w:rsid w:val="001318CC"/>
    <w:rsid w:val="00131FF1"/>
    <w:rsid w:val="00132107"/>
    <w:rsid w:val="00132C3D"/>
    <w:rsid w:val="00133938"/>
    <w:rsid w:val="0013460F"/>
    <w:rsid w:val="001347A8"/>
    <w:rsid w:val="001349BE"/>
    <w:rsid w:val="00134BB2"/>
    <w:rsid w:val="0013500F"/>
    <w:rsid w:val="001352EC"/>
    <w:rsid w:val="00135765"/>
    <w:rsid w:val="00135BB6"/>
    <w:rsid w:val="00136ABB"/>
    <w:rsid w:val="00136B9F"/>
    <w:rsid w:val="00136C99"/>
    <w:rsid w:val="001403EA"/>
    <w:rsid w:val="00141E8A"/>
    <w:rsid w:val="001429B3"/>
    <w:rsid w:val="00142B13"/>
    <w:rsid w:val="00142D34"/>
    <w:rsid w:val="00142EA2"/>
    <w:rsid w:val="00142F8B"/>
    <w:rsid w:val="001433A2"/>
    <w:rsid w:val="00143910"/>
    <w:rsid w:val="00143BCE"/>
    <w:rsid w:val="001443EE"/>
    <w:rsid w:val="001452E9"/>
    <w:rsid w:val="0014541A"/>
    <w:rsid w:val="00145A5F"/>
    <w:rsid w:val="00146625"/>
    <w:rsid w:val="00146FFA"/>
    <w:rsid w:val="0014713E"/>
    <w:rsid w:val="00147D88"/>
    <w:rsid w:val="001512A2"/>
    <w:rsid w:val="001513EF"/>
    <w:rsid w:val="0015161E"/>
    <w:rsid w:val="001518B4"/>
    <w:rsid w:val="00151D12"/>
    <w:rsid w:val="00151D22"/>
    <w:rsid w:val="00152750"/>
    <w:rsid w:val="001529C1"/>
    <w:rsid w:val="00153184"/>
    <w:rsid w:val="00153ED7"/>
    <w:rsid w:val="001549E6"/>
    <w:rsid w:val="0015522C"/>
    <w:rsid w:val="00155482"/>
    <w:rsid w:val="001564AA"/>
    <w:rsid w:val="00156BD3"/>
    <w:rsid w:val="00156E96"/>
    <w:rsid w:val="00156F8C"/>
    <w:rsid w:val="001600DD"/>
    <w:rsid w:val="001602E6"/>
    <w:rsid w:val="00160DEE"/>
    <w:rsid w:val="0016137C"/>
    <w:rsid w:val="00161CE8"/>
    <w:rsid w:val="00162633"/>
    <w:rsid w:val="00163C00"/>
    <w:rsid w:val="00163C3C"/>
    <w:rsid w:val="0016426E"/>
    <w:rsid w:val="00164EE6"/>
    <w:rsid w:val="001656F3"/>
    <w:rsid w:val="00165D09"/>
    <w:rsid w:val="00166F82"/>
    <w:rsid w:val="00167CEF"/>
    <w:rsid w:val="00167DD7"/>
    <w:rsid w:val="001702D8"/>
    <w:rsid w:val="00170A35"/>
    <w:rsid w:val="001714D1"/>
    <w:rsid w:val="0017161F"/>
    <w:rsid w:val="00172276"/>
    <w:rsid w:val="0017233B"/>
    <w:rsid w:val="001723BE"/>
    <w:rsid w:val="0017306F"/>
    <w:rsid w:val="00173A8E"/>
    <w:rsid w:val="001746AE"/>
    <w:rsid w:val="001756D7"/>
    <w:rsid w:val="00176028"/>
    <w:rsid w:val="001764A0"/>
    <w:rsid w:val="001765B5"/>
    <w:rsid w:val="001766B8"/>
    <w:rsid w:val="00176C06"/>
    <w:rsid w:val="001771BF"/>
    <w:rsid w:val="00177FFC"/>
    <w:rsid w:val="001800E0"/>
    <w:rsid w:val="001803DB"/>
    <w:rsid w:val="00180476"/>
    <w:rsid w:val="001806E5"/>
    <w:rsid w:val="0018169C"/>
    <w:rsid w:val="00181837"/>
    <w:rsid w:val="00181B5B"/>
    <w:rsid w:val="00181E81"/>
    <w:rsid w:val="00182B3A"/>
    <w:rsid w:val="00183B44"/>
    <w:rsid w:val="001841CE"/>
    <w:rsid w:val="001852FB"/>
    <w:rsid w:val="00185906"/>
    <w:rsid w:val="001866A5"/>
    <w:rsid w:val="0018697B"/>
    <w:rsid w:val="001869D5"/>
    <w:rsid w:val="00186BA7"/>
    <w:rsid w:val="001870D0"/>
    <w:rsid w:val="0018718F"/>
    <w:rsid w:val="0018726C"/>
    <w:rsid w:val="00190500"/>
    <w:rsid w:val="001914CC"/>
    <w:rsid w:val="001915D5"/>
    <w:rsid w:val="00192056"/>
    <w:rsid w:val="001935E2"/>
    <w:rsid w:val="0019428E"/>
    <w:rsid w:val="001943BD"/>
    <w:rsid w:val="001947C7"/>
    <w:rsid w:val="00195DAF"/>
    <w:rsid w:val="00195E00"/>
    <w:rsid w:val="00195FC9"/>
    <w:rsid w:val="00196033"/>
    <w:rsid w:val="001A08EB"/>
    <w:rsid w:val="001A08F1"/>
    <w:rsid w:val="001A1009"/>
    <w:rsid w:val="001A1952"/>
    <w:rsid w:val="001A2816"/>
    <w:rsid w:val="001A2875"/>
    <w:rsid w:val="001A3CFE"/>
    <w:rsid w:val="001A525F"/>
    <w:rsid w:val="001A541F"/>
    <w:rsid w:val="001A5B52"/>
    <w:rsid w:val="001A61D8"/>
    <w:rsid w:val="001A68EF"/>
    <w:rsid w:val="001A6B50"/>
    <w:rsid w:val="001A6DA9"/>
    <w:rsid w:val="001A7ED2"/>
    <w:rsid w:val="001B0097"/>
    <w:rsid w:val="001B05A3"/>
    <w:rsid w:val="001B11D5"/>
    <w:rsid w:val="001B175A"/>
    <w:rsid w:val="001B2386"/>
    <w:rsid w:val="001B27A3"/>
    <w:rsid w:val="001B284B"/>
    <w:rsid w:val="001B3131"/>
    <w:rsid w:val="001B340D"/>
    <w:rsid w:val="001B35E3"/>
    <w:rsid w:val="001B3E16"/>
    <w:rsid w:val="001B4033"/>
    <w:rsid w:val="001B421B"/>
    <w:rsid w:val="001B5DC2"/>
    <w:rsid w:val="001B665D"/>
    <w:rsid w:val="001B768B"/>
    <w:rsid w:val="001C0C27"/>
    <w:rsid w:val="001C252A"/>
    <w:rsid w:val="001C2885"/>
    <w:rsid w:val="001C3196"/>
    <w:rsid w:val="001C378F"/>
    <w:rsid w:val="001C4417"/>
    <w:rsid w:val="001C4941"/>
    <w:rsid w:val="001C5143"/>
    <w:rsid w:val="001C5744"/>
    <w:rsid w:val="001C5B70"/>
    <w:rsid w:val="001C5C14"/>
    <w:rsid w:val="001C60C9"/>
    <w:rsid w:val="001C61E1"/>
    <w:rsid w:val="001C6DE0"/>
    <w:rsid w:val="001C7998"/>
    <w:rsid w:val="001D00E3"/>
    <w:rsid w:val="001D110D"/>
    <w:rsid w:val="001D1479"/>
    <w:rsid w:val="001D1AE9"/>
    <w:rsid w:val="001D1D36"/>
    <w:rsid w:val="001D3FB1"/>
    <w:rsid w:val="001D46B1"/>
    <w:rsid w:val="001D5439"/>
    <w:rsid w:val="001D54DA"/>
    <w:rsid w:val="001D749C"/>
    <w:rsid w:val="001D75A3"/>
    <w:rsid w:val="001D7767"/>
    <w:rsid w:val="001D77AE"/>
    <w:rsid w:val="001D7949"/>
    <w:rsid w:val="001D7B14"/>
    <w:rsid w:val="001E0123"/>
    <w:rsid w:val="001E067D"/>
    <w:rsid w:val="001E10DB"/>
    <w:rsid w:val="001E1D15"/>
    <w:rsid w:val="001E27AE"/>
    <w:rsid w:val="001E2977"/>
    <w:rsid w:val="001E2A97"/>
    <w:rsid w:val="001E35AA"/>
    <w:rsid w:val="001E36B3"/>
    <w:rsid w:val="001E4326"/>
    <w:rsid w:val="001E4FCA"/>
    <w:rsid w:val="001E4FFB"/>
    <w:rsid w:val="001E6CA5"/>
    <w:rsid w:val="001E7178"/>
    <w:rsid w:val="001E75F1"/>
    <w:rsid w:val="001E77E1"/>
    <w:rsid w:val="001F011A"/>
    <w:rsid w:val="001F065F"/>
    <w:rsid w:val="001F0EFD"/>
    <w:rsid w:val="001F13CE"/>
    <w:rsid w:val="001F196E"/>
    <w:rsid w:val="001F223B"/>
    <w:rsid w:val="001F24D4"/>
    <w:rsid w:val="001F27C9"/>
    <w:rsid w:val="001F2823"/>
    <w:rsid w:val="001F2AEE"/>
    <w:rsid w:val="001F3263"/>
    <w:rsid w:val="001F3721"/>
    <w:rsid w:val="001F49DE"/>
    <w:rsid w:val="001F4A80"/>
    <w:rsid w:val="001F4AE4"/>
    <w:rsid w:val="001F5E05"/>
    <w:rsid w:val="001F6250"/>
    <w:rsid w:val="001F64CE"/>
    <w:rsid w:val="001F6B48"/>
    <w:rsid w:val="001F6C04"/>
    <w:rsid w:val="001F70B0"/>
    <w:rsid w:val="001F7891"/>
    <w:rsid w:val="001F7B5A"/>
    <w:rsid w:val="0020075E"/>
    <w:rsid w:val="002013B0"/>
    <w:rsid w:val="00201A6D"/>
    <w:rsid w:val="002047D5"/>
    <w:rsid w:val="00205151"/>
    <w:rsid w:val="00205311"/>
    <w:rsid w:val="002053D7"/>
    <w:rsid w:val="00205A25"/>
    <w:rsid w:val="00206072"/>
    <w:rsid w:val="00206DC4"/>
    <w:rsid w:val="00206EAF"/>
    <w:rsid w:val="00207E0B"/>
    <w:rsid w:val="002102F8"/>
    <w:rsid w:val="00211503"/>
    <w:rsid w:val="00211709"/>
    <w:rsid w:val="002119B8"/>
    <w:rsid w:val="00211EDC"/>
    <w:rsid w:val="00211F16"/>
    <w:rsid w:val="0021224C"/>
    <w:rsid w:val="0021237C"/>
    <w:rsid w:val="002123B3"/>
    <w:rsid w:val="002136EA"/>
    <w:rsid w:val="00213AA3"/>
    <w:rsid w:val="00214FC0"/>
    <w:rsid w:val="00215B93"/>
    <w:rsid w:val="00216320"/>
    <w:rsid w:val="00216629"/>
    <w:rsid w:val="00216FFD"/>
    <w:rsid w:val="002175F8"/>
    <w:rsid w:val="0021796F"/>
    <w:rsid w:val="00217ECB"/>
    <w:rsid w:val="00222251"/>
    <w:rsid w:val="00222A43"/>
    <w:rsid w:val="002238B8"/>
    <w:rsid w:val="00223958"/>
    <w:rsid w:val="00224051"/>
    <w:rsid w:val="0022416E"/>
    <w:rsid w:val="00225557"/>
    <w:rsid w:val="002262D7"/>
    <w:rsid w:val="002262E0"/>
    <w:rsid w:val="00227084"/>
    <w:rsid w:val="00227292"/>
    <w:rsid w:val="00230B39"/>
    <w:rsid w:val="00230C6D"/>
    <w:rsid w:val="002310E2"/>
    <w:rsid w:val="00231FD3"/>
    <w:rsid w:val="002324BD"/>
    <w:rsid w:val="00232A1C"/>
    <w:rsid w:val="00233981"/>
    <w:rsid w:val="00234B5A"/>
    <w:rsid w:val="00234E6A"/>
    <w:rsid w:val="00234F3D"/>
    <w:rsid w:val="00235D77"/>
    <w:rsid w:val="00235EB5"/>
    <w:rsid w:val="00235FA0"/>
    <w:rsid w:val="0023628B"/>
    <w:rsid w:val="00236B27"/>
    <w:rsid w:val="00236F45"/>
    <w:rsid w:val="00237576"/>
    <w:rsid w:val="002405BF"/>
    <w:rsid w:val="002405DE"/>
    <w:rsid w:val="00240747"/>
    <w:rsid w:val="00240EB2"/>
    <w:rsid w:val="002414F6"/>
    <w:rsid w:val="00241C1C"/>
    <w:rsid w:val="002428DB"/>
    <w:rsid w:val="00242F63"/>
    <w:rsid w:val="002430E2"/>
    <w:rsid w:val="002443BB"/>
    <w:rsid w:val="00244A12"/>
    <w:rsid w:val="00244DE4"/>
    <w:rsid w:val="00244FAF"/>
    <w:rsid w:val="0024517E"/>
    <w:rsid w:val="00245195"/>
    <w:rsid w:val="002465BB"/>
    <w:rsid w:val="002466A8"/>
    <w:rsid w:val="00246751"/>
    <w:rsid w:val="00246C02"/>
    <w:rsid w:val="00246EA9"/>
    <w:rsid w:val="00247A73"/>
    <w:rsid w:val="00251392"/>
    <w:rsid w:val="0025180D"/>
    <w:rsid w:val="002518CE"/>
    <w:rsid w:val="002519C7"/>
    <w:rsid w:val="00252B04"/>
    <w:rsid w:val="00252B84"/>
    <w:rsid w:val="00253CBE"/>
    <w:rsid w:val="002542C9"/>
    <w:rsid w:val="002543E9"/>
    <w:rsid w:val="0025521A"/>
    <w:rsid w:val="0025535A"/>
    <w:rsid w:val="00255841"/>
    <w:rsid w:val="00255CFF"/>
    <w:rsid w:val="00256A9E"/>
    <w:rsid w:val="00256D9A"/>
    <w:rsid w:val="002603FC"/>
    <w:rsid w:val="002607A0"/>
    <w:rsid w:val="00262216"/>
    <w:rsid w:val="002622C1"/>
    <w:rsid w:val="002623AB"/>
    <w:rsid w:val="002625F5"/>
    <w:rsid w:val="00262EF4"/>
    <w:rsid w:val="002630BF"/>
    <w:rsid w:val="002639D7"/>
    <w:rsid w:val="00263B34"/>
    <w:rsid w:val="00264BE1"/>
    <w:rsid w:val="00265D67"/>
    <w:rsid w:val="00265EBB"/>
    <w:rsid w:val="00265F4F"/>
    <w:rsid w:val="00267343"/>
    <w:rsid w:val="002674EE"/>
    <w:rsid w:val="0026769B"/>
    <w:rsid w:val="00270679"/>
    <w:rsid w:val="002707D3"/>
    <w:rsid w:val="00271143"/>
    <w:rsid w:val="002711E0"/>
    <w:rsid w:val="00272775"/>
    <w:rsid w:val="00272778"/>
    <w:rsid w:val="002729CA"/>
    <w:rsid w:val="002736CD"/>
    <w:rsid w:val="0027410D"/>
    <w:rsid w:val="00275462"/>
    <w:rsid w:val="0027569D"/>
    <w:rsid w:val="00276306"/>
    <w:rsid w:val="0027688C"/>
    <w:rsid w:val="0027747B"/>
    <w:rsid w:val="00281069"/>
    <w:rsid w:val="00281324"/>
    <w:rsid w:val="00281DC1"/>
    <w:rsid w:val="002825FA"/>
    <w:rsid w:val="0028286F"/>
    <w:rsid w:val="00282C6D"/>
    <w:rsid w:val="0028349D"/>
    <w:rsid w:val="00283CEA"/>
    <w:rsid w:val="002846C7"/>
    <w:rsid w:val="00284929"/>
    <w:rsid w:val="00284FE1"/>
    <w:rsid w:val="00284FFD"/>
    <w:rsid w:val="00285583"/>
    <w:rsid w:val="00285DDA"/>
    <w:rsid w:val="002864CA"/>
    <w:rsid w:val="00286840"/>
    <w:rsid w:val="0028756B"/>
    <w:rsid w:val="00287578"/>
    <w:rsid w:val="002904F3"/>
    <w:rsid w:val="00290DA4"/>
    <w:rsid w:val="00290DFB"/>
    <w:rsid w:val="0029119E"/>
    <w:rsid w:val="00291908"/>
    <w:rsid w:val="00291CEB"/>
    <w:rsid w:val="00291D83"/>
    <w:rsid w:val="00292F7A"/>
    <w:rsid w:val="0029301D"/>
    <w:rsid w:val="002930C8"/>
    <w:rsid w:val="00293717"/>
    <w:rsid w:val="00293ED6"/>
    <w:rsid w:val="00293F24"/>
    <w:rsid w:val="00295447"/>
    <w:rsid w:val="00295470"/>
    <w:rsid w:val="002956B4"/>
    <w:rsid w:val="00295A30"/>
    <w:rsid w:val="0029615F"/>
    <w:rsid w:val="00297251"/>
    <w:rsid w:val="00297A21"/>
    <w:rsid w:val="00297DDD"/>
    <w:rsid w:val="002A027F"/>
    <w:rsid w:val="002A0505"/>
    <w:rsid w:val="002A075F"/>
    <w:rsid w:val="002A0DC2"/>
    <w:rsid w:val="002A1C0D"/>
    <w:rsid w:val="002A1C8F"/>
    <w:rsid w:val="002A25E0"/>
    <w:rsid w:val="002A30CB"/>
    <w:rsid w:val="002A30D2"/>
    <w:rsid w:val="002A35BC"/>
    <w:rsid w:val="002A4014"/>
    <w:rsid w:val="002A4BB8"/>
    <w:rsid w:val="002A5F4A"/>
    <w:rsid w:val="002A6720"/>
    <w:rsid w:val="002A6D65"/>
    <w:rsid w:val="002A727D"/>
    <w:rsid w:val="002A75C9"/>
    <w:rsid w:val="002A7A19"/>
    <w:rsid w:val="002A7AE9"/>
    <w:rsid w:val="002A7B4F"/>
    <w:rsid w:val="002B03F5"/>
    <w:rsid w:val="002B0A55"/>
    <w:rsid w:val="002B0DF3"/>
    <w:rsid w:val="002B0E23"/>
    <w:rsid w:val="002B103D"/>
    <w:rsid w:val="002B1DDA"/>
    <w:rsid w:val="002B1EE2"/>
    <w:rsid w:val="002B1F68"/>
    <w:rsid w:val="002B29DA"/>
    <w:rsid w:val="002B2CC9"/>
    <w:rsid w:val="002B3FBD"/>
    <w:rsid w:val="002B5405"/>
    <w:rsid w:val="002B6A4F"/>
    <w:rsid w:val="002B6C14"/>
    <w:rsid w:val="002B6D50"/>
    <w:rsid w:val="002C0A19"/>
    <w:rsid w:val="002C0CEB"/>
    <w:rsid w:val="002C1377"/>
    <w:rsid w:val="002C1390"/>
    <w:rsid w:val="002C1525"/>
    <w:rsid w:val="002C1AC0"/>
    <w:rsid w:val="002C1CDB"/>
    <w:rsid w:val="002C2264"/>
    <w:rsid w:val="002C2C66"/>
    <w:rsid w:val="002C2D1D"/>
    <w:rsid w:val="002C323D"/>
    <w:rsid w:val="002C355C"/>
    <w:rsid w:val="002C39BA"/>
    <w:rsid w:val="002C3BF0"/>
    <w:rsid w:val="002C405E"/>
    <w:rsid w:val="002C52F1"/>
    <w:rsid w:val="002C56C1"/>
    <w:rsid w:val="002C6176"/>
    <w:rsid w:val="002C6579"/>
    <w:rsid w:val="002C7310"/>
    <w:rsid w:val="002D038D"/>
    <w:rsid w:val="002D1A60"/>
    <w:rsid w:val="002D1C72"/>
    <w:rsid w:val="002D22B5"/>
    <w:rsid w:val="002D22E1"/>
    <w:rsid w:val="002D292A"/>
    <w:rsid w:val="002D30B1"/>
    <w:rsid w:val="002D3E84"/>
    <w:rsid w:val="002D4055"/>
    <w:rsid w:val="002D415E"/>
    <w:rsid w:val="002D49C2"/>
    <w:rsid w:val="002D59F3"/>
    <w:rsid w:val="002D6625"/>
    <w:rsid w:val="002D6AFC"/>
    <w:rsid w:val="002D710E"/>
    <w:rsid w:val="002D72B7"/>
    <w:rsid w:val="002D76EB"/>
    <w:rsid w:val="002E10DD"/>
    <w:rsid w:val="002E1E7E"/>
    <w:rsid w:val="002E1F69"/>
    <w:rsid w:val="002E2077"/>
    <w:rsid w:val="002E2331"/>
    <w:rsid w:val="002E2CCC"/>
    <w:rsid w:val="002E436E"/>
    <w:rsid w:val="002E450D"/>
    <w:rsid w:val="002E5CF6"/>
    <w:rsid w:val="002F050B"/>
    <w:rsid w:val="002F0BD2"/>
    <w:rsid w:val="002F0F9E"/>
    <w:rsid w:val="002F21D9"/>
    <w:rsid w:val="002F2906"/>
    <w:rsid w:val="002F3737"/>
    <w:rsid w:val="002F4DE8"/>
    <w:rsid w:val="002F5362"/>
    <w:rsid w:val="002F61FD"/>
    <w:rsid w:val="002F633C"/>
    <w:rsid w:val="002F676E"/>
    <w:rsid w:val="002F696E"/>
    <w:rsid w:val="002F7689"/>
    <w:rsid w:val="002F7824"/>
    <w:rsid w:val="002F794E"/>
    <w:rsid w:val="00300754"/>
    <w:rsid w:val="003007F0"/>
    <w:rsid w:val="0030092D"/>
    <w:rsid w:val="00300C34"/>
    <w:rsid w:val="00301DB0"/>
    <w:rsid w:val="003023BC"/>
    <w:rsid w:val="003027F7"/>
    <w:rsid w:val="00302D32"/>
    <w:rsid w:val="003037BD"/>
    <w:rsid w:val="00303B91"/>
    <w:rsid w:val="00304B55"/>
    <w:rsid w:val="00305174"/>
    <w:rsid w:val="003054E4"/>
    <w:rsid w:val="00305D85"/>
    <w:rsid w:val="00306AEC"/>
    <w:rsid w:val="003074CA"/>
    <w:rsid w:val="00307711"/>
    <w:rsid w:val="00310518"/>
    <w:rsid w:val="003106FE"/>
    <w:rsid w:val="003110F9"/>
    <w:rsid w:val="0031122A"/>
    <w:rsid w:val="00311243"/>
    <w:rsid w:val="0031161C"/>
    <w:rsid w:val="00311816"/>
    <w:rsid w:val="00311E42"/>
    <w:rsid w:val="00311FC3"/>
    <w:rsid w:val="003129B9"/>
    <w:rsid w:val="00312A1B"/>
    <w:rsid w:val="00312C5E"/>
    <w:rsid w:val="00313758"/>
    <w:rsid w:val="00313A56"/>
    <w:rsid w:val="003155AB"/>
    <w:rsid w:val="00316002"/>
    <w:rsid w:val="00316510"/>
    <w:rsid w:val="00316BBD"/>
    <w:rsid w:val="003170EF"/>
    <w:rsid w:val="00317D88"/>
    <w:rsid w:val="003202E4"/>
    <w:rsid w:val="00320379"/>
    <w:rsid w:val="0032037D"/>
    <w:rsid w:val="00320495"/>
    <w:rsid w:val="00320B71"/>
    <w:rsid w:val="00320C34"/>
    <w:rsid w:val="00321916"/>
    <w:rsid w:val="00322412"/>
    <w:rsid w:val="00322F24"/>
    <w:rsid w:val="00323D99"/>
    <w:rsid w:val="00323E32"/>
    <w:rsid w:val="00323E67"/>
    <w:rsid w:val="00324080"/>
    <w:rsid w:val="0032432D"/>
    <w:rsid w:val="00324AE1"/>
    <w:rsid w:val="00326C20"/>
    <w:rsid w:val="00326C39"/>
    <w:rsid w:val="00327D33"/>
    <w:rsid w:val="00330876"/>
    <w:rsid w:val="003312A1"/>
    <w:rsid w:val="00332B70"/>
    <w:rsid w:val="00332D32"/>
    <w:rsid w:val="0033370E"/>
    <w:rsid w:val="00333827"/>
    <w:rsid w:val="003348E7"/>
    <w:rsid w:val="0033609F"/>
    <w:rsid w:val="003364CA"/>
    <w:rsid w:val="00337166"/>
    <w:rsid w:val="003371E8"/>
    <w:rsid w:val="00337D7E"/>
    <w:rsid w:val="00340538"/>
    <w:rsid w:val="00340717"/>
    <w:rsid w:val="00340770"/>
    <w:rsid w:val="003410C2"/>
    <w:rsid w:val="00341DD4"/>
    <w:rsid w:val="00342A56"/>
    <w:rsid w:val="00342E90"/>
    <w:rsid w:val="00343863"/>
    <w:rsid w:val="00344088"/>
    <w:rsid w:val="00344250"/>
    <w:rsid w:val="003446B2"/>
    <w:rsid w:val="0034481E"/>
    <w:rsid w:val="00344C44"/>
    <w:rsid w:val="003459B0"/>
    <w:rsid w:val="00345BE1"/>
    <w:rsid w:val="0034783A"/>
    <w:rsid w:val="00347CEE"/>
    <w:rsid w:val="003503E7"/>
    <w:rsid w:val="0035053D"/>
    <w:rsid w:val="00350862"/>
    <w:rsid w:val="00350D6E"/>
    <w:rsid w:val="00352308"/>
    <w:rsid w:val="00352CFA"/>
    <w:rsid w:val="003536B3"/>
    <w:rsid w:val="003557B1"/>
    <w:rsid w:val="00355AAF"/>
    <w:rsid w:val="003569A3"/>
    <w:rsid w:val="0035760A"/>
    <w:rsid w:val="00357D1F"/>
    <w:rsid w:val="00357D23"/>
    <w:rsid w:val="0036131A"/>
    <w:rsid w:val="00361554"/>
    <w:rsid w:val="00361FDA"/>
    <w:rsid w:val="00362188"/>
    <w:rsid w:val="00362C1D"/>
    <w:rsid w:val="00362D19"/>
    <w:rsid w:val="003630DC"/>
    <w:rsid w:val="003638A2"/>
    <w:rsid w:val="0036391D"/>
    <w:rsid w:val="00363B66"/>
    <w:rsid w:val="003648DA"/>
    <w:rsid w:val="003652FD"/>
    <w:rsid w:val="00366EF8"/>
    <w:rsid w:val="00366FAA"/>
    <w:rsid w:val="00367397"/>
    <w:rsid w:val="0037029A"/>
    <w:rsid w:val="0037090C"/>
    <w:rsid w:val="00370A70"/>
    <w:rsid w:val="003720D6"/>
    <w:rsid w:val="00372988"/>
    <w:rsid w:val="003738F8"/>
    <w:rsid w:val="00373A05"/>
    <w:rsid w:val="00373C2D"/>
    <w:rsid w:val="0037484B"/>
    <w:rsid w:val="003751AA"/>
    <w:rsid w:val="0037595F"/>
    <w:rsid w:val="00375FD2"/>
    <w:rsid w:val="00376C66"/>
    <w:rsid w:val="00377904"/>
    <w:rsid w:val="00377ACD"/>
    <w:rsid w:val="00377AFA"/>
    <w:rsid w:val="00377DF5"/>
    <w:rsid w:val="00377F75"/>
    <w:rsid w:val="00380E6C"/>
    <w:rsid w:val="00381114"/>
    <w:rsid w:val="00381785"/>
    <w:rsid w:val="003817B4"/>
    <w:rsid w:val="003824E6"/>
    <w:rsid w:val="00382A7B"/>
    <w:rsid w:val="00382DD4"/>
    <w:rsid w:val="00382E41"/>
    <w:rsid w:val="00382E79"/>
    <w:rsid w:val="003833CE"/>
    <w:rsid w:val="003849F2"/>
    <w:rsid w:val="0038524D"/>
    <w:rsid w:val="00385754"/>
    <w:rsid w:val="00386097"/>
    <w:rsid w:val="0038644E"/>
    <w:rsid w:val="0038713A"/>
    <w:rsid w:val="00387513"/>
    <w:rsid w:val="00387A58"/>
    <w:rsid w:val="00387DF5"/>
    <w:rsid w:val="00387EBE"/>
    <w:rsid w:val="00390385"/>
    <w:rsid w:val="0039066C"/>
    <w:rsid w:val="00390AC4"/>
    <w:rsid w:val="003915B0"/>
    <w:rsid w:val="003937E2"/>
    <w:rsid w:val="00393F4A"/>
    <w:rsid w:val="00394BC5"/>
    <w:rsid w:val="00395FB8"/>
    <w:rsid w:val="00396704"/>
    <w:rsid w:val="0039692C"/>
    <w:rsid w:val="0039697B"/>
    <w:rsid w:val="003972C9"/>
    <w:rsid w:val="00397848"/>
    <w:rsid w:val="003A0C5A"/>
    <w:rsid w:val="003A0DE5"/>
    <w:rsid w:val="003A1A5D"/>
    <w:rsid w:val="003A1C46"/>
    <w:rsid w:val="003A1EB8"/>
    <w:rsid w:val="003A2783"/>
    <w:rsid w:val="003A42B5"/>
    <w:rsid w:val="003A442B"/>
    <w:rsid w:val="003A499D"/>
    <w:rsid w:val="003A4DEA"/>
    <w:rsid w:val="003A51B3"/>
    <w:rsid w:val="003A5496"/>
    <w:rsid w:val="003A561F"/>
    <w:rsid w:val="003A5A28"/>
    <w:rsid w:val="003A6881"/>
    <w:rsid w:val="003A717D"/>
    <w:rsid w:val="003A722C"/>
    <w:rsid w:val="003A7960"/>
    <w:rsid w:val="003B03B2"/>
    <w:rsid w:val="003B07B7"/>
    <w:rsid w:val="003B0D49"/>
    <w:rsid w:val="003B282B"/>
    <w:rsid w:val="003B3278"/>
    <w:rsid w:val="003B3664"/>
    <w:rsid w:val="003B3D6B"/>
    <w:rsid w:val="003B41B5"/>
    <w:rsid w:val="003B4975"/>
    <w:rsid w:val="003B502E"/>
    <w:rsid w:val="003B51B9"/>
    <w:rsid w:val="003B545D"/>
    <w:rsid w:val="003B5605"/>
    <w:rsid w:val="003B6C25"/>
    <w:rsid w:val="003B7135"/>
    <w:rsid w:val="003B7DF1"/>
    <w:rsid w:val="003B7DF7"/>
    <w:rsid w:val="003C0F14"/>
    <w:rsid w:val="003C0F8F"/>
    <w:rsid w:val="003C1338"/>
    <w:rsid w:val="003C1360"/>
    <w:rsid w:val="003C172C"/>
    <w:rsid w:val="003C1AE1"/>
    <w:rsid w:val="003C2078"/>
    <w:rsid w:val="003C23E1"/>
    <w:rsid w:val="003C315F"/>
    <w:rsid w:val="003C33CA"/>
    <w:rsid w:val="003C3809"/>
    <w:rsid w:val="003C42A5"/>
    <w:rsid w:val="003C460C"/>
    <w:rsid w:val="003C4C2C"/>
    <w:rsid w:val="003C5EC6"/>
    <w:rsid w:val="003C68C4"/>
    <w:rsid w:val="003C6CE8"/>
    <w:rsid w:val="003C6FAD"/>
    <w:rsid w:val="003C739E"/>
    <w:rsid w:val="003C77D3"/>
    <w:rsid w:val="003D04B9"/>
    <w:rsid w:val="003D112D"/>
    <w:rsid w:val="003D36A7"/>
    <w:rsid w:val="003D3BB6"/>
    <w:rsid w:val="003D3D27"/>
    <w:rsid w:val="003D4067"/>
    <w:rsid w:val="003D4173"/>
    <w:rsid w:val="003D7080"/>
    <w:rsid w:val="003D7AE8"/>
    <w:rsid w:val="003D7E85"/>
    <w:rsid w:val="003E25DA"/>
    <w:rsid w:val="003E3589"/>
    <w:rsid w:val="003E3B38"/>
    <w:rsid w:val="003E3DFA"/>
    <w:rsid w:val="003E522C"/>
    <w:rsid w:val="003E530E"/>
    <w:rsid w:val="003E56CD"/>
    <w:rsid w:val="003E5D79"/>
    <w:rsid w:val="003E5FC8"/>
    <w:rsid w:val="003E74AD"/>
    <w:rsid w:val="003E7507"/>
    <w:rsid w:val="003E7569"/>
    <w:rsid w:val="003E7F39"/>
    <w:rsid w:val="003F000A"/>
    <w:rsid w:val="003F0190"/>
    <w:rsid w:val="003F0B30"/>
    <w:rsid w:val="003F109B"/>
    <w:rsid w:val="003F1260"/>
    <w:rsid w:val="003F1422"/>
    <w:rsid w:val="003F17B7"/>
    <w:rsid w:val="003F1929"/>
    <w:rsid w:val="003F2F6C"/>
    <w:rsid w:val="003F300E"/>
    <w:rsid w:val="003F30FA"/>
    <w:rsid w:val="003F338A"/>
    <w:rsid w:val="003F3503"/>
    <w:rsid w:val="003F3844"/>
    <w:rsid w:val="003F3907"/>
    <w:rsid w:val="003F4734"/>
    <w:rsid w:val="003F49DB"/>
    <w:rsid w:val="003F6531"/>
    <w:rsid w:val="003F6668"/>
    <w:rsid w:val="003F6E21"/>
    <w:rsid w:val="003F71F9"/>
    <w:rsid w:val="003F7251"/>
    <w:rsid w:val="00401300"/>
    <w:rsid w:val="004016E0"/>
    <w:rsid w:val="00402F76"/>
    <w:rsid w:val="00404276"/>
    <w:rsid w:val="00405128"/>
    <w:rsid w:val="00405147"/>
    <w:rsid w:val="00406197"/>
    <w:rsid w:val="00406624"/>
    <w:rsid w:val="0040686F"/>
    <w:rsid w:val="00406BCF"/>
    <w:rsid w:val="00406C7A"/>
    <w:rsid w:val="00407143"/>
    <w:rsid w:val="00407294"/>
    <w:rsid w:val="00410B85"/>
    <w:rsid w:val="004112C3"/>
    <w:rsid w:val="00411C7A"/>
    <w:rsid w:val="00411E59"/>
    <w:rsid w:val="004120CD"/>
    <w:rsid w:val="00412564"/>
    <w:rsid w:val="00413505"/>
    <w:rsid w:val="0041352C"/>
    <w:rsid w:val="00413C8D"/>
    <w:rsid w:val="0041420D"/>
    <w:rsid w:val="004148CE"/>
    <w:rsid w:val="00414A16"/>
    <w:rsid w:val="00414A57"/>
    <w:rsid w:val="00415762"/>
    <w:rsid w:val="00415C8A"/>
    <w:rsid w:val="00416481"/>
    <w:rsid w:val="00421A46"/>
    <w:rsid w:val="00421F31"/>
    <w:rsid w:val="00423D5B"/>
    <w:rsid w:val="00425045"/>
    <w:rsid w:val="00425C5D"/>
    <w:rsid w:val="00425CD2"/>
    <w:rsid w:val="00425DDF"/>
    <w:rsid w:val="004269F5"/>
    <w:rsid w:val="00426A94"/>
    <w:rsid w:val="004271BC"/>
    <w:rsid w:val="0042751E"/>
    <w:rsid w:val="0042751F"/>
    <w:rsid w:val="00427B93"/>
    <w:rsid w:val="004302C0"/>
    <w:rsid w:val="00431EAB"/>
    <w:rsid w:val="00432D3A"/>
    <w:rsid w:val="004331E6"/>
    <w:rsid w:val="00433AAB"/>
    <w:rsid w:val="00433EC8"/>
    <w:rsid w:val="00434154"/>
    <w:rsid w:val="00434246"/>
    <w:rsid w:val="00434778"/>
    <w:rsid w:val="004357C6"/>
    <w:rsid w:val="00435CA4"/>
    <w:rsid w:val="00436CBD"/>
    <w:rsid w:val="00436CE0"/>
    <w:rsid w:val="004370AB"/>
    <w:rsid w:val="004373AF"/>
    <w:rsid w:val="00437957"/>
    <w:rsid w:val="004409C8"/>
    <w:rsid w:val="00442214"/>
    <w:rsid w:val="00442965"/>
    <w:rsid w:val="00442D1F"/>
    <w:rsid w:val="00442EF4"/>
    <w:rsid w:val="00443339"/>
    <w:rsid w:val="00443802"/>
    <w:rsid w:val="00443C8B"/>
    <w:rsid w:val="00443ED1"/>
    <w:rsid w:val="00444064"/>
    <w:rsid w:val="004442C7"/>
    <w:rsid w:val="00444AD9"/>
    <w:rsid w:val="00444CED"/>
    <w:rsid w:val="0044535C"/>
    <w:rsid w:val="00445CCE"/>
    <w:rsid w:val="00445DEE"/>
    <w:rsid w:val="00446AE7"/>
    <w:rsid w:val="00446C92"/>
    <w:rsid w:val="004474A2"/>
    <w:rsid w:val="00447864"/>
    <w:rsid w:val="00447ACF"/>
    <w:rsid w:val="00450244"/>
    <w:rsid w:val="00450E0B"/>
    <w:rsid w:val="004519A7"/>
    <w:rsid w:val="00451B11"/>
    <w:rsid w:val="00451FFD"/>
    <w:rsid w:val="00452C7F"/>
    <w:rsid w:val="00453443"/>
    <w:rsid w:val="004538EC"/>
    <w:rsid w:val="004539D3"/>
    <w:rsid w:val="004541A9"/>
    <w:rsid w:val="00454801"/>
    <w:rsid w:val="00454863"/>
    <w:rsid w:val="004548B4"/>
    <w:rsid w:val="00455022"/>
    <w:rsid w:val="00455232"/>
    <w:rsid w:val="004556E3"/>
    <w:rsid w:val="00455A44"/>
    <w:rsid w:val="00455C23"/>
    <w:rsid w:val="00455EFE"/>
    <w:rsid w:val="004562E9"/>
    <w:rsid w:val="004566D0"/>
    <w:rsid w:val="00456848"/>
    <w:rsid w:val="00457F78"/>
    <w:rsid w:val="0046052A"/>
    <w:rsid w:val="004607F9"/>
    <w:rsid w:val="00460BE0"/>
    <w:rsid w:val="004612D2"/>
    <w:rsid w:val="0046141F"/>
    <w:rsid w:val="00462425"/>
    <w:rsid w:val="00462BB6"/>
    <w:rsid w:val="00463530"/>
    <w:rsid w:val="00463962"/>
    <w:rsid w:val="0046446A"/>
    <w:rsid w:val="00464FF6"/>
    <w:rsid w:val="00466344"/>
    <w:rsid w:val="00467273"/>
    <w:rsid w:val="004676D0"/>
    <w:rsid w:val="00467AB1"/>
    <w:rsid w:val="0047019D"/>
    <w:rsid w:val="00471323"/>
    <w:rsid w:val="00471A1D"/>
    <w:rsid w:val="00472417"/>
    <w:rsid w:val="00473BA4"/>
    <w:rsid w:val="00474037"/>
    <w:rsid w:val="00474746"/>
    <w:rsid w:val="00475091"/>
    <w:rsid w:val="004753BC"/>
    <w:rsid w:val="004753D5"/>
    <w:rsid w:val="00475BB8"/>
    <w:rsid w:val="00475EE2"/>
    <w:rsid w:val="00476D98"/>
    <w:rsid w:val="0047761D"/>
    <w:rsid w:val="00477866"/>
    <w:rsid w:val="004778BC"/>
    <w:rsid w:val="00480174"/>
    <w:rsid w:val="004817D2"/>
    <w:rsid w:val="004819F2"/>
    <w:rsid w:val="00481E8F"/>
    <w:rsid w:val="0048287B"/>
    <w:rsid w:val="00483192"/>
    <w:rsid w:val="0048382F"/>
    <w:rsid w:val="0048403C"/>
    <w:rsid w:val="00484414"/>
    <w:rsid w:val="00484B43"/>
    <w:rsid w:val="004850E6"/>
    <w:rsid w:val="00486094"/>
    <w:rsid w:val="00487003"/>
    <w:rsid w:val="00487254"/>
    <w:rsid w:val="00490D72"/>
    <w:rsid w:val="00491199"/>
    <w:rsid w:val="004929C2"/>
    <w:rsid w:val="00492D45"/>
    <w:rsid w:val="0049325F"/>
    <w:rsid w:val="00493320"/>
    <w:rsid w:val="0049371A"/>
    <w:rsid w:val="00494B16"/>
    <w:rsid w:val="00494F18"/>
    <w:rsid w:val="0049502F"/>
    <w:rsid w:val="00496397"/>
    <w:rsid w:val="004963DD"/>
    <w:rsid w:val="00496BC0"/>
    <w:rsid w:val="00496C66"/>
    <w:rsid w:val="00496F77"/>
    <w:rsid w:val="0049733A"/>
    <w:rsid w:val="004976C3"/>
    <w:rsid w:val="00497CB3"/>
    <w:rsid w:val="004A0E09"/>
    <w:rsid w:val="004A0E2B"/>
    <w:rsid w:val="004A16BA"/>
    <w:rsid w:val="004A1895"/>
    <w:rsid w:val="004A1A3F"/>
    <w:rsid w:val="004A1BB7"/>
    <w:rsid w:val="004A1E1C"/>
    <w:rsid w:val="004A1F29"/>
    <w:rsid w:val="004A2AEF"/>
    <w:rsid w:val="004A2BDC"/>
    <w:rsid w:val="004A2CFB"/>
    <w:rsid w:val="004A3510"/>
    <w:rsid w:val="004A3B3D"/>
    <w:rsid w:val="004A3C79"/>
    <w:rsid w:val="004A4233"/>
    <w:rsid w:val="004A451D"/>
    <w:rsid w:val="004A7193"/>
    <w:rsid w:val="004A748E"/>
    <w:rsid w:val="004B0730"/>
    <w:rsid w:val="004B1164"/>
    <w:rsid w:val="004B1A36"/>
    <w:rsid w:val="004B1D63"/>
    <w:rsid w:val="004B2196"/>
    <w:rsid w:val="004B3043"/>
    <w:rsid w:val="004B3D30"/>
    <w:rsid w:val="004B47E2"/>
    <w:rsid w:val="004B5A12"/>
    <w:rsid w:val="004B63B1"/>
    <w:rsid w:val="004B69BB"/>
    <w:rsid w:val="004B6B88"/>
    <w:rsid w:val="004B6DB8"/>
    <w:rsid w:val="004B7C82"/>
    <w:rsid w:val="004C0225"/>
    <w:rsid w:val="004C14C1"/>
    <w:rsid w:val="004C1609"/>
    <w:rsid w:val="004C18BF"/>
    <w:rsid w:val="004C199A"/>
    <w:rsid w:val="004C24A8"/>
    <w:rsid w:val="004C2DED"/>
    <w:rsid w:val="004C320E"/>
    <w:rsid w:val="004C34A1"/>
    <w:rsid w:val="004C37AA"/>
    <w:rsid w:val="004C4C7C"/>
    <w:rsid w:val="004C51B7"/>
    <w:rsid w:val="004C53D6"/>
    <w:rsid w:val="004C54EA"/>
    <w:rsid w:val="004C67A4"/>
    <w:rsid w:val="004C7A6C"/>
    <w:rsid w:val="004C7E3A"/>
    <w:rsid w:val="004D0346"/>
    <w:rsid w:val="004D05B0"/>
    <w:rsid w:val="004D2536"/>
    <w:rsid w:val="004D28AA"/>
    <w:rsid w:val="004D2D1F"/>
    <w:rsid w:val="004D4403"/>
    <w:rsid w:val="004D5D2B"/>
    <w:rsid w:val="004D5E13"/>
    <w:rsid w:val="004D6073"/>
    <w:rsid w:val="004D73F0"/>
    <w:rsid w:val="004D7990"/>
    <w:rsid w:val="004E0A52"/>
    <w:rsid w:val="004E12C5"/>
    <w:rsid w:val="004E1D7A"/>
    <w:rsid w:val="004E1DA5"/>
    <w:rsid w:val="004E1E31"/>
    <w:rsid w:val="004E1FD0"/>
    <w:rsid w:val="004E2120"/>
    <w:rsid w:val="004E27C1"/>
    <w:rsid w:val="004E2D62"/>
    <w:rsid w:val="004E3218"/>
    <w:rsid w:val="004E410B"/>
    <w:rsid w:val="004E4E69"/>
    <w:rsid w:val="004E4F18"/>
    <w:rsid w:val="004E5317"/>
    <w:rsid w:val="004E57A8"/>
    <w:rsid w:val="004E6552"/>
    <w:rsid w:val="004E6780"/>
    <w:rsid w:val="004E7A5F"/>
    <w:rsid w:val="004F0641"/>
    <w:rsid w:val="004F09C5"/>
    <w:rsid w:val="004F0BA1"/>
    <w:rsid w:val="004F0BAF"/>
    <w:rsid w:val="004F0C83"/>
    <w:rsid w:val="004F12A8"/>
    <w:rsid w:val="004F153E"/>
    <w:rsid w:val="004F1AE8"/>
    <w:rsid w:val="004F24F7"/>
    <w:rsid w:val="004F2CE5"/>
    <w:rsid w:val="004F3751"/>
    <w:rsid w:val="004F3DF6"/>
    <w:rsid w:val="004F4416"/>
    <w:rsid w:val="004F5042"/>
    <w:rsid w:val="004F5591"/>
    <w:rsid w:val="004F5968"/>
    <w:rsid w:val="004F68E8"/>
    <w:rsid w:val="004F6A80"/>
    <w:rsid w:val="00500699"/>
    <w:rsid w:val="00501039"/>
    <w:rsid w:val="005017C8"/>
    <w:rsid w:val="00501977"/>
    <w:rsid w:val="0050204F"/>
    <w:rsid w:val="0050222D"/>
    <w:rsid w:val="00502877"/>
    <w:rsid w:val="0050297D"/>
    <w:rsid w:val="00503741"/>
    <w:rsid w:val="0050377C"/>
    <w:rsid w:val="00503796"/>
    <w:rsid w:val="00503E08"/>
    <w:rsid w:val="005069C3"/>
    <w:rsid w:val="005069F4"/>
    <w:rsid w:val="00506B04"/>
    <w:rsid w:val="00507CFD"/>
    <w:rsid w:val="005103FB"/>
    <w:rsid w:val="00510440"/>
    <w:rsid w:val="005109D5"/>
    <w:rsid w:val="005111A2"/>
    <w:rsid w:val="0051135E"/>
    <w:rsid w:val="00511613"/>
    <w:rsid w:val="00511F2D"/>
    <w:rsid w:val="005157E8"/>
    <w:rsid w:val="00516752"/>
    <w:rsid w:val="0051707C"/>
    <w:rsid w:val="00517F0F"/>
    <w:rsid w:val="00521274"/>
    <w:rsid w:val="00521F46"/>
    <w:rsid w:val="005223BD"/>
    <w:rsid w:val="005226E9"/>
    <w:rsid w:val="00522814"/>
    <w:rsid w:val="00522A29"/>
    <w:rsid w:val="00522E38"/>
    <w:rsid w:val="005231F8"/>
    <w:rsid w:val="00523510"/>
    <w:rsid w:val="00523FB5"/>
    <w:rsid w:val="0052597E"/>
    <w:rsid w:val="00525CAF"/>
    <w:rsid w:val="00526415"/>
    <w:rsid w:val="00526EE5"/>
    <w:rsid w:val="0052780E"/>
    <w:rsid w:val="00527A7B"/>
    <w:rsid w:val="005317F3"/>
    <w:rsid w:val="005321ED"/>
    <w:rsid w:val="00532CEA"/>
    <w:rsid w:val="0053335D"/>
    <w:rsid w:val="00533445"/>
    <w:rsid w:val="00533494"/>
    <w:rsid w:val="005338EF"/>
    <w:rsid w:val="00533B3A"/>
    <w:rsid w:val="00533DEC"/>
    <w:rsid w:val="00533F90"/>
    <w:rsid w:val="00534ED0"/>
    <w:rsid w:val="00535114"/>
    <w:rsid w:val="0053525C"/>
    <w:rsid w:val="005358ED"/>
    <w:rsid w:val="00536F10"/>
    <w:rsid w:val="00537BD7"/>
    <w:rsid w:val="00540044"/>
    <w:rsid w:val="0054013A"/>
    <w:rsid w:val="00540E0F"/>
    <w:rsid w:val="00541606"/>
    <w:rsid w:val="005416B9"/>
    <w:rsid w:val="005416F9"/>
    <w:rsid w:val="00541D48"/>
    <w:rsid w:val="00542581"/>
    <w:rsid w:val="00543FEC"/>
    <w:rsid w:val="00544229"/>
    <w:rsid w:val="00544AF9"/>
    <w:rsid w:val="00544D56"/>
    <w:rsid w:val="00545AE7"/>
    <w:rsid w:val="00546A10"/>
    <w:rsid w:val="00546D56"/>
    <w:rsid w:val="005477EE"/>
    <w:rsid w:val="00550965"/>
    <w:rsid w:val="00552325"/>
    <w:rsid w:val="005523D8"/>
    <w:rsid w:val="00552595"/>
    <w:rsid w:val="00552F4B"/>
    <w:rsid w:val="00554468"/>
    <w:rsid w:val="005548A7"/>
    <w:rsid w:val="00554B9E"/>
    <w:rsid w:val="005550F4"/>
    <w:rsid w:val="005556D4"/>
    <w:rsid w:val="00555E47"/>
    <w:rsid w:val="00556644"/>
    <w:rsid w:val="00556C84"/>
    <w:rsid w:val="00557301"/>
    <w:rsid w:val="00557FCA"/>
    <w:rsid w:val="00560570"/>
    <w:rsid w:val="0056160A"/>
    <w:rsid w:val="00561FA7"/>
    <w:rsid w:val="005626A0"/>
    <w:rsid w:val="00562C9E"/>
    <w:rsid w:val="00564069"/>
    <w:rsid w:val="0056417D"/>
    <w:rsid w:val="00564E2C"/>
    <w:rsid w:val="00565119"/>
    <w:rsid w:val="00565431"/>
    <w:rsid w:val="00565588"/>
    <w:rsid w:val="005658F2"/>
    <w:rsid w:val="005668F8"/>
    <w:rsid w:val="005669D6"/>
    <w:rsid w:val="00570135"/>
    <w:rsid w:val="0057053E"/>
    <w:rsid w:val="00570887"/>
    <w:rsid w:val="00570AAA"/>
    <w:rsid w:val="0057297E"/>
    <w:rsid w:val="00572F40"/>
    <w:rsid w:val="00573133"/>
    <w:rsid w:val="0057374C"/>
    <w:rsid w:val="0057389A"/>
    <w:rsid w:val="005739E4"/>
    <w:rsid w:val="005747C7"/>
    <w:rsid w:val="00574904"/>
    <w:rsid w:val="005749A7"/>
    <w:rsid w:val="00574B08"/>
    <w:rsid w:val="00574C26"/>
    <w:rsid w:val="005751E9"/>
    <w:rsid w:val="0057565B"/>
    <w:rsid w:val="00575FBC"/>
    <w:rsid w:val="005760C3"/>
    <w:rsid w:val="00576540"/>
    <w:rsid w:val="00576808"/>
    <w:rsid w:val="00577B1F"/>
    <w:rsid w:val="00577EB1"/>
    <w:rsid w:val="005801C1"/>
    <w:rsid w:val="00581401"/>
    <w:rsid w:val="005817D5"/>
    <w:rsid w:val="00581AC0"/>
    <w:rsid w:val="0058299C"/>
    <w:rsid w:val="005839AB"/>
    <w:rsid w:val="00583B34"/>
    <w:rsid w:val="00583F55"/>
    <w:rsid w:val="0058469B"/>
    <w:rsid w:val="00584792"/>
    <w:rsid w:val="00584AD0"/>
    <w:rsid w:val="00585D39"/>
    <w:rsid w:val="00586516"/>
    <w:rsid w:val="0058656B"/>
    <w:rsid w:val="00586A10"/>
    <w:rsid w:val="00590A70"/>
    <w:rsid w:val="00590B82"/>
    <w:rsid w:val="00590D32"/>
    <w:rsid w:val="00590DF1"/>
    <w:rsid w:val="0059150F"/>
    <w:rsid w:val="005917A8"/>
    <w:rsid w:val="00592F43"/>
    <w:rsid w:val="00593B7C"/>
    <w:rsid w:val="00594766"/>
    <w:rsid w:val="005950DA"/>
    <w:rsid w:val="005951B3"/>
    <w:rsid w:val="00596DBB"/>
    <w:rsid w:val="0059773E"/>
    <w:rsid w:val="005A157D"/>
    <w:rsid w:val="005A1CE0"/>
    <w:rsid w:val="005A2F2F"/>
    <w:rsid w:val="005A2F64"/>
    <w:rsid w:val="005A3118"/>
    <w:rsid w:val="005A4400"/>
    <w:rsid w:val="005A4607"/>
    <w:rsid w:val="005A4FD4"/>
    <w:rsid w:val="005A60CB"/>
    <w:rsid w:val="005A612C"/>
    <w:rsid w:val="005A6334"/>
    <w:rsid w:val="005A6CF4"/>
    <w:rsid w:val="005B0FFC"/>
    <w:rsid w:val="005B272C"/>
    <w:rsid w:val="005B3771"/>
    <w:rsid w:val="005B385C"/>
    <w:rsid w:val="005B3B1D"/>
    <w:rsid w:val="005B3CCA"/>
    <w:rsid w:val="005B42F6"/>
    <w:rsid w:val="005B43F7"/>
    <w:rsid w:val="005B43F9"/>
    <w:rsid w:val="005B5111"/>
    <w:rsid w:val="005B562D"/>
    <w:rsid w:val="005B5CBC"/>
    <w:rsid w:val="005B5E4D"/>
    <w:rsid w:val="005B68A2"/>
    <w:rsid w:val="005B6A75"/>
    <w:rsid w:val="005B75E8"/>
    <w:rsid w:val="005B7EB1"/>
    <w:rsid w:val="005C0721"/>
    <w:rsid w:val="005C0867"/>
    <w:rsid w:val="005C0953"/>
    <w:rsid w:val="005C23BF"/>
    <w:rsid w:val="005C27C0"/>
    <w:rsid w:val="005C2AA0"/>
    <w:rsid w:val="005C2D11"/>
    <w:rsid w:val="005C2DCB"/>
    <w:rsid w:val="005C30B0"/>
    <w:rsid w:val="005C3218"/>
    <w:rsid w:val="005C3813"/>
    <w:rsid w:val="005C4134"/>
    <w:rsid w:val="005C43DF"/>
    <w:rsid w:val="005C4C83"/>
    <w:rsid w:val="005C5646"/>
    <w:rsid w:val="005C6129"/>
    <w:rsid w:val="005C7218"/>
    <w:rsid w:val="005C73A6"/>
    <w:rsid w:val="005C7E7D"/>
    <w:rsid w:val="005D00B7"/>
    <w:rsid w:val="005D044F"/>
    <w:rsid w:val="005D0B25"/>
    <w:rsid w:val="005D0CCE"/>
    <w:rsid w:val="005D1642"/>
    <w:rsid w:val="005D2A38"/>
    <w:rsid w:val="005D2D66"/>
    <w:rsid w:val="005D3718"/>
    <w:rsid w:val="005D4585"/>
    <w:rsid w:val="005D488D"/>
    <w:rsid w:val="005D4999"/>
    <w:rsid w:val="005D5264"/>
    <w:rsid w:val="005D56E6"/>
    <w:rsid w:val="005D7116"/>
    <w:rsid w:val="005D73D8"/>
    <w:rsid w:val="005D7B2B"/>
    <w:rsid w:val="005D7BBA"/>
    <w:rsid w:val="005E0113"/>
    <w:rsid w:val="005E02E3"/>
    <w:rsid w:val="005E034B"/>
    <w:rsid w:val="005E0403"/>
    <w:rsid w:val="005E0913"/>
    <w:rsid w:val="005E091E"/>
    <w:rsid w:val="005E0C38"/>
    <w:rsid w:val="005E14E9"/>
    <w:rsid w:val="005E18D0"/>
    <w:rsid w:val="005E2687"/>
    <w:rsid w:val="005E3273"/>
    <w:rsid w:val="005E3F38"/>
    <w:rsid w:val="005E48D4"/>
    <w:rsid w:val="005E5B90"/>
    <w:rsid w:val="005E5CBE"/>
    <w:rsid w:val="005E7130"/>
    <w:rsid w:val="005E7903"/>
    <w:rsid w:val="005F0803"/>
    <w:rsid w:val="005F0FEA"/>
    <w:rsid w:val="005F1027"/>
    <w:rsid w:val="005F1114"/>
    <w:rsid w:val="005F19BD"/>
    <w:rsid w:val="005F1F8F"/>
    <w:rsid w:val="005F2BC3"/>
    <w:rsid w:val="005F355A"/>
    <w:rsid w:val="005F3BB7"/>
    <w:rsid w:val="005F4127"/>
    <w:rsid w:val="005F42D0"/>
    <w:rsid w:val="005F43A2"/>
    <w:rsid w:val="005F4791"/>
    <w:rsid w:val="005F5D6E"/>
    <w:rsid w:val="005F7A49"/>
    <w:rsid w:val="006005AF"/>
    <w:rsid w:val="00600BD7"/>
    <w:rsid w:val="006041BF"/>
    <w:rsid w:val="0060507A"/>
    <w:rsid w:val="00605390"/>
    <w:rsid w:val="0060621B"/>
    <w:rsid w:val="00606368"/>
    <w:rsid w:val="006065FA"/>
    <w:rsid w:val="00606691"/>
    <w:rsid w:val="00606861"/>
    <w:rsid w:val="0060787A"/>
    <w:rsid w:val="00610766"/>
    <w:rsid w:val="00610E1D"/>
    <w:rsid w:val="00610FB1"/>
    <w:rsid w:val="00611030"/>
    <w:rsid w:val="006116E3"/>
    <w:rsid w:val="00611DDA"/>
    <w:rsid w:val="0061393B"/>
    <w:rsid w:val="0061404C"/>
    <w:rsid w:val="00614B50"/>
    <w:rsid w:val="00614EEC"/>
    <w:rsid w:val="006150B4"/>
    <w:rsid w:val="00615657"/>
    <w:rsid w:val="0061691C"/>
    <w:rsid w:val="0061701A"/>
    <w:rsid w:val="006209E2"/>
    <w:rsid w:val="00620B96"/>
    <w:rsid w:val="006215E9"/>
    <w:rsid w:val="0062172A"/>
    <w:rsid w:val="00621EFA"/>
    <w:rsid w:val="00622CF0"/>
    <w:rsid w:val="00623001"/>
    <w:rsid w:val="006243B2"/>
    <w:rsid w:val="0062448E"/>
    <w:rsid w:val="00624B1F"/>
    <w:rsid w:val="0062637B"/>
    <w:rsid w:val="00630B36"/>
    <w:rsid w:val="00630D20"/>
    <w:rsid w:val="0063132D"/>
    <w:rsid w:val="0063157C"/>
    <w:rsid w:val="006319B1"/>
    <w:rsid w:val="00631C42"/>
    <w:rsid w:val="006324E1"/>
    <w:rsid w:val="00632B59"/>
    <w:rsid w:val="006332F4"/>
    <w:rsid w:val="00633D26"/>
    <w:rsid w:val="00634139"/>
    <w:rsid w:val="00635E7E"/>
    <w:rsid w:val="00636503"/>
    <w:rsid w:val="006373F4"/>
    <w:rsid w:val="00637633"/>
    <w:rsid w:val="006378C0"/>
    <w:rsid w:val="0064010E"/>
    <w:rsid w:val="00641B44"/>
    <w:rsid w:val="00641B51"/>
    <w:rsid w:val="00642210"/>
    <w:rsid w:val="006422F6"/>
    <w:rsid w:val="0064262E"/>
    <w:rsid w:val="00642A78"/>
    <w:rsid w:val="00643202"/>
    <w:rsid w:val="00643F60"/>
    <w:rsid w:val="0064459F"/>
    <w:rsid w:val="00646230"/>
    <w:rsid w:val="006465D4"/>
    <w:rsid w:val="006469A0"/>
    <w:rsid w:val="00647F74"/>
    <w:rsid w:val="006521AC"/>
    <w:rsid w:val="0065243C"/>
    <w:rsid w:val="006525AF"/>
    <w:rsid w:val="00652D21"/>
    <w:rsid w:val="00652D8D"/>
    <w:rsid w:val="00652EDE"/>
    <w:rsid w:val="006534A8"/>
    <w:rsid w:val="00653569"/>
    <w:rsid w:val="00653FCE"/>
    <w:rsid w:val="0065487F"/>
    <w:rsid w:val="00655414"/>
    <w:rsid w:val="0065558E"/>
    <w:rsid w:val="006566EB"/>
    <w:rsid w:val="00656AAB"/>
    <w:rsid w:val="00656B21"/>
    <w:rsid w:val="00656ECC"/>
    <w:rsid w:val="00660602"/>
    <w:rsid w:val="00662615"/>
    <w:rsid w:val="0066338E"/>
    <w:rsid w:val="00663582"/>
    <w:rsid w:val="0066359C"/>
    <w:rsid w:val="00663865"/>
    <w:rsid w:val="00663AD4"/>
    <w:rsid w:val="00664583"/>
    <w:rsid w:val="00664895"/>
    <w:rsid w:val="00664FFC"/>
    <w:rsid w:val="0066503F"/>
    <w:rsid w:val="00665356"/>
    <w:rsid w:val="006658B5"/>
    <w:rsid w:val="00665F58"/>
    <w:rsid w:val="00666118"/>
    <w:rsid w:val="00666C74"/>
    <w:rsid w:val="00666D56"/>
    <w:rsid w:val="00666DCB"/>
    <w:rsid w:val="00667749"/>
    <w:rsid w:val="00667B50"/>
    <w:rsid w:val="00667F54"/>
    <w:rsid w:val="00670721"/>
    <w:rsid w:val="00670A38"/>
    <w:rsid w:val="00671F7C"/>
    <w:rsid w:val="00672C69"/>
    <w:rsid w:val="0067379C"/>
    <w:rsid w:val="00673BF6"/>
    <w:rsid w:val="006742F6"/>
    <w:rsid w:val="00674996"/>
    <w:rsid w:val="00674A0D"/>
    <w:rsid w:val="00674D57"/>
    <w:rsid w:val="00675435"/>
    <w:rsid w:val="006758CC"/>
    <w:rsid w:val="00675A80"/>
    <w:rsid w:val="006762A9"/>
    <w:rsid w:val="00676580"/>
    <w:rsid w:val="00676661"/>
    <w:rsid w:val="00676A70"/>
    <w:rsid w:val="00676D21"/>
    <w:rsid w:val="00676D7C"/>
    <w:rsid w:val="00676F38"/>
    <w:rsid w:val="00681085"/>
    <w:rsid w:val="00681600"/>
    <w:rsid w:val="00681B6E"/>
    <w:rsid w:val="00681CF0"/>
    <w:rsid w:val="00682C4F"/>
    <w:rsid w:val="00683F3F"/>
    <w:rsid w:val="00685718"/>
    <w:rsid w:val="00685C1D"/>
    <w:rsid w:val="006860F5"/>
    <w:rsid w:val="006862F1"/>
    <w:rsid w:val="0068640E"/>
    <w:rsid w:val="00686C70"/>
    <w:rsid w:val="00687951"/>
    <w:rsid w:val="00687AAE"/>
    <w:rsid w:val="00690BB3"/>
    <w:rsid w:val="00690C71"/>
    <w:rsid w:val="00691476"/>
    <w:rsid w:val="006929FF"/>
    <w:rsid w:val="00692CB3"/>
    <w:rsid w:val="0069301D"/>
    <w:rsid w:val="00693AF0"/>
    <w:rsid w:val="00693B94"/>
    <w:rsid w:val="00693EAC"/>
    <w:rsid w:val="0069458E"/>
    <w:rsid w:val="00694C13"/>
    <w:rsid w:val="00695094"/>
    <w:rsid w:val="00695254"/>
    <w:rsid w:val="00696895"/>
    <w:rsid w:val="006968BD"/>
    <w:rsid w:val="00697701"/>
    <w:rsid w:val="00697EB5"/>
    <w:rsid w:val="006A014E"/>
    <w:rsid w:val="006A0BBA"/>
    <w:rsid w:val="006A1D1C"/>
    <w:rsid w:val="006A319A"/>
    <w:rsid w:val="006A4979"/>
    <w:rsid w:val="006A4992"/>
    <w:rsid w:val="006A5488"/>
    <w:rsid w:val="006A6539"/>
    <w:rsid w:val="006A6898"/>
    <w:rsid w:val="006A693E"/>
    <w:rsid w:val="006A6B1C"/>
    <w:rsid w:val="006A6BFF"/>
    <w:rsid w:val="006A6EF9"/>
    <w:rsid w:val="006A7BE9"/>
    <w:rsid w:val="006B105B"/>
    <w:rsid w:val="006B18CA"/>
    <w:rsid w:val="006B1EEF"/>
    <w:rsid w:val="006B23AC"/>
    <w:rsid w:val="006B28DB"/>
    <w:rsid w:val="006B5357"/>
    <w:rsid w:val="006B54B0"/>
    <w:rsid w:val="006B5E53"/>
    <w:rsid w:val="006B72C9"/>
    <w:rsid w:val="006B7394"/>
    <w:rsid w:val="006B74F8"/>
    <w:rsid w:val="006B7542"/>
    <w:rsid w:val="006B7912"/>
    <w:rsid w:val="006B7D94"/>
    <w:rsid w:val="006B7F96"/>
    <w:rsid w:val="006C0AC7"/>
    <w:rsid w:val="006C151B"/>
    <w:rsid w:val="006C1D12"/>
    <w:rsid w:val="006C1E45"/>
    <w:rsid w:val="006C1F3F"/>
    <w:rsid w:val="006C285A"/>
    <w:rsid w:val="006C2BC0"/>
    <w:rsid w:val="006C394B"/>
    <w:rsid w:val="006C410F"/>
    <w:rsid w:val="006C4654"/>
    <w:rsid w:val="006C4A90"/>
    <w:rsid w:val="006C4BA5"/>
    <w:rsid w:val="006C5110"/>
    <w:rsid w:val="006C51B4"/>
    <w:rsid w:val="006C6E80"/>
    <w:rsid w:val="006C7C24"/>
    <w:rsid w:val="006D00D7"/>
    <w:rsid w:val="006D048B"/>
    <w:rsid w:val="006D284B"/>
    <w:rsid w:val="006D4F39"/>
    <w:rsid w:val="006D5E34"/>
    <w:rsid w:val="006D6A6D"/>
    <w:rsid w:val="006D6FCF"/>
    <w:rsid w:val="006E22B5"/>
    <w:rsid w:val="006E283A"/>
    <w:rsid w:val="006E353B"/>
    <w:rsid w:val="006E4D20"/>
    <w:rsid w:val="006E4D8F"/>
    <w:rsid w:val="006E50E4"/>
    <w:rsid w:val="006E5234"/>
    <w:rsid w:val="006E578F"/>
    <w:rsid w:val="006E5E2B"/>
    <w:rsid w:val="006E61BB"/>
    <w:rsid w:val="006E6619"/>
    <w:rsid w:val="006E6689"/>
    <w:rsid w:val="006E7184"/>
    <w:rsid w:val="006E79D5"/>
    <w:rsid w:val="006E7AFD"/>
    <w:rsid w:val="006F0BD6"/>
    <w:rsid w:val="006F1AA8"/>
    <w:rsid w:val="006F2212"/>
    <w:rsid w:val="006F24FB"/>
    <w:rsid w:val="006F2790"/>
    <w:rsid w:val="006F2CD1"/>
    <w:rsid w:val="006F3E66"/>
    <w:rsid w:val="006F4437"/>
    <w:rsid w:val="006F4ECD"/>
    <w:rsid w:val="006F5B0E"/>
    <w:rsid w:val="006F5FE1"/>
    <w:rsid w:val="006F6C56"/>
    <w:rsid w:val="006F6E3D"/>
    <w:rsid w:val="006F78E5"/>
    <w:rsid w:val="006F79C1"/>
    <w:rsid w:val="006F7E18"/>
    <w:rsid w:val="0070012A"/>
    <w:rsid w:val="00700670"/>
    <w:rsid w:val="00701211"/>
    <w:rsid w:val="007013DD"/>
    <w:rsid w:val="0070184A"/>
    <w:rsid w:val="007018FD"/>
    <w:rsid w:val="007020FF"/>
    <w:rsid w:val="0070237B"/>
    <w:rsid w:val="007025E6"/>
    <w:rsid w:val="0070299C"/>
    <w:rsid w:val="00702A6F"/>
    <w:rsid w:val="00703488"/>
    <w:rsid w:val="00703973"/>
    <w:rsid w:val="00703C39"/>
    <w:rsid w:val="00705585"/>
    <w:rsid w:val="00706086"/>
    <w:rsid w:val="0070690D"/>
    <w:rsid w:val="007076BF"/>
    <w:rsid w:val="00707B62"/>
    <w:rsid w:val="007100AF"/>
    <w:rsid w:val="007103CE"/>
    <w:rsid w:val="0071052E"/>
    <w:rsid w:val="0071145D"/>
    <w:rsid w:val="00712648"/>
    <w:rsid w:val="00712C44"/>
    <w:rsid w:val="00712FFB"/>
    <w:rsid w:val="00713091"/>
    <w:rsid w:val="007136EE"/>
    <w:rsid w:val="00713A7D"/>
    <w:rsid w:val="007140D2"/>
    <w:rsid w:val="00714392"/>
    <w:rsid w:val="00714C66"/>
    <w:rsid w:val="00714DAC"/>
    <w:rsid w:val="00715272"/>
    <w:rsid w:val="00715323"/>
    <w:rsid w:val="00715DA2"/>
    <w:rsid w:val="0071677B"/>
    <w:rsid w:val="00716A82"/>
    <w:rsid w:val="00716F3E"/>
    <w:rsid w:val="00717D68"/>
    <w:rsid w:val="00721F43"/>
    <w:rsid w:val="00722724"/>
    <w:rsid w:val="007227A3"/>
    <w:rsid w:val="00722983"/>
    <w:rsid w:val="007237BB"/>
    <w:rsid w:val="00724A70"/>
    <w:rsid w:val="0072586F"/>
    <w:rsid w:val="00725A93"/>
    <w:rsid w:val="00727150"/>
    <w:rsid w:val="0072741A"/>
    <w:rsid w:val="007277A3"/>
    <w:rsid w:val="00727B28"/>
    <w:rsid w:val="00727BD9"/>
    <w:rsid w:val="00727F82"/>
    <w:rsid w:val="00730450"/>
    <w:rsid w:val="0073066E"/>
    <w:rsid w:val="00732702"/>
    <w:rsid w:val="00732F7E"/>
    <w:rsid w:val="0073302D"/>
    <w:rsid w:val="00735325"/>
    <w:rsid w:val="0073572F"/>
    <w:rsid w:val="00735F7C"/>
    <w:rsid w:val="00736055"/>
    <w:rsid w:val="007364F9"/>
    <w:rsid w:val="0073671C"/>
    <w:rsid w:val="00736C65"/>
    <w:rsid w:val="007376D1"/>
    <w:rsid w:val="007376D5"/>
    <w:rsid w:val="00737CD1"/>
    <w:rsid w:val="0074030B"/>
    <w:rsid w:val="00740730"/>
    <w:rsid w:val="0074074B"/>
    <w:rsid w:val="00740D23"/>
    <w:rsid w:val="00741814"/>
    <w:rsid w:val="00742049"/>
    <w:rsid w:val="0074211B"/>
    <w:rsid w:val="007422D0"/>
    <w:rsid w:val="007422F7"/>
    <w:rsid w:val="0074318B"/>
    <w:rsid w:val="007435CD"/>
    <w:rsid w:val="00744771"/>
    <w:rsid w:val="00745046"/>
    <w:rsid w:val="007452D8"/>
    <w:rsid w:val="007453FD"/>
    <w:rsid w:val="00745E03"/>
    <w:rsid w:val="00746745"/>
    <w:rsid w:val="00747A60"/>
    <w:rsid w:val="007508E3"/>
    <w:rsid w:val="00751087"/>
    <w:rsid w:val="00751496"/>
    <w:rsid w:val="00751E28"/>
    <w:rsid w:val="0075232C"/>
    <w:rsid w:val="00752D30"/>
    <w:rsid w:val="00752E7A"/>
    <w:rsid w:val="00753159"/>
    <w:rsid w:val="00753199"/>
    <w:rsid w:val="007535E3"/>
    <w:rsid w:val="00754789"/>
    <w:rsid w:val="00754AA1"/>
    <w:rsid w:val="00756CD9"/>
    <w:rsid w:val="00757236"/>
    <w:rsid w:val="00757357"/>
    <w:rsid w:val="0076008C"/>
    <w:rsid w:val="00760333"/>
    <w:rsid w:val="0076213B"/>
    <w:rsid w:val="0076240C"/>
    <w:rsid w:val="007657B5"/>
    <w:rsid w:val="00765872"/>
    <w:rsid w:val="007658A8"/>
    <w:rsid w:val="0076653F"/>
    <w:rsid w:val="00766676"/>
    <w:rsid w:val="00767094"/>
    <w:rsid w:val="00767129"/>
    <w:rsid w:val="007671E6"/>
    <w:rsid w:val="0076794A"/>
    <w:rsid w:val="00767D78"/>
    <w:rsid w:val="007709D8"/>
    <w:rsid w:val="00770A84"/>
    <w:rsid w:val="00771BA4"/>
    <w:rsid w:val="00772B42"/>
    <w:rsid w:val="00773409"/>
    <w:rsid w:val="00773688"/>
    <w:rsid w:val="00773C8E"/>
    <w:rsid w:val="00773DEB"/>
    <w:rsid w:val="00774003"/>
    <w:rsid w:val="0077400E"/>
    <w:rsid w:val="007747B8"/>
    <w:rsid w:val="00774B25"/>
    <w:rsid w:val="00775C27"/>
    <w:rsid w:val="00775C90"/>
    <w:rsid w:val="0077624D"/>
    <w:rsid w:val="0077656F"/>
    <w:rsid w:val="007765CC"/>
    <w:rsid w:val="00776F19"/>
    <w:rsid w:val="007778AF"/>
    <w:rsid w:val="007779E1"/>
    <w:rsid w:val="0078009E"/>
    <w:rsid w:val="00781F37"/>
    <w:rsid w:val="0078263D"/>
    <w:rsid w:val="00783CE7"/>
    <w:rsid w:val="00784B39"/>
    <w:rsid w:val="00784C50"/>
    <w:rsid w:val="00786307"/>
    <w:rsid w:val="0078651B"/>
    <w:rsid w:val="007865AF"/>
    <w:rsid w:val="00786794"/>
    <w:rsid w:val="0078749D"/>
    <w:rsid w:val="00790357"/>
    <w:rsid w:val="00790D7D"/>
    <w:rsid w:val="00790E69"/>
    <w:rsid w:val="007911BE"/>
    <w:rsid w:val="00792279"/>
    <w:rsid w:val="00792B62"/>
    <w:rsid w:val="0079309F"/>
    <w:rsid w:val="00793B6A"/>
    <w:rsid w:val="00793D82"/>
    <w:rsid w:val="00794509"/>
    <w:rsid w:val="00795C69"/>
    <w:rsid w:val="00796BA6"/>
    <w:rsid w:val="007974FF"/>
    <w:rsid w:val="007A03A4"/>
    <w:rsid w:val="007A102D"/>
    <w:rsid w:val="007A2057"/>
    <w:rsid w:val="007A20AF"/>
    <w:rsid w:val="007A375C"/>
    <w:rsid w:val="007A3A9A"/>
    <w:rsid w:val="007A4280"/>
    <w:rsid w:val="007A45B2"/>
    <w:rsid w:val="007A48B5"/>
    <w:rsid w:val="007A50B6"/>
    <w:rsid w:val="007A59FA"/>
    <w:rsid w:val="007B068C"/>
    <w:rsid w:val="007B0875"/>
    <w:rsid w:val="007B1169"/>
    <w:rsid w:val="007B1183"/>
    <w:rsid w:val="007B1AB2"/>
    <w:rsid w:val="007B209D"/>
    <w:rsid w:val="007B2115"/>
    <w:rsid w:val="007B2578"/>
    <w:rsid w:val="007B35AE"/>
    <w:rsid w:val="007B3951"/>
    <w:rsid w:val="007B3AF3"/>
    <w:rsid w:val="007B3BAB"/>
    <w:rsid w:val="007B4282"/>
    <w:rsid w:val="007B4334"/>
    <w:rsid w:val="007B5305"/>
    <w:rsid w:val="007B531B"/>
    <w:rsid w:val="007B673F"/>
    <w:rsid w:val="007B6FBA"/>
    <w:rsid w:val="007B750D"/>
    <w:rsid w:val="007B77C6"/>
    <w:rsid w:val="007B7FDD"/>
    <w:rsid w:val="007C04C8"/>
    <w:rsid w:val="007C1807"/>
    <w:rsid w:val="007C1B13"/>
    <w:rsid w:val="007C2F1E"/>
    <w:rsid w:val="007C33E1"/>
    <w:rsid w:val="007C34BD"/>
    <w:rsid w:val="007C4A3D"/>
    <w:rsid w:val="007C4B58"/>
    <w:rsid w:val="007C5541"/>
    <w:rsid w:val="007C5A28"/>
    <w:rsid w:val="007C6280"/>
    <w:rsid w:val="007C644D"/>
    <w:rsid w:val="007C6E91"/>
    <w:rsid w:val="007C70DB"/>
    <w:rsid w:val="007D0293"/>
    <w:rsid w:val="007D2FF7"/>
    <w:rsid w:val="007D40E2"/>
    <w:rsid w:val="007D4285"/>
    <w:rsid w:val="007D44D7"/>
    <w:rsid w:val="007D489C"/>
    <w:rsid w:val="007D49B2"/>
    <w:rsid w:val="007D5131"/>
    <w:rsid w:val="007D5932"/>
    <w:rsid w:val="007D5C11"/>
    <w:rsid w:val="007D619C"/>
    <w:rsid w:val="007D61A3"/>
    <w:rsid w:val="007D7DF0"/>
    <w:rsid w:val="007E0157"/>
    <w:rsid w:val="007E0844"/>
    <w:rsid w:val="007E12BC"/>
    <w:rsid w:val="007E14E0"/>
    <w:rsid w:val="007E1A20"/>
    <w:rsid w:val="007E20FB"/>
    <w:rsid w:val="007E2D33"/>
    <w:rsid w:val="007E2E29"/>
    <w:rsid w:val="007E3CAE"/>
    <w:rsid w:val="007E481F"/>
    <w:rsid w:val="007E5FF9"/>
    <w:rsid w:val="007E6513"/>
    <w:rsid w:val="007E7501"/>
    <w:rsid w:val="007E77EF"/>
    <w:rsid w:val="007F08B1"/>
    <w:rsid w:val="007F276A"/>
    <w:rsid w:val="007F2F77"/>
    <w:rsid w:val="007F326A"/>
    <w:rsid w:val="007F32D7"/>
    <w:rsid w:val="007F3DD8"/>
    <w:rsid w:val="007F42FA"/>
    <w:rsid w:val="007F46DA"/>
    <w:rsid w:val="007F564D"/>
    <w:rsid w:val="007F5A72"/>
    <w:rsid w:val="007F699A"/>
    <w:rsid w:val="007F73E8"/>
    <w:rsid w:val="007F764B"/>
    <w:rsid w:val="007F789A"/>
    <w:rsid w:val="008006DE"/>
    <w:rsid w:val="00802AE6"/>
    <w:rsid w:val="0080321A"/>
    <w:rsid w:val="0080344E"/>
    <w:rsid w:val="0080372A"/>
    <w:rsid w:val="00803A84"/>
    <w:rsid w:val="00803BE0"/>
    <w:rsid w:val="00804AEF"/>
    <w:rsid w:val="00804DCD"/>
    <w:rsid w:val="00805804"/>
    <w:rsid w:val="00805AB4"/>
    <w:rsid w:val="008079C6"/>
    <w:rsid w:val="0081012B"/>
    <w:rsid w:val="008104A9"/>
    <w:rsid w:val="00810BC0"/>
    <w:rsid w:val="00810BCA"/>
    <w:rsid w:val="008112B7"/>
    <w:rsid w:val="008115C5"/>
    <w:rsid w:val="008120D1"/>
    <w:rsid w:val="008120FC"/>
    <w:rsid w:val="008136F1"/>
    <w:rsid w:val="0081459F"/>
    <w:rsid w:val="00814B8B"/>
    <w:rsid w:val="0081505A"/>
    <w:rsid w:val="00815AA6"/>
    <w:rsid w:val="00815D33"/>
    <w:rsid w:val="00816C87"/>
    <w:rsid w:val="008170F8"/>
    <w:rsid w:val="00820207"/>
    <w:rsid w:val="008202DC"/>
    <w:rsid w:val="00820376"/>
    <w:rsid w:val="00820A57"/>
    <w:rsid w:val="00821F14"/>
    <w:rsid w:val="008224F0"/>
    <w:rsid w:val="00822EC9"/>
    <w:rsid w:val="0082364E"/>
    <w:rsid w:val="00823FB7"/>
    <w:rsid w:val="00823FCB"/>
    <w:rsid w:val="00824BB4"/>
    <w:rsid w:val="00824F1F"/>
    <w:rsid w:val="0082517A"/>
    <w:rsid w:val="008254F9"/>
    <w:rsid w:val="00825A3B"/>
    <w:rsid w:val="008266CB"/>
    <w:rsid w:val="00826B99"/>
    <w:rsid w:val="00827754"/>
    <w:rsid w:val="0083062B"/>
    <w:rsid w:val="008312C6"/>
    <w:rsid w:val="00831F56"/>
    <w:rsid w:val="008323CC"/>
    <w:rsid w:val="00832A6B"/>
    <w:rsid w:val="00833D6A"/>
    <w:rsid w:val="00834517"/>
    <w:rsid w:val="008347B8"/>
    <w:rsid w:val="00835022"/>
    <w:rsid w:val="00835FDB"/>
    <w:rsid w:val="00836960"/>
    <w:rsid w:val="00836D4A"/>
    <w:rsid w:val="008374E7"/>
    <w:rsid w:val="00837965"/>
    <w:rsid w:val="00837E79"/>
    <w:rsid w:val="008423BD"/>
    <w:rsid w:val="0084245B"/>
    <w:rsid w:val="00843190"/>
    <w:rsid w:val="0084364E"/>
    <w:rsid w:val="00843C23"/>
    <w:rsid w:val="00844335"/>
    <w:rsid w:val="00844409"/>
    <w:rsid w:val="00844670"/>
    <w:rsid w:val="00844E44"/>
    <w:rsid w:val="0084509A"/>
    <w:rsid w:val="00845568"/>
    <w:rsid w:val="00845BD4"/>
    <w:rsid w:val="00846C30"/>
    <w:rsid w:val="00847271"/>
    <w:rsid w:val="00847D05"/>
    <w:rsid w:val="00847E44"/>
    <w:rsid w:val="00847E5F"/>
    <w:rsid w:val="00850041"/>
    <w:rsid w:val="00850F3E"/>
    <w:rsid w:val="00852669"/>
    <w:rsid w:val="0085290A"/>
    <w:rsid w:val="00852B1F"/>
    <w:rsid w:val="00852FDD"/>
    <w:rsid w:val="00853179"/>
    <w:rsid w:val="00853AE9"/>
    <w:rsid w:val="00854C3D"/>
    <w:rsid w:val="00856538"/>
    <w:rsid w:val="00856A7C"/>
    <w:rsid w:val="00856DAD"/>
    <w:rsid w:val="00856F8E"/>
    <w:rsid w:val="0085789F"/>
    <w:rsid w:val="00860768"/>
    <w:rsid w:val="008607AC"/>
    <w:rsid w:val="00860BEF"/>
    <w:rsid w:val="0086332E"/>
    <w:rsid w:val="00863F5A"/>
    <w:rsid w:val="0086403C"/>
    <w:rsid w:val="00866BDF"/>
    <w:rsid w:val="00867052"/>
    <w:rsid w:val="0086772A"/>
    <w:rsid w:val="00867FBA"/>
    <w:rsid w:val="0087020C"/>
    <w:rsid w:val="008703BC"/>
    <w:rsid w:val="00870764"/>
    <w:rsid w:val="008733A3"/>
    <w:rsid w:val="00873717"/>
    <w:rsid w:val="0087394D"/>
    <w:rsid w:val="00873C7E"/>
    <w:rsid w:val="0087439F"/>
    <w:rsid w:val="00874CC7"/>
    <w:rsid w:val="00875986"/>
    <w:rsid w:val="00875CF0"/>
    <w:rsid w:val="00876948"/>
    <w:rsid w:val="00876A16"/>
    <w:rsid w:val="008774C5"/>
    <w:rsid w:val="00877CB0"/>
    <w:rsid w:val="00880FF4"/>
    <w:rsid w:val="008818EF"/>
    <w:rsid w:val="00882740"/>
    <w:rsid w:val="00882E15"/>
    <w:rsid w:val="008833CD"/>
    <w:rsid w:val="00883FCC"/>
    <w:rsid w:val="00884A58"/>
    <w:rsid w:val="00884BF6"/>
    <w:rsid w:val="00885B3E"/>
    <w:rsid w:val="008862CE"/>
    <w:rsid w:val="008878E8"/>
    <w:rsid w:val="00887B56"/>
    <w:rsid w:val="00890D0C"/>
    <w:rsid w:val="00891421"/>
    <w:rsid w:val="008914D0"/>
    <w:rsid w:val="00891757"/>
    <w:rsid w:val="00891EE1"/>
    <w:rsid w:val="00892DC7"/>
    <w:rsid w:val="00893774"/>
    <w:rsid w:val="008948F0"/>
    <w:rsid w:val="00895042"/>
    <w:rsid w:val="0089627C"/>
    <w:rsid w:val="0089704C"/>
    <w:rsid w:val="00897172"/>
    <w:rsid w:val="00897224"/>
    <w:rsid w:val="00897691"/>
    <w:rsid w:val="00897CA2"/>
    <w:rsid w:val="008A1290"/>
    <w:rsid w:val="008A171A"/>
    <w:rsid w:val="008A1B21"/>
    <w:rsid w:val="008A20B7"/>
    <w:rsid w:val="008A22EF"/>
    <w:rsid w:val="008A2699"/>
    <w:rsid w:val="008A286E"/>
    <w:rsid w:val="008A2F31"/>
    <w:rsid w:val="008A3799"/>
    <w:rsid w:val="008A3EE1"/>
    <w:rsid w:val="008A43B6"/>
    <w:rsid w:val="008A477D"/>
    <w:rsid w:val="008A5204"/>
    <w:rsid w:val="008A544F"/>
    <w:rsid w:val="008A5894"/>
    <w:rsid w:val="008A5D70"/>
    <w:rsid w:val="008A6D4F"/>
    <w:rsid w:val="008A77E2"/>
    <w:rsid w:val="008B0EE2"/>
    <w:rsid w:val="008B0F08"/>
    <w:rsid w:val="008B154B"/>
    <w:rsid w:val="008B15BB"/>
    <w:rsid w:val="008B15CF"/>
    <w:rsid w:val="008B1866"/>
    <w:rsid w:val="008B19DF"/>
    <w:rsid w:val="008B2C2C"/>
    <w:rsid w:val="008B3033"/>
    <w:rsid w:val="008B310A"/>
    <w:rsid w:val="008B45F6"/>
    <w:rsid w:val="008B463D"/>
    <w:rsid w:val="008B53CB"/>
    <w:rsid w:val="008B5724"/>
    <w:rsid w:val="008B574F"/>
    <w:rsid w:val="008B683A"/>
    <w:rsid w:val="008B6DD4"/>
    <w:rsid w:val="008B7FCD"/>
    <w:rsid w:val="008C04F5"/>
    <w:rsid w:val="008C04FA"/>
    <w:rsid w:val="008C0B70"/>
    <w:rsid w:val="008C1E6F"/>
    <w:rsid w:val="008C1FCB"/>
    <w:rsid w:val="008C2155"/>
    <w:rsid w:val="008C3105"/>
    <w:rsid w:val="008C35A2"/>
    <w:rsid w:val="008C3648"/>
    <w:rsid w:val="008C37F1"/>
    <w:rsid w:val="008C3C39"/>
    <w:rsid w:val="008C3DF1"/>
    <w:rsid w:val="008C4443"/>
    <w:rsid w:val="008C4694"/>
    <w:rsid w:val="008C4E7E"/>
    <w:rsid w:val="008C5671"/>
    <w:rsid w:val="008C5C94"/>
    <w:rsid w:val="008C5D10"/>
    <w:rsid w:val="008C6CC9"/>
    <w:rsid w:val="008C6DDF"/>
    <w:rsid w:val="008D09AA"/>
    <w:rsid w:val="008D20C3"/>
    <w:rsid w:val="008D24AA"/>
    <w:rsid w:val="008D30E0"/>
    <w:rsid w:val="008D49BE"/>
    <w:rsid w:val="008D4CC9"/>
    <w:rsid w:val="008D52EE"/>
    <w:rsid w:val="008D5F25"/>
    <w:rsid w:val="008D611B"/>
    <w:rsid w:val="008D613D"/>
    <w:rsid w:val="008D61D8"/>
    <w:rsid w:val="008D6CFA"/>
    <w:rsid w:val="008D7B12"/>
    <w:rsid w:val="008E02B4"/>
    <w:rsid w:val="008E1014"/>
    <w:rsid w:val="008E163C"/>
    <w:rsid w:val="008E1701"/>
    <w:rsid w:val="008E1931"/>
    <w:rsid w:val="008E1BEA"/>
    <w:rsid w:val="008E1CC3"/>
    <w:rsid w:val="008E21E4"/>
    <w:rsid w:val="008E22ED"/>
    <w:rsid w:val="008E26E6"/>
    <w:rsid w:val="008E2F7C"/>
    <w:rsid w:val="008E3700"/>
    <w:rsid w:val="008E3A58"/>
    <w:rsid w:val="008E3A87"/>
    <w:rsid w:val="008E3B29"/>
    <w:rsid w:val="008E3D43"/>
    <w:rsid w:val="008E3D90"/>
    <w:rsid w:val="008E3F93"/>
    <w:rsid w:val="008E42E1"/>
    <w:rsid w:val="008E45BB"/>
    <w:rsid w:val="008E4902"/>
    <w:rsid w:val="008E491E"/>
    <w:rsid w:val="008E4D92"/>
    <w:rsid w:val="008E61AD"/>
    <w:rsid w:val="008E61B5"/>
    <w:rsid w:val="008E701D"/>
    <w:rsid w:val="008E7587"/>
    <w:rsid w:val="008E7968"/>
    <w:rsid w:val="008E7C65"/>
    <w:rsid w:val="008F0597"/>
    <w:rsid w:val="008F1098"/>
    <w:rsid w:val="008F166D"/>
    <w:rsid w:val="008F27FE"/>
    <w:rsid w:val="008F3195"/>
    <w:rsid w:val="008F38C6"/>
    <w:rsid w:val="008F3B29"/>
    <w:rsid w:val="008F3E10"/>
    <w:rsid w:val="008F45FE"/>
    <w:rsid w:val="008F5BAD"/>
    <w:rsid w:val="008F7BF2"/>
    <w:rsid w:val="008F7F0A"/>
    <w:rsid w:val="009004D0"/>
    <w:rsid w:val="00901277"/>
    <w:rsid w:val="00901DA0"/>
    <w:rsid w:val="0090369A"/>
    <w:rsid w:val="00903B6A"/>
    <w:rsid w:val="0090446B"/>
    <w:rsid w:val="009050AD"/>
    <w:rsid w:val="00905DDE"/>
    <w:rsid w:val="0090682A"/>
    <w:rsid w:val="00906927"/>
    <w:rsid w:val="00907B01"/>
    <w:rsid w:val="00907FA1"/>
    <w:rsid w:val="00911C6B"/>
    <w:rsid w:val="00911E2F"/>
    <w:rsid w:val="00912031"/>
    <w:rsid w:val="00912401"/>
    <w:rsid w:val="00912CB2"/>
    <w:rsid w:val="009130C3"/>
    <w:rsid w:val="00913A81"/>
    <w:rsid w:val="00914C56"/>
    <w:rsid w:val="0091540A"/>
    <w:rsid w:val="00915F6D"/>
    <w:rsid w:val="009161D9"/>
    <w:rsid w:val="00916AD3"/>
    <w:rsid w:val="00917344"/>
    <w:rsid w:val="009203FB"/>
    <w:rsid w:val="00920E0A"/>
    <w:rsid w:val="00923D42"/>
    <w:rsid w:val="00923EFD"/>
    <w:rsid w:val="00924068"/>
    <w:rsid w:val="00925EB7"/>
    <w:rsid w:val="009264AB"/>
    <w:rsid w:val="00926B61"/>
    <w:rsid w:val="009302DF"/>
    <w:rsid w:val="009305EE"/>
    <w:rsid w:val="009308A2"/>
    <w:rsid w:val="00931020"/>
    <w:rsid w:val="00931C91"/>
    <w:rsid w:val="00931CC9"/>
    <w:rsid w:val="00932497"/>
    <w:rsid w:val="00932508"/>
    <w:rsid w:val="00933726"/>
    <w:rsid w:val="009337AE"/>
    <w:rsid w:val="00933A0B"/>
    <w:rsid w:val="00933DF5"/>
    <w:rsid w:val="00933E14"/>
    <w:rsid w:val="009342E5"/>
    <w:rsid w:val="00935983"/>
    <w:rsid w:val="00936050"/>
    <w:rsid w:val="00936087"/>
    <w:rsid w:val="00936265"/>
    <w:rsid w:val="009367FF"/>
    <w:rsid w:val="009374A3"/>
    <w:rsid w:val="0093758F"/>
    <w:rsid w:val="00940178"/>
    <w:rsid w:val="009401B5"/>
    <w:rsid w:val="00940C06"/>
    <w:rsid w:val="00940D66"/>
    <w:rsid w:val="0094182F"/>
    <w:rsid w:val="00941AAA"/>
    <w:rsid w:val="00942304"/>
    <w:rsid w:val="00942D1E"/>
    <w:rsid w:val="00942D3D"/>
    <w:rsid w:val="009432B0"/>
    <w:rsid w:val="009433C7"/>
    <w:rsid w:val="00943898"/>
    <w:rsid w:val="0094450D"/>
    <w:rsid w:val="00944700"/>
    <w:rsid w:val="009449BF"/>
    <w:rsid w:val="00944D20"/>
    <w:rsid w:val="00945131"/>
    <w:rsid w:val="00945F13"/>
    <w:rsid w:val="00946E9E"/>
    <w:rsid w:val="0094717A"/>
    <w:rsid w:val="009479B8"/>
    <w:rsid w:val="00950613"/>
    <w:rsid w:val="0095068F"/>
    <w:rsid w:val="00951B22"/>
    <w:rsid w:val="00952150"/>
    <w:rsid w:val="0095255C"/>
    <w:rsid w:val="00952A6A"/>
    <w:rsid w:val="00953683"/>
    <w:rsid w:val="009538D9"/>
    <w:rsid w:val="00953F78"/>
    <w:rsid w:val="00954108"/>
    <w:rsid w:val="00954595"/>
    <w:rsid w:val="00954604"/>
    <w:rsid w:val="00954986"/>
    <w:rsid w:val="00954E41"/>
    <w:rsid w:val="009550E1"/>
    <w:rsid w:val="00955402"/>
    <w:rsid w:val="00955D51"/>
    <w:rsid w:val="0095687C"/>
    <w:rsid w:val="0095728C"/>
    <w:rsid w:val="0095740D"/>
    <w:rsid w:val="00957F4E"/>
    <w:rsid w:val="00960375"/>
    <w:rsid w:val="009618E7"/>
    <w:rsid w:val="00962686"/>
    <w:rsid w:val="00962E79"/>
    <w:rsid w:val="00963801"/>
    <w:rsid w:val="00963B27"/>
    <w:rsid w:val="00964870"/>
    <w:rsid w:val="00964E24"/>
    <w:rsid w:val="009654E3"/>
    <w:rsid w:val="00965F0D"/>
    <w:rsid w:val="00966565"/>
    <w:rsid w:val="00966B21"/>
    <w:rsid w:val="0096724C"/>
    <w:rsid w:val="0096786A"/>
    <w:rsid w:val="00967BDB"/>
    <w:rsid w:val="00970497"/>
    <w:rsid w:val="00970B2E"/>
    <w:rsid w:val="00970B4B"/>
    <w:rsid w:val="009720EF"/>
    <w:rsid w:val="009722F5"/>
    <w:rsid w:val="0097246D"/>
    <w:rsid w:val="009727AC"/>
    <w:rsid w:val="009736CC"/>
    <w:rsid w:val="00973F5A"/>
    <w:rsid w:val="00973FFA"/>
    <w:rsid w:val="00974327"/>
    <w:rsid w:val="009749BA"/>
    <w:rsid w:val="009750E4"/>
    <w:rsid w:val="00975448"/>
    <w:rsid w:val="009755A5"/>
    <w:rsid w:val="0097616B"/>
    <w:rsid w:val="00976433"/>
    <w:rsid w:val="00977A8B"/>
    <w:rsid w:val="00980DB7"/>
    <w:rsid w:val="00980FD0"/>
    <w:rsid w:val="00981005"/>
    <w:rsid w:val="00981CE8"/>
    <w:rsid w:val="00982389"/>
    <w:rsid w:val="00982A6B"/>
    <w:rsid w:val="009834FB"/>
    <w:rsid w:val="0098448F"/>
    <w:rsid w:val="00984E66"/>
    <w:rsid w:val="009859A0"/>
    <w:rsid w:val="00986588"/>
    <w:rsid w:val="009866EC"/>
    <w:rsid w:val="009871E3"/>
    <w:rsid w:val="00987291"/>
    <w:rsid w:val="0098748D"/>
    <w:rsid w:val="0098793B"/>
    <w:rsid w:val="00987A8A"/>
    <w:rsid w:val="009905D6"/>
    <w:rsid w:val="009908F0"/>
    <w:rsid w:val="00990BF0"/>
    <w:rsid w:val="00991161"/>
    <w:rsid w:val="0099126D"/>
    <w:rsid w:val="0099127D"/>
    <w:rsid w:val="009912D8"/>
    <w:rsid w:val="00991784"/>
    <w:rsid w:val="00992308"/>
    <w:rsid w:val="00992619"/>
    <w:rsid w:val="00992828"/>
    <w:rsid w:val="009930D5"/>
    <w:rsid w:val="00993344"/>
    <w:rsid w:val="0099372D"/>
    <w:rsid w:val="00993971"/>
    <w:rsid w:val="00993BFB"/>
    <w:rsid w:val="00995840"/>
    <w:rsid w:val="00995D0D"/>
    <w:rsid w:val="00995F20"/>
    <w:rsid w:val="009960EA"/>
    <w:rsid w:val="00996212"/>
    <w:rsid w:val="009962FC"/>
    <w:rsid w:val="00997DFF"/>
    <w:rsid w:val="009A0CCC"/>
    <w:rsid w:val="009A0E33"/>
    <w:rsid w:val="009A0F77"/>
    <w:rsid w:val="009A2015"/>
    <w:rsid w:val="009A367A"/>
    <w:rsid w:val="009A3789"/>
    <w:rsid w:val="009A37CC"/>
    <w:rsid w:val="009A38AA"/>
    <w:rsid w:val="009A39EE"/>
    <w:rsid w:val="009A453D"/>
    <w:rsid w:val="009A5684"/>
    <w:rsid w:val="009A57E5"/>
    <w:rsid w:val="009A5852"/>
    <w:rsid w:val="009A5C49"/>
    <w:rsid w:val="009A5CB4"/>
    <w:rsid w:val="009A5EF3"/>
    <w:rsid w:val="009A63CF"/>
    <w:rsid w:val="009A6CBA"/>
    <w:rsid w:val="009A723C"/>
    <w:rsid w:val="009A7492"/>
    <w:rsid w:val="009A79C3"/>
    <w:rsid w:val="009A7ABD"/>
    <w:rsid w:val="009A7CD3"/>
    <w:rsid w:val="009B0045"/>
    <w:rsid w:val="009B1635"/>
    <w:rsid w:val="009B1AED"/>
    <w:rsid w:val="009B2B83"/>
    <w:rsid w:val="009B3ACA"/>
    <w:rsid w:val="009B3E09"/>
    <w:rsid w:val="009B42CF"/>
    <w:rsid w:val="009B45FD"/>
    <w:rsid w:val="009B4DAA"/>
    <w:rsid w:val="009B60CE"/>
    <w:rsid w:val="009B7E2F"/>
    <w:rsid w:val="009B7F0B"/>
    <w:rsid w:val="009C0417"/>
    <w:rsid w:val="009C0853"/>
    <w:rsid w:val="009C0DA2"/>
    <w:rsid w:val="009C1972"/>
    <w:rsid w:val="009C1F64"/>
    <w:rsid w:val="009C25E2"/>
    <w:rsid w:val="009C2D72"/>
    <w:rsid w:val="009C2D91"/>
    <w:rsid w:val="009C3025"/>
    <w:rsid w:val="009C34B5"/>
    <w:rsid w:val="009C3B5D"/>
    <w:rsid w:val="009C3D89"/>
    <w:rsid w:val="009C40A9"/>
    <w:rsid w:val="009C469D"/>
    <w:rsid w:val="009C4E7B"/>
    <w:rsid w:val="009C501E"/>
    <w:rsid w:val="009C5472"/>
    <w:rsid w:val="009C5617"/>
    <w:rsid w:val="009C5E99"/>
    <w:rsid w:val="009C65A6"/>
    <w:rsid w:val="009C78F9"/>
    <w:rsid w:val="009D00AB"/>
    <w:rsid w:val="009D0688"/>
    <w:rsid w:val="009D0EB7"/>
    <w:rsid w:val="009D18E6"/>
    <w:rsid w:val="009D1B5F"/>
    <w:rsid w:val="009D3512"/>
    <w:rsid w:val="009D3D1E"/>
    <w:rsid w:val="009D3EDB"/>
    <w:rsid w:val="009D4C68"/>
    <w:rsid w:val="009D629A"/>
    <w:rsid w:val="009D72B0"/>
    <w:rsid w:val="009D79F5"/>
    <w:rsid w:val="009E0B0B"/>
    <w:rsid w:val="009E0E3B"/>
    <w:rsid w:val="009E10D5"/>
    <w:rsid w:val="009E136A"/>
    <w:rsid w:val="009E1426"/>
    <w:rsid w:val="009E1C51"/>
    <w:rsid w:val="009E33A3"/>
    <w:rsid w:val="009E3EE8"/>
    <w:rsid w:val="009E43A3"/>
    <w:rsid w:val="009E44D6"/>
    <w:rsid w:val="009E4EDA"/>
    <w:rsid w:val="009E5AD4"/>
    <w:rsid w:val="009E5B80"/>
    <w:rsid w:val="009E5C4A"/>
    <w:rsid w:val="009E5EEC"/>
    <w:rsid w:val="009E6608"/>
    <w:rsid w:val="009E6C91"/>
    <w:rsid w:val="009E7401"/>
    <w:rsid w:val="009E74A7"/>
    <w:rsid w:val="009E75C3"/>
    <w:rsid w:val="009E7855"/>
    <w:rsid w:val="009E7BC2"/>
    <w:rsid w:val="009E7F5E"/>
    <w:rsid w:val="009F021F"/>
    <w:rsid w:val="009F0295"/>
    <w:rsid w:val="009F0986"/>
    <w:rsid w:val="009F09C7"/>
    <w:rsid w:val="009F10F4"/>
    <w:rsid w:val="009F12F3"/>
    <w:rsid w:val="009F152D"/>
    <w:rsid w:val="009F23BF"/>
    <w:rsid w:val="009F3021"/>
    <w:rsid w:val="009F3236"/>
    <w:rsid w:val="009F3FD4"/>
    <w:rsid w:val="009F4096"/>
    <w:rsid w:val="009F4136"/>
    <w:rsid w:val="009F5FAC"/>
    <w:rsid w:val="009F6DA4"/>
    <w:rsid w:val="009F6FC7"/>
    <w:rsid w:val="009F7A34"/>
    <w:rsid w:val="00A001AF"/>
    <w:rsid w:val="00A0025A"/>
    <w:rsid w:val="00A00302"/>
    <w:rsid w:val="00A003C0"/>
    <w:rsid w:val="00A0055B"/>
    <w:rsid w:val="00A00ED8"/>
    <w:rsid w:val="00A0257C"/>
    <w:rsid w:val="00A026DA"/>
    <w:rsid w:val="00A02AC6"/>
    <w:rsid w:val="00A02AD2"/>
    <w:rsid w:val="00A0323A"/>
    <w:rsid w:val="00A03BB8"/>
    <w:rsid w:val="00A03CBD"/>
    <w:rsid w:val="00A04661"/>
    <w:rsid w:val="00A047C1"/>
    <w:rsid w:val="00A04B81"/>
    <w:rsid w:val="00A04BAC"/>
    <w:rsid w:val="00A052DE"/>
    <w:rsid w:val="00A057DB"/>
    <w:rsid w:val="00A0596F"/>
    <w:rsid w:val="00A06896"/>
    <w:rsid w:val="00A07EFF"/>
    <w:rsid w:val="00A102C3"/>
    <w:rsid w:val="00A10494"/>
    <w:rsid w:val="00A10614"/>
    <w:rsid w:val="00A10874"/>
    <w:rsid w:val="00A113B8"/>
    <w:rsid w:val="00A12E60"/>
    <w:rsid w:val="00A133CF"/>
    <w:rsid w:val="00A136F4"/>
    <w:rsid w:val="00A1398D"/>
    <w:rsid w:val="00A14173"/>
    <w:rsid w:val="00A14ECD"/>
    <w:rsid w:val="00A15DF1"/>
    <w:rsid w:val="00A15E06"/>
    <w:rsid w:val="00A15F74"/>
    <w:rsid w:val="00A16A77"/>
    <w:rsid w:val="00A17AEF"/>
    <w:rsid w:val="00A17EA7"/>
    <w:rsid w:val="00A203BB"/>
    <w:rsid w:val="00A20861"/>
    <w:rsid w:val="00A21309"/>
    <w:rsid w:val="00A21C66"/>
    <w:rsid w:val="00A23323"/>
    <w:rsid w:val="00A237E9"/>
    <w:rsid w:val="00A23AC9"/>
    <w:rsid w:val="00A23CF4"/>
    <w:rsid w:val="00A25145"/>
    <w:rsid w:val="00A2541E"/>
    <w:rsid w:val="00A26940"/>
    <w:rsid w:val="00A269BF"/>
    <w:rsid w:val="00A274A9"/>
    <w:rsid w:val="00A27FA9"/>
    <w:rsid w:val="00A30B9C"/>
    <w:rsid w:val="00A30C3E"/>
    <w:rsid w:val="00A314C4"/>
    <w:rsid w:val="00A316E8"/>
    <w:rsid w:val="00A32011"/>
    <w:rsid w:val="00A32914"/>
    <w:rsid w:val="00A33240"/>
    <w:rsid w:val="00A33CD2"/>
    <w:rsid w:val="00A33FEF"/>
    <w:rsid w:val="00A34199"/>
    <w:rsid w:val="00A3461D"/>
    <w:rsid w:val="00A348BD"/>
    <w:rsid w:val="00A3507C"/>
    <w:rsid w:val="00A352E1"/>
    <w:rsid w:val="00A378ED"/>
    <w:rsid w:val="00A40A91"/>
    <w:rsid w:val="00A40E29"/>
    <w:rsid w:val="00A40FC1"/>
    <w:rsid w:val="00A41E16"/>
    <w:rsid w:val="00A4236F"/>
    <w:rsid w:val="00A4288E"/>
    <w:rsid w:val="00A4335E"/>
    <w:rsid w:val="00A43D76"/>
    <w:rsid w:val="00A447D0"/>
    <w:rsid w:val="00A45085"/>
    <w:rsid w:val="00A451F7"/>
    <w:rsid w:val="00A466D7"/>
    <w:rsid w:val="00A46A9E"/>
    <w:rsid w:val="00A46F76"/>
    <w:rsid w:val="00A47FA9"/>
    <w:rsid w:val="00A500AC"/>
    <w:rsid w:val="00A511CB"/>
    <w:rsid w:val="00A512A1"/>
    <w:rsid w:val="00A51403"/>
    <w:rsid w:val="00A51824"/>
    <w:rsid w:val="00A52A2B"/>
    <w:rsid w:val="00A52CB2"/>
    <w:rsid w:val="00A5382A"/>
    <w:rsid w:val="00A55A9D"/>
    <w:rsid w:val="00A55AE1"/>
    <w:rsid w:val="00A55F33"/>
    <w:rsid w:val="00A560DC"/>
    <w:rsid w:val="00A56F43"/>
    <w:rsid w:val="00A5730F"/>
    <w:rsid w:val="00A5796F"/>
    <w:rsid w:val="00A57B95"/>
    <w:rsid w:val="00A60314"/>
    <w:rsid w:val="00A60703"/>
    <w:rsid w:val="00A60966"/>
    <w:rsid w:val="00A610FF"/>
    <w:rsid w:val="00A61A56"/>
    <w:rsid w:val="00A61C5F"/>
    <w:rsid w:val="00A61C76"/>
    <w:rsid w:val="00A62BAA"/>
    <w:rsid w:val="00A63415"/>
    <w:rsid w:val="00A6382E"/>
    <w:rsid w:val="00A63939"/>
    <w:rsid w:val="00A64AF3"/>
    <w:rsid w:val="00A6567B"/>
    <w:rsid w:val="00A65CBE"/>
    <w:rsid w:val="00A660C8"/>
    <w:rsid w:val="00A660D2"/>
    <w:rsid w:val="00A66109"/>
    <w:rsid w:val="00A71ABB"/>
    <w:rsid w:val="00A7285A"/>
    <w:rsid w:val="00A72B06"/>
    <w:rsid w:val="00A74688"/>
    <w:rsid w:val="00A746BE"/>
    <w:rsid w:val="00A751D0"/>
    <w:rsid w:val="00A77044"/>
    <w:rsid w:val="00A77E0B"/>
    <w:rsid w:val="00A806D8"/>
    <w:rsid w:val="00A81427"/>
    <w:rsid w:val="00A818CA"/>
    <w:rsid w:val="00A81F5E"/>
    <w:rsid w:val="00A82D82"/>
    <w:rsid w:val="00A8300D"/>
    <w:rsid w:val="00A83729"/>
    <w:rsid w:val="00A838C1"/>
    <w:rsid w:val="00A84944"/>
    <w:rsid w:val="00A84978"/>
    <w:rsid w:val="00A84A52"/>
    <w:rsid w:val="00A84B23"/>
    <w:rsid w:val="00A850B5"/>
    <w:rsid w:val="00A85F7D"/>
    <w:rsid w:val="00A86967"/>
    <w:rsid w:val="00A869ED"/>
    <w:rsid w:val="00A87169"/>
    <w:rsid w:val="00A90499"/>
    <w:rsid w:val="00A90C0C"/>
    <w:rsid w:val="00A91FB2"/>
    <w:rsid w:val="00A93A1A"/>
    <w:rsid w:val="00A93EF3"/>
    <w:rsid w:val="00A94297"/>
    <w:rsid w:val="00A954CA"/>
    <w:rsid w:val="00A95AE6"/>
    <w:rsid w:val="00A95B95"/>
    <w:rsid w:val="00A95D9C"/>
    <w:rsid w:val="00A96F88"/>
    <w:rsid w:val="00A97D6B"/>
    <w:rsid w:val="00A97F3E"/>
    <w:rsid w:val="00A97FD8"/>
    <w:rsid w:val="00AA068E"/>
    <w:rsid w:val="00AA1401"/>
    <w:rsid w:val="00AA2949"/>
    <w:rsid w:val="00AA3196"/>
    <w:rsid w:val="00AA39D6"/>
    <w:rsid w:val="00AA3FC5"/>
    <w:rsid w:val="00AA41E7"/>
    <w:rsid w:val="00AA436E"/>
    <w:rsid w:val="00AA4702"/>
    <w:rsid w:val="00AA4BB0"/>
    <w:rsid w:val="00AA4D9E"/>
    <w:rsid w:val="00AA7FA5"/>
    <w:rsid w:val="00AB04DA"/>
    <w:rsid w:val="00AB077D"/>
    <w:rsid w:val="00AB0FCD"/>
    <w:rsid w:val="00AB1755"/>
    <w:rsid w:val="00AB243F"/>
    <w:rsid w:val="00AB25F2"/>
    <w:rsid w:val="00AB2A91"/>
    <w:rsid w:val="00AB2BA7"/>
    <w:rsid w:val="00AB412E"/>
    <w:rsid w:val="00AB5FDC"/>
    <w:rsid w:val="00AB60C4"/>
    <w:rsid w:val="00AB61C7"/>
    <w:rsid w:val="00AB61EA"/>
    <w:rsid w:val="00AB646B"/>
    <w:rsid w:val="00AB704B"/>
    <w:rsid w:val="00AB73A5"/>
    <w:rsid w:val="00AB7BB3"/>
    <w:rsid w:val="00AC103D"/>
    <w:rsid w:val="00AC16A4"/>
    <w:rsid w:val="00AC16B7"/>
    <w:rsid w:val="00AC1869"/>
    <w:rsid w:val="00AC3055"/>
    <w:rsid w:val="00AC4F38"/>
    <w:rsid w:val="00AC5057"/>
    <w:rsid w:val="00AC5239"/>
    <w:rsid w:val="00AC52B7"/>
    <w:rsid w:val="00AC54DE"/>
    <w:rsid w:val="00AC5E32"/>
    <w:rsid w:val="00AC617F"/>
    <w:rsid w:val="00AC6C59"/>
    <w:rsid w:val="00AC7FFB"/>
    <w:rsid w:val="00AD0230"/>
    <w:rsid w:val="00AD0889"/>
    <w:rsid w:val="00AD1100"/>
    <w:rsid w:val="00AD1513"/>
    <w:rsid w:val="00AD1979"/>
    <w:rsid w:val="00AD1C3E"/>
    <w:rsid w:val="00AD1C6C"/>
    <w:rsid w:val="00AD3B24"/>
    <w:rsid w:val="00AD3D59"/>
    <w:rsid w:val="00AD51A6"/>
    <w:rsid w:val="00AD7F17"/>
    <w:rsid w:val="00AD7F8E"/>
    <w:rsid w:val="00AD7FD8"/>
    <w:rsid w:val="00AE07E9"/>
    <w:rsid w:val="00AE0DB5"/>
    <w:rsid w:val="00AE15BE"/>
    <w:rsid w:val="00AE16BB"/>
    <w:rsid w:val="00AE2470"/>
    <w:rsid w:val="00AE2A4A"/>
    <w:rsid w:val="00AE2F14"/>
    <w:rsid w:val="00AE3BAF"/>
    <w:rsid w:val="00AE48B6"/>
    <w:rsid w:val="00AE4A0E"/>
    <w:rsid w:val="00AE5E27"/>
    <w:rsid w:val="00AE6138"/>
    <w:rsid w:val="00AE7A23"/>
    <w:rsid w:val="00AF0282"/>
    <w:rsid w:val="00AF0B51"/>
    <w:rsid w:val="00AF17A7"/>
    <w:rsid w:val="00AF192D"/>
    <w:rsid w:val="00AF232F"/>
    <w:rsid w:val="00AF2499"/>
    <w:rsid w:val="00AF2945"/>
    <w:rsid w:val="00AF35B3"/>
    <w:rsid w:val="00AF35E6"/>
    <w:rsid w:val="00AF3AEE"/>
    <w:rsid w:val="00AF4218"/>
    <w:rsid w:val="00AF4CCA"/>
    <w:rsid w:val="00AF5099"/>
    <w:rsid w:val="00AF575E"/>
    <w:rsid w:val="00AF596C"/>
    <w:rsid w:val="00AF5CD2"/>
    <w:rsid w:val="00AF685B"/>
    <w:rsid w:val="00AF702F"/>
    <w:rsid w:val="00AF7E0F"/>
    <w:rsid w:val="00AF7F54"/>
    <w:rsid w:val="00B00870"/>
    <w:rsid w:val="00B0124F"/>
    <w:rsid w:val="00B01329"/>
    <w:rsid w:val="00B013A8"/>
    <w:rsid w:val="00B01A3E"/>
    <w:rsid w:val="00B02403"/>
    <w:rsid w:val="00B0465A"/>
    <w:rsid w:val="00B05E8C"/>
    <w:rsid w:val="00B06367"/>
    <w:rsid w:val="00B0648F"/>
    <w:rsid w:val="00B078AA"/>
    <w:rsid w:val="00B10512"/>
    <w:rsid w:val="00B106D5"/>
    <w:rsid w:val="00B10808"/>
    <w:rsid w:val="00B11016"/>
    <w:rsid w:val="00B110CB"/>
    <w:rsid w:val="00B114FC"/>
    <w:rsid w:val="00B119F3"/>
    <w:rsid w:val="00B11A5C"/>
    <w:rsid w:val="00B11E4A"/>
    <w:rsid w:val="00B11FF8"/>
    <w:rsid w:val="00B123E6"/>
    <w:rsid w:val="00B12B75"/>
    <w:rsid w:val="00B13194"/>
    <w:rsid w:val="00B14E4F"/>
    <w:rsid w:val="00B14E95"/>
    <w:rsid w:val="00B15274"/>
    <w:rsid w:val="00B15B87"/>
    <w:rsid w:val="00B16818"/>
    <w:rsid w:val="00B1694A"/>
    <w:rsid w:val="00B16F03"/>
    <w:rsid w:val="00B175C3"/>
    <w:rsid w:val="00B1796E"/>
    <w:rsid w:val="00B17C53"/>
    <w:rsid w:val="00B17DBD"/>
    <w:rsid w:val="00B200A0"/>
    <w:rsid w:val="00B20607"/>
    <w:rsid w:val="00B208A4"/>
    <w:rsid w:val="00B20F38"/>
    <w:rsid w:val="00B211E3"/>
    <w:rsid w:val="00B2140B"/>
    <w:rsid w:val="00B21BE7"/>
    <w:rsid w:val="00B23242"/>
    <w:rsid w:val="00B24D20"/>
    <w:rsid w:val="00B24DC1"/>
    <w:rsid w:val="00B2552C"/>
    <w:rsid w:val="00B259C1"/>
    <w:rsid w:val="00B25EA2"/>
    <w:rsid w:val="00B26855"/>
    <w:rsid w:val="00B26D89"/>
    <w:rsid w:val="00B274B1"/>
    <w:rsid w:val="00B2754B"/>
    <w:rsid w:val="00B3044B"/>
    <w:rsid w:val="00B3097F"/>
    <w:rsid w:val="00B30A98"/>
    <w:rsid w:val="00B31322"/>
    <w:rsid w:val="00B3177C"/>
    <w:rsid w:val="00B318D2"/>
    <w:rsid w:val="00B31AC7"/>
    <w:rsid w:val="00B31E08"/>
    <w:rsid w:val="00B32BF1"/>
    <w:rsid w:val="00B330FC"/>
    <w:rsid w:val="00B3330F"/>
    <w:rsid w:val="00B335F4"/>
    <w:rsid w:val="00B35A9C"/>
    <w:rsid w:val="00B3606D"/>
    <w:rsid w:val="00B36795"/>
    <w:rsid w:val="00B4001B"/>
    <w:rsid w:val="00B409AC"/>
    <w:rsid w:val="00B40D66"/>
    <w:rsid w:val="00B4166D"/>
    <w:rsid w:val="00B417CC"/>
    <w:rsid w:val="00B4255A"/>
    <w:rsid w:val="00B42CC4"/>
    <w:rsid w:val="00B42EA5"/>
    <w:rsid w:val="00B433B9"/>
    <w:rsid w:val="00B43E6D"/>
    <w:rsid w:val="00B43FE9"/>
    <w:rsid w:val="00B44D5A"/>
    <w:rsid w:val="00B45D1E"/>
    <w:rsid w:val="00B46A06"/>
    <w:rsid w:val="00B46CA4"/>
    <w:rsid w:val="00B500D2"/>
    <w:rsid w:val="00B50C09"/>
    <w:rsid w:val="00B51DCB"/>
    <w:rsid w:val="00B52670"/>
    <w:rsid w:val="00B5436B"/>
    <w:rsid w:val="00B5445E"/>
    <w:rsid w:val="00B5469E"/>
    <w:rsid w:val="00B54897"/>
    <w:rsid w:val="00B54ABA"/>
    <w:rsid w:val="00B54B68"/>
    <w:rsid w:val="00B54D72"/>
    <w:rsid w:val="00B54F5D"/>
    <w:rsid w:val="00B55391"/>
    <w:rsid w:val="00B55930"/>
    <w:rsid w:val="00B5623C"/>
    <w:rsid w:val="00B563EA"/>
    <w:rsid w:val="00B56B9B"/>
    <w:rsid w:val="00B57490"/>
    <w:rsid w:val="00B57A66"/>
    <w:rsid w:val="00B57BDE"/>
    <w:rsid w:val="00B6183A"/>
    <w:rsid w:val="00B61C21"/>
    <w:rsid w:val="00B6255B"/>
    <w:rsid w:val="00B626E3"/>
    <w:rsid w:val="00B63F49"/>
    <w:rsid w:val="00B64392"/>
    <w:rsid w:val="00B64461"/>
    <w:rsid w:val="00B65118"/>
    <w:rsid w:val="00B6528C"/>
    <w:rsid w:val="00B6539E"/>
    <w:rsid w:val="00B66701"/>
    <w:rsid w:val="00B66874"/>
    <w:rsid w:val="00B66D61"/>
    <w:rsid w:val="00B6777F"/>
    <w:rsid w:val="00B712CD"/>
    <w:rsid w:val="00B71318"/>
    <w:rsid w:val="00B7162E"/>
    <w:rsid w:val="00B7220D"/>
    <w:rsid w:val="00B72F62"/>
    <w:rsid w:val="00B734A8"/>
    <w:rsid w:val="00B744EA"/>
    <w:rsid w:val="00B74DD1"/>
    <w:rsid w:val="00B77217"/>
    <w:rsid w:val="00B77989"/>
    <w:rsid w:val="00B77B93"/>
    <w:rsid w:val="00B77D07"/>
    <w:rsid w:val="00B800D5"/>
    <w:rsid w:val="00B8012B"/>
    <w:rsid w:val="00B805A4"/>
    <w:rsid w:val="00B80BE4"/>
    <w:rsid w:val="00B811D3"/>
    <w:rsid w:val="00B8188E"/>
    <w:rsid w:val="00B82C69"/>
    <w:rsid w:val="00B82D2B"/>
    <w:rsid w:val="00B82F8D"/>
    <w:rsid w:val="00B83D60"/>
    <w:rsid w:val="00B84383"/>
    <w:rsid w:val="00B8548C"/>
    <w:rsid w:val="00B85CBB"/>
    <w:rsid w:val="00B86437"/>
    <w:rsid w:val="00B8696C"/>
    <w:rsid w:val="00B86CBF"/>
    <w:rsid w:val="00B87908"/>
    <w:rsid w:val="00B87CA4"/>
    <w:rsid w:val="00B918E1"/>
    <w:rsid w:val="00B9193F"/>
    <w:rsid w:val="00B92B61"/>
    <w:rsid w:val="00B931D6"/>
    <w:rsid w:val="00B93630"/>
    <w:rsid w:val="00B93661"/>
    <w:rsid w:val="00B939A7"/>
    <w:rsid w:val="00B93BED"/>
    <w:rsid w:val="00B93CC9"/>
    <w:rsid w:val="00B9496E"/>
    <w:rsid w:val="00B95354"/>
    <w:rsid w:val="00B95CC2"/>
    <w:rsid w:val="00B95D0F"/>
    <w:rsid w:val="00B96262"/>
    <w:rsid w:val="00B97A4B"/>
    <w:rsid w:val="00BA03EA"/>
    <w:rsid w:val="00BA0D6B"/>
    <w:rsid w:val="00BA2D60"/>
    <w:rsid w:val="00BA2D65"/>
    <w:rsid w:val="00BA334C"/>
    <w:rsid w:val="00BA38DC"/>
    <w:rsid w:val="00BA4290"/>
    <w:rsid w:val="00BA47AF"/>
    <w:rsid w:val="00BA4E4D"/>
    <w:rsid w:val="00BA5127"/>
    <w:rsid w:val="00BA6454"/>
    <w:rsid w:val="00BA6AB2"/>
    <w:rsid w:val="00BA6B4A"/>
    <w:rsid w:val="00BB0567"/>
    <w:rsid w:val="00BB0991"/>
    <w:rsid w:val="00BB1385"/>
    <w:rsid w:val="00BB1A72"/>
    <w:rsid w:val="00BB2773"/>
    <w:rsid w:val="00BB2B8A"/>
    <w:rsid w:val="00BB2EE3"/>
    <w:rsid w:val="00BB3628"/>
    <w:rsid w:val="00BB389A"/>
    <w:rsid w:val="00BB3BEC"/>
    <w:rsid w:val="00BB4B61"/>
    <w:rsid w:val="00BB6DD9"/>
    <w:rsid w:val="00BB6EF4"/>
    <w:rsid w:val="00BB72E6"/>
    <w:rsid w:val="00BB7378"/>
    <w:rsid w:val="00BC07DE"/>
    <w:rsid w:val="00BC11BA"/>
    <w:rsid w:val="00BC1A8E"/>
    <w:rsid w:val="00BC208E"/>
    <w:rsid w:val="00BC2A32"/>
    <w:rsid w:val="00BC3F0F"/>
    <w:rsid w:val="00BC4616"/>
    <w:rsid w:val="00BC4FE3"/>
    <w:rsid w:val="00BC523D"/>
    <w:rsid w:val="00BC5B57"/>
    <w:rsid w:val="00BC62CF"/>
    <w:rsid w:val="00BC7349"/>
    <w:rsid w:val="00BC7F90"/>
    <w:rsid w:val="00BD05D8"/>
    <w:rsid w:val="00BD1655"/>
    <w:rsid w:val="00BD1C8E"/>
    <w:rsid w:val="00BD1D11"/>
    <w:rsid w:val="00BD30AB"/>
    <w:rsid w:val="00BD3348"/>
    <w:rsid w:val="00BD334A"/>
    <w:rsid w:val="00BD39FD"/>
    <w:rsid w:val="00BD3E13"/>
    <w:rsid w:val="00BD3F76"/>
    <w:rsid w:val="00BD48A3"/>
    <w:rsid w:val="00BD4BC3"/>
    <w:rsid w:val="00BD55C4"/>
    <w:rsid w:val="00BD5B72"/>
    <w:rsid w:val="00BD6C7E"/>
    <w:rsid w:val="00BD6F24"/>
    <w:rsid w:val="00BD7316"/>
    <w:rsid w:val="00BD7F92"/>
    <w:rsid w:val="00BE00AA"/>
    <w:rsid w:val="00BE027D"/>
    <w:rsid w:val="00BE2A7A"/>
    <w:rsid w:val="00BE2FBC"/>
    <w:rsid w:val="00BE3231"/>
    <w:rsid w:val="00BE33B5"/>
    <w:rsid w:val="00BE3AF2"/>
    <w:rsid w:val="00BE5AD0"/>
    <w:rsid w:val="00BE6160"/>
    <w:rsid w:val="00BE62C3"/>
    <w:rsid w:val="00BE6667"/>
    <w:rsid w:val="00BE6713"/>
    <w:rsid w:val="00BE7FAF"/>
    <w:rsid w:val="00BF05D5"/>
    <w:rsid w:val="00BF0F05"/>
    <w:rsid w:val="00BF101C"/>
    <w:rsid w:val="00BF1702"/>
    <w:rsid w:val="00BF171B"/>
    <w:rsid w:val="00BF2403"/>
    <w:rsid w:val="00BF2567"/>
    <w:rsid w:val="00BF27E1"/>
    <w:rsid w:val="00BF285D"/>
    <w:rsid w:val="00BF2AE2"/>
    <w:rsid w:val="00BF3EEC"/>
    <w:rsid w:val="00BF4A9A"/>
    <w:rsid w:val="00BF5842"/>
    <w:rsid w:val="00BF5A9F"/>
    <w:rsid w:val="00BF63E6"/>
    <w:rsid w:val="00BF7179"/>
    <w:rsid w:val="00BF7199"/>
    <w:rsid w:val="00BF7249"/>
    <w:rsid w:val="00C00333"/>
    <w:rsid w:val="00C005EC"/>
    <w:rsid w:val="00C00C73"/>
    <w:rsid w:val="00C0150F"/>
    <w:rsid w:val="00C01E30"/>
    <w:rsid w:val="00C024EB"/>
    <w:rsid w:val="00C02DD7"/>
    <w:rsid w:val="00C0400F"/>
    <w:rsid w:val="00C04802"/>
    <w:rsid w:val="00C05453"/>
    <w:rsid w:val="00C05C59"/>
    <w:rsid w:val="00C066C1"/>
    <w:rsid w:val="00C07870"/>
    <w:rsid w:val="00C07903"/>
    <w:rsid w:val="00C07AB9"/>
    <w:rsid w:val="00C10128"/>
    <w:rsid w:val="00C1046D"/>
    <w:rsid w:val="00C10D1E"/>
    <w:rsid w:val="00C1136C"/>
    <w:rsid w:val="00C117AD"/>
    <w:rsid w:val="00C12760"/>
    <w:rsid w:val="00C12C9E"/>
    <w:rsid w:val="00C131A3"/>
    <w:rsid w:val="00C14341"/>
    <w:rsid w:val="00C143AF"/>
    <w:rsid w:val="00C14DE1"/>
    <w:rsid w:val="00C16527"/>
    <w:rsid w:val="00C1708A"/>
    <w:rsid w:val="00C178B7"/>
    <w:rsid w:val="00C17F9E"/>
    <w:rsid w:val="00C20524"/>
    <w:rsid w:val="00C211CE"/>
    <w:rsid w:val="00C21222"/>
    <w:rsid w:val="00C21BC5"/>
    <w:rsid w:val="00C21CAB"/>
    <w:rsid w:val="00C22DE1"/>
    <w:rsid w:val="00C23362"/>
    <w:rsid w:val="00C23BF2"/>
    <w:rsid w:val="00C23DBC"/>
    <w:rsid w:val="00C24171"/>
    <w:rsid w:val="00C2456E"/>
    <w:rsid w:val="00C252FC"/>
    <w:rsid w:val="00C25775"/>
    <w:rsid w:val="00C25914"/>
    <w:rsid w:val="00C267B5"/>
    <w:rsid w:val="00C274BD"/>
    <w:rsid w:val="00C27724"/>
    <w:rsid w:val="00C30024"/>
    <w:rsid w:val="00C30191"/>
    <w:rsid w:val="00C30802"/>
    <w:rsid w:val="00C308F6"/>
    <w:rsid w:val="00C3177D"/>
    <w:rsid w:val="00C31ACE"/>
    <w:rsid w:val="00C32198"/>
    <w:rsid w:val="00C330BE"/>
    <w:rsid w:val="00C350E0"/>
    <w:rsid w:val="00C355C3"/>
    <w:rsid w:val="00C3589C"/>
    <w:rsid w:val="00C36C0D"/>
    <w:rsid w:val="00C40723"/>
    <w:rsid w:val="00C412D5"/>
    <w:rsid w:val="00C44108"/>
    <w:rsid w:val="00C4538D"/>
    <w:rsid w:val="00C45F05"/>
    <w:rsid w:val="00C469FB"/>
    <w:rsid w:val="00C47481"/>
    <w:rsid w:val="00C479C7"/>
    <w:rsid w:val="00C47F8A"/>
    <w:rsid w:val="00C50B0E"/>
    <w:rsid w:val="00C50E2C"/>
    <w:rsid w:val="00C53906"/>
    <w:rsid w:val="00C53E5D"/>
    <w:rsid w:val="00C53E80"/>
    <w:rsid w:val="00C5404F"/>
    <w:rsid w:val="00C54303"/>
    <w:rsid w:val="00C55D02"/>
    <w:rsid w:val="00C606CF"/>
    <w:rsid w:val="00C60B1F"/>
    <w:rsid w:val="00C612CA"/>
    <w:rsid w:val="00C6155E"/>
    <w:rsid w:val="00C61989"/>
    <w:rsid w:val="00C6329F"/>
    <w:rsid w:val="00C64571"/>
    <w:rsid w:val="00C64B5C"/>
    <w:rsid w:val="00C65327"/>
    <w:rsid w:val="00C65BA3"/>
    <w:rsid w:val="00C670EE"/>
    <w:rsid w:val="00C677AD"/>
    <w:rsid w:val="00C67CDD"/>
    <w:rsid w:val="00C7008A"/>
    <w:rsid w:val="00C70802"/>
    <w:rsid w:val="00C70A22"/>
    <w:rsid w:val="00C710B5"/>
    <w:rsid w:val="00C711C6"/>
    <w:rsid w:val="00C716C7"/>
    <w:rsid w:val="00C72274"/>
    <w:rsid w:val="00C73DA3"/>
    <w:rsid w:val="00C73F8B"/>
    <w:rsid w:val="00C74BD8"/>
    <w:rsid w:val="00C75B46"/>
    <w:rsid w:val="00C76848"/>
    <w:rsid w:val="00C80BE4"/>
    <w:rsid w:val="00C81135"/>
    <w:rsid w:val="00C813D7"/>
    <w:rsid w:val="00C81552"/>
    <w:rsid w:val="00C81866"/>
    <w:rsid w:val="00C81CAB"/>
    <w:rsid w:val="00C81DB1"/>
    <w:rsid w:val="00C822B9"/>
    <w:rsid w:val="00C82348"/>
    <w:rsid w:val="00C82396"/>
    <w:rsid w:val="00C825C3"/>
    <w:rsid w:val="00C82695"/>
    <w:rsid w:val="00C82A0C"/>
    <w:rsid w:val="00C82B3B"/>
    <w:rsid w:val="00C82C8F"/>
    <w:rsid w:val="00C83D7E"/>
    <w:rsid w:val="00C848BE"/>
    <w:rsid w:val="00C84EDB"/>
    <w:rsid w:val="00C84FD4"/>
    <w:rsid w:val="00C851F9"/>
    <w:rsid w:val="00C8526D"/>
    <w:rsid w:val="00C859E3"/>
    <w:rsid w:val="00C85E75"/>
    <w:rsid w:val="00C86537"/>
    <w:rsid w:val="00C868EF"/>
    <w:rsid w:val="00C869AF"/>
    <w:rsid w:val="00C870B9"/>
    <w:rsid w:val="00C875F8"/>
    <w:rsid w:val="00C912E7"/>
    <w:rsid w:val="00C913C2"/>
    <w:rsid w:val="00C914FE"/>
    <w:rsid w:val="00C9197E"/>
    <w:rsid w:val="00C924ED"/>
    <w:rsid w:val="00C92A77"/>
    <w:rsid w:val="00C9375B"/>
    <w:rsid w:val="00C93A63"/>
    <w:rsid w:val="00C93B91"/>
    <w:rsid w:val="00C9439F"/>
    <w:rsid w:val="00C94A20"/>
    <w:rsid w:val="00C94C29"/>
    <w:rsid w:val="00C94C35"/>
    <w:rsid w:val="00C95D3C"/>
    <w:rsid w:val="00C9748E"/>
    <w:rsid w:val="00C97B9A"/>
    <w:rsid w:val="00C97D0A"/>
    <w:rsid w:val="00CA06E9"/>
    <w:rsid w:val="00CA075D"/>
    <w:rsid w:val="00CA0999"/>
    <w:rsid w:val="00CA13A1"/>
    <w:rsid w:val="00CA1910"/>
    <w:rsid w:val="00CA27D5"/>
    <w:rsid w:val="00CA4335"/>
    <w:rsid w:val="00CA4463"/>
    <w:rsid w:val="00CA4AD5"/>
    <w:rsid w:val="00CA6315"/>
    <w:rsid w:val="00CA6EE7"/>
    <w:rsid w:val="00CB0C43"/>
    <w:rsid w:val="00CB0CBF"/>
    <w:rsid w:val="00CB1609"/>
    <w:rsid w:val="00CB1C2B"/>
    <w:rsid w:val="00CB2C75"/>
    <w:rsid w:val="00CB3D50"/>
    <w:rsid w:val="00CB4566"/>
    <w:rsid w:val="00CB48C4"/>
    <w:rsid w:val="00CB597D"/>
    <w:rsid w:val="00CB59E8"/>
    <w:rsid w:val="00CB6005"/>
    <w:rsid w:val="00CB65A4"/>
    <w:rsid w:val="00CB68CB"/>
    <w:rsid w:val="00CB6919"/>
    <w:rsid w:val="00CB6E15"/>
    <w:rsid w:val="00CB6F44"/>
    <w:rsid w:val="00CB75AF"/>
    <w:rsid w:val="00CC1994"/>
    <w:rsid w:val="00CC25A7"/>
    <w:rsid w:val="00CC26CD"/>
    <w:rsid w:val="00CC3752"/>
    <w:rsid w:val="00CC3C2D"/>
    <w:rsid w:val="00CC401B"/>
    <w:rsid w:val="00CC495F"/>
    <w:rsid w:val="00CC5F13"/>
    <w:rsid w:val="00CC6337"/>
    <w:rsid w:val="00CC699B"/>
    <w:rsid w:val="00CC6F96"/>
    <w:rsid w:val="00CD09B5"/>
    <w:rsid w:val="00CD1103"/>
    <w:rsid w:val="00CD1186"/>
    <w:rsid w:val="00CD1408"/>
    <w:rsid w:val="00CD16AC"/>
    <w:rsid w:val="00CD16F4"/>
    <w:rsid w:val="00CD2498"/>
    <w:rsid w:val="00CD24D0"/>
    <w:rsid w:val="00CD24D8"/>
    <w:rsid w:val="00CD2A9D"/>
    <w:rsid w:val="00CD2B63"/>
    <w:rsid w:val="00CD31C6"/>
    <w:rsid w:val="00CD3BDE"/>
    <w:rsid w:val="00CD5641"/>
    <w:rsid w:val="00CD5804"/>
    <w:rsid w:val="00CD6A18"/>
    <w:rsid w:val="00CD6E6F"/>
    <w:rsid w:val="00CD7267"/>
    <w:rsid w:val="00CD729E"/>
    <w:rsid w:val="00CD7C64"/>
    <w:rsid w:val="00CE097E"/>
    <w:rsid w:val="00CE17AB"/>
    <w:rsid w:val="00CE1E42"/>
    <w:rsid w:val="00CE206C"/>
    <w:rsid w:val="00CE340E"/>
    <w:rsid w:val="00CE3529"/>
    <w:rsid w:val="00CE394A"/>
    <w:rsid w:val="00CE511C"/>
    <w:rsid w:val="00CE5408"/>
    <w:rsid w:val="00CE5706"/>
    <w:rsid w:val="00CE6765"/>
    <w:rsid w:val="00CE710A"/>
    <w:rsid w:val="00CE72E3"/>
    <w:rsid w:val="00CF049C"/>
    <w:rsid w:val="00CF09C3"/>
    <w:rsid w:val="00CF0E5E"/>
    <w:rsid w:val="00CF1243"/>
    <w:rsid w:val="00CF2FE0"/>
    <w:rsid w:val="00CF3359"/>
    <w:rsid w:val="00CF37A5"/>
    <w:rsid w:val="00CF3CBB"/>
    <w:rsid w:val="00CF3E13"/>
    <w:rsid w:val="00CF3EBE"/>
    <w:rsid w:val="00CF414D"/>
    <w:rsid w:val="00CF50AE"/>
    <w:rsid w:val="00CF5BF9"/>
    <w:rsid w:val="00CF5C33"/>
    <w:rsid w:val="00CF666C"/>
    <w:rsid w:val="00CF67DF"/>
    <w:rsid w:val="00D00A50"/>
    <w:rsid w:val="00D01F76"/>
    <w:rsid w:val="00D02B78"/>
    <w:rsid w:val="00D0416E"/>
    <w:rsid w:val="00D04986"/>
    <w:rsid w:val="00D04A06"/>
    <w:rsid w:val="00D04BC5"/>
    <w:rsid w:val="00D05BC3"/>
    <w:rsid w:val="00D05E37"/>
    <w:rsid w:val="00D0683D"/>
    <w:rsid w:val="00D06D39"/>
    <w:rsid w:val="00D06DB1"/>
    <w:rsid w:val="00D06F4A"/>
    <w:rsid w:val="00D07216"/>
    <w:rsid w:val="00D10027"/>
    <w:rsid w:val="00D112A6"/>
    <w:rsid w:val="00D11967"/>
    <w:rsid w:val="00D12175"/>
    <w:rsid w:val="00D121DE"/>
    <w:rsid w:val="00D12462"/>
    <w:rsid w:val="00D12723"/>
    <w:rsid w:val="00D12909"/>
    <w:rsid w:val="00D12E8A"/>
    <w:rsid w:val="00D132D4"/>
    <w:rsid w:val="00D13B96"/>
    <w:rsid w:val="00D13C6D"/>
    <w:rsid w:val="00D14551"/>
    <w:rsid w:val="00D14A08"/>
    <w:rsid w:val="00D14A67"/>
    <w:rsid w:val="00D14E01"/>
    <w:rsid w:val="00D1577B"/>
    <w:rsid w:val="00D159E8"/>
    <w:rsid w:val="00D16B5E"/>
    <w:rsid w:val="00D175B1"/>
    <w:rsid w:val="00D20FE1"/>
    <w:rsid w:val="00D2195D"/>
    <w:rsid w:val="00D22BC0"/>
    <w:rsid w:val="00D23417"/>
    <w:rsid w:val="00D23606"/>
    <w:rsid w:val="00D23C01"/>
    <w:rsid w:val="00D23EB7"/>
    <w:rsid w:val="00D2517E"/>
    <w:rsid w:val="00D251F0"/>
    <w:rsid w:val="00D2580B"/>
    <w:rsid w:val="00D25BED"/>
    <w:rsid w:val="00D25EF4"/>
    <w:rsid w:val="00D25F49"/>
    <w:rsid w:val="00D26355"/>
    <w:rsid w:val="00D266F4"/>
    <w:rsid w:val="00D3020A"/>
    <w:rsid w:val="00D30757"/>
    <w:rsid w:val="00D30920"/>
    <w:rsid w:val="00D31EA9"/>
    <w:rsid w:val="00D32376"/>
    <w:rsid w:val="00D32D12"/>
    <w:rsid w:val="00D32E1E"/>
    <w:rsid w:val="00D332D8"/>
    <w:rsid w:val="00D33460"/>
    <w:rsid w:val="00D334DF"/>
    <w:rsid w:val="00D335F4"/>
    <w:rsid w:val="00D33CC8"/>
    <w:rsid w:val="00D3426A"/>
    <w:rsid w:val="00D348BD"/>
    <w:rsid w:val="00D34955"/>
    <w:rsid w:val="00D35AC2"/>
    <w:rsid w:val="00D3608B"/>
    <w:rsid w:val="00D36353"/>
    <w:rsid w:val="00D36628"/>
    <w:rsid w:val="00D37E22"/>
    <w:rsid w:val="00D40B9B"/>
    <w:rsid w:val="00D40D17"/>
    <w:rsid w:val="00D413BB"/>
    <w:rsid w:val="00D414F2"/>
    <w:rsid w:val="00D42201"/>
    <w:rsid w:val="00D424B3"/>
    <w:rsid w:val="00D42E01"/>
    <w:rsid w:val="00D44336"/>
    <w:rsid w:val="00D443DB"/>
    <w:rsid w:val="00D4441A"/>
    <w:rsid w:val="00D449F2"/>
    <w:rsid w:val="00D44A27"/>
    <w:rsid w:val="00D45699"/>
    <w:rsid w:val="00D45E3D"/>
    <w:rsid w:val="00D478C7"/>
    <w:rsid w:val="00D47B9B"/>
    <w:rsid w:val="00D5036E"/>
    <w:rsid w:val="00D50CD9"/>
    <w:rsid w:val="00D5137D"/>
    <w:rsid w:val="00D51459"/>
    <w:rsid w:val="00D518C0"/>
    <w:rsid w:val="00D51C72"/>
    <w:rsid w:val="00D51EB6"/>
    <w:rsid w:val="00D52E8E"/>
    <w:rsid w:val="00D5343C"/>
    <w:rsid w:val="00D53BD9"/>
    <w:rsid w:val="00D5532C"/>
    <w:rsid w:val="00D55B8C"/>
    <w:rsid w:val="00D55CDB"/>
    <w:rsid w:val="00D55EF8"/>
    <w:rsid w:val="00D56124"/>
    <w:rsid w:val="00D56BB7"/>
    <w:rsid w:val="00D56E14"/>
    <w:rsid w:val="00D56F45"/>
    <w:rsid w:val="00D572EF"/>
    <w:rsid w:val="00D576E4"/>
    <w:rsid w:val="00D57853"/>
    <w:rsid w:val="00D6003E"/>
    <w:rsid w:val="00D60102"/>
    <w:rsid w:val="00D601AD"/>
    <w:rsid w:val="00D60226"/>
    <w:rsid w:val="00D60B2A"/>
    <w:rsid w:val="00D60F27"/>
    <w:rsid w:val="00D624F7"/>
    <w:rsid w:val="00D62656"/>
    <w:rsid w:val="00D629D3"/>
    <w:rsid w:val="00D62BFC"/>
    <w:rsid w:val="00D62C98"/>
    <w:rsid w:val="00D62F84"/>
    <w:rsid w:val="00D631AA"/>
    <w:rsid w:val="00D63396"/>
    <w:rsid w:val="00D639AA"/>
    <w:rsid w:val="00D63EA2"/>
    <w:rsid w:val="00D64157"/>
    <w:rsid w:val="00D6549D"/>
    <w:rsid w:val="00D65BCA"/>
    <w:rsid w:val="00D65FC7"/>
    <w:rsid w:val="00D6637C"/>
    <w:rsid w:val="00D667B8"/>
    <w:rsid w:val="00D6692E"/>
    <w:rsid w:val="00D67948"/>
    <w:rsid w:val="00D67A60"/>
    <w:rsid w:val="00D67C2B"/>
    <w:rsid w:val="00D70198"/>
    <w:rsid w:val="00D70643"/>
    <w:rsid w:val="00D71008"/>
    <w:rsid w:val="00D7166B"/>
    <w:rsid w:val="00D724D6"/>
    <w:rsid w:val="00D733EE"/>
    <w:rsid w:val="00D740F1"/>
    <w:rsid w:val="00D74222"/>
    <w:rsid w:val="00D74D6D"/>
    <w:rsid w:val="00D75053"/>
    <w:rsid w:val="00D76153"/>
    <w:rsid w:val="00D76BCA"/>
    <w:rsid w:val="00D77617"/>
    <w:rsid w:val="00D803EA"/>
    <w:rsid w:val="00D80C99"/>
    <w:rsid w:val="00D813F9"/>
    <w:rsid w:val="00D8170F"/>
    <w:rsid w:val="00D817CC"/>
    <w:rsid w:val="00D82074"/>
    <w:rsid w:val="00D82D81"/>
    <w:rsid w:val="00D82D87"/>
    <w:rsid w:val="00D8332D"/>
    <w:rsid w:val="00D8399D"/>
    <w:rsid w:val="00D83C33"/>
    <w:rsid w:val="00D842F3"/>
    <w:rsid w:val="00D843FE"/>
    <w:rsid w:val="00D84D7B"/>
    <w:rsid w:val="00D85C85"/>
    <w:rsid w:val="00D866B4"/>
    <w:rsid w:val="00D86C3C"/>
    <w:rsid w:val="00D873ED"/>
    <w:rsid w:val="00D878CC"/>
    <w:rsid w:val="00D87C47"/>
    <w:rsid w:val="00D87DB4"/>
    <w:rsid w:val="00D9077F"/>
    <w:rsid w:val="00D90B02"/>
    <w:rsid w:val="00D90EA3"/>
    <w:rsid w:val="00D91303"/>
    <w:rsid w:val="00D91DC4"/>
    <w:rsid w:val="00D91F3B"/>
    <w:rsid w:val="00D931B0"/>
    <w:rsid w:val="00D932DA"/>
    <w:rsid w:val="00D93E45"/>
    <w:rsid w:val="00D949A5"/>
    <w:rsid w:val="00D952F1"/>
    <w:rsid w:val="00D96DD5"/>
    <w:rsid w:val="00D97741"/>
    <w:rsid w:val="00DA07C5"/>
    <w:rsid w:val="00DA0B81"/>
    <w:rsid w:val="00DA0F88"/>
    <w:rsid w:val="00DA29B1"/>
    <w:rsid w:val="00DA2FE1"/>
    <w:rsid w:val="00DA3750"/>
    <w:rsid w:val="00DA3C0F"/>
    <w:rsid w:val="00DA47AF"/>
    <w:rsid w:val="00DA4B0D"/>
    <w:rsid w:val="00DA4CB8"/>
    <w:rsid w:val="00DA52B4"/>
    <w:rsid w:val="00DA5451"/>
    <w:rsid w:val="00DA58D6"/>
    <w:rsid w:val="00DA62BF"/>
    <w:rsid w:val="00DA6F64"/>
    <w:rsid w:val="00DA7E89"/>
    <w:rsid w:val="00DB014E"/>
    <w:rsid w:val="00DB0322"/>
    <w:rsid w:val="00DB0AF4"/>
    <w:rsid w:val="00DB133E"/>
    <w:rsid w:val="00DB19CC"/>
    <w:rsid w:val="00DB2424"/>
    <w:rsid w:val="00DB28C8"/>
    <w:rsid w:val="00DB2CFF"/>
    <w:rsid w:val="00DB3B7E"/>
    <w:rsid w:val="00DB4712"/>
    <w:rsid w:val="00DB4B2D"/>
    <w:rsid w:val="00DB4D53"/>
    <w:rsid w:val="00DB52B4"/>
    <w:rsid w:val="00DB58E0"/>
    <w:rsid w:val="00DB5CA3"/>
    <w:rsid w:val="00DB60B0"/>
    <w:rsid w:val="00DB613C"/>
    <w:rsid w:val="00DB627E"/>
    <w:rsid w:val="00DB64B2"/>
    <w:rsid w:val="00DB69D2"/>
    <w:rsid w:val="00DB70CE"/>
    <w:rsid w:val="00DB766E"/>
    <w:rsid w:val="00DC02B4"/>
    <w:rsid w:val="00DC0435"/>
    <w:rsid w:val="00DC0CBD"/>
    <w:rsid w:val="00DC0F6A"/>
    <w:rsid w:val="00DC1C1B"/>
    <w:rsid w:val="00DC1FFC"/>
    <w:rsid w:val="00DC20B5"/>
    <w:rsid w:val="00DC38FF"/>
    <w:rsid w:val="00DC3F57"/>
    <w:rsid w:val="00DC4817"/>
    <w:rsid w:val="00DC54EC"/>
    <w:rsid w:val="00DC5596"/>
    <w:rsid w:val="00DC57CB"/>
    <w:rsid w:val="00DC619A"/>
    <w:rsid w:val="00DC642A"/>
    <w:rsid w:val="00DC65C7"/>
    <w:rsid w:val="00DC6FC0"/>
    <w:rsid w:val="00DC710C"/>
    <w:rsid w:val="00DC7578"/>
    <w:rsid w:val="00DD0253"/>
    <w:rsid w:val="00DD0CC7"/>
    <w:rsid w:val="00DD0E4E"/>
    <w:rsid w:val="00DD1401"/>
    <w:rsid w:val="00DD2E86"/>
    <w:rsid w:val="00DD3D3D"/>
    <w:rsid w:val="00DD3F5E"/>
    <w:rsid w:val="00DD470B"/>
    <w:rsid w:val="00DD48D5"/>
    <w:rsid w:val="00DD4C63"/>
    <w:rsid w:val="00DD4DEC"/>
    <w:rsid w:val="00DD58FE"/>
    <w:rsid w:val="00DD5BCF"/>
    <w:rsid w:val="00DD6042"/>
    <w:rsid w:val="00DD6ADE"/>
    <w:rsid w:val="00DD72CA"/>
    <w:rsid w:val="00DD7683"/>
    <w:rsid w:val="00DD778A"/>
    <w:rsid w:val="00DE0343"/>
    <w:rsid w:val="00DE0C70"/>
    <w:rsid w:val="00DE1D0F"/>
    <w:rsid w:val="00DE1F18"/>
    <w:rsid w:val="00DE209C"/>
    <w:rsid w:val="00DE2D44"/>
    <w:rsid w:val="00DE31DA"/>
    <w:rsid w:val="00DE341A"/>
    <w:rsid w:val="00DE4984"/>
    <w:rsid w:val="00DE4AD2"/>
    <w:rsid w:val="00DE58CE"/>
    <w:rsid w:val="00DE6143"/>
    <w:rsid w:val="00DE6A97"/>
    <w:rsid w:val="00DE6DE0"/>
    <w:rsid w:val="00DE707E"/>
    <w:rsid w:val="00DE7C3E"/>
    <w:rsid w:val="00DE7FF4"/>
    <w:rsid w:val="00DF05E7"/>
    <w:rsid w:val="00DF1644"/>
    <w:rsid w:val="00DF1791"/>
    <w:rsid w:val="00DF47B9"/>
    <w:rsid w:val="00DF4C96"/>
    <w:rsid w:val="00DF5BF0"/>
    <w:rsid w:val="00DF7223"/>
    <w:rsid w:val="00DF79B9"/>
    <w:rsid w:val="00E00149"/>
    <w:rsid w:val="00E005CE"/>
    <w:rsid w:val="00E00D0D"/>
    <w:rsid w:val="00E024A9"/>
    <w:rsid w:val="00E02A2C"/>
    <w:rsid w:val="00E02D70"/>
    <w:rsid w:val="00E03D3E"/>
    <w:rsid w:val="00E042C8"/>
    <w:rsid w:val="00E04F70"/>
    <w:rsid w:val="00E05008"/>
    <w:rsid w:val="00E051D2"/>
    <w:rsid w:val="00E05570"/>
    <w:rsid w:val="00E05DF8"/>
    <w:rsid w:val="00E06132"/>
    <w:rsid w:val="00E074CE"/>
    <w:rsid w:val="00E07829"/>
    <w:rsid w:val="00E07C25"/>
    <w:rsid w:val="00E07F4E"/>
    <w:rsid w:val="00E10EDF"/>
    <w:rsid w:val="00E11BC1"/>
    <w:rsid w:val="00E11C9B"/>
    <w:rsid w:val="00E11EFE"/>
    <w:rsid w:val="00E123A1"/>
    <w:rsid w:val="00E12C01"/>
    <w:rsid w:val="00E13394"/>
    <w:rsid w:val="00E1386E"/>
    <w:rsid w:val="00E14398"/>
    <w:rsid w:val="00E14779"/>
    <w:rsid w:val="00E14782"/>
    <w:rsid w:val="00E14965"/>
    <w:rsid w:val="00E151A8"/>
    <w:rsid w:val="00E1783C"/>
    <w:rsid w:val="00E17C02"/>
    <w:rsid w:val="00E205BB"/>
    <w:rsid w:val="00E20F95"/>
    <w:rsid w:val="00E21162"/>
    <w:rsid w:val="00E2167D"/>
    <w:rsid w:val="00E21ED8"/>
    <w:rsid w:val="00E23080"/>
    <w:rsid w:val="00E23155"/>
    <w:rsid w:val="00E232AD"/>
    <w:rsid w:val="00E23540"/>
    <w:rsid w:val="00E2364A"/>
    <w:rsid w:val="00E23744"/>
    <w:rsid w:val="00E2411A"/>
    <w:rsid w:val="00E2424C"/>
    <w:rsid w:val="00E24435"/>
    <w:rsid w:val="00E255B4"/>
    <w:rsid w:val="00E25676"/>
    <w:rsid w:val="00E25AD6"/>
    <w:rsid w:val="00E25F7E"/>
    <w:rsid w:val="00E27922"/>
    <w:rsid w:val="00E30199"/>
    <w:rsid w:val="00E31005"/>
    <w:rsid w:val="00E31143"/>
    <w:rsid w:val="00E315DA"/>
    <w:rsid w:val="00E333D1"/>
    <w:rsid w:val="00E334D1"/>
    <w:rsid w:val="00E35732"/>
    <w:rsid w:val="00E3580B"/>
    <w:rsid w:val="00E35FD0"/>
    <w:rsid w:val="00E3696F"/>
    <w:rsid w:val="00E36B6D"/>
    <w:rsid w:val="00E36EE2"/>
    <w:rsid w:val="00E3714C"/>
    <w:rsid w:val="00E3732F"/>
    <w:rsid w:val="00E373C8"/>
    <w:rsid w:val="00E40209"/>
    <w:rsid w:val="00E406EE"/>
    <w:rsid w:val="00E40DD2"/>
    <w:rsid w:val="00E40E1B"/>
    <w:rsid w:val="00E417CC"/>
    <w:rsid w:val="00E4189F"/>
    <w:rsid w:val="00E41BDE"/>
    <w:rsid w:val="00E41E9C"/>
    <w:rsid w:val="00E4300C"/>
    <w:rsid w:val="00E43548"/>
    <w:rsid w:val="00E43B26"/>
    <w:rsid w:val="00E45249"/>
    <w:rsid w:val="00E452F5"/>
    <w:rsid w:val="00E45C26"/>
    <w:rsid w:val="00E46650"/>
    <w:rsid w:val="00E46A5B"/>
    <w:rsid w:val="00E47CAE"/>
    <w:rsid w:val="00E504B7"/>
    <w:rsid w:val="00E507A8"/>
    <w:rsid w:val="00E50DE4"/>
    <w:rsid w:val="00E529EA"/>
    <w:rsid w:val="00E52CB8"/>
    <w:rsid w:val="00E53752"/>
    <w:rsid w:val="00E545C8"/>
    <w:rsid w:val="00E54675"/>
    <w:rsid w:val="00E54C3E"/>
    <w:rsid w:val="00E55017"/>
    <w:rsid w:val="00E5528D"/>
    <w:rsid w:val="00E56591"/>
    <w:rsid w:val="00E56EC2"/>
    <w:rsid w:val="00E5708D"/>
    <w:rsid w:val="00E572C6"/>
    <w:rsid w:val="00E575F3"/>
    <w:rsid w:val="00E57A11"/>
    <w:rsid w:val="00E57B78"/>
    <w:rsid w:val="00E60F93"/>
    <w:rsid w:val="00E6100E"/>
    <w:rsid w:val="00E61102"/>
    <w:rsid w:val="00E618B7"/>
    <w:rsid w:val="00E622BA"/>
    <w:rsid w:val="00E623B6"/>
    <w:rsid w:val="00E62DD6"/>
    <w:rsid w:val="00E62DDF"/>
    <w:rsid w:val="00E63086"/>
    <w:rsid w:val="00E64238"/>
    <w:rsid w:val="00E645FC"/>
    <w:rsid w:val="00E64D89"/>
    <w:rsid w:val="00E6510C"/>
    <w:rsid w:val="00E653C9"/>
    <w:rsid w:val="00E65BD3"/>
    <w:rsid w:val="00E65C62"/>
    <w:rsid w:val="00E65DA8"/>
    <w:rsid w:val="00E6602D"/>
    <w:rsid w:val="00E66902"/>
    <w:rsid w:val="00E66DA2"/>
    <w:rsid w:val="00E66E09"/>
    <w:rsid w:val="00E66E77"/>
    <w:rsid w:val="00E6711F"/>
    <w:rsid w:val="00E671FA"/>
    <w:rsid w:val="00E6764D"/>
    <w:rsid w:val="00E70C55"/>
    <w:rsid w:val="00E71069"/>
    <w:rsid w:val="00E71832"/>
    <w:rsid w:val="00E7349F"/>
    <w:rsid w:val="00E734EA"/>
    <w:rsid w:val="00E73DDB"/>
    <w:rsid w:val="00E7467D"/>
    <w:rsid w:val="00E748E6"/>
    <w:rsid w:val="00E7497C"/>
    <w:rsid w:val="00E74BF0"/>
    <w:rsid w:val="00E754E8"/>
    <w:rsid w:val="00E75A5B"/>
    <w:rsid w:val="00E75BBB"/>
    <w:rsid w:val="00E75C67"/>
    <w:rsid w:val="00E75EEB"/>
    <w:rsid w:val="00E76DF7"/>
    <w:rsid w:val="00E774D4"/>
    <w:rsid w:val="00E77514"/>
    <w:rsid w:val="00E80CCE"/>
    <w:rsid w:val="00E81021"/>
    <w:rsid w:val="00E81061"/>
    <w:rsid w:val="00E8109F"/>
    <w:rsid w:val="00E81577"/>
    <w:rsid w:val="00E81877"/>
    <w:rsid w:val="00E82012"/>
    <w:rsid w:val="00E826D6"/>
    <w:rsid w:val="00E82A81"/>
    <w:rsid w:val="00E8336C"/>
    <w:rsid w:val="00E843DB"/>
    <w:rsid w:val="00E84882"/>
    <w:rsid w:val="00E85DDC"/>
    <w:rsid w:val="00E85EEB"/>
    <w:rsid w:val="00E85F6F"/>
    <w:rsid w:val="00E85F8C"/>
    <w:rsid w:val="00E86AAB"/>
    <w:rsid w:val="00E86C52"/>
    <w:rsid w:val="00E9083F"/>
    <w:rsid w:val="00E90C57"/>
    <w:rsid w:val="00E920C8"/>
    <w:rsid w:val="00E92AE2"/>
    <w:rsid w:val="00E9304F"/>
    <w:rsid w:val="00E93319"/>
    <w:rsid w:val="00E93CB3"/>
    <w:rsid w:val="00E93D7C"/>
    <w:rsid w:val="00E95114"/>
    <w:rsid w:val="00E952EC"/>
    <w:rsid w:val="00E955FE"/>
    <w:rsid w:val="00E956B3"/>
    <w:rsid w:val="00E9582F"/>
    <w:rsid w:val="00E95958"/>
    <w:rsid w:val="00E9660F"/>
    <w:rsid w:val="00E973FF"/>
    <w:rsid w:val="00E978C7"/>
    <w:rsid w:val="00EA04EC"/>
    <w:rsid w:val="00EA09D0"/>
    <w:rsid w:val="00EA16BC"/>
    <w:rsid w:val="00EA1A49"/>
    <w:rsid w:val="00EA2898"/>
    <w:rsid w:val="00EA327D"/>
    <w:rsid w:val="00EA33E2"/>
    <w:rsid w:val="00EA5026"/>
    <w:rsid w:val="00EA5834"/>
    <w:rsid w:val="00EA6A4E"/>
    <w:rsid w:val="00EA6CC8"/>
    <w:rsid w:val="00EA7197"/>
    <w:rsid w:val="00EA71A2"/>
    <w:rsid w:val="00EA7684"/>
    <w:rsid w:val="00EA7860"/>
    <w:rsid w:val="00EB03CB"/>
    <w:rsid w:val="00EB07B8"/>
    <w:rsid w:val="00EB10A4"/>
    <w:rsid w:val="00EB22DC"/>
    <w:rsid w:val="00EB28C4"/>
    <w:rsid w:val="00EB2970"/>
    <w:rsid w:val="00EB371F"/>
    <w:rsid w:val="00EB3A35"/>
    <w:rsid w:val="00EB3ADC"/>
    <w:rsid w:val="00EB45A4"/>
    <w:rsid w:val="00EB5235"/>
    <w:rsid w:val="00EB530D"/>
    <w:rsid w:val="00EB5729"/>
    <w:rsid w:val="00EB5D34"/>
    <w:rsid w:val="00EB5FBE"/>
    <w:rsid w:val="00EB63B8"/>
    <w:rsid w:val="00EB6EDC"/>
    <w:rsid w:val="00EB7821"/>
    <w:rsid w:val="00EB7A08"/>
    <w:rsid w:val="00EB7E16"/>
    <w:rsid w:val="00EC03F5"/>
    <w:rsid w:val="00EC0CCA"/>
    <w:rsid w:val="00EC0D48"/>
    <w:rsid w:val="00EC1512"/>
    <w:rsid w:val="00EC2AE8"/>
    <w:rsid w:val="00EC3BE6"/>
    <w:rsid w:val="00EC4123"/>
    <w:rsid w:val="00EC4390"/>
    <w:rsid w:val="00EC5410"/>
    <w:rsid w:val="00EC5BA6"/>
    <w:rsid w:val="00EC5E4C"/>
    <w:rsid w:val="00EC629E"/>
    <w:rsid w:val="00EC67DD"/>
    <w:rsid w:val="00EC6B9A"/>
    <w:rsid w:val="00ED1512"/>
    <w:rsid w:val="00ED1779"/>
    <w:rsid w:val="00ED1799"/>
    <w:rsid w:val="00ED1E00"/>
    <w:rsid w:val="00ED22AE"/>
    <w:rsid w:val="00ED2708"/>
    <w:rsid w:val="00ED2F0B"/>
    <w:rsid w:val="00ED343B"/>
    <w:rsid w:val="00ED4617"/>
    <w:rsid w:val="00ED4815"/>
    <w:rsid w:val="00ED51A0"/>
    <w:rsid w:val="00ED5DF3"/>
    <w:rsid w:val="00ED733A"/>
    <w:rsid w:val="00ED756A"/>
    <w:rsid w:val="00EE014F"/>
    <w:rsid w:val="00EE0210"/>
    <w:rsid w:val="00EE0A1F"/>
    <w:rsid w:val="00EE1973"/>
    <w:rsid w:val="00EE1D67"/>
    <w:rsid w:val="00EE226B"/>
    <w:rsid w:val="00EE27C0"/>
    <w:rsid w:val="00EE3F93"/>
    <w:rsid w:val="00EE431A"/>
    <w:rsid w:val="00EE4600"/>
    <w:rsid w:val="00EE51FF"/>
    <w:rsid w:val="00EE560D"/>
    <w:rsid w:val="00EE6F41"/>
    <w:rsid w:val="00EE777E"/>
    <w:rsid w:val="00EF041D"/>
    <w:rsid w:val="00EF15C3"/>
    <w:rsid w:val="00EF18F8"/>
    <w:rsid w:val="00EF1D55"/>
    <w:rsid w:val="00EF264C"/>
    <w:rsid w:val="00EF4327"/>
    <w:rsid w:val="00EF4740"/>
    <w:rsid w:val="00EF6004"/>
    <w:rsid w:val="00EF648B"/>
    <w:rsid w:val="00EF6E55"/>
    <w:rsid w:val="00EF7B6E"/>
    <w:rsid w:val="00F004F3"/>
    <w:rsid w:val="00F01769"/>
    <w:rsid w:val="00F018C3"/>
    <w:rsid w:val="00F01901"/>
    <w:rsid w:val="00F01905"/>
    <w:rsid w:val="00F02100"/>
    <w:rsid w:val="00F03394"/>
    <w:rsid w:val="00F03894"/>
    <w:rsid w:val="00F0425F"/>
    <w:rsid w:val="00F04E72"/>
    <w:rsid w:val="00F04EE9"/>
    <w:rsid w:val="00F051B8"/>
    <w:rsid w:val="00F05B53"/>
    <w:rsid w:val="00F05CC2"/>
    <w:rsid w:val="00F05E22"/>
    <w:rsid w:val="00F06239"/>
    <w:rsid w:val="00F07512"/>
    <w:rsid w:val="00F10089"/>
    <w:rsid w:val="00F11321"/>
    <w:rsid w:val="00F11B4C"/>
    <w:rsid w:val="00F11E04"/>
    <w:rsid w:val="00F1205B"/>
    <w:rsid w:val="00F12F33"/>
    <w:rsid w:val="00F132CD"/>
    <w:rsid w:val="00F13386"/>
    <w:rsid w:val="00F13395"/>
    <w:rsid w:val="00F14D4E"/>
    <w:rsid w:val="00F15694"/>
    <w:rsid w:val="00F15F9E"/>
    <w:rsid w:val="00F16011"/>
    <w:rsid w:val="00F165BD"/>
    <w:rsid w:val="00F167CF"/>
    <w:rsid w:val="00F169FC"/>
    <w:rsid w:val="00F1794C"/>
    <w:rsid w:val="00F17B7F"/>
    <w:rsid w:val="00F203C3"/>
    <w:rsid w:val="00F20BB6"/>
    <w:rsid w:val="00F21DED"/>
    <w:rsid w:val="00F22691"/>
    <w:rsid w:val="00F22A44"/>
    <w:rsid w:val="00F22C9B"/>
    <w:rsid w:val="00F23A30"/>
    <w:rsid w:val="00F2448B"/>
    <w:rsid w:val="00F24498"/>
    <w:rsid w:val="00F249D7"/>
    <w:rsid w:val="00F24C12"/>
    <w:rsid w:val="00F25337"/>
    <w:rsid w:val="00F253F0"/>
    <w:rsid w:val="00F25AEB"/>
    <w:rsid w:val="00F25FB0"/>
    <w:rsid w:val="00F2650F"/>
    <w:rsid w:val="00F306AA"/>
    <w:rsid w:val="00F322D9"/>
    <w:rsid w:val="00F32C8A"/>
    <w:rsid w:val="00F33498"/>
    <w:rsid w:val="00F334A9"/>
    <w:rsid w:val="00F3405F"/>
    <w:rsid w:val="00F347D8"/>
    <w:rsid w:val="00F355C7"/>
    <w:rsid w:val="00F35D2A"/>
    <w:rsid w:val="00F362B3"/>
    <w:rsid w:val="00F3668A"/>
    <w:rsid w:val="00F36A0C"/>
    <w:rsid w:val="00F3775C"/>
    <w:rsid w:val="00F37C62"/>
    <w:rsid w:val="00F415E8"/>
    <w:rsid w:val="00F41721"/>
    <w:rsid w:val="00F422C8"/>
    <w:rsid w:val="00F42549"/>
    <w:rsid w:val="00F42BC8"/>
    <w:rsid w:val="00F42EB8"/>
    <w:rsid w:val="00F43352"/>
    <w:rsid w:val="00F436BE"/>
    <w:rsid w:val="00F439B8"/>
    <w:rsid w:val="00F43EE5"/>
    <w:rsid w:val="00F443E1"/>
    <w:rsid w:val="00F4449F"/>
    <w:rsid w:val="00F453AA"/>
    <w:rsid w:val="00F45C8E"/>
    <w:rsid w:val="00F45D02"/>
    <w:rsid w:val="00F45E75"/>
    <w:rsid w:val="00F46AC0"/>
    <w:rsid w:val="00F46C24"/>
    <w:rsid w:val="00F47437"/>
    <w:rsid w:val="00F47862"/>
    <w:rsid w:val="00F47C36"/>
    <w:rsid w:val="00F5010B"/>
    <w:rsid w:val="00F508C7"/>
    <w:rsid w:val="00F50B3B"/>
    <w:rsid w:val="00F50DE1"/>
    <w:rsid w:val="00F51FD0"/>
    <w:rsid w:val="00F52008"/>
    <w:rsid w:val="00F5296F"/>
    <w:rsid w:val="00F52B95"/>
    <w:rsid w:val="00F53133"/>
    <w:rsid w:val="00F5319A"/>
    <w:rsid w:val="00F543C4"/>
    <w:rsid w:val="00F54AE4"/>
    <w:rsid w:val="00F54D11"/>
    <w:rsid w:val="00F560FE"/>
    <w:rsid w:val="00F564D1"/>
    <w:rsid w:val="00F60731"/>
    <w:rsid w:val="00F61A43"/>
    <w:rsid w:val="00F61B75"/>
    <w:rsid w:val="00F61E14"/>
    <w:rsid w:val="00F62533"/>
    <w:rsid w:val="00F627B6"/>
    <w:rsid w:val="00F6348C"/>
    <w:rsid w:val="00F63969"/>
    <w:rsid w:val="00F6479D"/>
    <w:rsid w:val="00F661F3"/>
    <w:rsid w:val="00F66870"/>
    <w:rsid w:val="00F67138"/>
    <w:rsid w:val="00F6724F"/>
    <w:rsid w:val="00F67390"/>
    <w:rsid w:val="00F7005C"/>
    <w:rsid w:val="00F713C6"/>
    <w:rsid w:val="00F72B9C"/>
    <w:rsid w:val="00F734B1"/>
    <w:rsid w:val="00F74C13"/>
    <w:rsid w:val="00F74D4B"/>
    <w:rsid w:val="00F74ECD"/>
    <w:rsid w:val="00F75919"/>
    <w:rsid w:val="00F75B76"/>
    <w:rsid w:val="00F7628A"/>
    <w:rsid w:val="00F76462"/>
    <w:rsid w:val="00F768F8"/>
    <w:rsid w:val="00F76E09"/>
    <w:rsid w:val="00F779B4"/>
    <w:rsid w:val="00F77B5C"/>
    <w:rsid w:val="00F77E5F"/>
    <w:rsid w:val="00F77F69"/>
    <w:rsid w:val="00F80D53"/>
    <w:rsid w:val="00F8151E"/>
    <w:rsid w:val="00F81633"/>
    <w:rsid w:val="00F81A89"/>
    <w:rsid w:val="00F82373"/>
    <w:rsid w:val="00F84A04"/>
    <w:rsid w:val="00F85673"/>
    <w:rsid w:val="00F85AFF"/>
    <w:rsid w:val="00F862B0"/>
    <w:rsid w:val="00F863CF"/>
    <w:rsid w:val="00F86CC4"/>
    <w:rsid w:val="00F86FE0"/>
    <w:rsid w:val="00F875CB"/>
    <w:rsid w:val="00F8797B"/>
    <w:rsid w:val="00F909D8"/>
    <w:rsid w:val="00F912BA"/>
    <w:rsid w:val="00F9221F"/>
    <w:rsid w:val="00F929EF"/>
    <w:rsid w:val="00F9304D"/>
    <w:rsid w:val="00F9324E"/>
    <w:rsid w:val="00F93A55"/>
    <w:rsid w:val="00F9459F"/>
    <w:rsid w:val="00F947CC"/>
    <w:rsid w:val="00F9483B"/>
    <w:rsid w:val="00F9491A"/>
    <w:rsid w:val="00F94C91"/>
    <w:rsid w:val="00F94F48"/>
    <w:rsid w:val="00F957D4"/>
    <w:rsid w:val="00F95860"/>
    <w:rsid w:val="00F959EB"/>
    <w:rsid w:val="00F96346"/>
    <w:rsid w:val="00F963FE"/>
    <w:rsid w:val="00F97EDC"/>
    <w:rsid w:val="00FA0612"/>
    <w:rsid w:val="00FA0E5C"/>
    <w:rsid w:val="00FA1476"/>
    <w:rsid w:val="00FA233A"/>
    <w:rsid w:val="00FA2F45"/>
    <w:rsid w:val="00FA4224"/>
    <w:rsid w:val="00FA4330"/>
    <w:rsid w:val="00FA5470"/>
    <w:rsid w:val="00FA5C38"/>
    <w:rsid w:val="00FA64B5"/>
    <w:rsid w:val="00FA7086"/>
    <w:rsid w:val="00FA7932"/>
    <w:rsid w:val="00FA7D14"/>
    <w:rsid w:val="00FB01E1"/>
    <w:rsid w:val="00FB04A1"/>
    <w:rsid w:val="00FB1BED"/>
    <w:rsid w:val="00FB1C77"/>
    <w:rsid w:val="00FB2F6F"/>
    <w:rsid w:val="00FB3869"/>
    <w:rsid w:val="00FB3D4E"/>
    <w:rsid w:val="00FB3E08"/>
    <w:rsid w:val="00FB45F5"/>
    <w:rsid w:val="00FB4DCC"/>
    <w:rsid w:val="00FB4E0F"/>
    <w:rsid w:val="00FB4F95"/>
    <w:rsid w:val="00FB5E26"/>
    <w:rsid w:val="00FB61A4"/>
    <w:rsid w:val="00FB6986"/>
    <w:rsid w:val="00FB6B48"/>
    <w:rsid w:val="00FB6F6A"/>
    <w:rsid w:val="00FB7B74"/>
    <w:rsid w:val="00FC1016"/>
    <w:rsid w:val="00FC170F"/>
    <w:rsid w:val="00FC1961"/>
    <w:rsid w:val="00FC2378"/>
    <w:rsid w:val="00FC27F3"/>
    <w:rsid w:val="00FC2E50"/>
    <w:rsid w:val="00FC3327"/>
    <w:rsid w:val="00FC3785"/>
    <w:rsid w:val="00FC490B"/>
    <w:rsid w:val="00FC4C01"/>
    <w:rsid w:val="00FC524A"/>
    <w:rsid w:val="00FC53C3"/>
    <w:rsid w:val="00FC5D0D"/>
    <w:rsid w:val="00FC6155"/>
    <w:rsid w:val="00FC6A15"/>
    <w:rsid w:val="00FC74B0"/>
    <w:rsid w:val="00FC7785"/>
    <w:rsid w:val="00FC7921"/>
    <w:rsid w:val="00FC7A87"/>
    <w:rsid w:val="00FD031E"/>
    <w:rsid w:val="00FD09F0"/>
    <w:rsid w:val="00FD1FAA"/>
    <w:rsid w:val="00FD22F0"/>
    <w:rsid w:val="00FD255F"/>
    <w:rsid w:val="00FD2727"/>
    <w:rsid w:val="00FD2FA9"/>
    <w:rsid w:val="00FD4336"/>
    <w:rsid w:val="00FD4466"/>
    <w:rsid w:val="00FD4E7A"/>
    <w:rsid w:val="00FD6A6D"/>
    <w:rsid w:val="00FD71F1"/>
    <w:rsid w:val="00FE057F"/>
    <w:rsid w:val="00FE0762"/>
    <w:rsid w:val="00FE0AAA"/>
    <w:rsid w:val="00FE0BF4"/>
    <w:rsid w:val="00FE1203"/>
    <w:rsid w:val="00FE1963"/>
    <w:rsid w:val="00FE1D39"/>
    <w:rsid w:val="00FE1EBA"/>
    <w:rsid w:val="00FE4416"/>
    <w:rsid w:val="00FE4E1D"/>
    <w:rsid w:val="00FE79C7"/>
    <w:rsid w:val="00FF0379"/>
    <w:rsid w:val="00FF07B1"/>
    <w:rsid w:val="00FF11CA"/>
    <w:rsid w:val="00FF1407"/>
    <w:rsid w:val="00FF2971"/>
    <w:rsid w:val="00FF46A3"/>
    <w:rsid w:val="00FF5B50"/>
    <w:rsid w:val="00FF5B5B"/>
    <w:rsid w:val="00FF6589"/>
    <w:rsid w:val="00FF744E"/>
    <w:rsid w:val="00FF794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4"/>
    <o:shapelayout v:ext="edit">
      <o:idmap v:ext="edit" data="1"/>
      <o:rules v:ext="edit">
        <o:r id="V:Rule6" type="connector" idref="#_x0000_s1038"/>
        <o:r id="V:Rule7" type="connector" idref="#_x0000_s1037"/>
        <o:r id="V:Rule8" type="connector" idref="#_x0000_s1040"/>
        <o:r id="V:Rule9" type="connector" idref="#_x0000_s1041"/>
        <o:r id="V:Rule10" type="connector" idref="#_x0000_s1039"/>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30C3"/>
    <w:pPr>
      <w:spacing w:before="60" w:after="60"/>
      <w:jc w:val="both"/>
    </w:pPr>
    <w:rPr>
      <w:rFonts w:ascii="Arial" w:hAnsi="Arial"/>
    </w:rPr>
  </w:style>
  <w:style w:type="paragraph" w:styleId="Titre1">
    <w:name w:val="heading 1"/>
    <w:aliases w:val="H1,app heading 1,l1,h1,level 1,level1,1titre,1titre1,1titre2,1titre3,1titre4,1titre5,1titre6,TexteTitre1,Heading 1- not bold,Part,Header 1,II+,I,Titre 1 VGX,numeroté  1.,Titre du volet,Appendix,R&amp;S - Titre 1,Titre1,ITT t1,H11,H12,H13,H14,H15,H16"/>
    <w:basedOn w:val="Normal"/>
    <w:next w:val="Normal"/>
    <w:qFormat/>
    <w:rsid w:val="00195E00"/>
    <w:pPr>
      <w:keepNext/>
      <w:keepLines/>
      <w:numPr>
        <w:numId w:val="6"/>
      </w:numPr>
      <w:pBdr>
        <w:bottom w:val="single" w:sz="18" w:space="1" w:color="C0C0C0"/>
      </w:pBdr>
      <w:tabs>
        <w:tab w:val="left" w:pos="567"/>
      </w:tabs>
      <w:spacing w:after="240"/>
      <w:jc w:val="left"/>
      <w:outlineLvl w:val="0"/>
    </w:pPr>
    <w:rPr>
      <w:b/>
      <w:caps/>
      <w:color w:val="0000FF"/>
      <w:sz w:val="24"/>
      <w:u w:color="C0C0C0"/>
    </w:rPr>
  </w:style>
  <w:style w:type="paragraph" w:styleId="Titre2">
    <w:name w:val="heading 2"/>
    <w:aliases w:val="H2,Head2A,2,Titre 2 SICoR-PAT,Headnum 2,TexteTitre2,h2,l2,l21,l22,l23,l24,l25,l211,l221,l231,l241,l26,l212,l222,l232,l242,l27,l213,l223,l233,l243,l28,l214,l224,l234,l244,l29,l215,l225,l235,l245,l210,l216,l226,l236,l246,l251,l2111,l2211,l2311,H21"/>
    <w:basedOn w:val="Normal"/>
    <w:next w:val="Normal"/>
    <w:link w:val="Titre2Car"/>
    <w:qFormat/>
    <w:rsid w:val="00195E00"/>
    <w:pPr>
      <w:keepNext/>
      <w:keepLines/>
      <w:numPr>
        <w:ilvl w:val="1"/>
        <w:numId w:val="6"/>
      </w:numPr>
      <w:spacing w:before="240" w:after="240"/>
      <w:jc w:val="left"/>
      <w:outlineLvl w:val="1"/>
    </w:pPr>
    <w:rPr>
      <w:b/>
      <w:i/>
      <w:caps/>
      <w:color w:val="0000FF"/>
      <w:sz w:val="22"/>
    </w:rPr>
  </w:style>
  <w:style w:type="paragraph" w:styleId="Titre3">
    <w:name w:val="heading 3"/>
    <w:aliases w:val="H3,Heading 3,h3,TexteTitre3,1,Titre 31,t3.T3,l3,CT,3,level3,1.1.1. Titre 3,Titre 3',Titre 3 SQ,Titre 1.1.1,TF-Overskrift 3,Lev 3,3 bullet,b,bullet,SECOND,Second,BLANK2,4 bullet,bdullet,pc heading3,Bullet Point,orderpara2,heading 3,T3,subhead,1."/>
    <w:basedOn w:val="Normal"/>
    <w:next w:val="Normal"/>
    <w:link w:val="Titre3Car"/>
    <w:qFormat/>
    <w:rsid w:val="00195E00"/>
    <w:pPr>
      <w:keepNext/>
      <w:keepLines/>
      <w:numPr>
        <w:ilvl w:val="2"/>
        <w:numId w:val="6"/>
      </w:numPr>
      <w:tabs>
        <w:tab w:val="left" w:pos="709"/>
      </w:tabs>
      <w:spacing w:before="120" w:after="120"/>
      <w:outlineLvl w:val="2"/>
    </w:pPr>
    <w:rPr>
      <w:b/>
      <w:color w:val="0000FF"/>
      <w:sz w:val="18"/>
      <w:u w:val="single"/>
    </w:rPr>
  </w:style>
  <w:style w:type="paragraph" w:styleId="Titre4">
    <w:name w:val="heading 4"/>
    <w:aliases w:val="H4,(Shift Ctrl 4),Headnum 4,chapitre 1.1.1.1,(Shift Ctrl 4)1,Headnum 41,chapitre 1.1.1.11,(Shift Ctrl 4)2,Headnum 42,chapitre 1.1.1.12,(Shift Ctrl 4)3,Headnum 43,chapitre 1.1.1.13,(Shift Ctrl 4)4,Headnum 44,chapitre 1.1.1.14,(Shift Ctrl 4)5,h:4"/>
    <w:basedOn w:val="Normal"/>
    <w:next w:val="Normal"/>
    <w:link w:val="Titre4Car"/>
    <w:qFormat/>
    <w:rsid w:val="00195E00"/>
    <w:pPr>
      <w:keepNext/>
      <w:keepLines/>
      <w:numPr>
        <w:ilvl w:val="3"/>
        <w:numId w:val="6"/>
      </w:numPr>
      <w:spacing w:before="120" w:after="120"/>
      <w:outlineLvl w:val="3"/>
    </w:pPr>
    <w:rPr>
      <w:b/>
      <w:color w:val="0000FF"/>
      <w:sz w:val="18"/>
    </w:rPr>
  </w:style>
  <w:style w:type="paragraph" w:styleId="Titre5">
    <w:name w:val="heading 5"/>
    <w:aliases w:val="(Shift Ctrl 5),Headnum 5,(Shift Ctrl 5)1,Headnum 51,(Shift Ctrl 5)2,Headnum 52,(Shift Ctrl 5)3,Headnum 53,(Shift Ctrl 5)4,Headnum 54,(Shift Ctrl 5)5,Headnum 55,(Shift Ctrl 5)6,Headnum 56,(Shift Ctrl 5)7,Headnum 57,H5,Header 5,T5,Roman list,5"/>
    <w:basedOn w:val="Normal"/>
    <w:next w:val="Normal"/>
    <w:link w:val="Titre5Car"/>
    <w:qFormat/>
    <w:rsid w:val="00195E00"/>
    <w:pPr>
      <w:keepNext/>
      <w:keepLines/>
      <w:numPr>
        <w:ilvl w:val="4"/>
        <w:numId w:val="6"/>
      </w:numPr>
      <w:tabs>
        <w:tab w:val="left" w:pos="1021"/>
      </w:tabs>
      <w:spacing w:before="240" w:after="120"/>
      <w:outlineLvl w:val="4"/>
    </w:pPr>
    <w:rPr>
      <w:i/>
      <w:color w:val="0000FF"/>
      <w:sz w:val="18"/>
    </w:rPr>
  </w:style>
  <w:style w:type="paragraph" w:styleId="Titre6">
    <w:name w:val="heading 6"/>
    <w:aliases w:val="(Shift Ctrl 6),(Shift Ctrl 6)1,(Shift Ctrl 6)2,(Shift Ctrl 6)3,(Shift Ctrl 6)4,(Shift Ctrl 6)5,(Shift Ctrl 6)6,(Shift Ctrl 6)7,Header 6,Bullet list,6,heading 6,ITT t6,PA Appendix,h6,FT Titre 6"/>
    <w:basedOn w:val="Normal"/>
    <w:next w:val="Normal"/>
    <w:link w:val="Titre6Car"/>
    <w:qFormat/>
    <w:rsid w:val="00195E00"/>
    <w:pPr>
      <w:numPr>
        <w:ilvl w:val="5"/>
        <w:numId w:val="6"/>
      </w:numPr>
      <w:tabs>
        <w:tab w:val="left" w:pos="1009"/>
      </w:tabs>
      <w:spacing w:before="120" w:after="120"/>
      <w:outlineLvl w:val="5"/>
    </w:pPr>
    <w:rPr>
      <w:color w:val="0000FF"/>
      <w:sz w:val="18"/>
      <w:lang w:val="en-GB"/>
    </w:rPr>
  </w:style>
  <w:style w:type="paragraph" w:styleId="Titre7">
    <w:name w:val="heading 7"/>
    <w:aliases w:val="Header 7,letter list,7,req3,heading 7,ITT t7,PA Appendix Major,h7,FT Titre 7"/>
    <w:basedOn w:val="Normal"/>
    <w:next w:val="Normal"/>
    <w:link w:val="Titre7Car"/>
    <w:qFormat/>
    <w:rsid w:val="00195E00"/>
    <w:pPr>
      <w:keepNext/>
      <w:keepLines/>
      <w:widowControl w:val="0"/>
      <w:numPr>
        <w:ilvl w:val="6"/>
        <w:numId w:val="6"/>
      </w:numPr>
      <w:tabs>
        <w:tab w:val="left" w:pos="1134"/>
      </w:tabs>
      <w:spacing w:before="120" w:after="120"/>
      <w:outlineLvl w:val="6"/>
    </w:pPr>
    <w:rPr>
      <w:i/>
      <w:color w:val="0000FF"/>
      <w:sz w:val="18"/>
    </w:rPr>
  </w:style>
  <w:style w:type="paragraph" w:styleId="Titre8">
    <w:name w:val="heading 8"/>
    <w:aliases w:val="Header 8,action,8,r,requirement,req2,Reference List,heading 8, action,ITT t8,PA Appendix Minor,h8,FT Titre 8"/>
    <w:basedOn w:val="Normal"/>
    <w:next w:val="Normal"/>
    <w:qFormat/>
    <w:rsid w:val="00195E00"/>
    <w:pPr>
      <w:keepLines/>
      <w:widowControl w:val="0"/>
      <w:numPr>
        <w:ilvl w:val="7"/>
        <w:numId w:val="6"/>
      </w:numPr>
      <w:outlineLvl w:val="7"/>
    </w:pPr>
    <w:rPr>
      <w:rFonts w:ascii="LinePrinter" w:hAnsi="LinePrinter"/>
      <w:i/>
    </w:rPr>
  </w:style>
  <w:style w:type="paragraph" w:styleId="Titre9">
    <w:name w:val="heading 9"/>
    <w:aliases w:val="Header 9,progress,App Heading,Titre 10,9,rb,req bullet,req1,heading 9, progress,ITT t9,h9,FT Titre 9"/>
    <w:basedOn w:val="Normal"/>
    <w:next w:val="Normal"/>
    <w:qFormat/>
    <w:rsid w:val="00195E00"/>
    <w:pPr>
      <w:keepLines/>
      <w:widowControl w:val="0"/>
      <w:numPr>
        <w:ilvl w:val="8"/>
        <w:numId w:val="6"/>
      </w:numPr>
      <w:outlineLvl w:val="8"/>
    </w:pPr>
    <w:rPr>
      <w:b/>
      <w:color w:val="0000FF"/>
      <w:sz w:val="1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aliases w:val="H2 Car,Head2A Car,2 Car,Titre 2 SICoR-PAT Car,Headnum 2 Car,TexteTitre2 Car,h2 Car,l2 Car,l21 Car,l22 Car,l23 Car,l24 Car,l25 Car,l211 Car,l221 Car,l231 Car,l241 Car,l26 Car,l212 Car,l222 Car,l232 Car,l242 Car,l27 Car,l213 Car,l223 Car"/>
    <w:basedOn w:val="Policepardfaut"/>
    <w:link w:val="Titre2"/>
    <w:rsid w:val="00FD1FAA"/>
    <w:rPr>
      <w:rFonts w:ascii="Arial" w:hAnsi="Arial"/>
      <w:b/>
      <w:i/>
      <w:caps/>
      <w:color w:val="0000FF"/>
      <w:sz w:val="22"/>
    </w:rPr>
  </w:style>
  <w:style w:type="character" w:customStyle="1" w:styleId="Titre3Car">
    <w:name w:val="Titre 3 Car"/>
    <w:aliases w:val="H3 Car,Heading 3 Car,h3 Car,TexteTitre3 Car,1 Car,Titre 31 Car,t3.T3 Car,l3 Car,CT Car,3 Car,level3 Car,1.1.1. Titre 3 Car,Titre 3' Car,Titre 3 SQ Car,Titre 1.1.1 Car,TF-Overskrift 3 Car,Lev 3 Car,3 bullet Car,b Car,bullet Car,SECOND Car"/>
    <w:basedOn w:val="Policepardfaut"/>
    <w:link w:val="Titre3"/>
    <w:rsid w:val="00CB6005"/>
    <w:rPr>
      <w:rFonts w:ascii="Arial" w:hAnsi="Arial"/>
      <w:b/>
      <w:color w:val="0000FF"/>
      <w:sz w:val="18"/>
      <w:u w:val="single"/>
    </w:rPr>
  </w:style>
  <w:style w:type="paragraph" w:customStyle="1" w:styleId="Exemple">
    <w:name w:val="Exemple"/>
    <w:basedOn w:val="Normal"/>
    <w:rsid w:val="00195E00"/>
    <w:pPr>
      <w:ind w:left="284"/>
    </w:pPr>
    <w:rPr>
      <w:i/>
    </w:rPr>
  </w:style>
  <w:style w:type="paragraph" w:customStyle="1" w:styleId="puce1">
    <w:name w:val="puce 1"/>
    <w:basedOn w:val="Normal"/>
    <w:link w:val="puce1Car"/>
    <w:rsid w:val="00195E00"/>
    <w:pPr>
      <w:numPr>
        <w:numId w:val="1"/>
      </w:numPr>
    </w:pPr>
  </w:style>
  <w:style w:type="character" w:customStyle="1" w:styleId="puce1Car">
    <w:name w:val="puce 1 Car"/>
    <w:basedOn w:val="Policepardfaut"/>
    <w:link w:val="puce1"/>
    <w:rsid w:val="00195E00"/>
    <w:rPr>
      <w:rFonts w:ascii="Arial" w:hAnsi="Arial"/>
    </w:rPr>
  </w:style>
  <w:style w:type="paragraph" w:customStyle="1" w:styleId="puce2">
    <w:name w:val="puce 2"/>
    <w:basedOn w:val="Normal"/>
    <w:rsid w:val="00195E00"/>
    <w:pPr>
      <w:numPr>
        <w:numId w:val="2"/>
      </w:numPr>
      <w:spacing w:before="20"/>
      <w:ind w:left="1349" w:hanging="357"/>
    </w:pPr>
  </w:style>
  <w:style w:type="paragraph" w:customStyle="1" w:styleId="puce3">
    <w:name w:val="puce 3"/>
    <w:basedOn w:val="Normal"/>
    <w:rsid w:val="00195E00"/>
    <w:pPr>
      <w:numPr>
        <w:numId w:val="3"/>
      </w:numPr>
      <w:spacing w:before="20" w:after="40"/>
      <w:ind w:left="2058" w:hanging="357"/>
    </w:pPr>
  </w:style>
  <w:style w:type="paragraph" w:customStyle="1" w:styleId="TableHeading">
    <w:name w:val="Table Heading"/>
    <w:basedOn w:val="Normal"/>
    <w:rsid w:val="00195E00"/>
    <w:pPr>
      <w:spacing w:before="40" w:after="40"/>
      <w:jc w:val="center"/>
    </w:pPr>
    <w:rPr>
      <w:b/>
    </w:rPr>
  </w:style>
  <w:style w:type="paragraph" w:customStyle="1" w:styleId="TableText">
    <w:name w:val="Table Text"/>
    <w:basedOn w:val="Normal"/>
    <w:rsid w:val="00195E00"/>
    <w:pPr>
      <w:spacing w:before="40" w:after="20"/>
    </w:pPr>
  </w:style>
  <w:style w:type="paragraph" w:styleId="TM1">
    <w:name w:val="toc 1"/>
    <w:basedOn w:val="Normal"/>
    <w:next w:val="Normal"/>
    <w:autoRedefine/>
    <w:uiPriority w:val="39"/>
    <w:rsid w:val="00195E00"/>
    <w:pPr>
      <w:tabs>
        <w:tab w:val="left" w:pos="442"/>
        <w:tab w:val="right" w:leader="dot" w:pos="9639"/>
      </w:tabs>
    </w:pPr>
    <w:rPr>
      <w:b/>
      <w:caps/>
      <w:noProof/>
    </w:rPr>
  </w:style>
  <w:style w:type="paragraph" w:styleId="TM2">
    <w:name w:val="toc 2"/>
    <w:basedOn w:val="Normal"/>
    <w:next w:val="Normal"/>
    <w:autoRedefine/>
    <w:uiPriority w:val="39"/>
    <w:rsid w:val="00195E00"/>
    <w:pPr>
      <w:tabs>
        <w:tab w:val="left" w:pos="660"/>
        <w:tab w:val="right" w:leader="dot" w:pos="9639"/>
      </w:tabs>
      <w:ind w:left="221"/>
    </w:pPr>
    <w:rPr>
      <w:smallCaps/>
      <w:noProof/>
    </w:rPr>
  </w:style>
  <w:style w:type="paragraph" w:styleId="TM3">
    <w:name w:val="toc 3"/>
    <w:basedOn w:val="Normal"/>
    <w:next w:val="Normal"/>
    <w:autoRedefine/>
    <w:uiPriority w:val="39"/>
    <w:rsid w:val="00195E00"/>
    <w:pPr>
      <w:tabs>
        <w:tab w:val="left" w:pos="1100"/>
        <w:tab w:val="right" w:leader="dot" w:pos="9639"/>
      </w:tabs>
      <w:spacing w:after="40"/>
      <w:ind w:left="442"/>
    </w:pPr>
    <w:rPr>
      <w:i/>
      <w:noProof/>
    </w:rPr>
  </w:style>
  <w:style w:type="paragraph" w:styleId="TM4">
    <w:name w:val="toc 4"/>
    <w:basedOn w:val="Normal"/>
    <w:next w:val="Normal"/>
    <w:autoRedefine/>
    <w:uiPriority w:val="39"/>
    <w:rsid w:val="00195E00"/>
    <w:pPr>
      <w:tabs>
        <w:tab w:val="left" w:pos="1320"/>
        <w:tab w:val="right" w:leader="dot" w:pos="9629"/>
      </w:tabs>
      <w:spacing w:before="40" w:after="40"/>
      <w:ind w:left="658"/>
    </w:pPr>
    <w:rPr>
      <w:noProof/>
      <w:sz w:val="16"/>
    </w:rPr>
  </w:style>
  <w:style w:type="paragraph" w:styleId="TM5">
    <w:name w:val="toc 5"/>
    <w:basedOn w:val="Normal"/>
    <w:next w:val="Normal"/>
    <w:autoRedefine/>
    <w:uiPriority w:val="39"/>
    <w:rsid w:val="00195E00"/>
    <w:pPr>
      <w:spacing w:before="120"/>
      <w:ind w:left="880"/>
    </w:pPr>
    <w:rPr>
      <w:sz w:val="16"/>
    </w:rPr>
  </w:style>
  <w:style w:type="paragraph" w:styleId="TM6">
    <w:name w:val="toc 6"/>
    <w:basedOn w:val="Normal"/>
    <w:next w:val="Normal"/>
    <w:autoRedefine/>
    <w:uiPriority w:val="39"/>
    <w:rsid w:val="00195E00"/>
    <w:pPr>
      <w:spacing w:before="120"/>
      <w:ind w:left="1100"/>
    </w:pPr>
    <w:rPr>
      <w:sz w:val="16"/>
    </w:rPr>
  </w:style>
  <w:style w:type="paragraph" w:styleId="En-tte">
    <w:name w:val="header"/>
    <w:basedOn w:val="Normal"/>
    <w:link w:val="En-tteCar"/>
    <w:rsid w:val="00195E00"/>
    <w:pPr>
      <w:tabs>
        <w:tab w:val="left" w:pos="284"/>
        <w:tab w:val="left" w:pos="567"/>
        <w:tab w:val="center" w:pos="4703"/>
        <w:tab w:val="right" w:pos="9406"/>
      </w:tabs>
      <w:spacing w:before="0" w:after="0"/>
      <w:jc w:val="center"/>
    </w:pPr>
    <w:rPr>
      <w:sz w:val="18"/>
    </w:rPr>
  </w:style>
  <w:style w:type="paragraph" w:customStyle="1" w:styleId="Normalaprstbl">
    <w:name w:val="Normal après tbl"/>
    <w:basedOn w:val="Normal"/>
    <w:rsid w:val="00195E00"/>
    <w:pPr>
      <w:spacing w:before="180"/>
    </w:pPr>
  </w:style>
  <w:style w:type="paragraph" w:customStyle="1" w:styleId="Normalavttbl">
    <w:name w:val="Normal avt tbl"/>
    <w:basedOn w:val="Normal"/>
    <w:rsid w:val="00195E00"/>
    <w:pPr>
      <w:spacing w:after="180"/>
    </w:pPr>
  </w:style>
  <w:style w:type="paragraph" w:customStyle="1" w:styleId="puce4">
    <w:name w:val="puce 4"/>
    <w:basedOn w:val="Normal"/>
    <w:rsid w:val="00195E00"/>
    <w:pPr>
      <w:numPr>
        <w:numId w:val="4"/>
      </w:numPr>
      <w:spacing w:before="20" w:after="20"/>
      <w:ind w:left="2552"/>
    </w:pPr>
  </w:style>
  <w:style w:type="paragraph" w:styleId="Pieddepage">
    <w:name w:val="footer"/>
    <w:basedOn w:val="Normal"/>
    <w:rsid w:val="00195E00"/>
    <w:pPr>
      <w:tabs>
        <w:tab w:val="left" w:pos="284"/>
        <w:tab w:val="left" w:pos="567"/>
        <w:tab w:val="center" w:pos="4703"/>
        <w:tab w:val="right" w:pos="9406"/>
      </w:tabs>
      <w:spacing w:before="0" w:after="0"/>
    </w:pPr>
    <w:rPr>
      <w:sz w:val="16"/>
    </w:rPr>
  </w:style>
  <w:style w:type="paragraph" w:customStyle="1" w:styleId="Retrait1">
    <w:name w:val="Retrait 1"/>
    <w:basedOn w:val="Normal"/>
    <w:rsid w:val="00195E00"/>
    <w:pPr>
      <w:ind w:left="567"/>
    </w:pPr>
  </w:style>
  <w:style w:type="paragraph" w:customStyle="1" w:styleId="Retrait2">
    <w:name w:val="Retrait 2"/>
    <w:basedOn w:val="Normal"/>
    <w:rsid w:val="00195E00"/>
    <w:pPr>
      <w:ind w:left="1134"/>
    </w:pPr>
  </w:style>
  <w:style w:type="paragraph" w:customStyle="1" w:styleId="Retrait3">
    <w:name w:val="Retrait 3"/>
    <w:basedOn w:val="Normal"/>
    <w:rsid w:val="00195E00"/>
    <w:pPr>
      <w:ind w:left="1701"/>
    </w:pPr>
  </w:style>
  <w:style w:type="paragraph" w:customStyle="1" w:styleId="Titre2MM">
    <w:name w:val="Titre 2 MM"/>
    <w:basedOn w:val="Titre2"/>
    <w:rsid w:val="00195E00"/>
    <w:pPr>
      <w:numPr>
        <w:ilvl w:val="0"/>
        <w:numId w:val="0"/>
      </w:numPr>
      <w:spacing w:before="360"/>
    </w:pPr>
  </w:style>
  <w:style w:type="paragraph" w:customStyle="1" w:styleId="Retrait4">
    <w:name w:val="Retrait 4"/>
    <w:basedOn w:val="Normal"/>
    <w:rsid w:val="00195E00"/>
    <w:pPr>
      <w:ind w:left="2268"/>
    </w:pPr>
  </w:style>
  <w:style w:type="paragraph" w:styleId="Textedebulles">
    <w:name w:val="Balloon Text"/>
    <w:basedOn w:val="Normal"/>
    <w:semiHidden/>
    <w:rsid w:val="00195E00"/>
    <w:rPr>
      <w:rFonts w:ascii="Tahoma" w:hAnsi="Tahoma" w:cs="Tahoma"/>
      <w:sz w:val="16"/>
      <w:szCs w:val="16"/>
    </w:rPr>
  </w:style>
  <w:style w:type="paragraph" w:customStyle="1" w:styleId="En-tteLeft">
    <w:name w:val="En-tête_Left"/>
    <w:basedOn w:val="En-tte"/>
    <w:rsid w:val="00195E00"/>
    <w:pPr>
      <w:jc w:val="left"/>
    </w:pPr>
  </w:style>
  <w:style w:type="paragraph" w:customStyle="1" w:styleId="En-tteRight">
    <w:name w:val="En-tête_Right"/>
    <w:basedOn w:val="En-tte"/>
    <w:rsid w:val="00195E00"/>
    <w:pPr>
      <w:jc w:val="right"/>
    </w:pPr>
  </w:style>
  <w:style w:type="table" w:styleId="Grilledutableau">
    <w:name w:val="Table Grid"/>
    <w:basedOn w:val="TableauNormal"/>
    <w:rsid w:val="00195E00"/>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rsid w:val="00195E00"/>
    <w:rPr>
      <w:color w:val="0000FF"/>
      <w:u w:val="single"/>
    </w:rPr>
  </w:style>
  <w:style w:type="paragraph" w:styleId="Listepuces">
    <w:name w:val="List Bullet"/>
    <w:basedOn w:val="Normal"/>
    <w:rsid w:val="00195E00"/>
    <w:pPr>
      <w:numPr>
        <w:numId w:val="5"/>
      </w:numPr>
    </w:pPr>
  </w:style>
  <w:style w:type="paragraph" w:styleId="Titre">
    <w:name w:val="Title"/>
    <w:basedOn w:val="Normal"/>
    <w:next w:val="Normal"/>
    <w:qFormat/>
    <w:rsid w:val="00195E00"/>
    <w:pPr>
      <w:keepNext/>
      <w:keepLines/>
      <w:pageBreakBefore/>
      <w:tabs>
        <w:tab w:val="left" w:pos="284"/>
        <w:tab w:val="left" w:pos="567"/>
      </w:tabs>
      <w:spacing w:before="5000" w:after="120"/>
      <w:jc w:val="right"/>
    </w:pPr>
    <w:rPr>
      <w:rFonts w:cs="Arial"/>
      <w:b/>
      <w:bCs/>
      <w:i/>
      <w:caps/>
      <w:kern w:val="28"/>
      <w:sz w:val="40"/>
      <w:szCs w:val="32"/>
    </w:rPr>
  </w:style>
  <w:style w:type="paragraph" w:styleId="Titredenote">
    <w:name w:val="Note Heading"/>
    <w:basedOn w:val="Normal"/>
    <w:next w:val="Normal"/>
    <w:rsid w:val="00195E00"/>
  </w:style>
  <w:style w:type="paragraph" w:customStyle="1" w:styleId="ReqCovering">
    <w:name w:val="Req_Covering"/>
    <w:basedOn w:val="Normal"/>
    <w:rsid w:val="00195E00"/>
    <w:pPr>
      <w:pBdr>
        <w:top w:val="single" w:sz="4" w:space="1" w:color="auto"/>
      </w:pBdr>
      <w:spacing w:before="0" w:after="0"/>
      <w:jc w:val="left"/>
    </w:pPr>
    <w:rPr>
      <w:rFonts w:ascii="Times New Roman" w:hAnsi="Times New Roman"/>
      <w:i/>
      <w:iCs/>
      <w:color w:val="800080"/>
      <w:sz w:val="24"/>
      <w:szCs w:val="24"/>
      <w:lang w:val="en-GB"/>
    </w:rPr>
  </w:style>
  <w:style w:type="character" w:styleId="Emphaseple">
    <w:name w:val="Subtle Emphasis"/>
    <w:basedOn w:val="Policepardfaut"/>
    <w:uiPriority w:val="19"/>
    <w:qFormat/>
    <w:rsid w:val="00D67A60"/>
    <w:rPr>
      <w:i/>
      <w:iCs/>
      <w:color w:val="808080"/>
    </w:rPr>
  </w:style>
  <w:style w:type="paragraph" w:styleId="Explorateurdedocuments">
    <w:name w:val="Document Map"/>
    <w:basedOn w:val="Normal"/>
    <w:link w:val="ExplorateurdedocumentsCar"/>
    <w:rsid w:val="00EA33E2"/>
    <w:pPr>
      <w:spacing w:before="0" w:after="0"/>
    </w:pPr>
    <w:rPr>
      <w:rFonts w:ascii="Tahoma" w:hAnsi="Tahoma" w:cs="Tahoma"/>
      <w:sz w:val="16"/>
      <w:szCs w:val="16"/>
    </w:rPr>
  </w:style>
  <w:style w:type="character" w:customStyle="1" w:styleId="ExplorateurdedocumentsCar">
    <w:name w:val="Explorateur de documents Car"/>
    <w:basedOn w:val="Policepardfaut"/>
    <w:link w:val="Explorateurdedocuments"/>
    <w:rsid w:val="00EA33E2"/>
    <w:rPr>
      <w:rFonts w:ascii="Tahoma" w:hAnsi="Tahoma" w:cs="Tahoma"/>
      <w:sz w:val="16"/>
      <w:szCs w:val="16"/>
    </w:rPr>
  </w:style>
  <w:style w:type="paragraph" w:styleId="Paragraphedeliste">
    <w:name w:val="List Paragraph"/>
    <w:basedOn w:val="Normal"/>
    <w:uiPriority w:val="34"/>
    <w:qFormat/>
    <w:rsid w:val="000E3BC4"/>
    <w:pPr>
      <w:ind w:left="720"/>
      <w:contextualSpacing/>
    </w:pPr>
  </w:style>
  <w:style w:type="character" w:styleId="Marquedecommentaire">
    <w:name w:val="annotation reference"/>
    <w:basedOn w:val="Policepardfaut"/>
    <w:rsid w:val="000E3BC4"/>
    <w:rPr>
      <w:sz w:val="16"/>
      <w:szCs w:val="16"/>
    </w:rPr>
  </w:style>
  <w:style w:type="paragraph" w:styleId="Commentaire">
    <w:name w:val="annotation text"/>
    <w:basedOn w:val="Normal"/>
    <w:link w:val="CommentaireCar"/>
    <w:rsid w:val="000E3BC4"/>
  </w:style>
  <w:style w:type="character" w:customStyle="1" w:styleId="CommentaireCar">
    <w:name w:val="Commentaire Car"/>
    <w:basedOn w:val="Policepardfaut"/>
    <w:link w:val="Commentaire"/>
    <w:rsid w:val="000E3BC4"/>
    <w:rPr>
      <w:rFonts w:ascii="Arial" w:hAnsi="Arial"/>
    </w:rPr>
  </w:style>
  <w:style w:type="paragraph" w:styleId="Objetducommentaire">
    <w:name w:val="annotation subject"/>
    <w:basedOn w:val="Commentaire"/>
    <w:next w:val="Commentaire"/>
    <w:link w:val="ObjetducommentaireCar"/>
    <w:rsid w:val="000E3BC4"/>
    <w:rPr>
      <w:b/>
      <w:bCs/>
    </w:rPr>
  </w:style>
  <w:style w:type="character" w:customStyle="1" w:styleId="ObjetducommentaireCar">
    <w:name w:val="Objet du commentaire Car"/>
    <w:basedOn w:val="CommentaireCar"/>
    <w:link w:val="Objetducommentaire"/>
    <w:rsid w:val="000E3BC4"/>
    <w:rPr>
      <w:rFonts w:ascii="Arial" w:hAnsi="Arial"/>
      <w:b/>
      <w:bCs/>
    </w:rPr>
  </w:style>
  <w:style w:type="paragraph" w:styleId="NormalWeb">
    <w:name w:val="Normal (Web)"/>
    <w:basedOn w:val="Normal"/>
    <w:uiPriority w:val="99"/>
    <w:unhideWhenUsed/>
    <w:rsid w:val="0042751F"/>
    <w:pPr>
      <w:spacing w:before="100" w:beforeAutospacing="1" w:after="100" w:afterAutospacing="1"/>
      <w:jc w:val="left"/>
    </w:pPr>
    <w:rPr>
      <w:rFonts w:ascii="Times New Roman" w:hAnsi="Times New Roman"/>
      <w:sz w:val="24"/>
      <w:szCs w:val="24"/>
    </w:rPr>
  </w:style>
  <w:style w:type="paragraph" w:customStyle="1" w:styleId="RecommendationBullet1">
    <w:name w:val="RecommendationBullet 1"/>
    <w:basedOn w:val="Normal"/>
    <w:rsid w:val="004E0A52"/>
    <w:pPr>
      <w:numPr>
        <w:numId w:val="25"/>
      </w:numPr>
      <w:spacing w:before="0"/>
      <w:jc w:val="left"/>
    </w:pPr>
    <w:rPr>
      <w:rFonts w:ascii="Helvetica 45 Light" w:hAnsi="Helvetica 45 Light"/>
      <w:i/>
      <w:iCs/>
      <w:lang w:val="en-GB" w:eastAsia="en-US"/>
    </w:rPr>
  </w:style>
  <w:style w:type="character" w:styleId="Lienhypertextesuivivisit">
    <w:name w:val="FollowedHyperlink"/>
    <w:basedOn w:val="Policepardfaut"/>
    <w:rsid w:val="000B51BE"/>
    <w:rPr>
      <w:color w:val="800080" w:themeColor="followedHyperlink"/>
      <w:u w:val="single"/>
    </w:rPr>
  </w:style>
  <w:style w:type="paragraph" w:customStyle="1" w:styleId="P2">
    <w:name w:val="P2"/>
    <w:basedOn w:val="Normal"/>
    <w:rsid w:val="002262D7"/>
    <w:pPr>
      <w:overflowPunct w:val="0"/>
      <w:autoSpaceDE w:val="0"/>
      <w:autoSpaceDN w:val="0"/>
      <w:adjustRightInd w:val="0"/>
      <w:spacing w:before="0" w:after="0"/>
      <w:ind w:left="737"/>
      <w:jc w:val="left"/>
      <w:textAlignment w:val="baseline"/>
    </w:pPr>
  </w:style>
  <w:style w:type="paragraph" w:styleId="Rvision">
    <w:name w:val="Revision"/>
    <w:hidden/>
    <w:uiPriority w:val="99"/>
    <w:semiHidden/>
    <w:rsid w:val="004E6552"/>
    <w:rPr>
      <w:rFonts w:ascii="Arial" w:hAnsi="Arial"/>
    </w:rPr>
  </w:style>
  <w:style w:type="paragraph" w:styleId="TM7">
    <w:name w:val="toc 7"/>
    <w:basedOn w:val="Normal"/>
    <w:next w:val="Normal"/>
    <w:autoRedefine/>
    <w:uiPriority w:val="39"/>
    <w:unhideWhenUsed/>
    <w:rsid w:val="00147D88"/>
    <w:pPr>
      <w:spacing w:before="0" w:after="100" w:line="276" w:lineRule="auto"/>
      <w:ind w:left="1320"/>
      <w:jc w:val="left"/>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147D88"/>
    <w:pPr>
      <w:spacing w:before="0" w:after="100" w:line="276" w:lineRule="auto"/>
      <w:ind w:left="1540"/>
      <w:jc w:val="left"/>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147D88"/>
    <w:pPr>
      <w:spacing w:before="0" w:after="100" w:line="276" w:lineRule="auto"/>
      <w:ind w:left="1760"/>
      <w:jc w:val="left"/>
    </w:pPr>
    <w:rPr>
      <w:rFonts w:asciiTheme="minorHAnsi" w:eastAsiaTheme="minorEastAsia" w:hAnsiTheme="minorHAnsi" w:cstheme="minorBidi"/>
      <w:sz w:val="22"/>
      <w:szCs w:val="22"/>
    </w:rPr>
  </w:style>
  <w:style w:type="character" w:customStyle="1" w:styleId="Titre4Car">
    <w:name w:val="Titre 4 Car"/>
    <w:aliases w:val="H4 Car,(Shift Ctrl 4) Car,Headnum 4 Car,chapitre 1.1.1.1 Car,(Shift Ctrl 4)1 Car,Headnum 41 Car,chapitre 1.1.1.11 Car,(Shift Ctrl 4)2 Car,Headnum 42 Car,chapitre 1.1.1.12 Car,(Shift Ctrl 4)3 Car,Headnum 43 Car,chapitre 1.1.1.13 Car,h:4 Car"/>
    <w:basedOn w:val="Policepardfaut"/>
    <w:link w:val="Titre4"/>
    <w:rsid w:val="00727150"/>
    <w:rPr>
      <w:rFonts w:ascii="Arial" w:hAnsi="Arial"/>
      <w:b/>
      <w:color w:val="0000FF"/>
      <w:sz w:val="18"/>
    </w:rPr>
  </w:style>
  <w:style w:type="paragraph" w:styleId="Sous-titre">
    <w:name w:val="Subtitle"/>
    <w:basedOn w:val="Normal"/>
    <w:next w:val="Normal"/>
    <w:link w:val="Sous-titreCar"/>
    <w:qFormat/>
    <w:rsid w:val="00265F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265F4F"/>
    <w:rPr>
      <w:rFonts w:asciiTheme="majorHAnsi" w:eastAsiaTheme="majorEastAsia" w:hAnsiTheme="majorHAnsi" w:cstheme="majorBidi"/>
      <w:i/>
      <w:iCs/>
      <w:color w:val="4F81BD" w:themeColor="accent1"/>
      <w:spacing w:val="15"/>
      <w:sz w:val="24"/>
      <w:szCs w:val="24"/>
    </w:rPr>
  </w:style>
  <w:style w:type="table" w:customStyle="1" w:styleId="Grilleclaire-Accent11">
    <w:name w:val="Grille claire - Accent 11"/>
    <w:basedOn w:val="TableauNormal"/>
    <w:uiPriority w:val="62"/>
    <w:rsid w:val="00B9363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lev">
    <w:name w:val="Strong"/>
    <w:basedOn w:val="Policepardfaut"/>
    <w:uiPriority w:val="22"/>
    <w:qFormat/>
    <w:rsid w:val="004B63B1"/>
    <w:rPr>
      <w:b/>
      <w:bCs/>
    </w:rPr>
  </w:style>
  <w:style w:type="paragraph" w:styleId="Sansinterligne">
    <w:name w:val="No Spacing"/>
    <w:uiPriority w:val="1"/>
    <w:qFormat/>
    <w:rsid w:val="00322412"/>
    <w:rPr>
      <w:rFonts w:ascii="Calibri" w:eastAsia="Calibri" w:hAnsi="Calibri"/>
      <w:sz w:val="22"/>
      <w:szCs w:val="22"/>
      <w:lang w:eastAsia="en-US"/>
    </w:rPr>
  </w:style>
  <w:style w:type="paragraph" w:styleId="PrformatHTML">
    <w:name w:val="HTML Preformatted"/>
    <w:basedOn w:val="Normal"/>
    <w:link w:val="PrformatHTMLCar"/>
    <w:uiPriority w:val="99"/>
    <w:unhideWhenUsed/>
    <w:rsid w:val="00E81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rPr>
  </w:style>
  <w:style w:type="character" w:customStyle="1" w:styleId="PrformatHTMLCar">
    <w:name w:val="Préformaté HTML Car"/>
    <w:basedOn w:val="Policepardfaut"/>
    <w:link w:val="PrformatHTML"/>
    <w:uiPriority w:val="99"/>
    <w:rsid w:val="00E81061"/>
    <w:rPr>
      <w:rFonts w:ascii="Courier New" w:hAnsi="Courier New" w:cs="Courier New"/>
    </w:rPr>
  </w:style>
  <w:style w:type="character" w:customStyle="1" w:styleId="apple-converted-space">
    <w:name w:val="apple-converted-space"/>
    <w:basedOn w:val="Policepardfaut"/>
    <w:rsid w:val="0072586F"/>
  </w:style>
  <w:style w:type="character" w:customStyle="1" w:styleId="Titre5Car">
    <w:name w:val="Titre 5 Car"/>
    <w:aliases w:val="(Shift Ctrl 5) Car,Headnum 5 Car,(Shift Ctrl 5)1 Car,Headnum 51 Car,(Shift Ctrl 5)2 Car,Headnum 52 Car,(Shift Ctrl 5)3 Car,Headnum 53 Car,(Shift Ctrl 5)4 Car,Headnum 54 Car,(Shift Ctrl 5)5 Car,Headnum 55 Car,(Shift Ctrl 5)6 Car,H5 Car,T5 Car"/>
    <w:basedOn w:val="Policepardfaut"/>
    <w:link w:val="Titre5"/>
    <w:rsid w:val="00DE209C"/>
    <w:rPr>
      <w:rFonts w:ascii="Arial" w:hAnsi="Arial"/>
      <w:i/>
      <w:color w:val="0000FF"/>
      <w:sz w:val="18"/>
    </w:rPr>
  </w:style>
  <w:style w:type="character" w:customStyle="1" w:styleId="Titre6Car">
    <w:name w:val="Titre 6 Car"/>
    <w:aliases w:val="(Shift Ctrl 6) Car,(Shift Ctrl 6)1 Car,(Shift Ctrl 6)2 Car,(Shift Ctrl 6)3 Car,(Shift Ctrl 6)4 Car,(Shift Ctrl 6)5 Car,(Shift Ctrl 6)6 Car,(Shift Ctrl 6)7 Car,Header 6 Car,Bullet list Car,6 Car,heading 6 Car,ITT t6 Car,PA Appendix Car,h6 Car"/>
    <w:basedOn w:val="Policepardfaut"/>
    <w:link w:val="Titre6"/>
    <w:rsid w:val="00DE209C"/>
    <w:rPr>
      <w:rFonts w:ascii="Arial" w:hAnsi="Arial"/>
      <w:color w:val="0000FF"/>
      <w:sz w:val="18"/>
      <w:lang w:val="en-GB"/>
    </w:rPr>
  </w:style>
  <w:style w:type="character" w:customStyle="1" w:styleId="Titre7Car">
    <w:name w:val="Titre 7 Car"/>
    <w:aliases w:val="Header 7 Car,letter list Car,7 Car,req3 Car,heading 7 Car,ITT t7 Car,PA Appendix Major Car,h7 Car,FT Titre 7 Car"/>
    <w:basedOn w:val="Policepardfaut"/>
    <w:link w:val="Titre7"/>
    <w:rsid w:val="006B7D94"/>
    <w:rPr>
      <w:rFonts w:ascii="Arial" w:hAnsi="Arial"/>
      <w:i/>
      <w:color w:val="0000FF"/>
      <w:sz w:val="18"/>
    </w:rPr>
  </w:style>
  <w:style w:type="paragraph" w:customStyle="1" w:styleId="Asaisirtableaux">
    <w:name w:val="A saisir (tableaux)"/>
    <w:basedOn w:val="Normal"/>
    <w:rsid w:val="00FD71F1"/>
    <w:pPr>
      <w:keepLines/>
      <w:widowControl w:val="0"/>
      <w:shd w:val="pct10" w:color="auto" w:fill="auto"/>
      <w:spacing w:before="0" w:after="0"/>
      <w:jc w:val="left"/>
    </w:pPr>
    <w:rPr>
      <w:rFonts w:cs="Arial"/>
      <w:sz w:val="18"/>
      <w:szCs w:val="18"/>
    </w:rPr>
  </w:style>
  <w:style w:type="paragraph" w:customStyle="1" w:styleId="Aide">
    <w:name w:val="Aide"/>
    <w:basedOn w:val="Normal"/>
    <w:link w:val="AideCar"/>
    <w:rsid w:val="00FD71F1"/>
    <w:pPr>
      <w:spacing w:before="0" w:after="0"/>
      <w:jc w:val="left"/>
    </w:pPr>
    <w:rPr>
      <w:rFonts w:cs="Arial"/>
      <w:i/>
      <w:iCs/>
      <w:sz w:val="18"/>
      <w:szCs w:val="18"/>
    </w:rPr>
  </w:style>
  <w:style w:type="character" w:customStyle="1" w:styleId="AideCar">
    <w:name w:val="Aide Car"/>
    <w:link w:val="Aide"/>
    <w:rsid w:val="00FD71F1"/>
    <w:rPr>
      <w:rFonts w:ascii="Arial" w:hAnsi="Arial" w:cs="Arial"/>
      <w:i/>
      <w:iCs/>
      <w:sz w:val="18"/>
      <w:szCs w:val="18"/>
    </w:rPr>
  </w:style>
  <w:style w:type="character" w:customStyle="1" w:styleId="En-tteCar">
    <w:name w:val="En-tête Car"/>
    <w:basedOn w:val="Policepardfaut"/>
    <w:link w:val="En-tte"/>
    <w:rsid w:val="006E79D5"/>
    <w:rPr>
      <w:rFonts w:ascii="Arial" w:hAnsi="Arial"/>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95E00"/>
    <w:pPr>
      <w:spacing w:before="60" w:after="60"/>
      <w:jc w:val="both"/>
    </w:pPr>
    <w:rPr>
      <w:rFonts w:ascii="Arial" w:hAnsi="Arial"/>
    </w:rPr>
  </w:style>
  <w:style w:type="paragraph" w:styleId="Titre1">
    <w:name w:val="heading 1"/>
    <w:aliases w:val="H1,app heading 1,l1,h1,level 1,level1,1titre,1titre1,1titre2,1titre3,1titre4,1titre5,1titre6,TexteTitre1,Heading 1- not bold,Part,Header 1,II+,I,Titre 1 VGX,numeroté  1.,Titre du volet,Appendix,R&amp;S - Titre 1,Titre1,ITT t1,H11,H12,H13,H14,H15,H16"/>
    <w:basedOn w:val="Normal"/>
    <w:next w:val="Normal"/>
    <w:qFormat/>
    <w:rsid w:val="00195E00"/>
    <w:pPr>
      <w:keepNext/>
      <w:keepLines/>
      <w:numPr>
        <w:numId w:val="6"/>
      </w:numPr>
      <w:pBdr>
        <w:bottom w:val="single" w:sz="18" w:space="1" w:color="C0C0C0"/>
      </w:pBdr>
      <w:tabs>
        <w:tab w:val="left" w:pos="567"/>
      </w:tabs>
      <w:spacing w:after="240"/>
      <w:jc w:val="left"/>
      <w:outlineLvl w:val="0"/>
    </w:pPr>
    <w:rPr>
      <w:b/>
      <w:caps/>
      <w:color w:val="0000FF"/>
      <w:sz w:val="24"/>
      <w:u w:color="C0C0C0"/>
    </w:rPr>
  </w:style>
  <w:style w:type="paragraph" w:styleId="Titre2">
    <w:name w:val="heading 2"/>
    <w:aliases w:val="H2,Head2A,2,Titre 2 SICoR-PAT,Headnum 2,TexteTitre2,h2,l2,l21,l22,l23,l24,l25,l211,l221,l231,l241,l26,l212,l222,l232,l242,l27,l213,l223,l233,l243,l28,l214,l224,l234,l244,l29,l215,l225,l235,l245,l210,l216,l226,l236,l246,l251,l2111,l2211,l2311,H21"/>
    <w:basedOn w:val="Normal"/>
    <w:next w:val="Normal"/>
    <w:link w:val="Titre2Car"/>
    <w:qFormat/>
    <w:rsid w:val="00195E00"/>
    <w:pPr>
      <w:keepNext/>
      <w:keepLines/>
      <w:numPr>
        <w:ilvl w:val="1"/>
        <w:numId w:val="6"/>
      </w:numPr>
      <w:spacing w:before="240" w:after="240"/>
      <w:jc w:val="left"/>
      <w:outlineLvl w:val="1"/>
    </w:pPr>
    <w:rPr>
      <w:b/>
      <w:i/>
      <w:caps/>
      <w:color w:val="0000FF"/>
      <w:sz w:val="22"/>
    </w:rPr>
  </w:style>
  <w:style w:type="paragraph" w:styleId="Titre3">
    <w:name w:val="heading 3"/>
    <w:aliases w:val="H3,Heading 3,h3,TexteTitre3,1,Titre 31,t3.T3,l3,CT,3,level3,1.1.1. Titre 3,Titre 3',Titre 3 SQ,Titre 1.1.1,TF-Overskrift 3,Lev 3,3 bullet,b,bullet,SECOND,Second,BLANK2,4 bullet,bdullet,pc heading3,Bullet Point,orderpara2,heading 3,T3,subhead,1."/>
    <w:basedOn w:val="Normal"/>
    <w:next w:val="Normal"/>
    <w:link w:val="Titre3Car"/>
    <w:qFormat/>
    <w:rsid w:val="00195E00"/>
    <w:pPr>
      <w:keepNext/>
      <w:keepLines/>
      <w:numPr>
        <w:ilvl w:val="2"/>
        <w:numId w:val="6"/>
      </w:numPr>
      <w:tabs>
        <w:tab w:val="left" w:pos="709"/>
      </w:tabs>
      <w:spacing w:before="120" w:after="120"/>
      <w:outlineLvl w:val="2"/>
    </w:pPr>
    <w:rPr>
      <w:b/>
      <w:color w:val="0000FF"/>
      <w:sz w:val="18"/>
      <w:u w:val="single"/>
    </w:rPr>
  </w:style>
  <w:style w:type="paragraph" w:styleId="Titre4">
    <w:name w:val="heading 4"/>
    <w:aliases w:val="H4,(Shift Ctrl 4),Headnum 4,chapitre 1.1.1.1,(Shift Ctrl 4)1,Headnum 41,chapitre 1.1.1.11,(Shift Ctrl 4)2,Headnum 42,chapitre 1.1.1.12,(Shift Ctrl 4)3,Headnum 43,chapitre 1.1.1.13,(Shift Ctrl 4)4,Headnum 44,chapitre 1.1.1.14,(Shift Ctrl 4)5,h:4"/>
    <w:basedOn w:val="Normal"/>
    <w:next w:val="Normal"/>
    <w:link w:val="Titre4Car"/>
    <w:qFormat/>
    <w:rsid w:val="00195E00"/>
    <w:pPr>
      <w:keepNext/>
      <w:keepLines/>
      <w:numPr>
        <w:ilvl w:val="3"/>
        <w:numId w:val="6"/>
      </w:numPr>
      <w:spacing w:before="120" w:after="120"/>
      <w:outlineLvl w:val="3"/>
    </w:pPr>
    <w:rPr>
      <w:b/>
      <w:color w:val="0000FF"/>
      <w:sz w:val="18"/>
    </w:rPr>
  </w:style>
  <w:style w:type="paragraph" w:styleId="Titre5">
    <w:name w:val="heading 5"/>
    <w:aliases w:val="(Shift Ctrl 5),Headnum 5,(Shift Ctrl 5)1,Headnum 51,(Shift Ctrl 5)2,Headnum 52,(Shift Ctrl 5)3,Headnum 53,(Shift Ctrl 5)4,Headnum 54,(Shift Ctrl 5)5,Headnum 55,(Shift Ctrl 5)6,Headnum 56,(Shift Ctrl 5)7,Headnum 57,H5,Header 5,T5,Roman list,5"/>
    <w:basedOn w:val="Normal"/>
    <w:next w:val="Normal"/>
    <w:qFormat/>
    <w:rsid w:val="00195E00"/>
    <w:pPr>
      <w:keepNext/>
      <w:keepLines/>
      <w:numPr>
        <w:ilvl w:val="4"/>
        <w:numId w:val="6"/>
      </w:numPr>
      <w:tabs>
        <w:tab w:val="left" w:pos="1021"/>
      </w:tabs>
      <w:spacing w:before="240" w:after="120"/>
      <w:outlineLvl w:val="4"/>
    </w:pPr>
    <w:rPr>
      <w:i/>
      <w:color w:val="0000FF"/>
      <w:sz w:val="18"/>
    </w:rPr>
  </w:style>
  <w:style w:type="paragraph" w:styleId="Titre6">
    <w:name w:val="heading 6"/>
    <w:aliases w:val="(Shift Ctrl 6),(Shift Ctrl 6)1,(Shift Ctrl 6)2,(Shift Ctrl 6)3,(Shift Ctrl 6)4,(Shift Ctrl 6)5,(Shift Ctrl 6)6,(Shift Ctrl 6)7,Header 6,Bullet list,6,heading 6,ITT t6,PA Appendix,h6"/>
    <w:basedOn w:val="Normal"/>
    <w:next w:val="Normal"/>
    <w:qFormat/>
    <w:rsid w:val="00195E00"/>
    <w:pPr>
      <w:numPr>
        <w:ilvl w:val="5"/>
        <w:numId w:val="6"/>
      </w:numPr>
      <w:tabs>
        <w:tab w:val="left" w:pos="1009"/>
      </w:tabs>
      <w:spacing w:before="120" w:after="120"/>
      <w:outlineLvl w:val="5"/>
    </w:pPr>
    <w:rPr>
      <w:color w:val="0000FF"/>
      <w:sz w:val="18"/>
      <w:lang w:val="en-GB"/>
    </w:rPr>
  </w:style>
  <w:style w:type="paragraph" w:styleId="Titre7">
    <w:name w:val="heading 7"/>
    <w:aliases w:val="Header 7,letter list,7,req3,heading 7,ITT t7,PA Appendix Major,h7"/>
    <w:basedOn w:val="Normal"/>
    <w:next w:val="Normal"/>
    <w:qFormat/>
    <w:rsid w:val="00195E00"/>
    <w:pPr>
      <w:keepNext/>
      <w:keepLines/>
      <w:widowControl w:val="0"/>
      <w:numPr>
        <w:ilvl w:val="6"/>
        <w:numId w:val="6"/>
      </w:numPr>
      <w:tabs>
        <w:tab w:val="left" w:pos="1134"/>
      </w:tabs>
      <w:spacing w:before="120" w:after="120"/>
      <w:outlineLvl w:val="6"/>
    </w:pPr>
    <w:rPr>
      <w:i/>
      <w:color w:val="0000FF"/>
      <w:sz w:val="18"/>
    </w:rPr>
  </w:style>
  <w:style w:type="paragraph" w:styleId="Titre8">
    <w:name w:val="heading 8"/>
    <w:aliases w:val="Header 8,action,8,r,requirement,req2,Reference List,heading 8, action,ITT t8,PA Appendix Minor,h8"/>
    <w:basedOn w:val="Normal"/>
    <w:next w:val="Normal"/>
    <w:qFormat/>
    <w:rsid w:val="00195E00"/>
    <w:pPr>
      <w:keepLines/>
      <w:widowControl w:val="0"/>
      <w:numPr>
        <w:ilvl w:val="7"/>
        <w:numId w:val="6"/>
      </w:numPr>
      <w:outlineLvl w:val="7"/>
    </w:pPr>
    <w:rPr>
      <w:rFonts w:ascii="LinePrinter" w:hAnsi="LinePrinter"/>
      <w:i/>
    </w:rPr>
  </w:style>
  <w:style w:type="paragraph" w:styleId="Titre9">
    <w:name w:val="heading 9"/>
    <w:aliases w:val="Header 9,progress,App Heading,Titre 10,9,rb,req bullet,req1,heading 9, progress,ITT t9,h9"/>
    <w:basedOn w:val="Normal"/>
    <w:next w:val="Normal"/>
    <w:qFormat/>
    <w:rsid w:val="00195E00"/>
    <w:pPr>
      <w:keepLines/>
      <w:widowControl w:val="0"/>
      <w:numPr>
        <w:ilvl w:val="8"/>
        <w:numId w:val="6"/>
      </w:numPr>
      <w:outlineLvl w:val="8"/>
    </w:pPr>
    <w:rPr>
      <w:b/>
      <w:color w:val="0000FF"/>
      <w:sz w:val="1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aliases w:val="H2 Car,Head2A Car,2 Car,Titre 2 SICoR-PAT Car,Headnum 2 Car,TexteTitre2 Car,h2 Car,l2 Car,l21 Car,l22 Car,l23 Car,l24 Car,l25 Car,l211 Car,l221 Car,l231 Car,l241 Car,l26 Car,l212 Car,l222 Car,l232 Car,l242 Car,l27 Car,l213 Car,l223 Car"/>
    <w:basedOn w:val="Policepardfaut"/>
    <w:link w:val="Titre2"/>
    <w:rsid w:val="00FD1FAA"/>
    <w:rPr>
      <w:rFonts w:ascii="Arial" w:hAnsi="Arial"/>
      <w:b/>
      <w:i/>
      <w:caps/>
      <w:color w:val="0000FF"/>
      <w:sz w:val="22"/>
    </w:rPr>
  </w:style>
  <w:style w:type="character" w:customStyle="1" w:styleId="Titre3Car">
    <w:name w:val="Titre 3 Car"/>
    <w:aliases w:val="H3 Car,Heading 3 Car,h3 Car,TexteTitre3 Car,1 Car,Titre 31 Car,t3.T3 Car,l3 Car,CT Car,3 Car,level3 Car,1.1.1. Titre 3 Car,Titre 3' Car,Titre 3 SQ Car,Titre 1.1.1 Car,TF-Overskrift 3 Car,Lev 3 Car,3 bullet Car,b Car,bullet Car,SECOND Car"/>
    <w:basedOn w:val="Policepardfaut"/>
    <w:link w:val="Titre3"/>
    <w:rsid w:val="00CB6005"/>
    <w:rPr>
      <w:rFonts w:ascii="Arial" w:hAnsi="Arial"/>
      <w:b/>
      <w:color w:val="0000FF"/>
      <w:sz w:val="18"/>
      <w:u w:val="single"/>
    </w:rPr>
  </w:style>
  <w:style w:type="paragraph" w:customStyle="1" w:styleId="Exemple">
    <w:name w:val="Exemple"/>
    <w:basedOn w:val="Normal"/>
    <w:rsid w:val="00195E00"/>
    <w:pPr>
      <w:ind w:left="284"/>
    </w:pPr>
    <w:rPr>
      <w:i/>
    </w:rPr>
  </w:style>
  <w:style w:type="paragraph" w:customStyle="1" w:styleId="puce1">
    <w:name w:val="puce 1"/>
    <w:basedOn w:val="Normal"/>
    <w:link w:val="puce1Car"/>
    <w:rsid w:val="00195E00"/>
    <w:pPr>
      <w:numPr>
        <w:numId w:val="1"/>
      </w:numPr>
    </w:pPr>
  </w:style>
  <w:style w:type="character" w:customStyle="1" w:styleId="puce1Car">
    <w:name w:val="puce 1 Car"/>
    <w:basedOn w:val="Policepardfaut"/>
    <w:link w:val="puce1"/>
    <w:rsid w:val="00195E00"/>
    <w:rPr>
      <w:rFonts w:ascii="Arial" w:hAnsi="Arial"/>
    </w:rPr>
  </w:style>
  <w:style w:type="paragraph" w:customStyle="1" w:styleId="puce2">
    <w:name w:val="puce 2"/>
    <w:basedOn w:val="Normal"/>
    <w:rsid w:val="00195E00"/>
    <w:pPr>
      <w:numPr>
        <w:numId w:val="2"/>
      </w:numPr>
      <w:spacing w:before="20"/>
      <w:ind w:left="1349" w:hanging="357"/>
    </w:pPr>
  </w:style>
  <w:style w:type="paragraph" w:customStyle="1" w:styleId="puce3">
    <w:name w:val="puce 3"/>
    <w:basedOn w:val="Normal"/>
    <w:rsid w:val="00195E00"/>
    <w:pPr>
      <w:numPr>
        <w:numId w:val="3"/>
      </w:numPr>
      <w:spacing w:before="20" w:after="40"/>
      <w:ind w:left="2058" w:hanging="357"/>
    </w:pPr>
  </w:style>
  <w:style w:type="paragraph" w:customStyle="1" w:styleId="TableHeading">
    <w:name w:val="Table Heading"/>
    <w:basedOn w:val="Normal"/>
    <w:rsid w:val="00195E00"/>
    <w:pPr>
      <w:spacing w:before="40" w:after="40"/>
      <w:jc w:val="center"/>
    </w:pPr>
    <w:rPr>
      <w:b/>
    </w:rPr>
  </w:style>
  <w:style w:type="paragraph" w:customStyle="1" w:styleId="TableText">
    <w:name w:val="Table Text"/>
    <w:basedOn w:val="Normal"/>
    <w:rsid w:val="00195E00"/>
    <w:pPr>
      <w:spacing w:before="40" w:after="20"/>
    </w:pPr>
  </w:style>
  <w:style w:type="paragraph" w:styleId="TM1">
    <w:name w:val="toc 1"/>
    <w:basedOn w:val="Normal"/>
    <w:next w:val="Normal"/>
    <w:autoRedefine/>
    <w:uiPriority w:val="39"/>
    <w:rsid w:val="00195E00"/>
    <w:pPr>
      <w:tabs>
        <w:tab w:val="left" w:pos="442"/>
        <w:tab w:val="right" w:leader="dot" w:pos="9639"/>
      </w:tabs>
    </w:pPr>
    <w:rPr>
      <w:b/>
      <w:caps/>
      <w:noProof/>
    </w:rPr>
  </w:style>
  <w:style w:type="paragraph" w:styleId="TM2">
    <w:name w:val="toc 2"/>
    <w:basedOn w:val="Normal"/>
    <w:next w:val="Normal"/>
    <w:autoRedefine/>
    <w:uiPriority w:val="39"/>
    <w:rsid w:val="00195E00"/>
    <w:pPr>
      <w:tabs>
        <w:tab w:val="left" w:pos="660"/>
        <w:tab w:val="right" w:leader="dot" w:pos="9639"/>
      </w:tabs>
      <w:ind w:left="221"/>
    </w:pPr>
    <w:rPr>
      <w:smallCaps/>
      <w:noProof/>
    </w:rPr>
  </w:style>
  <w:style w:type="paragraph" w:styleId="TM3">
    <w:name w:val="toc 3"/>
    <w:basedOn w:val="Normal"/>
    <w:next w:val="Normal"/>
    <w:autoRedefine/>
    <w:uiPriority w:val="39"/>
    <w:rsid w:val="00195E00"/>
    <w:pPr>
      <w:tabs>
        <w:tab w:val="left" w:pos="1100"/>
        <w:tab w:val="right" w:leader="dot" w:pos="9639"/>
      </w:tabs>
      <w:spacing w:after="40"/>
      <w:ind w:left="442"/>
    </w:pPr>
    <w:rPr>
      <w:i/>
      <w:noProof/>
    </w:rPr>
  </w:style>
  <w:style w:type="paragraph" w:styleId="TM4">
    <w:name w:val="toc 4"/>
    <w:basedOn w:val="Normal"/>
    <w:next w:val="Normal"/>
    <w:autoRedefine/>
    <w:uiPriority w:val="39"/>
    <w:rsid w:val="00195E00"/>
    <w:pPr>
      <w:tabs>
        <w:tab w:val="left" w:pos="1320"/>
        <w:tab w:val="right" w:leader="dot" w:pos="9629"/>
      </w:tabs>
      <w:spacing w:before="40" w:after="40"/>
      <w:ind w:left="658"/>
    </w:pPr>
    <w:rPr>
      <w:noProof/>
      <w:sz w:val="16"/>
    </w:rPr>
  </w:style>
  <w:style w:type="paragraph" w:styleId="TM5">
    <w:name w:val="toc 5"/>
    <w:basedOn w:val="Normal"/>
    <w:next w:val="Normal"/>
    <w:autoRedefine/>
    <w:uiPriority w:val="39"/>
    <w:rsid w:val="00195E00"/>
    <w:pPr>
      <w:spacing w:before="120"/>
      <w:ind w:left="880"/>
    </w:pPr>
    <w:rPr>
      <w:sz w:val="16"/>
    </w:rPr>
  </w:style>
  <w:style w:type="paragraph" w:styleId="TM6">
    <w:name w:val="toc 6"/>
    <w:basedOn w:val="Normal"/>
    <w:next w:val="Normal"/>
    <w:autoRedefine/>
    <w:uiPriority w:val="39"/>
    <w:rsid w:val="00195E00"/>
    <w:pPr>
      <w:spacing w:before="120"/>
      <w:ind w:left="1100"/>
    </w:pPr>
    <w:rPr>
      <w:sz w:val="16"/>
    </w:rPr>
  </w:style>
  <w:style w:type="paragraph" w:styleId="En-tte">
    <w:name w:val="header"/>
    <w:basedOn w:val="Normal"/>
    <w:rsid w:val="00195E00"/>
    <w:pPr>
      <w:tabs>
        <w:tab w:val="left" w:pos="284"/>
        <w:tab w:val="left" w:pos="567"/>
        <w:tab w:val="center" w:pos="4703"/>
        <w:tab w:val="right" w:pos="9406"/>
      </w:tabs>
      <w:spacing w:before="0" w:after="0"/>
      <w:jc w:val="center"/>
    </w:pPr>
    <w:rPr>
      <w:sz w:val="18"/>
    </w:rPr>
  </w:style>
  <w:style w:type="paragraph" w:customStyle="1" w:styleId="Normalaprstbl">
    <w:name w:val="Normal après tbl"/>
    <w:basedOn w:val="Normal"/>
    <w:rsid w:val="00195E00"/>
    <w:pPr>
      <w:spacing w:before="180"/>
    </w:pPr>
  </w:style>
  <w:style w:type="paragraph" w:customStyle="1" w:styleId="Normalavttbl">
    <w:name w:val="Normal avt tbl"/>
    <w:basedOn w:val="Normal"/>
    <w:rsid w:val="00195E00"/>
    <w:pPr>
      <w:spacing w:after="180"/>
    </w:pPr>
  </w:style>
  <w:style w:type="paragraph" w:customStyle="1" w:styleId="puce4">
    <w:name w:val="puce 4"/>
    <w:basedOn w:val="Normal"/>
    <w:rsid w:val="00195E00"/>
    <w:pPr>
      <w:numPr>
        <w:numId w:val="4"/>
      </w:numPr>
      <w:spacing w:before="20" w:after="20"/>
      <w:ind w:left="2552"/>
    </w:pPr>
  </w:style>
  <w:style w:type="paragraph" w:styleId="Pieddepage">
    <w:name w:val="footer"/>
    <w:basedOn w:val="Normal"/>
    <w:rsid w:val="00195E00"/>
    <w:pPr>
      <w:tabs>
        <w:tab w:val="left" w:pos="284"/>
        <w:tab w:val="left" w:pos="567"/>
        <w:tab w:val="center" w:pos="4703"/>
        <w:tab w:val="right" w:pos="9406"/>
      </w:tabs>
      <w:spacing w:before="0" w:after="0"/>
    </w:pPr>
    <w:rPr>
      <w:sz w:val="16"/>
    </w:rPr>
  </w:style>
  <w:style w:type="paragraph" w:customStyle="1" w:styleId="Retrait1">
    <w:name w:val="Retrait 1"/>
    <w:basedOn w:val="Normal"/>
    <w:rsid w:val="00195E00"/>
    <w:pPr>
      <w:ind w:left="567"/>
    </w:pPr>
  </w:style>
  <w:style w:type="paragraph" w:customStyle="1" w:styleId="Retrait2">
    <w:name w:val="Retrait 2"/>
    <w:basedOn w:val="Normal"/>
    <w:rsid w:val="00195E00"/>
    <w:pPr>
      <w:ind w:left="1134"/>
    </w:pPr>
  </w:style>
  <w:style w:type="paragraph" w:customStyle="1" w:styleId="Retrait3">
    <w:name w:val="Retrait 3"/>
    <w:basedOn w:val="Normal"/>
    <w:rsid w:val="00195E00"/>
    <w:pPr>
      <w:ind w:left="1701"/>
    </w:pPr>
  </w:style>
  <w:style w:type="paragraph" w:customStyle="1" w:styleId="Titre2MM">
    <w:name w:val="Titre 2 MM"/>
    <w:basedOn w:val="Titre2"/>
    <w:rsid w:val="00195E00"/>
    <w:pPr>
      <w:numPr>
        <w:ilvl w:val="0"/>
        <w:numId w:val="0"/>
      </w:numPr>
      <w:spacing w:before="360"/>
    </w:pPr>
  </w:style>
  <w:style w:type="paragraph" w:customStyle="1" w:styleId="Retrait4">
    <w:name w:val="Retrait 4"/>
    <w:basedOn w:val="Normal"/>
    <w:rsid w:val="00195E00"/>
    <w:pPr>
      <w:ind w:left="2268"/>
    </w:pPr>
  </w:style>
  <w:style w:type="paragraph" w:styleId="Textedebulles">
    <w:name w:val="Balloon Text"/>
    <w:basedOn w:val="Normal"/>
    <w:semiHidden/>
    <w:rsid w:val="00195E00"/>
    <w:rPr>
      <w:rFonts w:ascii="Tahoma" w:hAnsi="Tahoma" w:cs="Tahoma"/>
      <w:sz w:val="16"/>
      <w:szCs w:val="16"/>
    </w:rPr>
  </w:style>
  <w:style w:type="paragraph" w:customStyle="1" w:styleId="En-tteLeft">
    <w:name w:val="En-tête_Left"/>
    <w:basedOn w:val="En-tte"/>
    <w:rsid w:val="00195E00"/>
    <w:pPr>
      <w:jc w:val="left"/>
    </w:pPr>
  </w:style>
  <w:style w:type="paragraph" w:customStyle="1" w:styleId="En-tteRight">
    <w:name w:val="En-tête_Right"/>
    <w:basedOn w:val="En-tte"/>
    <w:rsid w:val="00195E00"/>
    <w:pPr>
      <w:jc w:val="right"/>
    </w:pPr>
  </w:style>
  <w:style w:type="table" w:styleId="Grilledutableau">
    <w:name w:val="Table Grid"/>
    <w:basedOn w:val="TableauNormal"/>
    <w:rsid w:val="00195E00"/>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rsid w:val="00195E00"/>
    <w:rPr>
      <w:color w:val="0000FF"/>
      <w:u w:val="single"/>
    </w:rPr>
  </w:style>
  <w:style w:type="paragraph" w:styleId="Listepuces">
    <w:name w:val="List Bullet"/>
    <w:basedOn w:val="Normal"/>
    <w:rsid w:val="00195E00"/>
    <w:pPr>
      <w:numPr>
        <w:numId w:val="5"/>
      </w:numPr>
    </w:pPr>
  </w:style>
  <w:style w:type="paragraph" w:styleId="Titre">
    <w:name w:val="Title"/>
    <w:basedOn w:val="Normal"/>
    <w:next w:val="Normal"/>
    <w:qFormat/>
    <w:rsid w:val="00195E00"/>
    <w:pPr>
      <w:keepNext/>
      <w:keepLines/>
      <w:pageBreakBefore/>
      <w:tabs>
        <w:tab w:val="left" w:pos="284"/>
        <w:tab w:val="left" w:pos="567"/>
      </w:tabs>
      <w:spacing w:before="5000" w:after="120"/>
      <w:jc w:val="right"/>
    </w:pPr>
    <w:rPr>
      <w:rFonts w:cs="Arial"/>
      <w:b/>
      <w:bCs/>
      <w:i/>
      <w:caps/>
      <w:kern w:val="28"/>
      <w:sz w:val="40"/>
      <w:szCs w:val="32"/>
    </w:rPr>
  </w:style>
  <w:style w:type="paragraph" w:styleId="Titredenote">
    <w:name w:val="Note Heading"/>
    <w:basedOn w:val="Normal"/>
    <w:next w:val="Normal"/>
    <w:rsid w:val="00195E00"/>
  </w:style>
  <w:style w:type="paragraph" w:customStyle="1" w:styleId="ReqCovering">
    <w:name w:val="Req_Covering"/>
    <w:basedOn w:val="Normal"/>
    <w:rsid w:val="00195E00"/>
    <w:pPr>
      <w:pBdr>
        <w:top w:val="single" w:sz="4" w:space="1" w:color="auto"/>
      </w:pBdr>
      <w:spacing w:before="0" w:after="0"/>
      <w:jc w:val="left"/>
    </w:pPr>
    <w:rPr>
      <w:rFonts w:ascii="Times New Roman" w:hAnsi="Times New Roman"/>
      <w:i/>
      <w:iCs/>
      <w:color w:val="800080"/>
      <w:sz w:val="24"/>
      <w:szCs w:val="24"/>
      <w:lang w:val="en-GB"/>
    </w:rPr>
  </w:style>
  <w:style w:type="character" w:styleId="Emphaseple">
    <w:name w:val="Subtle Emphasis"/>
    <w:basedOn w:val="Policepardfaut"/>
    <w:uiPriority w:val="19"/>
    <w:qFormat/>
    <w:rsid w:val="00D67A60"/>
    <w:rPr>
      <w:i/>
      <w:iCs/>
      <w:color w:val="808080"/>
    </w:rPr>
  </w:style>
  <w:style w:type="paragraph" w:styleId="Explorateurdedocuments">
    <w:name w:val="Document Map"/>
    <w:basedOn w:val="Normal"/>
    <w:link w:val="ExplorateurdedocumentsCar"/>
    <w:rsid w:val="00EA33E2"/>
    <w:pPr>
      <w:spacing w:before="0" w:after="0"/>
    </w:pPr>
    <w:rPr>
      <w:rFonts w:ascii="Tahoma" w:hAnsi="Tahoma" w:cs="Tahoma"/>
      <w:sz w:val="16"/>
      <w:szCs w:val="16"/>
    </w:rPr>
  </w:style>
  <w:style w:type="character" w:customStyle="1" w:styleId="ExplorateurdedocumentsCar">
    <w:name w:val="Explorateur de documents Car"/>
    <w:basedOn w:val="Policepardfaut"/>
    <w:link w:val="Explorateurdedocuments"/>
    <w:rsid w:val="00EA33E2"/>
    <w:rPr>
      <w:rFonts w:ascii="Tahoma" w:hAnsi="Tahoma" w:cs="Tahoma"/>
      <w:sz w:val="16"/>
      <w:szCs w:val="16"/>
    </w:rPr>
  </w:style>
  <w:style w:type="paragraph" w:styleId="Paragraphedeliste">
    <w:name w:val="List Paragraph"/>
    <w:basedOn w:val="Normal"/>
    <w:uiPriority w:val="34"/>
    <w:qFormat/>
    <w:rsid w:val="000E3BC4"/>
    <w:pPr>
      <w:ind w:left="720"/>
      <w:contextualSpacing/>
    </w:pPr>
  </w:style>
  <w:style w:type="character" w:styleId="Marquedecommentaire">
    <w:name w:val="annotation reference"/>
    <w:basedOn w:val="Policepardfaut"/>
    <w:rsid w:val="000E3BC4"/>
    <w:rPr>
      <w:sz w:val="16"/>
      <w:szCs w:val="16"/>
    </w:rPr>
  </w:style>
  <w:style w:type="paragraph" w:styleId="Commentaire">
    <w:name w:val="annotation text"/>
    <w:basedOn w:val="Normal"/>
    <w:link w:val="CommentaireCar"/>
    <w:rsid w:val="000E3BC4"/>
  </w:style>
  <w:style w:type="character" w:customStyle="1" w:styleId="CommentaireCar">
    <w:name w:val="Commentaire Car"/>
    <w:basedOn w:val="Policepardfaut"/>
    <w:link w:val="Commentaire"/>
    <w:rsid w:val="000E3BC4"/>
    <w:rPr>
      <w:rFonts w:ascii="Arial" w:hAnsi="Arial"/>
    </w:rPr>
  </w:style>
  <w:style w:type="paragraph" w:styleId="Objetducommentaire">
    <w:name w:val="annotation subject"/>
    <w:basedOn w:val="Commentaire"/>
    <w:next w:val="Commentaire"/>
    <w:link w:val="ObjetducommentaireCar"/>
    <w:rsid w:val="000E3BC4"/>
    <w:rPr>
      <w:b/>
      <w:bCs/>
    </w:rPr>
  </w:style>
  <w:style w:type="character" w:customStyle="1" w:styleId="ObjetducommentaireCar">
    <w:name w:val="Objet du commentaire Car"/>
    <w:basedOn w:val="CommentaireCar"/>
    <w:link w:val="Objetducommentaire"/>
    <w:rsid w:val="000E3BC4"/>
    <w:rPr>
      <w:rFonts w:ascii="Arial" w:hAnsi="Arial"/>
      <w:b/>
      <w:bCs/>
    </w:rPr>
  </w:style>
  <w:style w:type="paragraph" w:styleId="NormalWeb">
    <w:name w:val="Normal (Web)"/>
    <w:basedOn w:val="Normal"/>
    <w:uiPriority w:val="99"/>
    <w:unhideWhenUsed/>
    <w:rsid w:val="0042751F"/>
    <w:pPr>
      <w:spacing w:before="100" w:beforeAutospacing="1" w:after="100" w:afterAutospacing="1"/>
      <w:jc w:val="left"/>
    </w:pPr>
    <w:rPr>
      <w:rFonts w:ascii="Times New Roman" w:hAnsi="Times New Roman"/>
      <w:sz w:val="24"/>
      <w:szCs w:val="24"/>
    </w:rPr>
  </w:style>
  <w:style w:type="paragraph" w:customStyle="1" w:styleId="RecommendationBullet1">
    <w:name w:val="RecommendationBullet 1"/>
    <w:basedOn w:val="Normal"/>
    <w:rsid w:val="004E0A52"/>
    <w:pPr>
      <w:numPr>
        <w:numId w:val="25"/>
      </w:numPr>
      <w:spacing w:before="0"/>
      <w:jc w:val="left"/>
    </w:pPr>
    <w:rPr>
      <w:rFonts w:ascii="Helvetica 45 Light" w:hAnsi="Helvetica 45 Light"/>
      <w:i/>
      <w:iCs/>
      <w:lang w:val="en-GB" w:eastAsia="en-US"/>
    </w:rPr>
  </w:style>
  <w:style w:type="character" w:styleId="Lienhypertextesuivivisit">
    <w:name w:val="FollowedHyperlink"/>
    <w:basedOn w:val="Policepardfaut"/>
    <w:rsid w:val="000B51BE"/>
    <w:rPr>
      <w:color w:val="800080" w:themeColor="followedHyperlink"/>
      <w:u w:val="single"/>
    </w:rPr>
  </w:style>
  <w:style w:type="paragraph" w:customStyle="1" w:styleId="P2">
    <w:name w:val="P2"/>
    <w:basedOn w:val="Normal"/>
    <w:rsid w:val="002262D7"/>
    <w:pPr>
      <w:overflowPunct w:val="0"/>
      <w:autoSpaceDE w:val="0"/>
      <w:autoSpaceDN w:val="0"/>
      <w:adjustRightInd w:val="0"/>
      <w:spacing w:before="0" w:after="0"/>
      <w:ind w:left="737"/>
      <w:jc w:val="left"/>
      <w:textAlignment w:val="baseline"/>
    </w:pPr>
  </w:style>
  <w:style w:type="paragraph" w:styleId="Rvision">
    <w:name w:val="Revision"/>
    <w:hidden/>
    <w:uiPriority w:val="99"/>
    <w:semiHidden/>
    <w:rsid w:val="004E6552"/>
    <w:rPr>
      <w:rFonts w:ascii="Arial" w:hAnsi="Arial"/>
    </w:rPr>
  </w:style>
  <w:style w:type="paragraph" w:styleId="TM7">
    <w:name w:val="toc 7"/>
    <w:basedOn w:val="Normal"/>
    <w:next w:val="Normal"/>
    <w:autoRedefine/>
    <w:uiPriority w:val="39"/>
    <w:unhideWhenUsed/>
    <w:rsid w:val="00147D88"/>
    <w:pPr>
      <w:spacing w:before="0" w:after="100" w:line="276" w:lineRule="auto"/>
      <w:ind w:left="1320"/>
      <w:jc w:val="left"/>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147D88"/>
    <w:pPr>
      <w:spacing w:before="0" w:after="100" w:line="276" w:lineRule="auto"/>
      <w:ind w:left="1540"/>
      <w:jc w:val="left"/>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147D88"/>
    <w:pPr>
      <w:spacing w:before="0" w:after="100" w:line="276" w:lineRule="auto"/>
      <w:ind w:left="1760"/>
      <w:jc w:val="left"/>
    </w:pPr>
    <w:rPr>
      <w:rFonts w:asciiTheme="minorHAnsi" w:eastAsiaTheme="minorEastAsia" w:hAnsiTheme="minorHAnsi" w:cstheme="minorBidi"/>
      <w:sz w:val="22"/>
      <w:szCs w:val="22"/>
    </w:rPr>
  </w:style>
  <w:style w:type="character" w:customStyle="1" w:styleId="Titre4Car">
    <w:name w:val="Titre 4 Car"/>
    <w:aliases w:val="H4 Car,(Shift Ctrl 4) Car,Headnum 4 Car,chapitre 1.1.1.1 Car,(Shift Ctrl 4)1 Car,Headnum 41 Car,chapitre 1.1.1.11 Car,(Shift Ctrl 4)2 Car,Headnum 42 Car,chapitre 1.1.1.12 Car,(Shift Ctrl 4)3 Car,Headnum 43 Car,chapitre 1.1.1.13 Car,h:4 Car"/>
    <w:basedOn w:val="Policepardfaut"/>
    <w:link w:val="Titre4"/>
    <w:rsid w:val="00727150"/>
    <w:rPr>
      <w:rFonts w:ascii="Arial" w:hAnsi="Arial"/>
      <w:b/>
      <w:color w:val="0000FF"/>
      <w:sz w:val="18"/>
    </w:rPr>
  </w:style>
  <w:style w:type="paragraph" w:styleId="Sous-titre">
    <w:name w:val="Subtitle"/>
    <w:basedOn w:val="Normal"/>
    <w:next w:val="Normal"/>
    <w:link w:val="Sous-titreCar"/>
    <w:qFormat/>
    <w:rsid w:val="00265F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265F4F"/>
    <w:rPr>
      <w:rFonts w:asciiTheme="majorHAnsi" w:eastAsiaTheme="majorEastAsia" w:hAnsiTheme="majorHAnsi" w:cstheme="majorBidi"/>
      <w:i/>
      <w:iCs/>
      <w:color w:val="4F81BD" w:themeColor="accent1"/>
      <w:spacing w:val="15"/>
      <w:sz w:val="24"/>
      <w:szCs w:val="24"/>
    </w:rPr>
  </w:style>
  <w:style w:type="table" w:customStyle="1" w:styleId="Grilleclaire-Accent11">
    <w:name w:val="Grille claire - Accent 11"/>
    <w:basedOn w:val="TableauNormal"/>
    <w:uiPriority w:val="62"/>
    <w:rsid w:val="00B9363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lev">
    <w:name w:val="Strong"/>
    <w:basedOn w:val="Policepardfaut"/>
    <w:uiPriority w:val="22"/>
    <w:qFormat/>
    <w:rsid w:val="004B63B1"/>
    <w:rPr>
      <w:b/>
      <w:bCs/>
    </w:rPr>
  </w:style>
</w:styles>
</file>

<file path=word/webSettings.xml><?xml version="1.0" encoding="utf-8"?>
<w:webSettings xmlns:r="http://schemas.openxmlformats.org/officeDocument/2006/relationships" xmlns:w="http://schemas.openxmlformats.org/wordprocessingml/2006/main">
  <w:divs>
    <w:div w:id="46925644">
      <w:bodyDiv w:val="1"/>
      <w:marLeft w:val="0"/>
      <w:marRight w:val="0"/>
      <w:marTop w:val="0"/>
      <w:marBottom w:val="0"/>
      <w:divBdr>
        <w:top w:val="none" w:sz="0" w:space="0" w:color="auto"/>
        <w:left w:val="none" w:sz="0" w:space="0" w:color="auto"/>
        <w:bottom w:val="none" w:sz="0" w:space="0" w:color="auto"/>
        <w:right w:val="none" w:sz="0" w:space="0" w:color="auto"/>
      </w:divBdr>
    </w:div>
    <w:div w:id="62681889">
      <w:bodyDiv w:val="1"/>
      <w:marLeft w:val="0"/>
      <w:marRight w:val="0"/>
      <w:marTop w:val="0"/>
      <w:marBottom w:val="0"/>
      <w:divBdr>
        <w:top w:val="none" w:sz="0" w:space="0" w:color="auto"/>
        <w:left w:val="none" w:sz="0" w:space="0" w:color="auto"/>
        <w:bottom w:val="none" w:sz="0" w:space="0" w:color="auto"/>
        <w:right w:val="none" w:sz="0" w:space="0" w:color="auto"/>
      </w:divBdr>
    </w:div>
    <w:div w:id="154691693">
      <w:bodyDiv w:val="1"/>
      <w:marLeft w:val="0"/>
      <w:marRight w:val="0"/>
      <w:marTop w:val="0"/>
      <w:marBottom w:val="0"/>
      <w:divBdr>
        <w:top w:val="none" w:sz="0" w:space="0" w:color="auto"/>
        <w:left w:val="none" w:sz="0" w:space="0" w:color="auto"/>
        <w:bottom w:val="none" w:sz="0" w:space="0" w:color="auto"/>
        <w:right w:val="none" w:sz="0" w:space="0" w:color="auto"/>
      </w:divBdr>
    </w:div>
    <w:div w:id="249432368">
      <w:bodyDiv w:val="1"/>
      <w:marLeft w:val="0"/>
      <w:marRight w:val="0"/>
      <w:marTop w:val="0"/>
      <w:marBottom w:val="0"/>
      <w:divBdr>
        <w:top w:val="none" w:sz="0" w:space="0" w:color="auto"/>
        <w:left w:val="none" w:sz="0" w:space="0" w:color="auto"/>
        <w:bottom w:val="none" w:sz="0" w:space="0" w:color="auto"/>
        <w:right w:val="none" w:sz="0" w:space="0" w:color="auto"/>
      </w:divBdr>
    </w:div>
    <w:div w:id="276303348">
      <w:bodyDiv w:val="1"/>
      <w:marLeft w:val="0"/>
      <w:marRight w:val="0"/>
      <w:marTop w:val="0"/>
      <w:marBottom w:val="0"/>
      <w:divBdr>
        <w:top w:val="none" w:sz="0" w:space="0" w:color="auto"/>
        <w:left w:val="none" w:sz="0" w:space="0" w:color="auto"/>
        <w:bottom w:val="none" w:sz="0" w:space="0" w:color="auto"/>
        <w:right w:val="none" w:sz="0" w:space="0" w:color="auto"/>
      </w:divBdr>
    </w:div>
    <w:div w:id="300616637">
      <w:bodyDiv w:val="1"/>
      <w:marLeft w:val="30"/>
      <w:marRight w:val="30"/>
      <w:marTop w:val="0"/>
      <w:marBottom w:val="0"/>
      <w:divBdr>
        <w:top w:val="none" w:sz="0" w:space="0" w:color="auto"/>
        <w:left w:val="none" w:sz="0" w:space="0" w:color="auto"/>
        <w:bottom w:val="none" w:sz="0" w:space="0" w:color="auto"/>
        <w:right w:val="none" w:sz="0" w:space="0" w:color="auto"/>
      </w:divBdr>
      <w:divsChild>
        <w:div w:id="422149966">
          <w:marLeft w:val="0"/>
          <w:marRight w:val="0"/>
          <w:marTop w:val="0"/>
          <w:marBottom w:val="0"/>
          <w:divBdr>
            <w:top w:val="none" w:sz="0" w:space="0" w:color="auto"/>
            <w:left w:val="none" w:sz="0" w:space="0" w:color="auto"/>
            <w:bottom w:val="none" w:sz="0" w:space="0" w:color="auto"/>
            <w:right w:val="none" w:sz="0" w:space="0" w:color="auto"/>
          </w:divBdr>
          <w:divsChild>
            <w:div w:id="548146284">
              <w:marLeft w:val="0"/>
              <w:marRight w:val="0"/>
              <w:marTop w:val="0"/>
              <w:marBottom w:val="0"/>
              <w:divBdr>
                <w:top w:val="none" w:sz="0" w:space="0" w:color="auto"/>
                <w:left w:val="none" w:sz="0" w:space="0" w:color="auto"/>
                <w:bottom w:val="none" w:sz="0" w:space="0" w:color="auto"/>
                <w:right w:val="none" w:sz="0" w:space="0" w:color="auto"/>
              </w:divBdr>
              <w:divsChild>
                <w:div w:id="637876706">
                  <w:marLeft w:val="180"/>
                  <w:marRight w:val="0"/>
                  <w:marTop w:val="0"/>
                  <w:marBottom w:val="0"/>
                  <w:divBdr>
                    <w:top w:val="none" w:sz="0" w:space="0" w:color="auto"/>
                    <w:left w:val="none" w:sz="0" w:space="0" w:color="auto"/>
                    <w:bottom w:val="none" w:sz="0" w:space="0" w:color="auto"/>
                    <w:right w:val="none" w:sz="0" w:space="0" w:color="auto"/>
                  </w:divBdr>
                  <w:divsChild>
                    <w:div w:id="14446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238895">
      <w:bodyDiv w:val="1"/>
      <w:marLeft w:val="23"/>
      <w:marRight w:val="23"/>
      <w:marTop w:val="0"/>
      <w:marBottom w:val="0"/>
      <w:divBdr>
        <w:top w:val="none" w:sz="0" w:space="0" w:color="auto"/>
        <w:left w:val="none" w:sz="0" w:space="0" w:color="auto"/>
        <w:bottom w:val="none" w:sz="0" w:space="0" w:color="auto"/>
        <w:right w:val="none" w:sz="0" w:space="0" w:color="auto"/>
      </w:divBdr>
      <w:divsChild>
        <w:div w:id="558899092">
          <w:marLeft w:val="0"/>
          <w:marRight w:val="0"/>
          <w:marTop w:val="0"/>
          <w:marBottom w:val="0"/>
          <w:divBdr>
            <w:top w:val="none" w:sz="0" w:space="0" w:color="auto"/>
            <w:left w:val="none" w:sz="0" w:space="0" w:color="auto"/>
            <w:bottom w:val="none" w:sz="0" w:space="0" w:color="auto"/>
            <w:right w:val="none" w:sz="0" w:space="0" w:color="auto"/>
          </w:divBdr>
          <w:divsChild>
            <w:div w:id="772940800">
              <w:marLeft w:val="0"/>
              <w:marRight w:val="0"/>
              <w:marTop w:val="0"/>
              <w:marBottom w:val="0"/>
              <w:divBdr>
                <w:top w:val="none" w:sz="0" w:space="0" w:color="auto"/>
                <w:left w:val="none" w:sz="0" w:space="0" w:color="auto"/>
                <w:bottom w:val="none" w:sz="0" w:space="0" w:color="auto"/>
                <w:right w:val="none" w:sz="0" w:space="0" w:color="auto"/>
              </w:divBdr>
              <w:divsChild>
                <w:div w:id="2087535085">
                  <w:marLeft w:val="138"/>
                  <w:marRight w:val="0"/>
                  <w:marTop w:val="0"/>
                  <w:marBottom w:val="0"/>
                  <w:divBdr>
                    <w:top w:val="none" w:sz="0" w:space="0" w:color="auto"/>
                    <w:left w:val="none" w:sz="0" w:space="0" w:color="auto"/>
                    <w:bottom w:val="none" w:sz="0" w:space="0" w:color="auto"/>
                    <w:right w:val="none" w:sz="0" w:space="0" w:color="auto"/>
                  </w:divBdr>
                  <w:divsChild>
                    <w:div w:id="7397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86033">
      <w:bodyDiv w:val="1"/>
      <w:marLeft w:val="27"/>
      <w:marRight w:val="27"/>
      <w:marTop w:val="0"/>
      <w:marBottom w:val="0"/>
      <w:divBdr>
        <w:top w:val="none" w:sz="0" w:space="0" w:color="auto"/>
        <w:left w:val="none" w:sz="0" w:space="0" w:color="auto"/>
        <w:bottom w:val="none" w:sz="0" w:space="0" w:color="auto"/>
        <w:right w:val="none" w:sz="0" w:space="0" w:color="auto"/>
      </w:divBdr>
      <w:divsChild>
        <w:div w:id="1851486076">
          <w:marLeft w:val="0"/>
          <w:marRight w:val="0"/>
          <w:marTop w:val="0"/>
          <w:marBottom w:val="0"/>
          <w:divBdr>
            <w:top w:val="none" w:sz="0" w:space="0" w:color="auto"/>
            <w:left w:val="none" w:sz="0" w:space="0" w:color="auto"/>
            <w:bottom w:val="none" w:sz="0" w:space="0" w:color="auto"/>
            <w:right w:val="none" w:sz="0" w:space="0" w:color="auto"/>
          </w:divBdr>
          <w:divsChild>
            <w:div w:id="1088383490">
              <w:marLeft w:val="0"/>
              <w:marRight w:val="0"/>
              <w:marTop w:val="0"/>
              <w:marBottom w:val="0"/>
              <w:divBdr>
                <w:top w:val="none" w:sz="0" w:space="0" w:color="auto"/>
                <w:left w:val="none" w:sz="0" w:space="0" w:color="auto"/>
                <w:bottom w:val="none" w:sz="0" w:space="0" w:color="auto"/>
                <w:right w:val="none" w:sz="0" w:space="0" w:color="auto"/>
              </w:divBdr>
              <w:divsChild>
                <w:div w:id="902838187">
                  <w:marLeft w:val="163"/>
                  <w:marRight w:val="0"/>
                  <w:marTop w:val="0"/>
                  <w:marBottom w:val="0"/>
                  <w:divBdr>
                    <w:top w:val="none" w:sz="0" w:space="0" w:color="auto"/>
                    <w:left w:val="none" w:sz="0" w:space="0" w:color="auto"/>
                    <w:bottom w:val="none" w:sz="0" w:space="0" w:color="auto"/>
                    <w:right w:val="none" w:sz="0" w:space="0" w:color="auto"/>
                  </w:divBdr>
                  <w:divsChild>
                    <w:div w:id="18436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150481">
      <w:bodyDiv w:val="1"/>
      <w:marLeft w:val="0"/>
      <w:marRight w:val="0"/>
      <w:marTop w:val="0"/>
      <w:marBottom w:val="0"/>
      <w:divBdr>
        <w:top w:val="none" w:sz="0" w:space="0" w:color="auto"/>
        <w:left w:val="none" w:sz="0" w:space="0" w:color="auto"/>
        <w:bottom w:val="none" w:sz="0" w:space="0" w:color="auto"/>
        <w:right w:val="none" w:sz="0" w:space="0" w:color="auto"/>
      </w:divBdr>
    </w:div>
    <w:div w:id="393241885">
      <w:bodyDiv w:val="1"/>
      <w:marLeft w:val="0"/>
      <w:marRight w:val="0"/>
      <w:marTop w:val="0"/>
      <w:marBottom w:val="0"/>
      <w:divBdr>
        <w:top w:val="none" w:sz="0" w:space="0" w:color="auto"/>
        <w:left w:val="none" w:sz="0" w:space="0" w:color="auto"/>
        <w:bottom w:val="none" w:sz="0" w:space="0" w:color="auto"/>
        <w:right w:val="none" w:sz="0" w:space="0" w:color="auto"/>
      </w:divBdr>
    </w:div>
    <w:div w:id="444159636">
      <w:bodyDiv w:val="1"/>
      <w:marLeft w:val="0"/>
      <w:marRight w:val="0"/>
      <w:marTop w:val="0"/>
      <w:marBottom w:val="0"/>
      <w:divBdr>
        <w:top w:val="none" w:sz="0" w:space="0" w:color="auto"/>
        <w:left w:val="none" w:sz="0" w:space="0" w:color="auto"/>
        <w:bottom w:val="none" w:sz="0" w:space="0" w:color="auto"/>
        <w:right w:val="none" w:sz="0" w:space="0" w:color="auto"/>
      </w:divBdr>
    </w:div>
    <w:div w:id="469786515">
      <w:bodyDiv w:val="1"/>
      <w:marLeft w:val="30"/>
      <w:marRight w:val="30"/>
      <w:marTop w:val="0"/>
      <w:marBottom w:val="0"/>
      <w:divBdr>
        <w:top w:val="none" w:sz="0" w:space="0" w:color="auto"/>
        <w:left w:val="none" w:sz="0" w:space="0" w:color="auto"/>
        <w:bottom w:val="none" w:sz="0" w:space="0" w:color="auto"/>
        <w:right w:val="none" w:sz="0" w:space="0" w:color="auto"/>
      </w:divBdr>
      <w:divsChild>
        <w:div w:id="465974423">
          <w:marLeft w:val="0"/>
          <w:marRight w:val="0"/>
          <w:marTop w:val="0"/>
          <w:marBottom w:val="0"/>
          <w:divBdr>
            <w:top w:val="none" w:sz="0" w:space="0" w:color="auto"/>
            <w:left w:val="none" w:sz="0" w:space="0" w:color="auto"/>
            <w:bottom w:val="none" w:sz="0" w:space="0" w:color="auto"/>
            <w:right w:val="none" w:sz="0" w:space="0" w:color="auto"/>
          </w:divBdr>
          <w:divsChild>
            <w:div w:id="858272429">
              <w:marLeft w:val="0"/>
              <w:marRight w:val="0"/>
              <w:marTop w:val="0"/>
              <w:marBottom w:val="0"/>
              <w:divBdr>
                <w:top w:val="none" w:sz="0" w:space="0" w:color="auto"/>
                <w:left w:val="none" w:sz="0" w:space="0" w:color="auto"/>
                <w:bottom w:val="none" w:sz="0" w:space="0" w:color="auto"/>
                <w:right w:val="none" w:sz="0" w:space="0" w:color="auto"/>
              </w:divBdr>
              <w:divsChild>
                <w:div w:id="1545368008">
                  <w:marLeft w:val="180"/>
                  <w:marRight w:val="0"/>
                  <w:marTop w:val="0"/>
                  <w:marBottom w:val="0"/>
                  <w:divBdr>
                    <w:top w:val="none" w:sz="0" w:space="0" w:color="auto"/>
                    <w:left w:val="none" w:sz="0" w:space="0" w:color="auto"/>
                    <w:bottom w:val="none" w:sz="0" w:space="0" w:color="auto"/>
                    <w:right w:val="none" w:sz="0" w:space="0" w:color="auto"/>
                  </w:divBdr>
                  <w:divsChild>
                    <w:div w:id="13768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0859">
      <w:bodyDiv w:val="1"/>
      <w:marLeft w:val="30"/>
      <w:marRight w:val="30"/>
      <w:marTop w:val="0"/>
      <w:marBottom w:val="0"/>
      <w:divBdr>
        <w:top w:val="none" w:sz="0" w:space="0" w:color="auto"/>
        <w:left w:val="none" w:sz="0" w:space="0" w:color="auto"/>
        <w:bottom w:val="none" w:sz="0" w:space="0" w:color="auto"/>
        <w:right w:val="none" w:sz="0" w:space="0" w:color="auto"/>
      </w:divBdr>
      <w:divsChild>
        <w:div w:id="462768501">
          <w:marLeft w:val="0"/>
          <w:marRight w:val="0"/>
          <w:marTop w:val="0"/>
          <w:marBottom w:val="0"/>
          <w:divBdr>
            <w:top w:val="none" w:sz="0" w:space="0" w:color="auto"/>
            <w:left w:val="none" w:sz="0" w:space="0" w:color="auto"/>
            <w:bottom w:val="none" w:sz="0" w:space="0" w:color="auto"/>
            <w:right w:val="none" w:sz="0" w:space="0" w:color="auto"/>
          </w:divBdr>
          <w:divsChild>
            <w:div w:id="1643463298">
              <w:marLeft w:val="0"/>
              <w:marRight w:val="0"/>
              <w:marTop w:val="0"/>
              <w:marBottom w:val="0"/>
              <w:divBdr>
                <w:top w:val="none" w:sz="0" w:space="0" w:color="auto"/>
                <w:left w:val="none" w:sz="0" w:space="0" w:color="auto"/>
                <w:bottom w:val="none" w:sz="0" w:space="0" w:color="auto"/>
                <w:right w:val="none" w:sz="0" w:space="0" w:color="auto"/>
              </w:divBdr>
              <w:divsChild>
                <w:div w:id="1609696616">
                  <w:marLeft w:val="180"/>
                  <w:marRight w:val="0"/>
                  <w:marTop w:val="0"/>
                  <w:marBottom w:val="0"/>
                  <w:divBdr>
                    <w:top w:val="none" w:sz="0" w:space="0" w:color="auto"/>
                    <w:left w:val="none" w:sz="0" w:space="0" w:color="auto"/>
                    <w:bottom w:val="none" w:sz="0" w:space="0" w:color="auto"/>
                    <w:right w:val="none" w:sz="0" w:space="0" w:color="auto"/>
                  </w:divBdr>
                  <w:divsChild>
                    <w:div w:id="4185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67745">
      <w:bodyDiv w:val="1"/>
      <w:marLeft w:val="0"/>
      <w:marRight w:val="0"/>
      <w:marTop w:val="0"/>
      <w:marBottom w:val="0"/>
      <w:divBdr>
        <w:top w:val="none" w:sz="0" w:space="0" w:color="auto"/>
        <w:left w:val="none" w:sz="0" w:space="0" w:color="auto"/>
        <w:bottom w:val="none" w:sz="0" w:space="0" w:color="auto"/>
        <w:right w:val="none" w:sz="0" w:space="0" w:color="auto"/>
      </w:divBdr>
    </w:div>
    <w:div w:id="588540555">
      <w:bodyDiv w:val="1"/>
      <w:marLeft w:val="23"/>
      <w:marRight w:val="23"/>
      <w:marTop w:val="0"/>
      <w:marBottom w:val="0"/>
      <w:divBdr>
        <w:top w:val="none" w:sz="0" w:space="0" w:color="auto"/>
        <w:left w:val="none" w:sz="0" w:space="0" w:color="auto"/>
        <w:bottom w:val="none" w:sz="0" w:space="0" w:color="auto"/>
        <w:right w:val="none" w:sz="0" w:space="0" w:color="auto"/>
      </w:divBdr>
      <w:divsChild>
        <w:div w:id="318773954">
          <w:marLeft w:val="0"/>
          <w:marRight w:val="0"/>
          <w:marTop w:val="0"/>
          <w:marBottom w:val="0"/>
          <w:divBdr>
            <w:top w:val="none" w:sz="0" w:space="0" w:color="auto"/>
            <w:left w:val="none" w:sz="0" w:space="0" w:color="auto"/>
            <w:bottom w:val="none" w:sz="0" w:space="0" w:color="auto"/>
            <w:right w:val="none" w:sz="0" w:space="0" w:color="auto"/>
          </w:divBdr>
          <w:divsChild>
            <w:div w:id="1801847792">
              <w:marLeft w:val="0"/>
              <w:marRight w:val="0"/>
              <w:marTop w:val="0"/>
              <w:marBottom w:val="0"/>
              <w:divBdr>
                <w:top w:val="none" w:sz="0" w:space="0" w:color="auto"/>
                <w:left w:val="none" w:sz="0" w:space="0" w:color="auto"/>
                <w:bottom w:val="none" w:sz="0" w:space="0" w:color="auto"/>
                <w:right w:val="none" w:sz="0" w:space="0" w:color="auto"/>
              </w:divBdr>
              <w:divsChild>
                <w:div w:id="717900471">
                  <w:marLeft w:val="138"/>
                  <w:marRight w:val="0"/>
                  <w:marTop w:val="0"/>
                  <w:marBottom w:val="0"/>
                  <w:divBdr>
                    <w:top w:val="none" w:sz="0" w:space="0" w:color="auto"/>
                    <w:left w:val="none" w:sz="0" w:space="0" w:color="auto"/>
                    <w:bottom w:val="none" w:sz="0" w:space="0" w:color="auto"/>
                    <w:right w:val="none" w:sz="0" w:space="0" w:color="auto"/>
                  </w:divBdr>
                  <w:divsChild>
                    <w:div w:id="12163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060919">
      <w:bodyDiv w:val="1"/>
      <w:marLeft w:val="0"/>
      <w:marRight w:val="0"/>
      <w:marTop w:val="0"/>
      <w:marBottom w:val="0"/>
      <w:divBdr>
        <w:top w:val="none" w:sz="0" w:space="0" w:color="auto"/>
        <w:left w:val="none" w:sz="0" w:space="0" w:color="auto"/>
        <w:bottom w:val="none" w:sz="0" w:space="0" w:color="auto"/>
        <w:right w:val="none" w:sz="0" w:space="0" w:color="auto"/>
      </w:divBdr>
    </w:div>
    <w:div w:id="691301655">
      <w:bodyDiv w:val="1"/>
      <w:marLeft w:val="0"/>
      <w:marRight w:val="0"/>
      <w:marTop w:val="0"/>
      <w:marBottom w:val="0"/>
      <w:divBdr>
        <w:top w:val="none" w:sz="0" w:space="0" w:color="auto"/>
        <w:left w:val="none" w:sz="0" w:space="0" w:color="auto"/>
        <w:bottom w:val="none" w:sz="0" w:space="0" w:color="auto"/>
        <w:right w:val="none" w:sz="0" w:space="0" w:color="auto"/>
      </w:divBdr>
    </w:div>
    <w:div w:id="699741251">
      <w:bodyDiv w:val="1"/>
      <w:marLeft w:val="0"/>
      <w:marRight w:val="0"/>
      <w:marTop w:val="0"/>
      <w:marBottom w:val="0"/>
      <w:divBdr>
        <w:top w:val="none" w:sz="0" w:space="0" w:color="auto"/>
        <w:left w:val="none" w:sz="0" w:space="0" w:color="auto"/>
        <w:bottom w:val="none" w:sz="0" w:space="0" w:color="auto"/>
        <w:right w:val="none" w:sz="0" w:space="0" w:color="auto"/>
      </w:divBdr>
    </w:div>
    <w:div w:id="817191524">
      <w:bodyDiv w:val="1"/>
      <w:marLeft w:val="0"/>
      <w:marRight w:val="0"/>
      <w:marTop w:val="0"/>
      <w:marBottom w:val="0"/>
      <w:divBdr>
        <w:top w:val="none" w:sz="0" w:space="0" w:color="auto"/>
        <w:left w:val="none" w:sz="0" w:space="0" w:color="auto"/>
        <w:bottom w:val="none" w:sz="0" w:space="0" w:color="auto"/>
        <w:right w:val="none" w:sz="0" w:space="0" w:color="auto"/>
      </w:divBdr>
    </w:div>
    <w:div w:id="824509570">
      <w:bodyDiv w:val="1"/>
      <w:marLeft w:val="0"/>
      <w:marRight w:val="0"/>
      <w:marTop w:val="0"/>
      <w:marBottom w:val="0"/>
      <w:divBdr>
        <w:top w:val="none" w:sz="0" w:space="0" w:color="auto"/>
        <w:left w:val="none" w:sz="0" w:space="0" w:color="auto"/>
        <w:bottom w:val="none" w:sz="0" w:space="0" w:color="auto"/>
        <w:right w:val="none" w:sz="0" w:space="0" w:color="auto"/>
      </w:divBdr>
    </w:div>
    <w:div w:id="855122748">
      <w:bodyDiv w:val="1"/>
      <w:marLeft w:val="0"/>
      <w:marRight w:val="0"/>
      <w:marTop w:val="0"/>
      <w:marBottom w:val="0"/>
      <w:divBdr>
        <w:top w:val="none" w:sz="0" w:space="0" w:color="auto"/>
        <w:left w:val="none" w:sz="0" w:space="0" w:color="auto"/>
        <w:bottom w:val="none" w:sz="0" w:space="0" w:color="auto"/>
        <w:right w:val="none" w:sz="0" w:space="0" w:color="auto"/>
      </w:divBdr>
      <w:divsChild>
        <w:div w:id="699011742">
          <w:marLeft w:val="150"/>
          <w:marRight w:val="0"/>
          <w:marTop w:val="0"/>
          <w:marBottom w:val="72"/>
          <w:divBdr>
            <w:top w:val="none" w:sz="0" w:space="0" w:color="auto"/>
            <w:left w:val="none" w:sz="0" w:space="0" w:color="auto"/>
            <w:bottom w:val="none" w:sz="0" w:space="0" w:color="auto"/>
            <w:right w:val="none" w:sz="0" w:space="0" w:color="auto"/>
          </w:divBdr>
        </w:div>
      </w:divsChild>
    </w:div>
    <w:div w:id="865602087">
      <w:bodyDiv w:val="1"/>
      <w:marLeft w:val="23"/>
      <w:marRight w:val="23"/>
      <w:marTop w:val="0"/>
      <w:marBottom w:val="0"/>
      <w:divBdr>
        <w:top w:val="none" w:sz="0" w:space="0" w:color="auto"/>
        <w:left w:val="none" w:sz="0" w:space="0" w:color="auto"/>
        <w:bottom w:val="none" w:sz="0" w:space="0" w:color="auto"/>
        <w:right w:val="none" w:sz="0" w:space="0" w:color="auto"/>
      </w:divBdr>
      <w:divsChild>
        <w:div w:id="1468354153">
          <w:marLeft w:val="0"/>
          <w:marRight w:val="0"/>
          <w:marTop w:val="0"/>
          <w:marBottom w:val="0"/>
          <w:divBdr>
            <w:top w:val="none" w:sz="0" w:space="0" w:color="auto"/>
            <w:left w:val="none" w:sz="0" w:space="0" w:color="auto"/>
            <w:bottom w:val="none" w:sz="0" w:space="0" w:color="auto"/>
            <w:right w:val="none" w:sz="0" w:space="0" w:color="auto"/>
          </w:divBdr>
          <w:divsChild>
            <w:div w:id="227541154">
              <w:marLeft w:val="0"/>
              <w:marRight w:val="0"/>
              <w:marTop w:val="0"/>
              <w:marBottom w:val="0"/>
              <w:divBdr>
                <w:top w:val="none" w:sz="0" w:space="0" w:color="auto"/>
                <w:left w:val="none" w:sz="0" w:space="0" w:color="auto"/>
                <w:bottom w:val="none" w:sz="0" w:space="0" w:color="auto"/>
                <w:right w:val="none" w:sz="0" w:space="0" w:color="auto"/>
              </w:divBdr>
              <w:divsChild>
                <w:div w:id="1333337194">
                  <w:marLeft w:val="138"/>
                  <w:marRight w:val="0"/>
                  <w:marTop w:val="0"/>
                  <w:marBottom w:val="0"/>
                  <w:divBdr>
                    <w:top w:val="none" w:sz="0" w:space="0" w:color="auto"/>
                    <w:left w:val="none" w:sz="0" w:space="0" w:color="auto"/>
                    <w:bottom w:val="none" w:sz="0" w:space="0" w:color="auto"/>
                    <w:right w:val="none" w:sz="0" w:space="0" w:color="auto"/>
                  </w:divBdr>
                  <w:divsChild>
                    <w:div w:id="4501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404356">
      <w:bodyDiv w:val="1"/>
      <w:marLeft w:val="0"/>
      <w:marRight w:val="0"/>
      <w:marTop w:val="0"/>
      <w:marBottom w:val="0"/>
      <w:divBdr>
        <w:top w:val="none" w:sz="0" w:space="0" w:color="auto"/>
        <w:left w:val="none" w:sz="0" w:space="0" w:color="auto"/>
        <w:bottom w:val="none" w:sz="0" w:space="0" w:color="auto"/>
        <w:right w:val="none" w:sz="0" w:space="0" w:color="auto"/>
      </w:divBdr>
    </w:div>
    <w:div w:id="1075398310">
      <w:bodyDiv w:val="1"/>
      <w:marLeft w:val="0"/>
      <w:marRight w:val="0"/>
      <w:marTop w:val="0"/>
      <w:marBottom w:val="0"/>
      <w:divBdr>
        <w:top w:val="none" w:sz="0" w:space="0" w:color="auto"/>
        <w:left w:val="none" w:sz="0" w:space="0" w:color="auto"/>
        <w:bottom w:val="none" w:sz="0" w:space="0" w:color="auto"/>
        <w:right w:val="none" w:sz="0" w:space="0" w:color="auto"/>
      </w:divBdr>
    </w:div>
    <w:div w:id="1226143086">
      <w:bodyDiv w:val="1"/>
      <w:marLeft w:val="27"/>
      <w:marRight w:val="27"/>
      <w:marTop w:val="0"/>
      <w:marBottom w:val="0"/>
      <w:divBdr>
        <w:top w:val="none" w:sz="0" w:space="0" w:color="auto"/>
        <w:left w:val="none" w:sz="0" w:space="0" w:color="auto"/>
        <w:bottom w:val="none" w:sz="0" w:space="0" w:color="auto"/>
        <w:right w:val="none" w:sz="0" w:space="0" w:color="auto"/>
      </w:divBdr>
      <w:divsChild>
        <w:div w:id="591402221">
          <w:marLeft w:val="0"/>
          <w:marRight w:val="0"/>
          <w:marTop w:val="0"/>
          <w:marBottom w:val="0"/>
          <w:divBdr>
            <w:top w:val="none" w:sz="0" w:space="0" w:color="auto"/>
            <w:left w:val="none" w:sz="0" w:space="0" w:color="auto"/>
            <w:bottom w:val="none" w:sz="0" w:space="0" w:color="auto"/>
            <w:right w:val="none" w:sz="0" w:space="0" w:color="auto"/>
          </w:divBdr>
          <w:divsChild>
            <w:div w:id="1260796646">
              <w:marLeft w:val="0"/>
              <w:marRight w:val="0"/>
              <w:marTop w:val="0"/>
              <w:marBottom w:val="0"/>
              <w:divBdr>
                <w:top w:val="none" w:sz="0" w:space="0" w:color="auto"/>
                <w:left w:val="none" w:sz="0" w:space="0" w:color="auto"/>
                <w:bottom w:val="none" w:sz="0" w:space="0" w:color="auto"/>
                <w:right w:val="none" w:sz="0" w:space="0" w:color="auto"/>
              </w:divBdr>
              <w:divsChild>
                <w:div w:id="1912348743">
                  <w:marLeft w:val="163"/>
                  <w:marRight w:val="0"/>
                  <w:marTop w:val="0"/>
                  <w:marBottom w:val="0"/>
                  <w:divBdr>
                    <w:top w:val="none" w:sz="0" w:space="0" w:color="auto"/>
                    <w:left w:val="none" w:sz="0" w:space="0" w:color="auto"/>
                    <w:bottom w:val="none" w:sz="0" w:space="0" w:color="auto"/>
                    <w:right w:val="none" w:sz="0" w:space="0" w:color="auto"/>
                  </w:divBdr>
                  <w:divsChild>
                    <w:div w:id="10430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776135">
      <w:bodyDiv w:val="1"/>
      <w:marLeft w:val="0"/>
      <w:marRight w:val="0"/>
      <w:marTop w:val="0"/>
      <w:marBottom w:val="0"/>
      <w:divBdr>
        <w:top w:val="none" w:sz="0" w:space="0" w:color="auto"/>
        <w:left w:val="none" w:sz="0" w:space="0" w:color="auto"/>
        <w:bottom w:val="none" w:sz="0" w:space="0" w:color="auto"/>
        <w:right w:val="none" w:sz="0" w:space="0" w:color="auto"/>
      </w:divBdr>
    </w:div>
    <w:div w:id="1269004787">
      <w:bodyDiv w:val="1"/>
      <w:marLeft w:val="0"/>
      <w:marRight w:val="0"/>
      <w:marTop w:val="0"/>
      <w:marBottom w:val="0"/>
      <w:divBdr>
        <w:top w:val="none" w:sz="0" w:space="0" w:color="auto"/>
        <w:left w:val="none" w:sz="0" w:space="0" w:color="auto"/>
        <w:bottom w:val="none" w:sz="0" w:space="0" w:color="auto"/>
        <w:right w:val="none" w:sz="0" w:space="0" w:color="auto"/>
      </w:divBdr>
    </w:div>
    <w:div w:id="1394815953">
      <w:bodyDiv w:val="1"/>
      <w:marLeft w:val="23"/>
      <w:marRight w:val="23"/>
      <w:marTop w:val="0"/>
      <w:marBottom w:val="0"/>
      <w:divBdr>
        <w:top w:val="none" w:sz="0" w:space="0" w:color="auto"/>
        <w:left w:val="none" w:sz="0" w:space="0" w:color="auto"/>
        <w:bottom w:val="none" w:sz="0" w:space="0" w:color="auto"/>
        <w:right w:val="none" w:sz="0" w:space="0" w:color="auto"/>
      </w:divBdr>
      <w:divsChild>
        <w:div w:id="516579871">
          <w:marLeft w:val="0"/>
          <w:marRight w:val="0"/>
          <w:marTop w:val="0"/>
          <w:marBottom w:val="0"/>
          <w:divBdr>
            <w:top w:val="none" w:sz="0" w:space="0" w:color="auto"/>
            <w:left w:val="none" w:sz="0" w:space="0" w:color="auto"/>
            <w:bottom w:val="none" w:sz="0" w:space="0" w:color="auto"/>
            <w:right w:val="none" w:sz="0" w:space="0" w:color="auto"/>
          </w:divBdr>
          <w:divsChild>
            <w:div w:id="1635403888">
              <w:marLeft w:val="0"/>
              <w:marRight w:val="0"/>
              <w:marTop w:val="0"/>
              <w:marBottom w:val="0"/>
              <w:divBdr>
                <w:top w:val="none" w:sz="0" w:space="0" w:color="auto"/>
                <w:left w:val="none" w:sz="0" w:space="0" w:color="auto"/>
                <w:bottom w:val="none" w:sz="0" w:space="0" w:color="auto"/>
                <w:right w:val="none" w:sz="0" w:space="0" w:color="auto"/>
              </w:divBdr>
              <w:divsChild>
                <w:div w:id="2061201862">
                  <w:marLeft w:val="138"/>
                  <w:marRight w:val="0"/>
                  <w:marTop w:val="0"/>
                  <w:marBottom w:val="0"/>
                  <w:divBdr>
                    <w:top w:val="none" w:sz="0" w:space="0" w:color="auto"/>
                    <w:left w:val="none" w:sz="0" w:space="0" w:color="auto"/>
                    <w:bottom w:val="none" w:sz="0" w:space="0" w:color="auto"/>
                    <w:right w:val="none" w:sz="0" w:space="0" w:color="auto"/>
                  </w:divBdr>
                  <w:divsChild>
                    <w:div w:id="18497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39285">
      <w:bodyDiv w:val="1"/>
      <w:marLeft w:val="0"/>
      <w:marRight w:val="0"/>
      <w:marTop w:val="0"/>
      <w:marBottom w:val="0"/>
      <w:divBdr>
        <w:top w:val="none" w:sz="0" w:space="0" w:color="auto"/>
        <w:left w:val="none" w:sz="0" w:space="0" w:color="auto"/>
        <w:bottom w:val="none" w:sz="0" w:space="0" w:color="auto"/>
        <w:right w:val="none" w:sz="0" w:space="0" w:color="auto"/>
      </w:divBdr>
    </w:div>
    <w:div w:id="1428119355">
      <w:bodyDiv w:val="1"/>
      <w:marLeft w:val="0"/>
      <w:marRight w:val="0"/>
      <w:marTop w:val="0"/>
      <w:marBottom w:val="0"/>
      <w:divBdr>
        <w:top w:val="none" w:sz="0" w:space="0" w:color="auto"/>
        <w:left w:val="none" w:sz="0" w:space="0" w:color="auto"/>
        <w:bottom w:val="none" w:sz="0" w:space="0" w:color="auto"/>
        <w:right w:val="none" w:sz="0" w:space="0" w:color="auto"/>
      </w:divBdr>
    </w:div>
    <w:div w:id="1449423736">
      <w:bodyDiv w:val="1"/>
      <w:marLeft w:val="0"/>
      <w:marRight w:val="0"/>
      <w:marTop w:val="0"/>
      <w:marBottom w:val="0"/>
      <w:divBdr>
        <w:top w:val="none" w:sz="0" w:space="0" w:color="auto"/>
        <w:left w:val="none" w:sz="0" w:space="0" w:color="auto"/>
        <w:bottom w:val="none" w:sz="0" w:space="0" w:color="auto"/>
        <w:right w:val="none" w:sz="0" w:space="0" w:color="auto"/>
      </w:divBdr>
      <w:divsChild>
        <w:div w:id="408842423">
          <w:marLeft w:val="150"/>
          <w:marRight w:val="0"/>
          <w:marTop w:val="0"/>
          <w:marBottom w:val="72"/>
          <w:divBdr>
            <w:top w:val="none" w:sz="0" w:space="0" w:color="auto"/>
            <w:left w:val="none" w:sz="0" w:space="0" w:color="auto"/>
            <w:bottom w:val="none" w:sz="0" w:space="0" w:color="auto"/>
            <w:right w:val="none" w:sz="0" w:space="0" w:color="auto"/>
          </w:divBdr>
        </w:div>
      </w:divsChild>
    </w:div>
    <w:div w:id="1549998613">
      <w:bodyDiv w:val="1"/>
      <w:marLeft w:val="30"/>
      <w:marRight w:val="30"/>
      <w:marTop w:val="0"/>
      <w:marBottom w:val="0"/>
      <w:divBdr>
        <w:top w:val="none" w:sz="0" w:space="0" w:color="auto"/>
        <w:left w:val="none" w:sz="0" w:space="0" w:color="auto"/>
        <w:bottom w:val="none" w:sz="0" w:space="0" w:color="auto"/>
        <w:right w:val="none" w:sz="0" w:space="0" w:color="auto"/>
      </w:divBdr>
      <w:divsChild>
        <w:div w:id="981039555">
          <w:marLeft w:val="0"/>
          <w:marRight w:val="0"/>
          <w:marTop w:val="0"/>
          <w:marBottom w:val="0"/>
          <w:divBdr>
            <w:top w:val="none" w:sz="0" w:space="0" w:color="auto"/>
            <w:left w:val="none" w:sz="0" w:space="0" w:color="auto"/>
            <w:bottom w:val="none" w:sz="0" w:space="0" w:color="auto"/>
            <w:right w:val="none" w:sz="0" w:space="0" w:color="auto"/>
          </w:divBdr>
          <w:divsChild>
            <w:div w:id="1019620837">
              <w:marLeft w:val="0"/>
              <w:marRight w:val="0"/>
              <w:marTop w:val="0"/>
              <w:marBottom w:val="0"/>
              <w:divBdr>
                <w:top w:val="none" w:sz="0" w:space="0" w:color="auto"/>
                <w:left w:val="none" w:sz="0" w:space="0" w:color="auto"/>
                <w:bottom w:val="none" w:sz="0" w:space="0" w:color="auto"/>
                <w:right w:val="none" w:sz="0" w:space="0" w:color="auto"/>
              </w:divBdr>
              <w:divsChild>
                <w:div w:id="2005741199">
                  <w:marLeft w:val="180"/>
                  <w:marRight w:val="0"/>
                  <w:marTop w:val="0"/>
                  <w:marBottom w:val="0"/>
                  <w:divBdr>
                    <w:top w:val="none" w:sz="0" w:space="0" w:color="auto"/>
                    <w:left w:val="none" w:sz="0" w:space="0" w:color="auto"/>
                    <w:bottom w:val="none" w:sz="0" w:space="0" w:color="auto"/>
                    <w:right w:val="none" w:sz="0" w:space="0" w:color="auto"/>
                  </w:divBdr>
                  <w:divsChild>
                    <w:div w:id="499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06683">
      <w:bodyDiv w:val="1"/>
      <w:marLeft w:val="30"/>
      <w:marRight w:val="30"/>
      <w:marTop w:val="0"/>
      <w:marBottom w:val="0"/>
      <w:divBdr>
        <w:top w:val="none" w:sz="0" w:space="0" w:color="auto"/>
        <w:left w:val="none" w:sz="0" w:space="0" w:color="auto"/>
        <w:bottom w:val="none" w:sz="0" w:space="0" w:color="auto"/>
        <w:right w:val="none" w:sz="0" w:space="0" w:color="auto"/>
      </w:divBdr>
      <w:divsChild>
        <w:div w:id="1975983916">
          <w:marLeft w:val="0"/>
          <w:marRight w:val="0"/>
          <w:marTop w:val="0"/>
          <w:marBottom w:val="0"/>
          <w:divBdr>
            <w:top w:val="none" w:sz="0" w:space="0" w:color="auto"/>
            <w:left w:val="none" w:sz="0" w:space="0" w:color="auto"/>
            <w:bottom w:val="none" w:sz="0" w:space="0" w:color="auto"/>
            <w:right w:val="none" w:sz="0" w:space="0" w:color="auto"/>
          </w:divBdr>
          <w:divsChild>
            <w:div w:id="887958434">
              <w:marLeft w:val="0"/>
              <w:marRight w:val="0"/>
              <w:marTop w:val="0"/>
              <w:marBottom w:val="0"/>
              <w:divBdr>
                <w:top w:val="none" w:sz="0" w:space="0" w:color="auto"/>
                <w:left w:val="none" w:sz="0" w:space="0" w:color="auto"/>
                <w:bottom w:val="none" w:sz="0" w:space="0" w:color="auto"/>
                <w:right w:val="none" w:sz="0" w:space="0" w:color="auto"/>
              </w:divBdr>
              <w:divsChild>
                <w:div w:id="1714958604">
                  <w:marLeft w:val="180"/>
                  <w:marRight w:val="0"/>
                  <w:marTop w:val="0"/>
                  <w:marBottom w:val="0"/>
                  <w:divBdr>
                    <w:top w:val="none" w:sz="0" w:space="0" w:color="auto"/>
                    <w:left w:val="none" w:sz="0" w:space="0" w:color="auto"/>
                    <w:bottom w:val="none" w:sz="0" w:space="0" w:color="auto"/>
                    <w:right w:val="none" w:sz="0" w:space="0" w:color="auto"/>
                  </w:divBdr>
                  <w:divsChild>
                    <w:div w:id="18441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621597">
      <w:bodyDiv w:val="1"/>
      <w:marLeft w:val="0"/>
      <w:marRight w:val="0"/>
      <w:marTop w:val="0"/>
      <w:marBottom w:val="0"/>
      <w:divBdr>
        <w:top w:val="none" w:sz="0" w:space="0" w:color="auto"/>
        <w:left w:val="none" w:sz="0" w:space="0" w:color="auto"/>
        <w:bottom w:val="none" w:sz="0" w:space="0" w:color="auto"/>
        <w:right w:val="none" w:sz="0" w:space="0" w:color="auto"/>
      </w:divBdr>
    </w:div>
    <w:div w:id="1928952444">
      <w:bodyDiv w:val="1"/>
      <w:marLeft w:val="0"/>
      <w:marRight w:val="0"/>
      <w:marTop w:val="0"/>
      <w:marBottom w:val="0"/>
      <w:divBdr>
        <w:top w:val="none" w:sz="0" w:space="0" w:color="auto"/>
        <w:left w:val="none" w:sz="0" w:space="0" w:color="auto"/>
        <w:bottom w:val="none" w:sz="0" w:space="0" w:color="auto"/>
        <w:right w:val="none" w:sz="0" w:space="0" w:color="auto"/>
      </w:divBdr>
    </w:div>
    <w:div w:id="2023897965">
      <w:bodyDiv w:val="1"/>
      <w:marLeft w:val="0"/>
      <w:marRight w:val="0"/>
      <w:marTop w:val="0"/>
      <w:marBottom w:val="0"/>
      <w:divBdr>
        <w:top w:val="none" w:sz="0" w:space="0" w:color="auto"/>
        <w:left w:val="none" w:sz="0" w:space="0" w:color="auto"/>
        <w:bottom w:val="none" w:sz="0" w:space="0" w:color="auto"/>
        <w:right w:val="none" w:sz="0" w:space="0" w:color="auto"/>
      </w:divBdr>
    </w:div>
    <w:div w:id="207638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4.png"/><Relationship Id="rId21" Type="http://schemas.openxmlformats.org/officeDocument/2006/relationships/hyperlink" Target="http://resources.arcgis.com/fr/help/main/10.1/index.htm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1.emf"/><Relationship Id="rId159" Type="http://schemas.openxmlformats.org/officeDocument/2006/relationships/image" Target="media/image123.png"/><Relationship Id="rId175" Type="http://schemas.openxmlformats.org/officeDocument/2006/relationships/image" Target="media/image139.jpeg"/><Relationship Id="rId170" Type="http://schemas.openxmlformats.org/officeDocument/2006/relationships/image" Target="media/image134.jpeg"/><Relationship Id="rId191" Type="http://schemas.openxmlformats.org/officeDocument/2006/relationships/theme" Target="theme/theme1.xml"/><Relationship Id="rId16" Type="http://schemas.openxmlformats.org/officeDocument/2006/relationships/hyperlink" Target="http://fr.wikipedia.org/wiki/Projection_cartographique"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hyperlink" Target="http://msdn.microsoft.com/en-us/library/dd435699.aspx" TargetMode="External"/><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docs.yworks.com/yfiles/doc/api/y/layout/hierarchic/IncrementalHierarchicLayouter.html" TargetMode="External"/><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16.emf"/><Relationship Id="rId149" Type="http://schemas.openxmlformats.org/officeDocument/2006/relationships/package" Target="embeddings/Diapositive_Microsoft_Office_PowerPoint6.sldx"/><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24.png"/><Relationship Id="rId165" Type="http://schemas.openxmlformats.org/officeDocument/2006/relationships/image" Target="media/image129.jpeg"/><Relationship Id="rId181" Type="http://schemas.openxmlformats.org/officeDocument/2006/relationships/image" Target="media/image143.png"/><Relationship Id="rId186" Type="http://schemas.openxmlformats.org/officeDocument/2006/relationships/comments" Target="comments.xml"/><Relationship Id="rId22" Type="http://schemas.openxmlformats.org/officeDocument/2006/relationships/image" Target="media/image4.gif"/><Relationship Id="rId27" Type="http://schemas.openxmlformats.org/officeDocument/2006/relationships/package" Target="embeddings/Feuille_Microsoft_Office_Excel2.xls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9.emf"/><Relationship Id="rId155" Type="http://schemas.openxmlformats.org/officeDocument/2006/relationships/package" Target="embeddings/Diapositive_Microsoft_Office_PowerPoint9.sldx"/><Relationship Id="rId171" Type="http://schemas.openxmlformats.org/officeDocument/2006/relationships/image" Target="media/image135.jpeg"/><Relationship Id="rId176"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hyperlink" Target="http://fr.wikipedia.org/wiki/WGS_84" TargetMode="External"/><Relationship Id="rId33" Type="http://schemas.openxmlformats.org/officeDocument/2006/relationships/image" Target="media/image12.png"/><Relationship Id="rId38" Type="http://schemas.openxmlformats.org/officeDocument/2006/relationships/image" Target="media/image17.emf"/><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header" Target="header3.xml"/><Relationship Id="rId54" Type="http://schemas.openxmlformats.org/officeDocument/2006/relationships/image" Target="media/image32.emf"/><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5.emf"/><Relationship Id="rId145" Type="http://schemas.openxmlformats.org/officeDocument/2006/relationships/package" Target="embeddings/Diapositive_Microsoft_Office_PowerPoint4.sldx"/><Relationship Id="rId161" Type="http://schemas.openxmlformats.org/officeDocument/2006/relationships/image" Target="media/image125.png"/><Relationship Id="rId166" Type="http://schemas.openxmlformats.org/officeDocument/2006/relationships/image" Target="media/image130.jpeg"/><Relationship Id="rId182" Type="http://schemas.openxmlformats.org/officeDocument/2006/relationships/oleObject" Target="embeddings/oleObject3.bin"/><Relationship Id="rId187" Type="http://schemas.openxmlformats.org/officeDocument/2006/relationships/hyperlink" Target="http://resources.arcgis.com/en/help/rest/apiref/project.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oter" Target="footer2.xml"/><Relationship Id="rId135" Type="http://schemas.openxmlformats.org/officeDocument/2006/relationships/image" Target="media/image110.png"/><Relationship Id="rId151" Type="http://schemas.openxmlformats.org/officeDocument/2006/relationships/package" Target="embeddings/Diapositive_Microsoft_Office_PowerPoint7.sldx"/><Relationship Id="rId156" Type="http://schemas.openxmlformats.org/officeDocument/2006/relationships/header" Target="header6.xml"/><Relationship Id="rId177" Type="http://schemas.openxmlformats.org/officeDocument/2006/relationships/image" Target="media/image141.png"/><Relationship Id="rId172" Type="http://schemas.openxmlformats.org/officeDocument/2006/relationships/image" Target="media/image136.jpeg"/><Relationship Id="rId13" Type="http://schemas.openxmlformats.org/officeDocument/2006/relationships/header" Target="header1.xml"/><Relationship Id="rId18" Type="http://schemas.openxmlformats.org/officeDocument/2006/relationships/hyperlink" Target="http://fr.wikipedia.org/wiki/Syst%C3%A8me_g%C3%A9od%C3%A9sique" TargetMode="External"/><Relationship Id="rId39" Type="http://schemas.openxmlformats.org/officeDocument/2006/relationships/package" Target="embeddings/Feuille_Microsoft_Office_Excel3.xlsx"/><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oleObject" Target="embeddings/Document_Microsoft_Office_Word_97_-_20031.doc"/><Relationship Id="rId146" Type="http://schemas.openxmlformats.org/officeDocument/2006/relationships/image" Target="media/image117.emf"/><Relationship Id="rId167" Type="http://schemas.openxmlformats.org/officeDocument/2006/relationships/image" Target="media/image131.jpeg"/><Relationship Id="rId188"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26.pn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eader" Target="header7.xml"/><Relationship Id="rId178" Type="http://schemas.openxmlformats.org/officeDocument/2006/relationships/oleObject" Target="embeddings/oleObject1.bin"/><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0.emf"/><Relationship Id="rId173" Type="http://schemas.openxmlformats.org/officeDocument/2006/relationships/image" Target="media/image137.jpeg"/><Relationship Id="rId194" Type="http://schemas.microsoft.com/office/2007/relationships/stylesWithEffects" Target="stylesWithEffects.xml"/><Relationship Id="rId19" Type="http://schemas.openxmlformats.org/officeDocument/2006/relationships/hyperlink" Target="http://resources.arcgis.com/fr/help/main/10.1/index.html" TargetMode="Externa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package" Target="embeddings/Diapositive_Microsoft_Office_PowerPoint5.sldx"/><Relationship Id="rId168" Type="http://schemas.openxmlformats.org/officeDocument/2006/relationships/image" Target="media/image132.jpeg"/><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header" Target="header4.xml"/><Relationship Id="rId163" Type="http://schemas.openxmlformats.org/officeDocument/2006/relationships/image" Target="media/image127.png"/><Relationship Id="rId184" Type="http://schemas.openxmlformats.org/officeDocument/2006/relationships/image" Target="media/image145.emf"/><Relationship Id="rId189"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package" Target="embeddings/Feuille_Microsoft_Office_Excel1.xlsx"/><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22.png"/><Relationship Id="rId20" Type="http://schemas.openxmlformats.org/officeDocument/2006/relationships/image" Target="media/image3.gif"/><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package" Target="embeddings/Diapositive_Microsoft_Office_PowerPoint8.sldx"/><Relationship Id="rId174" Type="http://schemas.openxmlformats.org/officeDocument/2006/relationships/image" Target="media/image138.jpeg"/><Relationship Id="rId179" Type="http://schemas.openxmlformats.org/officeDocument/2006/relationships/image" Target="media/image142.png"/><Relationship Id="rId19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header" Target="header5.xml"/><Relationship Id="rId148" Type="http://schemas.openxmlformats.org/officeDocument/2006/relationships/image" Target="media/image118.emf"/><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oleObject" Target="embeddings/Feuille_Microsoft_Office_Excel_97-20032.xls"/><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angloi\AppData\Local\Microsoft\Windows\Temporary%20Internet%20Files\Content.Outlook\CGJXIOGJ\QIPS_0261_TMP_Plan_tpye_de_Specification_Technique_du_Systeme_V02%20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BB3980-D346-48E2-9FE5-81ECDC698777}">
  <ds:schemaRefs>
    <ds:schemaRef ds:uri="http://schemas.openxmlformats.org/officeDocument/2006/bibliography"/>
  </ds:schemaRefs>
</ds:datastoreItem>
</file>

<file path=customXml/itemProps2.xml><?xml version="1.0" encoding="utf-8"?>
<ds:datastoreItem xmlns:ds="http://schemas.openxmlformats.org/officeDocument/2006/customXml" ds:itemID="{403709AE-99B2-4F0C-9E9F-722C79EF39E9}">
  <ds:schemaRefs>
    <ds:schemaRef ds:uri="http://schemas.openxmlformats.org/officeDocument/2006/bibliography"/>
  </ds:schemaRefs>
</ds:datastoreItem>
</file>

<file path=customXml/itemProps3.xml><?xml version="1.0" encoding="utf-8"?>
<ds:datastoreItem xmlns:ds="http://schemas.openxmlformats.org/officeDocument/2006/customXml" ds:itemID="{BB30AC3D-2603-432C-B062-1DA3249C647F}">
  <ds:schemaRefs>
    <ds:schemaRef ds:uri="http://schemas.openxmlformats.org/officeDocument/2006/bibliography"/>
  </ds:schemaRefs>
</ds:datastoreItem>
</file>

<file path=customXml/itemProps4.xml><?xml version="1.0" encoding="utf-8"?>
<ds:datastoreItem xmlns:ds="http://schemas.openxmlformats.org/officeDocument/2006/customXml" ds:itemID="{1A22777A-914A-4069-B4B4-3EBA09C8C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QIPS_0261_TMP_Plan_tpye_de_Specification_Technique_du_Systeme_V02 0.dot</Template>
  <TotalTime>1</TotalTime>
  <Pages>259</Pages>
  <Words>69152</Words>
  <Characters>380339</Characters>
  <Application>Microsoft Office Word</Application>
  <DocSecurity>4</DocSecurity>
  <Lines>3169</Lines>
  <Paragraphs>897</Paragraphs>
  <ScaleCrop>false</ScaleCrop>
  <HeadingPairs>
    <vt:vector size="2" baseType="variant">
      <vt:variant>
        <vt:lpstr>Titre</vt:lpstr>
      </vt:variant>
      <vt:variant>
        <vt:i4>1</vt:i4>
      </vt:variant>
    </vt:vector>
  </HeadingPairs>
  <TitlesOfParts>
    <vt:vector size="1" baseType="lpstr">
      <vt:lpstr>Spécifications techniques GeoFibre</vt:lpstr>
    </vt:vector>
  </TitlesOfParts>
  <Company>Capgemini France - Télécom &amp; Média</Company>
  <LinksUpToDate>false</LinksUpToDate>
  <CharactersWithSpaces>448594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GeoFibre</dc:title>
  <dc:creator>Equipe projet</dc:creator>
  <cp:lastModifiedBy>Thibault GAUTHIER (thgauthi)</cp:lastModifiedBy>
  <cp:revision>2</cp:revision>
  <cp:lastPrinted>2014-07-17T18:42:00Z</cp:lastPrinted>
  <dcterms:created xsi:type="dcterms:W3CDTF">2015-08-18T09:43:00Z</dcterms:created>
  <dcterms:modified xsi:type="dcterms:W3CDTF">2015-08-18T09:43:00Z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ID_LINKBASE">
    <vt:lpwstr/>
  </property>
  <property fmtid="{D5CDD505-2E9C-101B-9397-08002B2CF9AE}" pid="3" name="DocGroupName">
    <vt:lpwstr>Capgemini</vt:lpwstr>
  </property>
  <property fmtid="{D5CDD505-2E9C-101B-9397-08002B2CF9AE}" pid="4" name="DocCopyright">
    <vt:lpwstr>© 2010 Capgemini</vt:lpwstr>
  </property>
  <property fmtid="{D5CDD505-2E9C-101B-9397-08002B2CF9AE}" pid="5" name="DocMethodName">
    <vt:lpwstr>DELIVER2</vt:lpwstr>
  </property>
  <property fmtid="{D5CDD505-2E9C-101B-9397-08002B2CF9AE}" pid="6" name="DocRegionName">
    <vt:lpwstr>Capgemini France</vt:lpwstr>
  </property>
  <property fmtid="{D5CDD505-2E9C-101B-9397-08002B2CF9AE}" pid="7" name="DocEntityName">
    <vt:lpwstr>Télécom &amp; Média</vt:lpwstr>
  </property>
  <property fmtid="{D5CDD505-2E9C-101B-9397-08002B2CF9AE}" pid="8" name="DocUnitName">
    <vt:lpwstr>ALM</vt:lpwstr>
  </property>
  <property fmtid="{D5CDD505-2E9C-101B-9397-08002B2CF9AE}" pid="9" name="DocUnitAdr1">
    <vt:lpwstr>Atalante Champs Blancs</vt:lpwstr>
  </property>
  <property fmtid="{D5CDD505-2E9C-101B-9397-08002B2CF9AE}" pid="10" name="DocUnitAdr2">
    <vt:lpwstr>7, rue Claude Chappe</vt:lpwstr>
  </property>
  <property fmtid="{D5CDD505-2E9C-101B-9397-08002B2CF9AE}" pid="11" name="DocUnitAdr3">
    <vt:lpwstr>CS 67746</vt:lpwstr>
  </property>
  <property fmtid="{D5CDD505-2E9C-101B-9397-08002B2CF9AE}" pid="12" name="DocUnitAdr4">
    <vt:lpwstr>35577 Cesson Sevigne</vt:lpwstr>
  </property>
  <property fmtid="{D5CDD505-2E9C-101B-9397-08002B2CF9AE}" pid="13" name="DocUnitAdr5">
    <vt:lpwstr>Cedex</vt:lpwstr>
  </property>
  <property fmtid="{D5CDD505-2E9C-101B-9397-08002B2CF9AE}" pid="14" name="DocUnitPhone">
    <vt:lpwstr>Tél. : +33(0)2 99 12 55 00</vt:lpwstr>
  </property>
  <property fmtid="{D5CDD505-2E9C-101B-9397-08002B2CF9AE}" pid="15" name="DocUnitFax">
    <vt:lpwstr>Fax : +33(0)2 99 12 55 99</vt:lpwstr>
  </property>
  <property fmtid="{D5CDD505-2E9C-101B-9397-08002B2CF9AE}" pid="16" name="DocUnitEmail">
    <vt:lpwstr/>
  </property>
  <property fmtid="{D5CDD505-2E9C-101B-9397-08002B2CF9AE}" pid="17" name="DocProjectName">
    <vt:lpwstr>TMA Globale</vt:lpwstr>
  </property>
  <property fmtid="{D5CDD505-2E9C-101B-9397-08002B2CF9AE}" pid="18" name="DocProjectStreamName">
    <vt:lpwstr>GEOFIBRE</vt:lpwstr>
  </property>
  <property fmtid="{D5CDD505-2E9C-101B-9397-08002B2CF9AE}" pid="19" name="DocTitle">
    <vt:lpwstr>Spécifications techniques GeoFibre</vt:lpwstr>
  </property>
  <property fmtid="{D5CDD505-2E9C-101B-9397-08002B2CF9AE}" pid="20" name="DocType">
    <vt:lpwstr>STS: System Technical Specification</vt:lpwstr>
  </property>
  <property fmtid="{D5CDD505-2E9C-101B-9397-08002B2CF9AE}" pid="21" name="DocUsage">
    <vt:lpwstr>Deliverable</vt:lpwstr>
  </property>
  <property fmtid="{D5CDD505-2E9C-101B-9397-08002B2CF9AE}" pid="22" name="DocVersion">
    <vt:lpwstr>V7.2</vt:lpwstr>
  </property>
  <property fmtid="{D5CDD505-2E9C-101B-9397-08002B2CF9AE}" pid="23" name="DocUpdate">
    <vt:lpwstr>07/08/2015</vt:lpwstr>
  </property>
  <property fmtid="{D5CDD505-2E9C-101B-9397-08002B2CF9AE}" pid="24" name="DocCreation">
    <vt:lpwstr>01/03/2013</vt:lpwstr>
  </property>
  <property fmtid="{D5CDD505-2E9C-101B-9397-08002B2CF9AE}" pid="25" name="DocStatus">
    <vt:lpwstr>En cours</vt:lpwstr>
  </property>
  <property fmtid="{D5CDD505-2E9C-101B-9397-08002B2CF9AE}" pid="26" name="DocAuthor">
    <vt:lpwstr>Equipe projet</vt:lpwstr>
  </property>
  <property fmtid="{D5CDD505-2E9C-101B-9397-08002B2CF9AE}" pid="27" name="DocRef">
    <vt:lpwstr>TMAG/GEOFIBRE/0006</vt:lpwstr>
  </property>
  <property fmtid="{D5CDD505-2E9C-101B-9397-08002B2CF9AE}" pid="28" name="DocValidationName">
    <vt:lpwstr/>
  </property>
  <property fmtid="{D5CDD505-2E9C-101B-9397-08002B2CF9AE}" pid="29" name="DocCustomerName">
    <vt:lpwstr>Orange</vt:lpwstr>
  </property>
  <property fmtid="{D5CDD505-2E9C-101B-9397-08002B2CF9AE}" pid="30" name="DocLanguage">
    <vt:lpwstr>FR</vt:lpwstr>
  </property>
  <property fmtid="{D5CDD505-2E9C-101B-9397-08002B2CF9AE}" pid="31" name="DocModelName">
    <vt:lpwstr>Plan_tpye_de_Specification_Technique_du_Systeme</vt:lpwstr>
  </property>
  <property fmtid="{D5CDD505-2E9C-101B-9397-08002B2CF9AE}" pid="32" name="DocModelRef">
    <vt:lpwstr>QIPS/0261</vt:lpwstr>
  </property>
  <property fmtid="{D5CDD505-2E9C-101B-9397-08002B2CF9AE}" pid="33" name="DocModelVersion">
    <vt:lpwstr>02.0</vt:lpwstr>
  </property>
  <property fmtid="{D5CDD505-2E9C-101B-9397-08002B2CF9AE}" pid="34" name="DocProjectId">
    <vt:lpwstr>TMAG</vt:lpwstr>
  </property>
  <property fmtid="{D5CDD505-2E9C-101B-9397-08002B2CF9AE}" pid="35" name="DocProjectStreamId">
    <vt:lpwstr>GEOFIBRE</vt:lpwstr>
  </property>
  <property fmtid="{D5CDD505-2E9C-101B-9397-08002B2CF9AE}" pid="36" name="DocProjectSerialNumber">
    <vt:lpwstr>0006</vt:lpwstr>
  </property>
  <property fmtid="{D5CDD505-2E9C-101B-9397-08002B2CF9AE}" pid="37" name="DocURL">
    <vt:lpwstr>\\frsf1rns.corp.capgemini.com\TMAG\2_Applications\GEOFIBRE\EDoc\100 - Delivery\125 - Spécifications techniques</vt:lpwstr>
  </property>
  <property fmtid="{D5CDD505-2E9C-101B-9397-08002B2CF9AE}" pid="38" name="DocLibreDoc">
    <vt:lpwstr/>
  </property>
  <property fmtid="{D5CDD505-2E9C-101B-9397-08002B2CF9AE}" pid="39" name="ModelNomJuridique">
    <vt:lpwstr>Capgemini Telecom Media Défense</vt:lpwstr>
  </property>
  <property fmtid="{D5CDD505-2E9C-101B-9397-08002B2CF9AE}" pid="40" name="ModelDivision">
    <vt:lpwstr>Division Telecom Media Defense</vt:lpwstr>
  </property>
  <property fmtid="{D5CDD505-2E9C-101B-9397-08002B2CF9AE}" pid="41" name="ModelPackage">
    <vt:lpwstr>V03.0</vt:lpwstr>
  </property>
  <property fmtid="{D5CDD505-2E9C-101B-9397-08002B2CF9AE}" pid="42" name="ModelRef">
    <vt:lpwstr/>
  </property>
  <property fmtid="{D5CDD505-2E9C-101B-9397-08002B2CF9AE}" pid="43" name="ModelVersion">
    <vt:lpwstr/>
  </property>
  <property fmtid="{D5CDD505-2E9C-101B-9397-08002B2CF9AE}" pid="44" name="TypeDoc">
    <vt:lpwstr/>
  </property>
  <property fmtid="{D5CDD505-2E9C-101B-9397-08002B2CF9AE}" pid="45" name="ModelName">
    <vt:lpwstr/>
  </property>
  <property fmtid="{D5CDD505-2E9C-101B-9397-08002B2CF9AE}" pid="46" name="DocModelAdmin">
    <vt:lpwstr>QUALIPSO</vt:lpwstr>
  </property>
  <property fmtid="{D5CDD505-2E9C-101B-9397-08002B2CF9AE}" pid="47" name="DocSite">
    <vt:lpwstr>Rennes</vt:lpwstr>
  </property>
  <property fmtid="{D5CDD505-2E9C-101B-9397-08002B2CF9AE}" pid="48" name="_DocHome">
    <vt:i4>624669302</vt:i4>
  </property>
  <property fmtid="{D5CDD505-2E9C-101B-9397-08002B2CF9AE}" pid="49" name="_AdHocReviewCycleID">
    <vt:i4>-875285862</vt:i4>
  </property>
  <property fmtid="{D5CDD505-2E9C-101B-9397-08002B2CF9AE}" pid="50" name="_NewReviewCycle">
    <vt:lpwstr/>
  </property>
  <property fmtid="{D5CDD505-2E9C-101B-9397-08002B2CF9AE}" pid="51" name="_EmailSubject">
    <vt:lpwstr>TMAG_GEOFIBRE_261_BL_Bordereau_de_livraison_documentation_G01R06C00</vt:lpwstr>
  </property>
  <property fmtid="{D5CDD505-2E9C-101B-9397-08002B2CF9AE}" pid="52" name="_AuthorEmail">
    <vt:lpwstr>michel.tingaud@orange.com</vt:lpwstr>
  </property>
  <property fmtid="{D5CDD505-2E9C-101B-9397-08002B2CF9AE}" pid="53" name="_AuthorEmailDisplayName">
    <vt:lpwstr>TINGAUD Michel DTSI/DSI</vt:lpwstr>
  </property>
  <property fmtid="{D5CDD505-2E9C-101B-9397-08002B2CF9AE}" pid="54" name="_ReviewingToolsShownOnce">
    <vt:lpwstr/>
  </property>
</Properties>
</file>